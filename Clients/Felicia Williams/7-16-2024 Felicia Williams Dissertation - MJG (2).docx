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1061B5" w14:textId="27CE282B" w:rsidR="00BA5668" w:rsidRPr="00FB7516" w:rsidRDefault="000755FC" w:rsidP="0040282D">
      <w:pPr>
        <w:spacing w:line="240" w:lineRule="auto"/>
        <w:ind w:firstLine="0"/>
        <w:rPr>
          <w:rFonts w:ascii="Calibri" w:hAnsi="Calibri" w:cs="Calibri"/>
        </w:rPr>
      </w:pPr>
      <w:r w:rsidRPr="00FB7516">
        <w:rPr>
          <w:rFonts w:ascii="Calibri" w:hAnsi="Calibri" w:cs="Calibri"/>
        </w:rPr>
        <w:t>7.10.24</w:t>
      </w:r>
    </w:p>
    <w:p w14:paraId="1A5D6AE7" w14:textId="348DCB1B" w:rsidR="000755FC" w:rsidRPr="00FB7516" w:rsidRDefault="000755FC" w:rsidP="0040282D">
      <w:pPr>
        <w:spacing w:line="240" w:lineRule="auto"/>
        <w:ind w:firstLine="0"/>
        <w:rPr>
          <w:rFonts w:ascii="Calibri" w:hAnsi="Calibri" w:cs="Calibri"/>
        </w:rPr>
      </w:pPr>
      <w:r w:rsidRPr="00FB7516">
        <w:rPr>
          <w:rFonts w:ascii="Calibri" w:hAnsi="Calibri" w:cs="Calibri"/>
        </w:rPr>
        <w:t>Dear Felicia, Drs. Johnson and Li.</w:t>
      </w:r>
    </w:p>
    <w:p w14:paraId="06AD42D5" w14:textId="0196A458" w:rsidR="000755FC" w:rsidRPr="00FB7516" w:rsidRDefault="000755FC" w:rsidP="0040282D">
      <w:pPr>
        <w:spacing w:line="240" w:lineRule="auto"/>
        <w:ind w:firstLine="0"/>
        <w:rPr>
          <w:rFonts w:asciiTheme="minorHAnsi" w:hAnsiTheme="minorHAnsi" w:cstheme="minorHAnsi"/>
          <w:color w:val="000000" w:themeColor="text1"/>
        </w:rPr>
      </w:pPr>
      <w:r w:rsidRPr="00FB7516">
        <w:rPr>
          <w:rFonts w:asciiTheme="minorHAnsi" w:hAnsiTheme="minorHAnsi" w:cstheme="minorHAnsi"/>
          <w:color w:val="000000" w:themeColor="text1"/>
        </w:rPr>
        <w:t xml:space="preserve">Thank you for submitting to Level 5 for an optional third review. This review is my final review. Please see the comments I embedded in your document and my summary of Must Address items listed below. </w:t>
      </w:r>
    </w:p>
    <w:p w14:paraId="0B2B7679" w14:textId="74EEE90A" w:rsidR="000755FC" w:rsidRPr="00FB7516" w:rsidRDefault="000755FC" w:rsidP="0040282D">
      <w:pPr>
        <w:spacing w:line="240" w:lineRule="auto"/>
        <w:ind w:firstLine="0"/>
        <w:rPr>
          <w:rFonts w:asciiTheme="minorHAnsi" w:hAnsiTheme="minorHAnsi" w:cstheme="minorHAnsi"/>
          <w:color w:val="000000" w:themeColor="text1"/>
        </w:rPr>
      </w:pPr>
      <w:r w:rsidRPr="00FB7516">
        <w:rPr>
          <w:rFonts w:asciiTheme="minorHAnsi" w:hAnsiTheme="minorHAnsi" w:cstheme="minorHAnsi"/>
          <w:color w:val="000000" w:themeColor="text1"/>
        </w:rPr>
        <w:t>You should work with your committee to address these changes before the defense. You may schedule the dissertation defense once your committee feels confident of your revisions. Incomplete or incorrect revisions will cause delays in progressing promptly after the defense.</w:t>
      </w:r>
    </w:p>
    <w:p w14:paraId="0E1FF594" w14:textId="1B4D20E0" w:rsidR="000755FC" w:rsidRPr="00FB7516" w:rsidRDefault="000755FC" w:rsidP="0040282D">
      <w:pPr>
        <w:spacing w:line="240" w:lineRule="auto"/>
        <w:ind w:firstLine="0"/>
        <w:rPr>
          <w:rFonts w:asciiTheme="minorHAnsi" w:hAnsiTheme="minorHAnsi" w:cstheme="minorHAnsi"/>
          <w:color w:val="000000" w:themeColor="text1"/>
        </w:rPr>
      </w:pPr>
      <w:r w:rsidRPr="00FB7516">
        <w:rPr>
          <w:rFonts w:asciiTheme="minorHAnsi" w:hAnsiTheme="minorHAnsi" w:cstheme="minorHAnsi"/>
          <w:color w:val="000000" w:themeColor="text1"/>
        </w:rPr>
        <w:t>The defense must be scheduled with at least 10 days advanced notice; and within regularly scheduled business hours (Arizona time). At least five days before the scheduled defense, you will need to send out the revised dissertation to all committee members. The revised dissertation and the PowerPoint presentation should also be sent to me. I’ll attend the defense (I’ll have a vote along with the rest of your committee) and later, I will conduct the preliminary Dean’s Read (to either recommend or not recommend the dissertation for the Dean’s signature). </w:t>
      </w:r>
    </w:p>
    <w:p w14:paraId="1E81F1CD" w14:textId="050442B4" w:rsidR="000755FC" w:rsidRPr="00FB7516" w:rsidRDefault="000755FC" w:rsidP="0040282D">
      <w:pPr>
        <w:spacing w:line="240" w:lineRule="auto"/>
        <w:ind w:firstLine="0"/>
        <w:rPr>
          <w:rFonts w:asciiTheme="minorHAnsi" w:hAnsiTheme="minorHAnsi" w:cstheme="minorHAnsi"/>
          <w:color w:val="000000" w:themeColor="text1"/>
        </w:rPr>
      </w:pPr>
      <w:r w:rsidRPr="00FB7516">
        <w:rPr>
          <w:rFonts w:asciiTheme="minorHAnsi" w:hAnsiTheme="minorHAnsi" w:cstheme="minorHAnsi"/>
          <w:color w:val="000000" w:themeColor="text1"/>
        </w:rPr>
        <w:t>You will need to add a slide to the PowerPoint explaining either how you addressed the recommendations from your first Level 5 review and the optional second</w:t>
      </w:r>
      <w:r w:rsidR="0040282D" w:rsidRPr="00FB7516">
        <w:rPr>
          <w:rFonts w:asciiTheme="minorHAnsi" w:hAnsiTheme="minorHAnsi" w:cstheme="minorHAnsi"/>
          <w:color w:val="000000" w:themeColor="text1"/>
        </w:rPr>
        <w:t xml:space="preserve"> and third</w:t>
      </w:r>
      <w:r w:rsidRPr="00FB7516">
        <w:rPr>
          <w:rFonts w:asciiTheme="minorHAnsi" w:hAnsiTheme="minorHAnsi" w:cstheme="minorHAnsi"/>
          <w:color w:val="000000" w:themeColor="text1"/>
        </w:rPr>
        <w:t xml:space="preserve"> review</w:t>
      </w:r>
      <w:r w:rsidR="0040282D" w:rsidRPr="00FB7516">
        <w:rPr>
          <w:rFonts w:asciiTheme="minorHAnsi" w:hAnsiTheme="minorHAnsi" w:cstheme="minorHAnsi"/>
          <w:color w:val="000000" w:themeColor="text1"/>
        </w:rPr>
        <w:t>s</w:t>
      </w:r>
      <w:r w:rsidRPr="00FB7516">
        <w:rPr>
          <w:rFonts w:asciiTheme="minorHAnsi" w:hAnsiTheme="minorHAnsi" w:cstheme="minorHAnsi"/>
          <w:color w:val="000000" w:themeColor="text1"/>
        </w:rPr>
        <w:t xml:space="preserve"> or, if you decided not to follow them, explaining why.</w:t>
      </w:r>
    </w:p>
    <w:p w14:paraId="6CFFD25E" w14:textId="1E361B22" w:rsidR="0040282D" w:rsidRPr="00FB7516" w:rsidRDefault="0040282D" w:rsidP="0040282D">
      <w:pPr>
        <w:spacing w:line="240" w:lineRule="auto"/>
        <w:ind w:firstLine="0"/>
        <w:rPr>
          <w:rFonts w:asciiTheme="minorHAnsi" w:hAnsiTheme="minorHAnsi" w:cstheme="minorHAnsi"/>
          <w:b/>
          <w:bCs/>
          <w:color w:val="000000" w:themeColor="text1"/>
        </w:rPr>
      </w:pPr>
      <w:r w:rsidRPr="00FB7516">
        <w:rPr>
          <w:rFonts w:asciiTheme="minorHAnsi" w:hAnsiTheme="minorHAnsi" w:cstheme="minorHAnsi"/>
          <w:b/>
          <w:bCs/>
          <w:color w:val="000000" w:themeColor="text1"/>
        </w:rPr>
        <w:t>MUST ADDRESS</w:t>
      </w:r>
    </w:p>
    <w:p w14:paraId="1FBABDB5" w14:textId="77777777" w:rsidR="000755FC" w:rsidRPr="00FB7516" w:rsidRDefault="000755FC" w:rsidP="0040282D">
      <w:pPr>
        <w:spacing w:line="240" w:lineRule="auto"/>
        <w:ind w:firstLine="0"/>
        <w:rPr>
          <w:rFonts w:asciiTheme="minorHAnsi" w:hAnsiTheme="minorHAnsi" w:cstheme="minorHAnsi"/>
          <w:color w:val="000000" w:themeColor="text1"/>
        </w:rPr>
      </w:pPr>
      <w:r w:rsidRPr="00FB7516">
        <w:rPr>
          <w:rFonts w:asciiTheme="minorHAnsi" w:hAnsiTheme="minorHAnsi" w:cstheme="minorHAnsi"/>
          <w:color w:val="000000" w:themeColor="text1"/>
        </w:rPr>
        <w:t>Here are the major issues I identified that must be addressed before the defense.</w:t>
      </w:r>
    </w:p>
    <w:p w14:paraId="53F0A189" w14:textId="1B9BDC14" w:rsidR="0040282D" w:rsidRPr="00FB7516" w:rsidRDefault="0040282D" w:rsidP="0040282D">
      <w:pPr>
        <w:pStyle w:val="ListParagraph"/>
        <w:numPr>
          <w:ilvl w:val="0"/>
          <w:numId w:val="38"/>
        </w:numPr>
        <w:rPr>
          <w:rFonts w:asciiTheme="minorHAnsi" w:hAnsiTheme="minorHAnsi" w:cstheme="minorHAnsi"/>
          <w:color w:val="000000" w:themeColor="text1"/>
        </w:rPr>
      </w:pPr>
      <w:r w:rsidRPr="00FB7516">
        <w:rPr>
          <w:rFonts w:asciiTheme="minorHAnsi" w:hAnsiTheme="minorHAnsi" w:cstheme="minorHAnsi"/>
          <w:color w:val="000000" w:themeColor="text1"/>
        </w:rPr>
        <w:t>See the adjustment to make in the Abstract.</w:t>
      </w:r>
    </w:p>
    <w:p w14:paraId="4ED6811A" w14:textId="77777777" w:rsidR="003231A8" w:rsidRPr="00FB7516" w:rsidRDefault="0040282D" w:rsidP="003231A8">
      <w:pPr>
        <w:pStyle w:val="ListParagraph"/>
        <w:numPr>
          <w:ilvl w:val="0"/>
          <w:numId w:val="38"/>
        </w:numPr>
        <w:rPr>
          <w:rFonts w:asciiTheme="minorHAnsi" w:hAnsiTheme="minorHAnsi" w:cstheme="minorHAnsi"/>
          <w:color w:val="000000" w:themeColor="text1"/>
        </w:rPr>
      </w:pPr>
      <w:r w:rsidRPr="00FB7516">
        <w:rPr>
          <w:rFonts w:asciiTheme="minorHAnsi" w:hAnsiTheme="minorHAnsi" w:cstheme="minorHAnsi"/>
          <w:color w:val="000000" w:themeColor="text1"/>
        </w:rPr>
        <w:t>You are still missing a table in the Appendix visualizing the alignment of the seven categories to the five themes.</w:t>
      </w:r>
    </w:p>
    <w:p w14:paraId="0EE004AE" w14:textId="0904335E" w:rsidR="0040282D" w:rsidRPr="00FB7516" w:rsidRDefault="0040282D" w:rsidP="003231A8">
      <w:pPr>
        <w:pStyle w:val="ListParagraph"/>
        <w:numPr>
          <w:ilvl w:val="0"/>
          <w:numId w:val="38"/>
        </w:numPr>
        <w:rPr>
          <w:rFonts w:asciiTheme="minorHAnsi" w:hAnsiTheme="minorHAnsi" w:cstheme="minorHAnsi"/>
          <w:color w:val="000000" w:themeColor="text1"/>
        </w:rPr>
      </w:pPr>
      <w:r w:rsidRPr="00FB7516">
        <w:rPr>
          <w:rFonts w:asciiTheme="minorHAnsi" w:hAnsiTheme="minorHAnsi" w:cstheme="minorHAnsi"/>
          <w:color w:val="000000" w:themeColor="text1"/>
        </w:rPr>
        <w:t>Place the coding tables in the Appendix in the correct order and ensure the Appendix lettering matches the lettering in the body of Chapter 4 and the Table of Content.</w:t>
      </w:r>
      <w:r w:rsidR="003231A8" w:rsidRPr="00FB7516">
        <w:rPr>
          <w:rFonts w:asciiTheme="minorHAnsi" w:hAnsiTheme="minorHAnsi" w:cstheme="minorHAnsi"/>
          <w:color w:val="000000" w:themeColor="text1"/>
        </w:rPr>
        <w:br/>
      </w:r>
      <w:r w:rsidR="003231A8" w:rsidRPr="00FB7516">
        <w:rPr>
          <w:rFonts w:asciiTheme="minorHAnsi" w:hAnsiTheme="minorHAnsi" w:cstheme="minorHAnsi"/>
          <w:color w:val="000000" w:themeColor="text1"/>
        </w:rPr>
        <w:br/>
      </w:r>
      <w:r w:rsidR="003231A8" w:rsidRPr="00FB7516">
        <w:rPr>
          <w:rFonts w:asciiTheme="minorHAnsi" w:hAnsiTheme="minorHAnsi" w:cstheme="minorHAnsi"/>
          <w:color w:val="000000"/>
        </w:rPr>
        <w:t>.Codebook</w:t>
      </w:r>
      <w:r w:rsidR="003231A8" w:rsidRPr="00FB7516">
        <w:rPr>
          <w:rFonts w:asciiTheme="minorHAnsi" w:hAnsiTheme="minorHAnsi" w:cstheme="minorHAnsi"/>
          <w:color w:val="000000"/>
        </w:rPr>
        <w:br/>
        <w:t>.Codes to Categories.</w:t>
      </w:r>
      <w:r w:rsidR="003231A8" w:rsidRPr="00FB7516">
        <w:rPr>
          <w:rFonts w:asciiTheme="minorHAnsi" w:hAnsiTheme="minorHAnsi" w:cstheme="minorHAnsi"/>
          <w:color w:val="000000"/>
        </w:rPr>
        <w:br/>
        <w:t>.Categories to Themes (Missing)</w:t>
      </w:r>
      <w:r w:rsidR="003231A8" w:rsidRPr="00FB7516">
        <w:rPr>
          <w:rFonts w:asciiTheme="minorHAnsi" w:hAnsiTheme="minorHAnsi" w:cstheme="minorHAnsi"/>
          <w:color w:val="000000"/>
        </w:rPr>
        <w:br/>
        <w:t>.Themes to Research Questions</w:t>
      </w:r>
    </w:p>
    <w:p w14:paraId="14F6DBC8" w14:textId="77777777" w:rsidR="0040282D" w:rsidRPr="00FB7516" w:rsidRDefault="0040282D" w:rsidP="0040282D">
      <w:pPr>
        <w:pStyle w:val="ListParagraph"/>
        <w:numPr>
          <w:ilvl w:val="0"/>
          <w:numId w:val="38"/>
        </w:numPr>
        <w:rPr>
          <w:rFonts w:asciiTheme="minorHAnsi" w:hAnsiTheme="minorHAnsi" w:cstheme="minorHAnsi"/>
          <w:color w:val="000000" w:themeColor="text1"/>
        </w:rPr>
      </w:pPr>
      <w:r w:rsidRPr="00FB7516">
        <w:rPr>
          <w:rFonts w:asciiTheme="minorHAnsi" w:hAnsiTheme="minorHAnsi" w:cstheme="minorHAnsi"/>
          <w:color w:val="000000" w:themeColor="text1"/>
        </w:rPr>
        <w:t>In Chapter 5 from p. 150 through 152, you updated the literature, but have not connected the dots as to how each of the findings you present from recent studies confirm or rival your findings. Revise.</w:t>
      </w:r>
    </w:p>
    <w:p w14:paraId="6A2272F1" w14:textId="412A86C2" w:rsidR="0040282D" w:rsidRPr="00FB7516" w:rsidRDefault="0040282D" w:rsidP="0040282D">
      <w:pPr>
        <w:pStyle w:val="ListParagraph"/>
        <w:numPr>
          <w:ilvl w:val="0"/>
          <w:numId w:val="38"/>
        </w:numPr>
        <w:rPr>
          <w:rFonts w:asciiTheme="minorHAnsi" w:hAnsiTheme="minorHAnsi" w:cstheme="minorHAnsi"/>
          <w:color w:val="000000" w:themeColor="text1"/>
        </w:rPr>
      </w:pPr>
      <w:r w:rsidRPr="00FB7516">
        <w:rPr>
          <w:rFonts w:asciiTheme="minorHAnsi" w:hAnsiTheme="minorHAnsi" w:cstheme="minorHAnsi"/>
          <w:color w:val="000000" w:themeColor="text1"/>
        </w:rPr>
        <w:lastRenderedPageBreak/>
        <w:t xml:space="preserve">Writing mechanics </w:t>
      </w:r>
      <w:proofErr w:type="gramStart"/>
      <w:r w:rsidRPr="00FB7516">
        <w:rPr>
          <w:rFonts w:asciiTheme="minorHAnsi" w:hAnsiTheme="minorHAnsi" w:cstheme="minorHAnsi"/>
          <w:color w:val="000000" w:themeColor="text1"/>
        </w:rPr>
        <w:t>continue</w:t>
      </w:r>
      <w:proofErr w:type="gramEnd"/>
      <w:r w:rsidRPr="00FB7516">
        <w:rPr>
          <w:rFonts w:asciiTheme="minorHAnsi" w:hAnsiTheme="minorHAnsi" w:cstheme="minorHAnsi"/>
          <w:color w:val="000000" w:themeColor="text1"/>
        </w:rPr>
        <w:t xml:space="preserve"> to be a challenge. I will not be able to recommend to the Dean to sign your dissertation unless scholarly writing is present throughout the dissertation. See the three examples I highlighted on p. 151. The entire document must be copy edited.</w:t>
      </w:r>
    </w:p>
    <w:p w14:paraId="57A89AED" w14:textId="77777777" w:rsidR="000755FC" w:rsidRPr="00FB7516" w:rsidRDefault="000755FC" w:rsidP="00082C0E">
      <w:pPr>
        <w:spacing w:line="240" w:lineRule="auto"/>
        <w:ind w:firstLine="0"/>
        <w:rPr>
          <w:rFonts w:ascii="Calibri" w:hAnsi="Calibri" w:cs="Calibri"/>
        </w:rPr>
      </w:pPr>
    </w:p>
    <w:p w14:paraId="1551DFD1" w14:textId="77777777" w:rsidR="00BA5668" w:rsidRPr="00FB7516" w:rsidRDefault="00BA5668" w:rsidP="00082C0E">
      <w:pPr>
        <w:spacing w:line="240" w:lineRule="auto"/>
        <w:ind w:firstLine="0"/>
        <w:rPr>
          <w:rFonts w:ascii="Calibri" w:hAnsi="Calibri" w:cs="Calibri"/>
        </w:rPr>
      </w:pPr>
    </w:p>
    <w:p w14:paraId="15106E95" w14:textId="77777777" w:rsidR="00BA5668" w:rsidRPr="00FB7516" w:rsidRDefault="00BA5668" w:rsidP="00082C0E">
      <w:pPr>
        <w:spacing w:line="240" w:lineRule="auto"/>
        <w:ind w:firstLine="0"/>
        <w:rPr>
          <w:rFonts w:ascii="Calibri" w:hAnsi="Calibri" w:cs="Calibri"/>
        </w:rPr>
      </w:pPr>
    </w:p>
    <w:p w14:paraId="66D322AE" w14:textId="77777777" w:rsidR="00BA5668" w:rsidRPr="00FB7516" w:rsidRDefault="00BA5668" w:rsidP="00082C0E">
      <w:pPr>
        <w:spacing w:line="240" w:lineRule="auto"/>
        <w:ind w:firstLine="0"/>
        <w:rPr>
          <w:rFonts w:ascii="Calibri" w:hAnsi="Calibri" w:cs="Calibri"/>
        </w:rPr>
      </w:pPr>
    </w:p>
    <w:p w14:paraId="3A61726F" w14:textId="77777777" w:rsidR="00BA5668" w:rsidRPr="00FB7516" w:rsidRDefault="00BA5668" w:rsidP="00082C0E">
      <w:pPr>
        <w:spacing w:line="240" w:lineRule="auto"/>
        <w:ind w:firstLine="0"/>
        <w:rPr>
          <w:rFonts w:ascii="Calibri" w:hAnsi="Calibri" w:cs="Calibri"/>
        </w:rPr>
      </w:pPr>
    </w:p>
    <w:p w14:paraId="2C7E782E" w14:textId="77777777" w:rsidR="00BA5668" w:rsidRPr="00FB7516" w:rsidRDefault="00BA5668" w:rsidP="00082C0E">
      <w:pPr>
        <w:spacing w:line="240" w:lineRule="auto"/>
        <w:ind w:firstLine="0"/>
        <w:rPr>
          <w:rFonts w:ascii="Calibri" w:hAnsi="Calibri" w:cs="Calibri"/>
        </w:rPr>
      </w:pPr>
    </w:p>
    <w:p w14:paraId="3204F7D3" w14:textId="77777777" w:rsidR="00BA5668" w:rsidRPr="00FB7516" w:rsidRDefault="00BA5668" w:rsidP="00082C0E">
      <w:pPr>
        <w:spacing w:line="240" w:lineRule="auto"/>
        <w:ind w:firstLine="0"/>
        <w:rPr>
          <w:rFonts w:ascii="Calibri" w:hAnsi="Calibri" w:cs="Calibri"/>
        </w:rPr>
      </w:pPr>
    </w:p>
    <w:p w14:paraId="4972C752" w14:textId="77777777" w:rsidR="00BA5668" w:rsidRPr="00FB7516" w:rsidRDefault="00BA5668" w:rsidP="00082C0E">
      <w:pPr>
        <w:spacing w:line="240" w:lineRule="auto"/>
        <w:ind w:firstLine="0"/>
        <w:rPr>
          <w:rFonts w:ascii="Calibri" w:hAnsi="Calibri" w:cs="Calibri"/>
        </w:rPr>
      </w:pPr>
    </w:p>
    <w:p w14:paraId="7756016F" w14:textId="77777777" w:rsidR="00E177AC" w:rsidRPr="00E75F02" w:rsidRDefault="00E177AC">
      <w:pPr>
        <w:spacing w:line="240" w:lineRule="auto"/>
        <w:ind w:firstLine="0"/>
      </w:pPr>
      <w:r w:rsidRPr="00E75F02">
        <w:br w:type="page"/>
      </w:r>
    </w:p>
    <w:p w14:paraId="00A13473" w14:textId="17000895" w:rsidR="00A57729" w:rsidRPr="00E75F02" w:rsidRDefault="00A57729" w:rsidP="00A57729">
      <w:pPr>
        <w:pStyle w:val="FrontMatter"/>
      </w:pPr>
      <w:r w:rsidRPr="00E75F02">
        <w:lastRenderedPageBreak/>
        <w:t xml:space="preserve">Contributions of African American Faculty on Alumni Goals, Motivation, </w:t>
      </w:r>
      <w:r w:rsidR="00A30621" w:rsidRPr="00E75F02">
        <w:t>and Persistence</w:t>
      </w:r>
      <w:r w:rsidRPr="00E75F02">
        <w:t xml:space="preserve"> at Predominantly White Institutions</w:t>
      </w:r>
    </w:p>
    <w:p w14:paraId="1F6DD9E7" w14:textId="71C53D31" w:rsidR="004E1443" w:rsidRPr="00E75F02" w:rsidRDefault="006A791E" w:rsidP="00E058BC">
      <w:pPr>
        <w:pStyle w:val="FrontMatter"/>
      </w:pPr>
      <w:r w:rsidRPr="00E75F02">
        <w:t>Submitted</w:t>
      </w:r>
      <w:r w:rsidR="00352F41" w:rsidRPr="00E75F02">
        <w:t xml:space="preserve"> </w:t>
      </w:r>
      <w:r w:rsidRPr="00E75F02">
        <w:t>by</w:t>
      </w:r>
    </w:p>
    <w:p w14:paraId="544D32D5" w14:textId="7A2339E6" w:rsidR="00A46DC6" w:rsidRPr="00E75F02" w:rsidRDefault="00806ADB" w:rsidP="00E058BC">
      <w:pPr>
        <w:pStyle w:val="FrontMatter"/>
      </w:pPr>
      <w:r w:rsidRPr="00E75F02">
        <w:t xml:space="preserve">Felicia Sims Williams </w:t>
      </w:r>
    </w:p>
    <w:p w14:paraId="30A3ECE5" w14:textId="77777777" w:rsidR="004E1443" w:rsidRPr="00E75F02" w:rsidRDefault="004E1443" w:rsidP="00E058BC">
      <w:pPr>
        <w:pStyle w:val="FrontMatter"/>
      </w:pPr>
    </w:p>
    <w:p w14:paraId="1BC3ED07" w14:textId="77777777" w:rsidR="004E1443" w:rsidRPr="00E75F02" w:rsidRDefault="004E1443" w:rsidP="00E058BC">
      <w:pPr>
        <w:pStyle w:val="FrontMatter"/>
      </w:pPr>
    </w:p>
    <w:p w14:paraId="4668E53B" w14:textId="49480DE9" w:rsidR="004E1443" w:rsidRPr="00E75F02" w:rsidRDefault="004E1443" w:rsidP="00E058BC">
      <w:pPr>
        <w:pStyle w:val="FrontMatter"/>
        <w:rPr>
          <w:highlight w:val="yellow"/>
        </w:rPr>
      </w:pPr>
    </w:p>
    <w:p w14:paraId="412EF169" w14:textId="20E576EC" w:rsidR="004E1443" w:rsidRPr="00E75F02" w:rsidRDefault="004E1443" w:rsidP="00E058BC">
      <w:pPr>
        <w:pStyle w:val="FrontMatter"/>
      </w:pPr>
    </w:p>
    <w:p w14:paraId="40F00EFA" w14:textId="77777777" w:rsidR="004E1443" w:rsidRPr="00E75F02" w:rsidRDefault="004E1443" w:rsidP="00E058BC">
      <w:pPr>
        <w:pStyle w:val="FrontMatter"/>
      </w:pPr>
    </w:p>
    <w:p w14:paraId="547B71BF" w14:textId="77777777" w:rsidR="00C80E17" w:rsidRPr="00E75F02" w:rsidRDefault="00C80E17" w:rsidP="00E058BC">
      <w:pPr>
        <w:pStyle w:val="FrontMatter"/>
      </w:pPr>
    </w:p>
    <w:p w14:paraId="1EC79FEE" w14:textId="77777777" w:rsidR="00965CBE" w:rsidRPr="00E75F02" w:rsidRDefault="00965CBE" w:rsidP="00E058BC">
      <w:pPr>
        <w:pStyle w:val="FrontMatter"/>
      </w:pPr>
    </w:p>
    <w:p w14:paraId="6B4F2462" w14:textId="582115C8" w:rsidR="004E1443" w:rsidRPr="00E75F02" w:rsidRDefault="004E1443" w:rsidP="00E058BC">
      <w:pPr>
        <w:pStyle w:val="FrontMatter"/>
      </w:pPr>
      <w:r w:rsidRPr="00E75F02">
        <w:t>A</w:t>
      </w:r>
      <w:r w:rsidR="00352F41" w:rsidRPr="00E75F02">
        <w:t xml:space="preserve"> </w:t>
      </w:r>
      <w:r w:rsidRPr="00E75F02">
        <w:t>Dissertation</w:t>
      </w:r>
      <w:r w:rsidR="00352F41" w:rsidRPr="00E75F02">
        <w:t xml:space="preserve"> </w:t>
      </w:r>
      <w:r w:rsidRPr="00E75F02">
        <w:t>Presented</w:t>
      </w:r>
      <w:r w:rsidR="00352F41" w:rsidRPr="00E75F02">
        <w:t xml:space="preserve"> </w:t>
      </w:r>
      <w:r w:rsidRPr="00E75F02">
        <w:t>in</w:t>
      </w:r>
      <w:r w:rsidR="00352F41" w:rsidRPr="00E75F02">
        <w:t xml:space="preserve"> </w:t>
      </w:r>
      <w:r w:rsidRPr="00E75F02">
        <w:t>Partial</w:t>
      </w:r>
      <w:r w:rsidR="00352F41" w:rsidRPr="00E75F02">
        <w:t xml:space="preserve"> </w:t>
      </w:r>
      <w:r w:rsidRPr="00E75F02">
        <w:t>Fulfillment</w:t>
      </w:r>
    </w:p>
    <w:p w14:paraId="5633A2E9" w14:textId="66739418" w:rsidR="004E1443" w:rsidRPr="00E75F02" w:rsidRDefault="00717D9C" w:rsidP="00E058BC">
      <w:pPr>
        <w:pStyle w:val="FrontMatter"/>
      </w:pPr>
      <w:r w:rsidRPr="00E75F02">
        <w:t>o</w:t>
      </w:r>
      <w:r w:rsidR="004E1443" w:rsidRPr="00E75F02">
        <w:t>f</w:t>
      </w:r>
      <w:r w:rsidR="00352F41" w:rsidRPr="00E75F02">
        <w:t xml:space="preserve"> </w:t>
      </w:r>
      <w:r w:rsidR="004E1443" w:rsidRPr="00E75F02">
        <w:t>the</w:t>
      </w:r>
      <w:r w:rsidR="00352F41" w:rsidRPr="00E75F02">
        <w:t xml:space="preserve"> </w:t>
      </w:r>
      <w:r w:rsidR="004E1443" w:rsidRPr="00E75F02">
        <w:t>Requirements</w:t>
      </w:r>
      <w:r w:rsidR="00352F41" w:rsidRPr="00E75F02">
        <w:t xml:space="preserve"> </w:t>
      </w:r>
      <w:r w:rsidR="004E1443" w:rsidRPr="00E75F02">
        <w:t>for</w:t>
      </w:r>
      <w:r w:rsidR="00352F41" w:rsidRPr="00E75F02">
        <w:t xml:space="preserve"> </w:t>
      </w:r>
      <w:r w:rsidR="004E1443" w:rsidRPr="00E75F02">
        <w:t>the</w:t>
      </w:r>
      <w:r w:rsidR="00352F41" w:rsidRPr="00E75F02">
        <w:t xml:space="preserve"> </w:t>
      </w:r>
      <w:r w:rsidR="004E1443" w:rsidRPr="00E75F02">
        <w:t>Degree</w:t>
      </w:r>
    </w:p>
    <w:p w14:paraId="5915759C" w14:textId="660EBFC2" w:rsidR="007A1ADA" w:rsidRPr="00E75F02" w:rsidRDefault="004E1443" w:rsidP="00015570">
      <w:pPr>
        <w:pStyle w:val="FrontMatter"/>
      </w:pPr>
      <w:r w:rsidRPr="00E75F02">
        <w:t>Doctor</w:t>
      </w:r>
      <w:r w:rsidR="00352F41" w:rsidRPr="00E75F02">
        <w:t xml:space="preserve"> </w:t>
      </w:r>
      <w:r w:rsidRPr="00E75F02">
        <w:t>of</w:t>
      </w:r>
      <w:r w:rsidR="00352F41" w:rsidRPr="00E75F02">
        <w:t xml:space="preserve"> </w:t>
      </w:r>
      <w:r w:rsidRPr="00E75F02">
        <w:t>Education</w:t>
      </w:r>
    </w:p>
    <w:p w14:paraId="274DB8E4" w14:textId="4A6B236C" w:rsidR="004E1443" w:rsidRPr="00E75F02" w:rsidRDefault="004E1443" w:rsidP="00E058BC">
      <w:pPr>
        <w:pStyle w:val="FrontMatter"/>
      </w:pPr>
    </w:p>
    <w:p w14:paraId="6BBAC6C9" w14:textId="77777777" w:rsidR="00F00349" w:rsidRPr="00E75F02" w:rsidRDefault="00F00349" w:rsidP="003D6105">
      <w:pPr>
        <w:pStyle w:val="FrontMatter"/>
        <w:rPr>
          <w:highlight w:val="yellow"/>
        </w:rPr>
      </w:pPr>
    </w:p>
    <w:p w14:paraId="7769038E" w14:textId="77777777" w:rsidR="00F00349" w:rsidRPr="00E75F02" w:rsidRDefault="00F00349" w:rsidP="00E058BC">
      <w:pPr>
        <w:pStyle w:val="FrontMatter"/>
        <w:rPr>
          <w:highlight w:val="yellow"/>
        </w:rPr>
      </w:pPr>
    </w:p>
    <w:p w14:paraId="12BA4637" w14:textId="53881FAF" w:rsidR="004E1443" w:rsidRPr="00E75F02" w:rsidRDefault="004E1443" w:rsidP="00E058BC">
      <w:pPr>
        <w:pStyle w:val="FrontMatter"/>
      </w:pPr>
    </w:p>
    <w:p w14:paraId="0F24678D" w14:textId="77777777" w:rsidR="00C80E17" w:rsidRPr="00E75F02" w:rsidRDefault="00C80E17" w:rsidP="00E058BC">
      <w:pPr>
        <w:pStyle w:val="FrontMatter"/>
      </w:pPr>
    </w:p>
    <w:p w14:paraId="02A54F36" w14:textId="0CD97742" w:rsidR="004E1443" w:rsidRPr="00E75F02" w:rsidRDefault="004E1443" w:rsidP="00E058BC">
      <w:pPr>
        <w:pStyle w:val="FrontMatter"/>
      </w:pPr>
      <w:r w:rsidRPr="00E75F02">
        <w:t>Grand</w:t>
      </w:r>
      <w:r w:rsidR="00352F41" w:rsidRPr="00E75F02">
        <w:t xml:space="preserve"> </w:t>
      </w:r>
      <w:r w:rsidRPr="00E75F02">
        <w:t>Canyon</w:t>
      </w:r>
      <w:r w:rsidR="00352F41" w:rsidRPr="00E75F02">
        <w:t xml:space="preserve"> </w:t>
      </w:r>
      <w:r w:rsidRPr="00E75F02">
        <w:t>University</w:t>
      </w:r>
    </w:p>
    <w:p w14:paraId="1ADC8CEE" w14:textId="37E0CEA0" w:rsidR="004E1443" w:rsidRPr="00E75F02" w:rsidRDefault="004E1443" w:rsidP="00E058BC">
      <w:pPr>
        <w:pStyle w:val="FrontMatter"/>
      </w:pPr>
      <w:r w:rsidRPr="00E75F02">
        <w:t>Phoenix,</w:t>
      </w:r>
      <w:r w:rsidR="00352F41" w:rsidRPr="00E75F02">
        <w:t xml:space="preserve"> </w:t>
      </w:r>
      <w:r w:rsidRPr="00E75F02">
        <w:t>Arizona</w:t>
      </w:r>
    </w:p>
    <w:p w14:paraId="1A1756CA" w14:textId="2D72A015" w:rsidR="00250744" w:rsidRPr="00E75F02" w:rsidRDefault="00A5333E" w:rsidP="00E058BC">
      <w:pPr>
        <w:pStyle w:val="FrontMatter"/>
        <w:sectPr w:rsidR="00250744" w:rsidRPr="00E75F02" w:rsidSect="00C71809">
          <w:headerReference w:type="default" r:id="rId9"/>
          <w:footerReference w:type="default" r:id="rId10"/>
          <w:footerReference w:type="first" r:id="rId11"/>
          <w:pgSz w:w="12240" w:h="15840"/>
          <w:pgMar w:top="1440" w:right="1440" w:bottom="1440" w:left="2160" w:header="720" w:footer="720" w:gutter="0"/>
          <w:pgNumType w:fmt="lowerRoman" w:start="3"/>
          <w:cols w:space="720"/>
          <w:docGrid w:linePitch="360"/>
        </w:sectPr>
      </w:pPr>
      <w:r w:rsidRPr="00E75F02">
        <w:t>April 12, 2024</w:t>
      </w:r>
    </w:p>
    <w:p w14:paraId="0F94D6ED" w14:textId="77777777" w:rsidR="00222D1B" w:rsidRPr="00E75F02" w:rsidRDefault="00222D1B" w:rsidP="00915E00">
      <w:pPr>
        <w:ind w:firstLine="0"/>
        <w:jc w:val="center"/>
      </w:pPr>
    </w:p>
    <w:p w14:paraId="63F710C7" w14:textId="77777777" w:rsidR="00E177AC" w:rsidRPr="00E75F02" w:rsidRDefault="00E177AC" w:rsidP="00915E00">
      <w:pPr>
        <w:ind w:firstLine="0"/>
        <w:jc w:val="center"/>
      </w:pPr>
    </w:p>
    <w:p w14:paraId="26416F5B" w14:textId="77777777" w:rsidR="00E177AC" w:rsidRPr="00E75F02" w:rsidRDefault="00E177AC" w:rsidP="00915E00">
      <w:pPr>
        <w:ind w:firstLine="0"/>
        <w:jc w:val="center"/>
      </w:pPr>
    </w:p>
    <w:p w14:paraId="0AC8E4E5" w14:textId="77777777" w:rsidR="00E177AC" w:rsidRPr="00E75F02" w:rsidRDefault="00E177AC" w:rsidP="00915E00">
      <w:pPr>
        <w:ind w:firstLine="0"/>
        <w:jc w:val="center"/>
      </w:pPr>
    </w:p>
    <w:p w14:paraId="33921F47" w14:textId="77777777" w:rsidR="00E177AC" w:rsidRPr="00E75F02" w:rsidRDefault="00E177AC" w:rsidP="00915E00">
      <w:pPr>
        <w:ind w:firstLine="0"/>
        <w:jc w:val="center"/>
      </w:pPr>
    </w:p>
    <w:p w14:paraId="6BE1FAAA" w14:textId="77777777" w:rsidR="00E177AC" w:rsidRPr="00E75F02" w:rsidRDefault="00E177AC" w:rsidP="00915E00">
      <w:pPr>
        <w:ind w:firstLine="0"/>
        <w:jc w:val="center"/>
      </w:pPr>
    </w:p>
    <w:p w14:paraId="3A60D94F" w14:textId="77777777" w:rsidR="00E177AC" w:rsidRPr="00E75F02" w:rsidRDefault="00E177AC" w:rsidP="00915E00">
      <w:pPr>
        <w:ind w:firstLine="0"/>
        <w:jc w:val="center"/>
      </w:pPr>
    </w:p>
    <w:p w14:paraId="5AC0AD92" w14:textId="77777777" w:rsidR="00E177AC" w:rsidRPr="00E75F02" w:rsidRDefault="00E177AC" w:rsidP="00915E00">
      <w:pPr>
        <w:ind w:firstLine="0"/>
        <w:jc w:val="center"/>
      </w:pPr>
    </w:p>
    <w:p w14:paraId="0C694313" w14:textId="0C0D6E23" w:rsidR="004E1443" w:rsidRPr="00E75F02" w:rsidRDefault="004E1443" w:rsidP="00FB5D1B">
      <w:pPr>
        <w:pStyle w:val="FrontMatter"/>
      </w:pPr>
      <w:r w:rsidRPr="00E75F02">
        <w:t>©</w:t>
      </w:r>
      <w:r w:rsidR="00352F41" w:rsidRPr="00E75F02">
        <w:t xml:space="preserve"> </w:t>
      </w:r>
      <w:r w:rsidRPr="00E75F02">
        <w:t>by</w:t>
      </w:r>
      <w:r w:rsidR="00377818" w:rsidRPr="00E75F02">
        <w:t xml:space="preserve"> Felicia </w:t>
      </w:r>
      <w:r w:rsidR="00725D1C" w:rsidRPr="00E75F02">
        <w:t xml:space="preserve">Sims </w:t>
      </w:r>
      <w:r w:rsidR="00377818" w:rsidRPr="00E75F02">
        <w:t>Williams</w:t>
      </w:r>
      <w:r w:rsidR="00352F41" w:rsidRPr="00E75F02">
        <w:t xml:space="preserve"> </w:t>
      </w:r>
      <w:r w:rsidR="00FB487B" w:rsidRPr="00E75F02">
        <w:t>20</w:t>
      </w:r>
      <w:r w:rsidR="00D75763" w:rsidRPr="00E75F02">
        <w:t>2</w:t>
      </w:r>
      <w:r w:rsidR="009476DB" w:rsidRPr="00E75F02">
        <w:t>4</w:t>
      </w:r>
    </w:p>
    <w:p w14:paraId="29219A00" w14:textId="12A8D711" w:rsidR="00D65201" w:rsidRPr="00E75F02" w:rsidRDefault="004E1443" w:rsidP="008D5BDE">
      <w:pPr>
        <w:pStyle w:val="FrontMatter"/>
      </w:pPr>
      <w:r w:rsidRPr="00E75F02">
        <w:rPr>
          <w:caps/>
        </w:rPr>
        <w:t>All</w:t>
      </w:r>
      <w:r w:rsidR="00352F41" w:rsidRPr="00E75F02">
        <w:rPr>
          <w:caps/>
        </w:rPr>
        <w:t xml:space="preserve"> </w:t>
      </w:r>
      <w:r w:rsidRPr="00E75F02">
        <w:rPr>
          <w:caps/>
        </w:rPr>
        <w:t>rights</w:t>
      </w:r>
      <w:r w:rsidR="00352F41" w:rsidRPr="00E75F02">
        <w:rPr>
          <w:caps/>
        </w:rPr>
        <w:t xml:space="preserve"> </w:t>
      </w:r>
      <w:r w:rsidRPr="00E75F02">
        <w:rPr>
          <w:caps/>
        </w:rPr>
        <w:t>reserved</w:t>
      </w:r>
      <w:r w:rsidRPr="00E75F02">
        <w:t>.</w:t>
      </w:r>
    </w:p>
    <w:p w14:paraId="6F291576" w14:textId="67AC9BD6" w:rsidR="00D65201" w:rsidRPr="00E75F02" w:rsidRDefault="00D65201" w:rsidP="00915E00">
      <w:pPr>
        <w:ind w:firstLine="0"/>
        <w:sectPr w:rsidR="00D65201" w:rsidRPr="00E75F02" w:rsidSect="00C71809">
          <w:footerReference w:type="first" r:id="rId12"/>
          <w:pgSz w:w="12240" w:h="15840"/>
          <w:pgMar w:top="1440" w:right="1440" w:bottom="1440" w:left="2160" w:header="734" w:footer="0" w:gutter="0"/>
          <w:pgNumType w:fmt="lowerRoman" w:start="3"/>
          <w:cols w:space="720"/>
          <w:docGrid w:linePitch="360"/>
        </w:sectPr>
      </w:pPr>
    </w:p>
    <w:p w14:paraId="23AE5FB6" w14:textId="66D2E708" w:rsidR="00A12FB0" w:rsidRPr="00E75F02" w:rsidRDefault="00A12FB0" w:rsidP="00A12FB0">
      <w:pPr>
        <w:pStyle w:val="FrontMatter"/>
      </w:pPr>
      <w:bookmarkStart w:id="0" w:name="_Hlk163762940"/>
      <w:bookmarkStart w:id="1" w:name="_Hlk46909712"/>
      <w:r w:rsidRPr="00E75F02">
        <w:lastRenderedPageBreak/>
        <w:t>Contribution</w:t>
      </w:r>
      <w:r w:rsidR="00BA372F" w:rsidRPr="00E75F02">
        <w:t>s</w:t>
      </w:r>
      <w:r w:rsidRPr="00E75F02">
        <w:t xml:space="preserve"> of African American Faculty </w:t>
      </w:r>
      <w:r w:rsidR="00A57729" w:rsidRPr="00E75F02">
        <w:t>on</w:t>
      </w:r>
      <w:r w:rsidRPr="00E75F02">
        <w:t xml:space="preserve"> Alumni Goal</w:t>
      </w:r>
      <w:r w:rsidR="00A57729" w:rsidRPr="00E75F02">
        <w:t>s</w:t>
      </w:r>
      <w:r w:rsidRPr="00E75F02">
        <w:t xml:space="preserve">, Motivation, </w:t>
      </w:r>
      <w:r w:rsidR="00A30621" w:rsidRPr="00E75F02">
        <w:t>and Persistence</w:t>
      </w:r>
      <w:r w:rsidRPr="00E75F02">
        <w:t xml:space="preserve"> at </w:t>
      </w:r>
      <w:r w:rsidR="00517BA3" w:rsidRPr="00E75F02">
        <w:t>Predominantly</w:t>
      </w:r>
      <w:r w:rsidRPr="00E75F02">
        <w:t xml:space="preserve"> White Institutions</w:t>
      </w:r>
    </w:p>
    <w:bookmarkEnd w:id="0"/>
    <w:p w14:paraId="1846F83C" w14:textId="659ABFDD" w:rsidR="00CD61B0" w:rsidRPr="00E75F02" w:rsidRDefault="00883C94" w:rsidP="001858A7">
      <w:pPr>
        <w:pStyle w:val="FrontMatter"/>
      </w:pPr>
      <w:r w:rsidRPr="00E75F02">
        <w:t>B</w:t>
      </w:r>
      <w:r w:rsidR="00CD61B0" w:rsidRPr="00E75F02">
        <w:t>y</w:t>
      </w:r>
    </w:p>
    <w:p w14:paraId="1F1958D5" w14:textId="77777777" w:rsidR="00883C94" w:rsidRPr="00E75F02" w:rsidRDefault="00883C94" w:rsidP="00CD61B0">
      <w:pPr>
        <w:pStyle w:val="FrontMatter"/>
      </w:pPr>
    </w:p>
    <w:p w14:paraId="75ADC599" w14:textId="787B3986" w:rsidR="00CD61B0" w:rsidRPr="00E75F02" w:rsidRDefault="00E06B73" w:rsidP="00CD61B0">
      <w:pPr>
        <w:pStyle w:val="FrontMatter"/>
      </w:pPr>
      <w:r w:rsidRPr="00E75F02">
        <w:t>Felicia Sims Williams</w:t>
      </w:r>
    </w:p>
    <w:p w14:paraId="769FFE44" w14:textId="7CBF659C" w:rsidR="00CD61B0" w:rsidRPr="00E75F02" w:rsidRDefault="00CD61B0" w:rsidP="00CD61B0">
      <w:pPr>
        <w:pStyle w:val="FrontMatter"/>
      </w:pPr>
    </w:p>
    <w:p w14:paraId="55AA1A31" w14:textId="77777777" w:rsidR="00883C94" w:rsidRPr="00E75F02" w:rsidRDefault="00883C94" w:rsidP="00CD61B0">
      <w:pPr>
        <w:pStyle w:val="FrontMatter"/>
      </w:pPr>
    </w:p>
    <w:p w14:paraId="72EA5FE6" w14:textId="1B08B0CB" w:rsidR="00CD61B0" w:rsidRPr="00E75F02" w:rsidRDefault="005377D0" w:rsidP="00CD61B0">
      <w:pPr>
        <w:pStyle w:val="FrontMatter"/>
      </w:pPr>
      <w:r w:rsidRPr="00E75F02">
        <w:t>Successfully Defended</w:t>
      </w:r>
      <w:r w:rsidR="000251B1" w:rsidRPr="00E75F02">
        <w:t xml:space="preserve"> and </w:t>
      </w:r>
      <w:r w:rsidR="00CD61B0" w:rsidRPr="00E75F02">
        <w:t>Approved</w:t>
      </w:r>
      <w:r w:rsidR="000251B1" w:rsidRPr="00E75F02">
        <w:t xml:space="preserve"> by All Dissertation Committee Members </w:t>
      </w:r>
    </w:p>
    <w:p w14:paraId="3773257A" w14:textId="577188F8" w:rsidR="000251B1" w:rsidRPr="00E75F02" w:rsidRDefault="000251B1" w:rsidP="00CD61B0">
      <w:pPr>
        <w:pStyle w:val="FrontMatter"/>
      </w:pPr>
      <w:r w:rsidRPr="00E75F02">
        <w:t>[Insert Date]</w:t>
      </w:r>
    </w:p>
    <w:p w14:paraId="057D0CA3" w14:textId="79BBA1D7" w:rsidR="005377D0" w:rsidRPr="00E75F02" w:rsidRDefault="005377D0" w:rsidP="005377D0">
      <w:pPr>
        <w:spacing w:line="240" w:lineRule="auto"/>
        <w:ind w:firstLine="0"/>
      </w:pPr>
    </w:p>
    <w:p w14:paraId="2E3C9F5B" w14:textId="77777777" w:rsidR="00883C94" w:rsidRPr="00E75F02" w:rsidRDefault="00883C94" w:rsidP="005377D0">
      <w:pPr>
        <w:spacing w:line="240" w:lineRule="auto"/>
        <w:ind w:firstLine="0"/>
      </w:pPr>
    </w:p>
    <w:p w14:paraId="75636A6C" w14:textId="5383D8C1" w:rsidR="005377D0" w:rsidRPr="00E75F02" w:rsidRDefault="00CD61B0" w:rsidP="005377D0">
      <w:pPr>
        <w:spacing w:line="240" w:lineRule="auto"/>
        <w:ind w:firstLine="0"/>
      </w:pPr>
      <w:r w:rsidRPr="00E75F02">
        <w:t>DISSERTATION COMMITTEE</w:t>
      </w:r>
      <w:r w:rsidR="00883C94" w:rsidRPr="00E75F02">
        <w:t xml:space="preserve"> APPROVAL</w:t>
      </w:r>
      <w:r w:rsidRPr="00E75F02">
        <w:t>:</w:t>
      </w:r>
      <w:r w:rsidR="005377D0" w:rsidRPr="00E75F02">
        <w:t xml:space="preserve"> </w:t>
      </w:r>
    </w:p>
    <w:p w14:paraId="44F35E8B" w14:textId="3E50470F" w:rsidR="005377D0" w:rsidRPr="00E75F02" w:rsidRDefault="005377D0" w:rsidP="005377D0">
      <w:pPr>
        <w:spacing w:line="240" w:lineRule="auto"/>
        <w:ind w:firstLine="0"/>
      </w:pPr>
      <w:r w:rsidRPr="00E75F02">
        <w:t xml:space="preserve">The following committee members certify they have read and approve this dissertation and deem it fully adequate in scope and quality as a dissertation for the degree of Doctor of </w:t>
      </w:r>
      <w:r w:rsidR="006B05C9" w:rsidRPr="00E75F02">
        <w:t>Education</w:t>
      </w:r>
      <w:r w:rsidRPr="00E75F02">
        <w:t>.</w:t>
      </w:r>
    </w:p>
    <w:p w14:paraId="53FADDB6" w14:textId="77777777" w:rsidR="00CD61B0" w:rsidRPr="00E75F02" w:rsidRDefault="00CD61B0" w:rsidP="00CD61B0">
      <w:pPr>
        <w:pStyle w:val="FrontMatter"/>
        <w:jc w:val="left"/>
      </w:pPr>
    </w:p>
    <w:p w14:paraId="5A187DB6" w14:textId="04E75410" w:rsidR="00CD61B0" w:rsidRPr="00E75F02" w:rsidRDefault="004566BF" w:rsidP="00133D96">
      <w:pPr>
        <w:pStyle w:val="FrontMatter"/>
        <w:ind w:left="720"/>
        <w:jc w:val="left"/>
      </w:pPr>
      <w:r w:rsidRPr="00E75F02">
        <w:t>Jill Johnson</w:t>
      </w:r>
      <w:r w:rsidR="00CD61B0" w:rsidRPr="00E75F02">
        <w:t>,</w:t>
      </w:r>
      <w:r w:rsidRPr="00E75F02">
        <w:t xml:space="preserve"> </w:t>
      </w:r>
      <w:r w:rsidR="00CD61B0" w:rsidRPr="00E75F02">
        <w:t xml:space="preserve">PhD, Dissertation Chair </w:t>
      </w:r>
    </w:p>
    <w:p w14:paraId="789B8CD9" w14:textId="7886CD0B" w:rsidR="00CD61B0" w:rsidRPr="00E75F02" w:rsidRDefault="00595FF5" w:rsidP="00133D96">
      <w:pPr>
        <w:pStyle w:val="FrontMatter"/>
        <w:ind w:left="720"/>
        <w:jc w:val="left"/>
      </w:pPr>
      <w:r w:rsidRPr="00E75F02">
        <w:t>Manyu Li</w:t>
      </w:r>
      <w:r w:rsidR="005123F3" w:rsidRPr="00E75F02">
        <w:t xml:space="preserve">, </w:t>
      </w:r>
      <w:r w:rsidR="00CD61B0" w:rsidRPr="00E75F02">
        <w:t xml:space="preserve">PhD, </w:t>
      </w:r>
      <w:r w:rsidR="0097549D" w:rsidRPr="00E75F02">
        <w:t>Methodologist</w:t>
      </w:r>
      <w:r w:rsidR="005123F3" w:rsidRPr="00E75F02">
        <w:t xml:space="preserve"> </w:t>
      </w:r>
    </w:p>
    <w:p w14:paraId="027769F4" w14:textId="35BF1EC3" w:rsidR="00CD61B0" w:rsidRPr="00E75F02" w:rsidRDefault="0001433F" w:rsidP="00133D96">
      <w:pPr>
        <w:pStyle w:val="FrontMatter"/>
        <w:ind w:left="720"/>
        <w:jc w:val="left"/>
      </w:pPr>
      <w:r w:rsidRPr="00E75F02">
        <w:t>Step</w:t>
      </w:r>
      <w:r w:rsidR="00786ED8" w:rsidRPr="00E75F02">
        <w:t>h</w:t>
      </w:r>
      <w:r w:rsidRPr="00E75F02">
        <w:t>en</w:t>
      </w:r>
      <w:r w:rsidR="00786ED8" w:rsidRPr="00E75F02">
        <w:t xml:space="preserve"> Lee</w:t>
      </w:r>
      <w:r w:rsidR="000261D4" w:rsidRPr="00E75F02">
        <w:t>,</w:t>
      </w:r>
      <w:r w:rsidRPr="00E75F02">
        <w:t xml:space="preserve"> </w:t>
      </w:r>
      <w:r w:rsidR="00CD61B0" w:rsidRPr="00E75F02">
        <w:t>PhD, Committee Member</w:t>
      </w:r>
    </w:p>
    <w:p w14:paraId="3A2878B4" w14:textId="27FC8609" w:rsidR="00CD61B0" w:rsidRPr="00E75F02" w:rsidRDefault="00CD61B0" w:rsidP="00CD61B0">
      <w:pPr>
        <w:pStyle w:val="FrontMatter"/>
        <w:jc w:val="left"/>
      </w:pPr>
    </w:p>
    <w:p w14:paraId="48EC8E13" w14:textId="77777777" w:rsidR="00883C94" w:rsidRPr="00E75F02" w:rsidRDefault="00883C94" w:rsidP="00CD61B0">
      <w:pPr>
        <w:pStyle w:val="FrontMatter"/>
        <w:jc w:val="left"/>
      </w:pPr>
    </w:p>
    <w:p w14:paraId="3DAB5AAC" w14:textId="77777777" w:rsidR="00CD61B0" w:rsidRPr="00E75F02" w:rsidRDefault="00CD61B0" w:rsidP="00CD61B0">
      <w:pPr>
        <w:pStyle w:val="FrontMatter"/>
        <w:jc w:val="left"/>
      </w:pPr>
      <w:r w:rsidRPr="00E75F02">
        <w:lastRenderedPageBreak/>
        <w:t>ACCEPTED AND SIGNED:</w:t>
      </w:r>
    </w:p>
    <w:p w14:paraId="71C25BB0" w14:textId="77777777" w:rsidR="00CD61B0" w:rsidRPr="00E75F02" w:rsidRDefault="00CD61B0" w:rsidP="00CD61B0">
      <w:pPr>
        <w:spacing w:line="240" w:lineRule="auto"/>
        <w:ind w:firstLine="0"/>
      </w:pPr>
    </w:p>
    <w:p w14:paraId="48445BA9" w14:textId="1641CB74" w:rsidR="00CD61B0" w:rsidRPr="00E75F02" w:rsidRDefault="007304DC" w:rsidP="00CD61B0">
      <w:pPr>
        <w:spacing w:line="240" w:lineRule="auto"/>
        <w:ind w:firstLine="0"/>
      </w:pPr>
      <w:r w:rsidRPr="00E75F02">
        <w:t>________________________________________</w:t>
      </w:r>
      <w:r w:rsidRPr="00E75F02">
        <w:tab/>
      </w:r>
      <w:r w:rsidRPr="00E75F02">
        <w:tab/>
        <w:t>____________________</w:t>
      </w:r>
    </w:p>
    <w:p w14:paraId="017D2B74" w14:textId="0DA525BE" w:rsidR="00CD61B0" w:rsidRPr="00E75F02" w:rsidRDefault="00CD61B0" w:rsidP="00CD61B0">
      <w:pPr>
        <w:spacing w:line="240" w:lineRule="auto"/>
        <w:ind w:firstLine="0"/>
      </w:pPr>
      <w:r w:rsidRPr="00E75F02">
        <w:t>Michael R. Berger, EdD</w:t>
      </w:r>
      <w:r w:rsidR="005377D0" w:rsidRPr="00E75F02">
        <w:tab/>
      </w:r>
      <w:r w:rsidR="005377D0" w:rsidRPr="00E75F02">
        <w:tab/>
      </w:r>
      <w:r w:rsidR="005377D0" w:rsidRPr="00E75F02">
        <w:tab/>
      </w:r>
      <w:r w:rsidR="005377D0" w:rsidRPr="00E75F02">
        <w:tab/>
      </w:r>
      <w:r w:rsidR="005377D0" w:rsidRPr="00E75F02">
        <w:tab/>
        <w:t>Date</w:t>
      </w:r>
    </w:p>
    <w:p w14:paraId="39F8B870" w14:textId="77777777" w:rsidR="00CD61B0" w:rsidRPr="00E75F02" w:rsidRDefault="00CD61B0" w:rsidP="00CD61B0">
      <w:pPr>
        <w:spacing w:line="240" w:lineRule="auto"/>
        <w:ind w:firstLine="0"/>
      </w:pPr>
      <w:r w:rsidRPr="00E75F02">
        <w:t>Dean, College of Doctoral Studies</w:t>
      </w:r>
    </w:p>
    <w:p w14:paraId="02E33E39" w14:textId="77777777" w:rsidR="00883C94" w:rsidRPr="00E75F02" w:rsidRDefault="00CD61B0" w:rsidP="00883C94">
      <w:pPr>
        <w:ind w:firstLine="0"/>
        <w:jc w:val="center"/>
      </w:pPr>
      <w:r w:rsidRPr="00E75F02">
        <w:br w:type="page"/>
      </w:r>
      <w:r w:rsidR="00883C94" w:rsidRPr="00E75F02">
        <w:lastRenderedPageBreak/>
        <w:t>GRAND CANYON UNIVERSITY</w:t>
      </w:r>
    </w:p>
    <w:p w14:paraId="62D6B0A0" w14:textId="77777777" w:rsidR="00883C94" w:rsidRPr="00E75F02" w:rsidRDefault="00883C94" w:rsidP="00883C94">
      <w:pPr>
        <w:ind w:firstLine="0"/>
        <w:jc w:val="center"/>
      </w:pPr>
    </w:p>
    <w:p w14:paraId="1CD6C4CA" w14:textId="66B22EB4" w:rsidR="00A57729" w:rsidRPr="00E75F02" w:rsidRDefault="00A57729" w:rsidP="00A57729">
      <w:pPr>
        <w:pStyle w:val="FrontMatter"/>
      </w:pPr>
      <w:bookmarkStart w:id="2" w:name="_Hlk163763701"/>
      <w:r w:rsidRPr="00E75F02">
        <w:t xml:space="preserve">Contributions of African American Faculty on Alumni Goals, Motivation, </w:t>
      </w:r>
      <w:r w:rsidR="00F9595A" w:rsidRPr="00E75F02">
        <w:t>and Persistence</w:t>
      </w:r>
      <w:r w:rsidRPr="00E75F02">
        <w:t xml:space="preserve"> at Predominantly White Institutions</w:t>
      </w:r>
    </w:p>
    <w:bookmarkEnd w:id="2"/>
    <w:p w14:paraId="5B926A51" w14:textId="77777777" w:rsidR="00883C94" w:rsidRPr="00E75F02" w:rsidRDefault="00883C94" w:rsidP="00883C94">
      <w:pPr>
        <w:ind w:firstLine="0"/>
      </w:pPr>
    </w:p>
    <w:p w14:paraId="1B057BE5" w14:textId="77777777" w:rsidR="00883C94" w:rsidRPr="00E75F02" w:rsidRDefault="00883C94" w:rsidP="00883C94">
      <w:pPr>
        <w:ind w:firstLine="0"/>
      </w:pPr>
      <w:r w:rsidRPr="00E75F02">
        <w:t xml:space="preserve">I verify that my dissertation represents original research, is not falsified or plagiarized, and that I accurately reported, cited, and referenced all sources within this manuscript in strict compliance with APA and Grand Canyon University (GCU) guidelines. I also verify my dissertation complies with the approval(s) granted for this research investigation by GCU Institutional Review Board (IRB). </w:t>
      </w:r>
    </w:p>
    <w:p w14:paraId="3C6ECB32" w14:textId="77777777" w:rsidR="00883C94" w:rsidRPr="00E75F02" w:rsidRDefault="00883C94" w:rsidP="00883C94">
      <w:pPr>
        <w:spacing w:line="240" w:lineRule="auto"/>
        <w:ind w:firstLine="0"/>
      </w:pPr>
    </w:p>
    <w:p w14:paraId="01761030" w14:textId="6609EBCF" w:rsidR="00883C94" w:rsidRPr="00E75F02" w:rsidRDefault="002C58CE" w:rsidP="00883C94">
      <w:pPr>
        <w:spacing w:line="240" w:lineRule="auto"/>
        <w:ind w:firstLine="0"/>
      </w:pPr>
      <w:r w:rsidRPr="00E75F02">
        <w:rPr>
          <w:highlight w:val="yellow"/>
        </w:rPr>
        <w:t>[Wet Signature Required]</w:t>
      </w:r>
    </w:p>
    <w:p w14:paraId="2957BECE" w14:textId="77777777" w:rsidR="00883C94" w:rsidRPr="00E75F02" w:rsidRDefault="00883C94" w:rsidP="00883C94">
      <w:pPr>
        <w:spacing w:line="240" w:lineRule="auto"/>
        <w:ind w:firstLine="0"/>
      </w:pPr>
      <w:r w:rsidRPr="00E75F02">
        <w:t>_____________________________________________</w:t>
      </w:r>
      <w:r w:rsidRPr="00E75F02">
        <w:tab/>
        <w:t>______________________</w:t>
      </w:r>
    </w:p>
    <w:p w14:paraId="263FB59D" w14:textId="6BB85D0A" w:rsidR="00883C94" w:rsidRPr="00E75F02" w:rsidRDefault="00D27527" w:rsidP="00D11D6D">
      <w:pPr>
        <w:spacing w:line="240" w:lineRule="auto"/>
        <w:ind w:left="720"/>
      </w:pPr>
      <w:r w:rsidRPr="00E75F02">
        <w:t xml:space="preserve">Felicia Sims Williams </w:t>
      </w:r>
      <w:r w:rsidR="00883C94" w:rsidRPr="00E75F02">
        <w:tab/>
      </w:r>
      <w:r w:rsidR="00883C94" w:rsidRPr="00E75F02">
        <w:tab/>
      </w:r>
      <w:r w:rsidRPr="00E75F02">
        <w:t xml:space="preserve"> </w:t>
      </w:r>
      <w:r w:rsidR="00D11D6D" w:rsidRPr="00E75F02">
        <w:tab/>
      </w:r>
      <w:r w:rsidR="00D11D6D" w:rsidRPr="00E75F02">
        <w:tab/>
      </w:r>
      <w:r w:rsidR="00D11D6D" w:rsidRPr="00E75F02">
        <w:tab/>
      </w:r>
      <w:r w:rsidR="00883C94" w:rsidRPr="00E75F02">
        <w:t>Date</w:t>
      </w:r>
    </w:p>
    <w:p w14:paraId="7526FFAB" w14:textId="77777777" w:rsidR="00883C94" w:rsidRPr="00E75F02" w:rsidRDefault="00883C94" w:rsidP="00883C94">
      <w:pPr>
        <w:ind w:firstLine="0"/>
      </w:pPr>
    </w:p>
    <w:p w14:paraId="742B2B15" w14:textId="77777777" w:rsidR="00883C94" w:rsidRPr="00E75F02" w:rsidRDefault="00883C94" w:rsidP="00883C94">
      <w:pPr>
        <w:spacing w:line="240" w:lineRule="auto"/>
        <w:ind w:firstLine="0"/>
        <w:rPr>
          <w:b/>
          <w:bCs/>
        </w:rPr>
      </w:pPr>
      <w:r w:rsidRPr="00E75F02">
        <w:rPr>
          <w:b/>
          <w:bCs/>
        </w:rPr>
        <w:br w:type="page"/>
      </w:r>
    </w:p>
    <w:bookmarkEnd w:id="1"/>
    <w:p w14:paraId="7A616F0C" w14:textId="29E9E4C0" w:rsidR="00D65201" w:rsidRPr="00E75F02" w:rsidRDefault="00D65201" w:rsidP="008424C7">
      <w:pPr>
        <w:pStyle w:val="TOCHeading"/>
      </w:pPr>
      <w:r w:rsidRPr="00E75F02">
        <w:lastRenderedPageBreak/>
        <w:t>Abstract</w:t>
      </w:r>
    </w:p>
    <w:p w14:paraId="2A5A1F1F" w14:textId="1397B82B" w:rsidR="007918F9" w:rsidRPr="00E75F02" w:rsidRDefault="007918F9" w:rsidP="00A54EE3">
      <w:pPr>
        <w:pStyle w:val="BodyText"/>
        <w:ind w:right="114" w:firstLine="0"/>
        <w:rPr>
          <w:spacing w:val="-4"/>
        </w:rPr>
      </w:pPr>
      <w:r w:rsidRPr="00E75F02">
        <w:t>The</w:t>
      </w:r>
      <w:r w:rsidRPr="00E75F02">
        <w:rPr>
          <w:spacing w:val="-14"/>
        </w:rPr>
        <w:t xml:space="preserve"> </w:t>
      </w:r>
      <w:r w:rsidRPr="00E75F02">
        <w:t xml:space="preserve">purpose of this qualitative descriptive study is to explore how African American alumni describe the contributions of African American faculty and peers on goal setting, self-motivation, and ongoing persistence at </w:t>
      </w:r>
      <w:commentRangeStart w:id="3"/>
      <w:r w:rsidRPr="00E75F02">
        <w:t>PWIs</w:t>
      </w:r>
      <w:commentRangeEnd w:id="3"/>
      <w:r w:rsidR="00E75F02">
        <w:rPr>
          <w:rStyle w:val="CommentReference"/>
        </w:rPr>
        <w:commentReference w:id="3"/>
      </w:r>
      <w:r w:rsidRPr="00E75F02">
        <w:t xml:space="preserve">. </w:t>
      </w:r>
      <w:r w:rsidR="00C07F3B" w:rsidRPr="00E75F02">
        <w:rPr>
          <w:shd w:val="clear" w:color="auto" w:fill="FFFFFF"/>
        </w:rPr>
        <w:t xml:space="preserve">Using a qualitative descriptive design, data was gathered through interviews and questionnaires from 26 alumni in the South Atlantic Region. Three research questions guided the study: </w:t>
      </w:r>
      <w:r w:rsidR="00F95359" w:rsidRPr="00E75F02">
        <w:rPr>
          <w:shd w:val="clear" w:color="auto" w:fill="FFFFFF"/>
        </w:rPr>
        <w:t>RQ</w:t>
      </w:r>
      <w:r w:rsidR="00C07F3B" w:rsidRPr="00E75F02">
        <w:rPr>
          <w:shd w:val="clear" w:color="auto" w:fill="FFFFFF"/>
        </w:rPr>
        <w:t>1</w:t>
      </w:r>
      <w:r w:rsidR="00F95359" w:rsidRPr="00E75F02">
        <w:rPr>
          <w:shd w:val="clear" w:color="auto" w:fill="FFFFFF"/>
        </w:rPr>
        <w:t>:</w:t>
      </w:r>
      <w:r w:rsidR="00C07F3B" w:rsidRPr="00E75F02">
        <w:rPr>
          <w:shd w:val="clear" w:color="auto" w:fill="FFFFFF"/>
        </w:rPr>
        <w:t xml:space="preserve"> </w:t>
      </w:r>
      <w:r w:rsidR="00F95359" w:rsidRPr="00E75F02">
        <w:rPr>
          <w:shd w:val="clear" w:color="auto" w:fill="FFFFFF"/>
        </w:rPr>
        <w:t>How</w:t>
      </w:r>
      <w:commentRangeStart w:id="4"/>
      <w:r w:rsidR="00F95359" w:rsidRPr="00E75F02">
        <w:rPr>
          <w:shd w:val="clear" w:color="auto" w:fill="FFFFFF"/>
        </w:rPr>
        <w:t xml:space="preserve"> </w:t>
      </w:r>
      <w:commentRangeEnd w:id="4"/>
      <w:r w:rsidR="00232ED9" w:rsidRPr="00FB7516">
        <w:rPr>
          <w:rStyle w:val="CommentReference"/>
        </w:rPr>
        <w:commentReference w:id="4"/>
      </w:r>
      <w:r w:rsidR="00F95359" w:rsidRPr="00E75F02">
        <w:rPr>
          <w:shd w:val="clear" w:color="auto" w:fill="FFFFFF"/>
        </w:rPr>
        <w:t>African American college alumni from PWIs describe the contributions of their African American faculty and peers on goal setting</w:t>
      </w:r>
      <w:r w:rsidR="00C07F3B" w:rsidRPr="00E75F02">
        <w:rPr>
          <w:shd w:val="clear" w:color="auto" w:fill="FFFFFF"/>
        </w:rPr>
        <w:t xml:space="preserve">? </w:t>
      </w:r>
      <w:r w:rsidR="00F95359" w:rsidRPr="00E75F02">
        <w:rPr>
          <w:shd w:val="clear" w:color="auto" w:fill="FFFFFF"/>
        </w:rPr>
        <w:t>RQ</w:t>
      </w:r>
      <w:r w:rsidR="00C07F3B" w:rsidRPr="00E75F02">
        <w:rPr>
          <w:shd w:val="clear" w:color="auto" w:fill="FFFFFF"/>
        </w:rPr>
        <w:t>2</w:t>
      </w:r>
      <w:r w:rsidR="00F95359" w:rsidRPr="00E75F02">
        <w:rPr>
          <w:shd w:val="clear" w:color="auto" w:fill="FFFFFF"/>
        </w:rPr>
        <w:t>:</w:t>
      </w:r>
      <w:r w:rsidR="00C07F3B" w:rsidRPr="00E75F02">
        <w:rPr>
          <w:shd w:val="clear" w:color="auto" w:fill="FFFFFF"/>
        </w:rPr>
        <w:t xml:space="preserve"> </w:t>
      </w:r>
      <w:r w:rsidR="00F95359" w:rsidRPr="00E75F02">
        <w:rPr>
          <w:shd w:val="clear" w:color="auto" w:fill="FFFFFF"/>
        </w:rPr>
        <w:t>How</w:t>
      </w:r>
      <w:commentRangeStart w:id="5"/>
      <w:r w:rsidR="00F95359" w:rsidRPr="00E75F02">
        <w:rPr>
          <w:shd w:val="clear" w:color="auto" w:fill="FFFFFF"/>
        </w:rPr>
        <w:t xml:space="preserve"> </w:t>
      </w:r>
      <w:commentRangeEnd w:id="5"/>
      <w:r w:rsidR="00232ED9" w:rsidRPr="00FB7516">
        <w:rPr>
          <w:rStyle w:val="CommentReference"/>
        </w:rPr>
        <w:commentReference w:id="5"/>
      </w:r>
      <w:r w:rsidR="00F95359" w:rsidRPr="00E75F02">
        <w:rPr>
          <w:shd w:val="clear" w:color="auto" w:fill="FFFFFF"/>
        </w:rPr>
        <w:t>African American college alumni from PWIs describe the contributions of their African American faculty and peers on self-motivation</w:t>
      </w:r>
      <w:r w:rsidR="00C07F3B" w:rsidRPr="00E75F02">
        <w:rPr>
          <w:shd w:val="clear" w:color="auto" w:fill="FFFFFF"/>
        </w:rPr>
        <w:t xml:space="preserve">? </w:t>
      </w:r>
      <w:r w:rsidR="00F95359" w:rsidRPr="00E75F02">
        <w:rPr>
          <w:shd w:val="clear" w:color="auto" w:fill="FFFFFF"/>
        </w:rPr>
        <w:t>RQ</w:t>
      </w:r>
      <w:r w:rsidR="00C07F3B" w:rsidRPr="00E75F02">
        <w:rPr>
          <w:shd w:val="clear" w:color="auto" w:fill="FFFFFF"/>
        </w:rPr>
        <w:t>3</w:t>
      </w:r>
      <w:r w:rsidR="00F95359" w:rsidRPr="00E75F02">
        <w:rPr>
          <w:shd w:val="clear" w:color="auto" w:fill="FFFFFF"/>
        </w:rPr>
        <w:t>: How African American college alumni from PWIs describe the contributions of their African American faculty and peers on ongoing persistence</w:t>
      </w:r>
      <w:r w:rsidR="00C07F3B" w:rsidRPr="00E75F02">
        <w:rPr>
          <w:shd w:val="clear" w:color="auto" w:fill="FFFFFF"/>
        </w:rPr>
        <w:t xml:space="preserve">? The study revealed five themes, with a strong emphasis on the sense of belonging. Participants highlighted the importance of African American faculty as role models, contributing to their persistence. The findings, grounded in Tinto’s Retention Model of Motivation, suggest the need for retention plans and increased hiring of African American faculty to promote diversity within </w:t>
      </w:r>
      <w:r w:rsidR="006706E1" w:rsidRPr="00E75F02">
        <w:rPr>
          <w:shd w:val="clear" w:color="auto" w:fill="FFFFFF"/>
        </w:rPr>
        <w:t>PWIs.</w:t>
      </w:r>
      <w:r w:rsidRPr="00E75F02">
        <w:rPr>
          <w:spacing w:val="-15"/>
        </w:rPr>
        <w:t xml:space="preserve"> </w:t>
      </w:r>
      <w:commentRangeStart w:id="6"/>
      <w:commentRangeStart w:id="7"/>
      <w:del w:id="8" w:author="Felicia Williams" w:date="2024-07-11T08:03:00Z">
        <w:r w:rsidRPr="00E75F02" w:rsidDel="00E160A7">
          <w:delText>The</w:delText>
        </w:r>
        <w:r w:rsidRPr="00E75F02" w:rsidDel="00E160A7">
          <w:rPr>
            <w:spacing w:val="-15"/>
          </w:rPr>
          <w:delText xml:space="preserve"> </w:delText>
        </w:r>
        <w:r w:rsidRPr="00E75F02" w:rsidDel="00E160A7">
          <w:delText>findings</w:delText>
        </w:r>
        <w:r w:rsidRPr="00E75F02" w:rsidDel="00E160A7">
          <w:rPr>
            <w:spacing w:val="-13"/>
          </w:rPr>
          <w:delText xml:space="preserve"> </w:delText>
        </w:r>
        <w:r w:rsidRPr="00E75F02" w:rsidDel="00E160A7">
          <w:delText>within</w:delText>
        </w:r>
        <w:r w:rsidRPr="00E75F02" w:rsidDel="00E160A7">
          <w:rPr>
            <w:spacing w:val="-15"/>
          </w:rPr>
          <w:delText xml:space="preserve"> </w:delText>
        </w:r>
        <w:r w:rsidRPr="00E75F02" w:rsidDel="00E160A7">
          <w:delText>the</w:delText>
        </w:r>
        <w:r w:rsidRPr="00E75F02" w:rsidDel="00E160A7">
          <w:rPr>
            <w:spacing w:val="-15"/>
          </w:rPr>
          <w:delText xml:space="preserve"> </w:delText>
        </w:r>
        <w:r w:rsidRPr="00E75F02" w:rsidDel="00E160A7">
          <w:delText>study helped to</w:delText>
        </w:r>
      </w:del>
      <w:del w:id="9" w:author="Felicia Williams" w:date="2024-07-11T07:57:00Z">
        <w:r w:rsidRPr="00E75F02" w:rsidDel="002F19D2">
          <w:delText xml:space="preserve"> validate the theory</w:delText>
        </w:r>
      </w:del>
      <w:del w:id="10" w:author="Felicia Williams" w:date="2024-07-11T08:02:00Z">
        <w:r w:rsidRPr="00E75F02" w:rsidDel="002F19D2">
          <w:delText xml:space="preserve"> </w:delText>
        </w:r>
        <w:commentRangeEnd w:id="6"/>
        <w:r w:rsidR="004D631A" w:rsidRPr="00E75F02" w:rsidDel="002F19D2">
          <w:rPr>
            <w:rStyle w:val="CommentReference"/>
            <w:sz w:val="24"/>
            <w:szCs w:val="24"/>
            <w:rPrChange w:id="11" w:author="Michael Grohs" w:date="2024-07-15T17:38:00Z" w16du:dateUtc="2024-07-15T22:38:00Z">
              <w:rPr>
                <w:rStyle w:val="CommentReference"/>
              </w:rPr>
            </w:rPrChange>
          </w:rPr>
          <w:commentReference w:id="6"/>
        </w:r>
      </w:del>
      <w:commentRangeEnd w:id="7"/>
      <w:r w:rsidR="00E160A7" w:rsidRPr="00E75F02">
        <w:rPr>
          <w:rStyle w:val="CommentReference"/>
          <w:sz w:val="24"/>
          <w:szCs w:val="24"/>
          <w:rPrChange w:id="12" w:author="Michael Grohs" w:date="2024-07-15T17:38:00Z" w16du:dateUtc="2024-07-15T22:38:00Z">
            <w:rPr>
              <w:rStyle w:val="CommentReference"/>
            </w:rPr>
          </w:rPrChange>
        </w:rPr>
        <w:commentReference w:id="7"/>
      </w:r>
      <w:del w:id="13" w:author="Felicia Williams" w:date="2024-07-11T08:02:00Z">
        <w:r w:rsidRPr="00E75F02" w:rsidDel="002F19D2">
          <w:delText>and the results of the study could be used</w:delText>
        </w:r>
        <w:r w:rsidRPr="00E75F02" w:rsidDel="002F19D2">
          <w:rPr>
            <w:spacing w:val="-4"/>
          </w:rPr>
          <w:delText xml:space="preserve"> to develop retention plan for African American students at PWIs as well as encouraging college administrators to increase the hiring of African American faculty to foster cultural diversity with the institution</w:delText>
        </w:r>
      </w:del>
      <w:r w:rsidRPr="00E75F02">
        <w:rPr>
          <w:spacing w:val="-4"/>
        </w:rPr>
        <w:t xml:space="preserve">. </w:t>
      </w:r>
      <w:ins w:id="14" w:author="Felicia Williams" w:date="2024-07-11T08:01:00Z">
        <w:r w:rsidR="002F19D2" w:rsidRPr="00E75F02">
          <w:t>The study's findings reinforced the theory and demonstrated potential for developing retention plans for African American students at PWIs. Additionally, the results advocate for college administrators to enhance cultural diversity by increasing the hiring of African American faculty.</w:t>
        </w:r>
      </w:ins>
    </w:p>
    <w:p w14:paraId="5E68BDE7" w14:textId="77777777" w:rsidR="007918F9" w:rsidRPr="00E75F02" w:rsidRDefault="007918F9" w:rsidP="00A54EE3">
      <w:pPr>
        <w:pStyle w:val="BodyText"/>
        <w:ind w:right="114"/>
        <w:jc w:val="both"/>
      </w:pPr>
      <w:r w:rsidRPr="00E75F02">
        <w:rPr>
          <w:i/>
        </w:rPr>
        <w:lastRenderedPageBreak/>
        <w:t>Keywords</w:t>
      </w:r>
      <w:r w:rsidRPr="00E75F02">
        <w:t>:</w:t>
      </w:r>
      <w:r w:rsidRPr="00E75F02">
        <w:rPr>
          <w:spacing w:val="-3"/>
        </w:rPr>
        <w:t xml:space="preserve"> </w:t>
      </w:r>
      <w:r w:rsidRPr="00E75F02">
        <w:t>African American, Tinto Retention Model of Motivation, PWI</w:t>
      </w:r>
    </w:p>
    <w:p w14:paraId="05F3C5F1" w14:textId="3434F720" w:rsidR="00D65201" w:rsidRPr="00E75F02" w:rsidRDefault="00D65201" w:rsidP="008648C2">
      <w:pPr>
        <w:spacing w:line="240" w:lineRule="auto"/>
      </w:pPr>
      <w:r w:rsidRPr="00E75F02">
        <w:br w:type="page"/>
      </w:r>
    </w:p>
    <w:tbl>
      <w:tblPr>
        <w:tblStyle w:val="TableGridHeader25"/>
        <w:tblW w:w="8856" w:type="dxa"/>
        <w:jc w:val="left"/>
        <w:tblLayout w:type="fixed"/>
        <w:tblLook w:val="04A0" w:firstRow="1" w:lastRow="0" w:firstColumn="1" w:lastColumn="0" w:noHBand="0" w:noVBand="1"/>
      </w:tblPr>
      <w:tblGrid>
        <w:gridCol w:w="3528"/>
        <w:gridCol w:w="1080"/>
        <w:gridCol w:w="990"/>
        <w:gridCol w:w="1440"/>
        <w:gridCol w:w="1818"/>
      </w:tblGrid>
      <w:tr w:rsidR="00D65201" w:rsidRPr="00E75F02" w14:paraId="32DDF37D" w14:textId="77777777" w:rsidTr="00887C8C">
        <w:trPr>
          <w:cnfStyle w:val="100000000000" w:firstRow="1" w:lastRow="0" w:firstColumn="0" w:lastColumn="0" w:oddVBand="0" w:evenVBand="0" w:oddHBand="0" w:evenHBand="0" w:firstRowFirstColumn="0" w:firstRowLastColumn="0" w:lastRowFirstColumn="0" w:lastRowLastColumn="0"/>
          <w:trHeight w:val="251"/>
          <w:jc w:val="left"/>
        </w:trPr>
        <w:tc>
          <w:tcPr>
            <w:tcW w:w="3528" w:type="dxa"/>
            <w:vAlign w:val="top"/>
          </w:tcPr>
          <w:p w14:paraId="73FD5F07"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lastRenderedPageBreak/>
              <w:t>Criterion</w:t>
            </w:r>
          </w:p>
          <w:p w14:paraId="5A337D63"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t>*(Score = 0, 1, 2, or 3)</w:t>
            </w:r>
          </w:p>
        </w:tc>
        <w:tc>
          <w:tcPr>
            <w:tcW w:w="1080" w:type="dxa"/>
            <w:vAlign w:val="top"/>
          </w:tcPr>
          <w:p w14:paraId="045E23E6"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t>Learner Score</w:t>
            </w:r>
          </w:p>
        </w:tc>
        <w:tc>
          <w:tcPr>
            <w:tcW w:w="990" w:type="dxa"/>
            <w:vAlign w:val="top"/>
          </w:tcPr>
          <w:p w14:paraId="2A93D55F"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t>Chair Score</w:t>
            </w:r>
          </w:p>
        </w:tc>
        <w:tc>
          <w:tcPr>
            <w:tcW w:w="1440" w:type="dxa"/>
            <w:vAlign w:val="top"/>
          </w:tcPr>
          <w:p w14:paraId="046D5470"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t>Methodologist Score</w:t>
            </w:r>
          </w:p>
        </w:tc>
        <w:tc>
          <w:tcPr>
            <w:tcW w:w="1818" w:type="dxa"/>
            <w:vAlign w:val="top"/>
          </w:tcPr>
          <w:p w14:paraId="714D05A1" w14:textId="77777777" w:rsidR="00D65201" w:rsidRPr="00E75F02" w:rsidRDefault="00D65201" w:rsidP="00887C8C">
            <w:pPr>
              <w:spacing w:before="0" w:after="0" w:line="240" w:lineRule="auto"/>
              <w:ind w:firstLine="0"/>
              <w:jc w:val="left"/>
              <w:rPr>
                <w:rFonts w:eastAsia="Times New Roman"/>
                <w:b/>
                <w:sz w:val="24"/>
              </w:rPr>
            </w:pPr>
            <w:r w:rsidRPr="00E75F02">
              <w:rPr>
                <w:rFonts w:eastAsia="Times New Roman"/>
                <w:b/>
                <w:sz w:val="24"/>
              </w:rPr>
              <w:t>Content Expert Score</w:t>
            </w:r>
          </w:p>
        </w:tc>
      </w:tr>
      <w:tr w:rsidR="00D65201" w:rsidRPr="00E75F02" w14:paraId="3CC55843" w14:textId="77777777" w:rsidTr="00887C8C">
        <w:trPr>
          <w:trHeight w:val="251"/>
          <w:jc w:val="left"/>
        </w:trPr>
        <w:tc>
          <w:tcPr>
            <w:tcW w:w="8856" w:type="dxa"/>
            <w:gridSpan w:val="5"/>
            <w:shd w:val="clear" w:color="auto" w:fill="CCC0D9" w:themeFill="accent4" w:themeFillTint="66"/>
          </w:tcPr>
          <w:p w14:paraId="07D2E1F3" w14:textId="35BC5617" w:rsidR="00D65201" w:rsidRPr="00FB7516" w:rsidRDefault="00D65201" w:rsidP="00A42343">
            <w:pPr>
              <w:spacing w:before="0" w:after="0" w:line="240" w:lineRule="auto"/>
              <w:ind w:firstLine="0"/>
              <w:rPr>
                <w:rFonts w:eastAsia="Times New Roman"/>
                <w:b/>
                <w:smallCaps/>
                <w:sz w:val="20"/>
              </w:rPr>
            </w:pPr>
            <w:r w:rsidRPr="00FB7516">
              <w:rPr>
                <w:rFonts w:eastAsia="Times New Roman"/>
                <w:b/>
                <w:smallCaps/>
                <w:sz w:val="20"/>
              </w:rPr>
              <w:t>ABSTRACT</w:t>
            </w:r>
          </w:p>
          <w:p w14:paraId="4032CB18" w14:textId="77777777" w:rsidR="00D65201" w:rsidRPr="00FB7516" w:rsidRDefault="00D65201" w:rsidP="00A42343">
            <w:pPr>
              <w:spacing w:before="0" w:after="0" w:line="240" w:lineRule="auto"/>
              <w:ind w:firstLine="0"/>
              <w:rPr>
                <w:rFonts w:eastAsia="Times New Roman"/>
                <w:b/>
                <w:sz w:val="20"/>
              </w:rPr>
            </w:pPr>
            <w:r w:rsidRPr="00FB7516">
              <w:rPr>
                <w:rFonts w:eastAsia="Times New Roman"/>
                <w:b/>
                <w:sz w:val="20"/>
                <w:highlight w:val="yellow"/>
              </w:rPr>
              <w:t>(Dissertation Only—Not Required for the Proposal)</w:t>
            </w:r>
          </w:p>
          <w:p w14:paraId="77A62AD0" w14:textId="153F8D92" w:rsidR="00D65201" w:rsidRPr="00FB7516" w:rsidRDefault="00D65201" w:rsidP="00A42343">
            <w:pPr>
              <w:spacing w:before="0" w:after="0" w:line="240" w:lineRule="auto"/>
              <w:ind w:firstLine="0"/>
              <w:rPr>
                <w:rFonts w:eastAsia="Times New Roman"/>
                <w:bCs/>
                <w:sz w:val="20"/>
              </w:rPr>
            </w:pPr>
            <w:r w:rsidRPr="00FB7516">
              <w:rPr>
                <w:rFonts w:eastAsia="Times New Roman"/>
                <w:bCs/>
                <w:sz w:val="20"/>
              </w:rPr>
              <w:t>(one page)</w:t>
            </w:r>
          </w:p>
        </w:tc>
      </w:tr>
      <w:tr w:rsidR="00D65201" w:rsidRPr="00E75F02" w14:paraId="45733476" w14:textId="77777777" w:rsidTr="00887C8C">
        <w:trPr>
          <w:trHeight w:val="251"/>
          <w:jc w:val="left"/>
        </w:trPr>
        <w:tc>
          <w:tcPr>
            <w:tcW w:w="3528" w:type="dxa"/>
          </w:tcPr>
          <w:p w14:paraId="79D7CEFD" w14:textId="5F43D380" w:rsidR="00D65201" w:rsidRPr="00FB7516" w:rsidRDefault="00D65201" w:rsidP="00887C8C">
            <w:pPr>
              <w:spacing w:before="0" w:afterLines="40" w:after="96" w:line="240" w:lineRule="auto"/>
              <w:ind w:firstLine="0"/>
              <w:jc w:val="left"/>
              <w:rPr>
                <w:rFonts w:eastAsia="Times New Roman"/>
                <w:sz w:val="20"/>
              </w:rPr>
            </w:pPr>
            <w:r w:rsidRPr="00FB7516">
              <w:rPr>
                <w:rFonts w:eastAsia="Times New Roman"/>
                <w:sz w:val="20"/>
              </w:rPr>
              <w:t>The abstract provides a succinct summary of the study and MUST include: the purpose of the study, theoretical foundation, research questions stated in narrative format, sample, location, methodology, design, data sources, data analysis, results, and a valid conclusion of the research.</w:t>
            </w:r>
            <w:r w:rsidRPr="00FB7516">
              <w:rPr>
                <w:rFonts w:eastAsia="Times New Roman"/>
                <w:b/>
                <w:bCs/>
                <w:sz w:val="20"/>
              </w:rPr>
              <w:t xml:space="preserve"> Note:</w:t>
            </w:r>
            <w:r w:rsidRPr="00FB7516">
              <w:rPr>
                <w:rFonts w:eastAsia="Times New Roman"/>
                <w:b/>
                <w:bCs/>
                <w:i/>
                <w:sz w:val="20"/>
              </w:rPr>
              <w:t xml:space="preserve"> The most important finding(s) should be stated with actual</w:t>
            </w:r>
            <w:r w:rsidR="0070688C" w:rsidRPr="00FB7516">
              <w:rPr>
                <w:rFonts w:eastAsia="Times New Roman"/>
                <w:b/>
                <w:bCs/>
                <w:i/>
                <w:sz w:val="20"/>
              </w:rPr>
              <w:t xml:space="preserve"> codes and resulting themes</w:t>
            </w:r>
            <w:r w:rsidRPr="00FB7516">
              <w:rPr>
                <w:rFonts w:eastAsia="Times New Roman"/>
                <w:b/>
                <w:bCs/>
                <w:i/>
                <w:sz w:val="20"/>
              </w:rPr>
              <w:t xml:space="preserve"> data/numbers (qua</w:t>
            </w:r>
            <w:r w:rsidR="0070688C" w:rsidRPr="00FB7516">
              <w:rPr>
                <w:rFonts w:eastAsia="Times New Roman"/>
                <w:b/>
                <w:bCs/>
                <w:i/>
                <w:sz w:val="20"/>
              </w:rPr>
              <w:t>litative</w:t>
            </w:r>
            <w:r w:rsidRPr="00FB7516">
              <w:rPr>
                <w:rFonts w:eastAsia="Times New Roman"/>
                <w:b/>
                <w:bCs/>
                <w:i/>
                <w:sz w:val="20"/>
              </w:rPr>
              <w:t>).</w:t>
            </w:r>
          </w:p>
        </w:tc>
        <w:tc>
          <w:tcPr>
            <w:tcW w:w="1080" w:type="dxa"/>
          </w:tcPr>
          <w:p w14:paraId="672CB924" w14:textId="51CFB395" w:rsidR="00D65201" w:rsidRPr="00FB7516" w:rsidRDefault="007918F9" w:rsidP="00887C8C">
            <w:pPr>
              <w:spacing w:before="0" w:afterLines="40" w:after="96" w:line="240" w:lineRule="auto"/>
              <w:ind w:firstLine="0"/>
              <w:rPr>
                <w:sz w:val="20"/>
              </w:rPr>
            </w:pPr>
            <w:r w:rsidRPr="00FB7516">
              <w:rPr>
                <w:sz w:val="20"/>
              </w:rPr>
              <w:t>2</w:t>
            </w:r>
          </w:p>
        </w:tc>
        <w:tc>
          <w:tcPr>
            <w:tcW w:w="990" w:type="dxa"/>
          </w:tcPr>
          <w:p w14:paraId="39C79663" w14:textId="76483938" w:rsidR="00D65201" w:rsidRPr="00FB7516" w:rsidRDefault="00A57729" w:rsidP="00887C8C">
            <w:pPr>
              <w:spacing w:before="0" w:afterLines="40" w:after="96" w:line="240" w:lineRule="auto"/>
              <w:ind w:firstLine="0"/>
              <w:rPr>
                <w:sz w:val="20"/>
              </w:rPr>
            </w:pPr>
            <w:r w:rsidRPr="00FB7516">
              <w:rPr>
                <w:sz w:val="20"/>
              </w:rPr>
              <w:t>2</w:t>
            </w:r>
          </w:p>
        </w:tc>
        <w:tc>
          <w:tcPr>
            <w:tcW w:w="1440" w:type="dxa"/>
          </w:tcPr>
          <w:p w14:paraId="38E1148E" w14:textId="5AF1AEF3" w:rsidR="00D65201" w:rsidRPr="00FB7516" w:rsidRDefault="00630408" w:rsidP="00887C8C">
            <w:pPr>
              <w:spacing w:before="0" w:afterLines="40" w:after="96" w:line="240" w:lineRule="auto"/>
              <w:ind w:firstLine="0"/>
              <w:jc w:val="left"/>
              <w:rPr>
                <w:rFonts w:eastAsia="Times New Roman"/>
                <w:sz w:val="20"/>
              </w:rPr>
            </w:pPr>
            <w:r w:rsidRPr="00FB7516">
              <w:rPr>
                <w:rFonts w:eastAsia="Times New Roman"/>
                <w:sz w:val="20"/>
              </w:rPr>
              <w:t>2</w:t>
            </w:r>
          </w:p>
        </w:tc>
        <w:tc>
          <w:tcPr>
            <w:tcW w:w="1818" w:type="dxa"/>
          </w:tcPr>
          <w:p w14:paraId="2DDE5518" w14:textId="4BC81041" w:rsidR="00D65201" w:rsidRPr="00FB7516" w:rsidRDefault="00A57729" w:rsidP="00887C8C">
            <w:pPr>
              <w:spacing w:before="0" w:afterLines="40" w:after="96" w:line="240" w:lineRule="auto"/>
              <w:ind w:firstLine="0"/>
              <w:jc w:val="left"/>
              <w:rPr>
                <w:rFonts w:eastAsia="Times New Roman"/>
                <w:sz w:val="20"/>
              </w:rPr>
            </w:pPr>
            <w:r w:rsidRPr="00FB7516">
              <w:rPr>
                <w:rFonts w:eastAsia="Times New Roman"/>
                <w:sz w:val="20"/>
              </w:rPr>
              <w:t>2</w:t>
            </w:r>
          </w:p>
        </w:tc>
      </w:tr>
      <w:tr w:rsidR="00D65201" w:rsidRPr="00E75F02" w14:paraId="24D85375" w14:textId="77777777" w:rsidTr="00887C8C">
        <w:trPr>
          <w:trHeight w:val="653"/>
          <w:jc w:val="left"/>
        </w:trPr>
        <w:tc>
          <w:tcPr>
            <w:tcW w:w="3528" w:type="dxa"/>
          </w:tcPr>
          <w:p w14:paraId="308784CA" w14:textId="5696BAD8" w:rsidR="00D65201" w:rsidRPr="00FB7516" w:rsidRDefault="00D65201" w:rsidP="00887C8C">
            <w:pPr>
              <w:spacing w:before="0" w:afterLines="40" w:after="96" w:line="240" w:lineRule="auto"/>
              <w:ind w:firstLine="0"/>
              <w:jc w:val="left"/>
              <w:rPr>
                <w:rFonts w:eastAsia="Times New Roman"/>
                <w:sz w:val="20"/>
              </w:rPr>
            </w:pPr>
            <w:r w:rsidRPr="00FB7516">
              <w:rPr>
                <w:rFonts w:eastAsia="Times New Roman"/>
                <w:sz w:val="20"/>
              </w:rPr>
              <w:t xml:space="preserve">The abstract is written in APA format, one paragraph fully justified with no indentations, double-spaced with no citations, </w:t>
            </w:r>
            <w:r w:rsidR="006D1A2B" w:rsidRPr="00FB7516">
              <w:rPr>
                <w:rFonts w:eastAsia="Times New Roman"/>
                <w:sz w:val="20"/>
              </w:rPr>
              <w:t xml:space="preserve">one page, </w:t>
            </w:r>
            <w:r w:rsidRPr="00FB7516">
              <w:rPr>
                <w:rFonts w:eastAsia="Times New Roman"/>
                <w:sz w:val="20"/>
              </w:rPr>
              <w:t>and includes key search words. Keywords are on a new line and indented.</w:t>
            </w:r>
          </w:p>
        </w:tc>
        <w:tc>
          <w:tcPr>
            <w:tcW w:w="1080" w:type="dxa"/>
          </w:tcPr>
          <w:p w14:paraId="59FDF912" w14:textId="27CED31D" w:rsidR="00D65201" w:rsidRPr="00FB7516" w:rsidRDefault="007918F9" w:rsidP="00887C8C">
            <w:pPr>
              <w:spacing w:before="0" w:afterLines="40" w:after="96" w:line="240" w:lineRule="auto"/>
              <w:ind w:firstLine="0"/>
              <w:rPr>
                <w:sz w:val="20"/>
              </w:rPr>
            </w:pPr>
            <w:r w:rsidRPr="00FB7516">
              <w:rPr>
                <w:sz w:val="20"/>
              </w:rPr>
              <w:t>2</w:t>
            </w:r>
          </w:p>
        </w:tc>
        <w:tc>
          <w:tcPr>
            <w:tcW w:w="990" w:type="dxa"/>
          </w:tcPr>
          <w:p w14:paraId="7F491083" w14:textId="552471A4" w:rsidR="00D65201" w:rsidRPr="00FB7516" w:rsidRDefault="00A57729" w:rsidP="00887C8C">
            <w:pPr>
              <w:spacing w:before="0" w:afterLines="40" w:after="96" w:line="240" w:lineRule="auto"/>
              <w:ind w:firstLine="0"/>
              <w:rPr>
                <w:sz w:val="20"/>
              </w:rPr>
            </w:pPr>
            <w:r w:rsidRPr="00FB7516">
              <w:rPr>
                <w:sz w:val="20"/>
              </w:rPr>
              <w:t>2</w:t>
            </w:r>
          </w:p>
        </w:tc>
        <w:tc>
          <w:tcPr>
            <w:tcW w:w="1440" w:type="dxa"/>
          </w:tcPr>
          <w:p w14:paraId="310B5DCA" w14:textId="04D177A6" w:rsidR="00D65201" w:rsidRPr="00FB7516" w:rsidRDefault="00630408" w:rsidP="00887C8C">
            <w:pPr>
              <w:spacing w:before="0" w:afterLines="40" w:after="96" w:line="240" w:lineRule="auto"/>
              <w:ind w:firstLine="0"/>
              <w:jc w:val="left"/>
              <w:rPr>
                <w:rFonts w:eastAsia="Times New Roman"/>
                <w:sz w:val="20"/>
              </w:rPr>
            </w:pPr>
            <w:r w:rsidRPr="00FB7516">
              <w:rPr>
                <w:rFonts w:eastAsia="Times New Roman"/>
                <w:sz w:val="20"/>
              </w:rPr>
              <w:t>2</w:t>
            </w:r>
          </w:p>
        </w:tc>
        <w:tc>
          <w:tcPr>
            <w:tcW w:w="1818" w:type="dxa"/>
          </w:tcPr>
          <w:p w14:paraId="1C19CCF3" w14:textId="72288D39" w:rsidR="00D65201" w:rsidRPr="00FB7516" w:rsidRDefault="00A57729" w:rsidP="00887C8C">
            <w:pPr>
              <w:spacing w:before="0" w:afterLines="40" w:after="96" w:line="240" w:lineRule="auto"/>
              <w:ind w:firstLine="0"/>
              <w:jc w:val="left"/>
              <w:rPr>
                <w:rFonts w:eastAsia="Times New Roman"/>
                <w:sz w:val="20"/>
              </w:rPr>
            </w:pPr>
            <w:r w:rsidRPr="00FB7516">
              <w:rPr>
                <w:rFonts w:eastAsia="Times New Roman"/>
                <w:sz w:val="20"/>
              </w:rPr>
              <w:t>2</w:t>
            </w:r>
          </w:p>
        </w:tc>
      </w:tr>
      <w:tr w:rsidR="00D65201" w:rsidRPr="00E75F02" w14:paraId="2D620D5C" w14:textId="77777777" w:rsidTr="00887C8C">
        <w:trPr>
          <w:trHeight w:val="653"/>
          <w:jc w:val="left"/>
        </w:trPr>
        <w:tc>
          <w:tcPr>
            <w:tcW w:w="3528" w:type="dxa"/>
          </w:tcPr>
          <w:p w14:paraId="1A06666E" w14:textId="0679D619" w:rsidR="00D65201" w:rsidRPr="00FB7516" w:rsidRDefault="00D65201" w:rsidP="00887C8C">
            <w:pPr>
              <w:keepLines/>
              <w:spacing w:before="0" w:afterLines="40" w:after="96" w:line="240" w:lineRule="auto"/>
              <w:ind w:firstLine="0"/>
              <w:jc w:val="left"/>
              <w:rPr>
                <w:rFonts w:eastAsia="Times New Roman"/>
                <w:sz w:val="20"/>
              </w:rPr>
            </w:pPr>
            <w:r w:rsidRPr="00FB7516">
              <w:rPr>
                <w:rFonts w:eastAsia="Times New Roman"/>
                <w:sz w:val="20"/>
              </w:rPr>
              <w:t>The abstract is written in a way that is well structured, has a logical flow, uses correct paragraph structure, uses correct sentence structure, punctuation,</w:t>
            </w:r>
            <w:r w:rsidR="00D355D5" w:rsidRPr="00FB7516">
              <w:rPr>
                <w:rFonts w:eastAsia="Times New Roman"/>
                <w:sz w:val="20"/>
              </w:rPr>
              <w:t xml:space="preserve"> and</w:t>
            </w:r>
            <w:r w:rsidRPr="00FB7516">
              <w:rPr>
                <w:rFonts w:eastAsia="Times New Roman"/>
                <w:sz w:val="20"/>
              </w:rPr>
              <w:t xml:space="preserve"> APA format. </w:t>
            </w:r>
          </w:p>
        </w:tc>
        <w:tc>
          <w:tcPr>
            <w:tcW w:w="1080" w:type="dxa"/>
          </w:tcPr>
          <w:p w14:paraId="029442E9" w14:textId="1135865B" w:rsidR="00D65201" w:rsidRPr="00FB7516" w:rsidRDefault="007918F9" w:rsidP="00887C8C">
            <w:pPr>
              <w:spacing w:before="0" w:afterLines="40" w:after="96" w:line="240" w:lineRule="auto"/>
              <w:ind w:firstLine="0"/>
              <w:rPr>
                <w:sz w:val="20"/>
              </w:rPr>
            </w:pPr>
            <w:r w:rsidRPr="00FB7516">
              <w:rPr>
                <w:sz w:val="20"/>
              </w:rPr>
              <w:t>2</w:t>
            </w:r>
          </w:p>
        </w:tc>
        <w:tc>
          <w:tcPr>
            <w:tcW w:w="990" w:type="dxa"/>
          </w:tcPr>
          <w:p w14:paraId="0CD799EC" w14:textId="65DC7C84" w:rsidR="00D65201" w:rsidRPr="00FB7516" w:rsidRDefault="00A57729" w:rsidP="00887C8C">
            <w:pPr>
              <w:spacing w:before="0" w:afterLines="40" w:after="96" w:line="240" w:lineRule="auto"/>
              <w:ind w:firstLine="0"/>
              <w:rPr>
                <w:sz w:val="20"/>
              </w:rPr>
            </w:pPr>
            <w:r w:rsidRPr="00FB7516">
              <w:rPr>
                <w:sz w:val="20"/>
              </w:rPr>
              <w:t>2</w:t>
            </w:r>
          </w:p>
        </w:tc>
        <w:tc>
          <w:tcPr>
            <w:tcW w:w="1440" w:type="dxa"/>
          </w:tcPr>
          <w:p w14:paraId="4638ABD5" w14:textId="72E7C6D6" w:rsidR="00D65201" w:rsidRPr="00FB7516" w:rsidRDefault="00630408" w:rsidP="00887C8C">
            <w:pPr>
              <w:autoSpaceDE w:val="0"/>
              <w:autoSpaceDN w:val="0"/>
              <w:adjustRightInd w:val="0"/>
              <w:spacing w:before="0" w:afterLines="40" w:after="96" w:line="240" w:lineRule="auto"/>
              <w:ind w:firstLine="0"/>
              <w:jc w:val="left"/>
              <w:rPr>
                <w:rFonts w:eastAsia="Times New Roman"/>
                <w:sz w:val="20"/>
              </w:rPr>
            </w:pPr>
            <w:r w:rsidRPr="00FB7516">
              <w:rPr>
                <w:rFonts w:eastAsia="Times New Roman"/>
                <w:sz w:val="20"/>
              </w:rPr>
              <w:t>2</w:t>
            </w:r>
          </w:p>
        </w:tc>
        <w:tc>
          <w:tcPr>
            <w:tcW w:w="1818" w:type="dxa"/>
          </w:tcPr>
          <w:p w14:paraId="0724E496" w14:textId="18BEAC16" w:rsidR="00D65201" w:rsidRPr="00FB7516" w:rsidRDefault="00A57729" w:rsidP="00887C8C">
            <w:pPr>
              <w:autoSpaceDE w:val="0"/>
              <w:autoSpaceDN w:val="0"/>
              <w:adjustRightInd w:val="0"/>
              <w:spacing w:before="0" w:afterLines="40" w:after="96" w:line="240" w:lineRule="auto"/>
              <w:ind w:firstLine="0"/>
              <w:jc w:val="left"/>
              <w:rPr>
                <w:rFonts w:eastAsia="Times New Roman"/>
                <w:sz w:val="20"/>
              </w:rPr>
            </w:pPr>
            <w:r w:rsidRPr="00FB7516">
              <w:rPr>
                <w:rFonts w:eastAsia="Times New Roman"/>
                <w:sz w:val="20"/>
              </w:rPr>
              <w:t>2</w:t>
            </w:r>
          </w:p>
        </w:tc>
      </w:tr>
      <w:tr w:rsidR="00D65201" w:rsidRPr="00E75F02" w14:paraId="762BB0CF" w14:textId="77777777" w:rsidTr="00887C8C">
        <w:trPr>
          <w:trHeight w:val="653"/>
          <w:jc w:val="left"/>
        </w:trPr>
        <w:tc>
          <w:tcPr>
            <w:tcW w:w="8856" w:type="dxa"/>
            <w:gridSpan w:val="5"/>
          </w:tcPr>
          <w:p w14:paraId="25A7451C" w14:textId="77777777" w:rsidR="00D65201" w:rsidRPr="00FB7516" w:rsidRDefault="00D65201" w:rsidP="00887C8C">
            <w:pPr>
              <w:spacing w:before="0" w:after="0" w:line="240" w:lineRule="auto"/>
              <w:ind w:firstLine="0"/>
              <w:jc w:val="left"/>
              <w:rPr>
                <w:rFonts w:eastAsia="Times New Roman"/>
                <w:b/>
                <w:sz w:val="20"/>
                <w:szCs w:val="20"/>
              </w:rPr>
            </w:pPr>
            <w:r w:rsidRPr="00FB7516">
              <w:rPr>
                <w:rFonts w:eastAsia="Times New Roman"/>
                <w:b/>
                <w:sz w:val="20"/>
                <w:szCs w:val="20"/>
              </w:rPr>
              <w:t>*Score each requirement listed in the criteria table using the following scale:</w:t>
            </w:r>
          </w:p>
          <w:p w14:paraId="1D130FFA" w14:textId="77777777" w:rsidR="00D65201" w:rsidRPr="00FB7516" w:rsidRDefault="00D65201" w:rsidP="00887C8C">
            <w:pPr>
              <w:spacing w:before="0" w:after="0" w:line="240" w:lineRule="auto"/>
              <w:ind w:firstLine="0"/>
              <w:jc w:val="left"/>
              <w:rPr>
                <w:rFonts w:eastAsia="Times New Roman"/>
                <w:sz w:val="20"/>
                <w:szCs w:val="20"/>
              </w:rPr>
            </w:pPr>
            <w:r w:rsidRPr="00FB7516">
              <w:rPr>
                <w:rFonts w:eastAsia="Times New Roman"/>
                <w:sz w:val="20"/>
                <w:szCs w:val="20"/>
              </w:rPr>
              <w:t>0 = Item Not Present or Unacceptable. Substantial Revisions are Required.</w:t>
            </w:r>
          </w:p>
          <w:p w14:paraId="7F58A443" w14:textId="77777777" w:rsidR="00D65201" w:rsidRPr="00FB7516" w:rsidRDefault="00D65201" w:rsidP="00887C8C">
            <w:pPr>
              <w:spacing w:before="0" w:after="0" w:line="240" w:lineRule="auto"/>
              <w:ind w:firstLine="0"/>
              <w:jc w:val="left"/>
              <w:rPr>
                <w:rFonts w:eastAsia="Times New Roman"/>
                <w:sz w:val="20"/>
                <w:szCs w:val="20"/>
              </w:rPr>
            </w:pPr>
            <w:r w:rsidRPr="00FB7516">
              <w:rPr>
                <w:rFonts w:eastAsia="Times New Roman"/>
                <w:sz w:val="20"/>
                <w:szCs w:val="20"/>
              </w:rPr>
              <w:t>1 = Item is Present. Does Not Meet Expectations. Revisions are Required.</w:t>
            </w:r>
          </w:p>
          <w:p w14:paraId="06A29242" w14:textId="77777777" w:rsidR="00D65201" w:rsidRPr="00FB7516" w:rsidRDefault="00D65201" w:rsidP="00887C8C">
            <w:pPr>
              <w:spacing w:before="0" w:after="0" w:line="240" w:lineRule="auto"/>
              <w:ind w:firstLine="0"/>
              <w:jc w:val="left"/>
              <w:rPr>
                <w:rFonts w:eastAsia="Times New Roman"/>
                <w:sz w:val="20"/>
                <w:szCs w:val="20"/>
              </w:rPr>
            </w:pPr>
            <w:r w:rsidRPr="00FB7516">
              <w:rPr>
                <w:rFonts w:eastAsia="Times New Roman"/>
                <w:sz w:val="20"/>
                <w:szCs w:val="20"/>
              </w:rPr>
              <w:t xml:space="preserve">2 = Item is Acceptable. Meets Expectations. Some Revisions May be Suggested or Required. </w:t>
            </w:r>
          </w:p>
          <w:p w14:paraId="25D1A174" w14:textId="77777777" w:rsidR="00D65201" w:rsidRPr="00FB7516" w:rsidRDefault="00D65201" w:rsidP="00887C8C">
            <w:pPr>
              <w:spacing w:before="0" w:after="0" w:line="240" w:lineRule="auto"/>
              <w:ind w:firstLine="0"/>
              <w:jc w:val="left"/>
              <w:rPr>
                <w:rFonts w:eastAsia="Times New Roman"/>
                <w:sz w:val="20"/>
                <w:szCs w:val="20"/>
              </w:rPr>
            </w:pPr>
            <w:r w:rsidRPr="00FB7516">
              <w:rPr>
                <w:rFonts w:eastAsia="Times New Roman"/>
                <w:sz w:val="20"/>
                <w:szCs w:val="20"/>
              </w:rPr>
              <w:t>3 = Item Exceeds Expectations. No Revisions are Required.</w:t>
            </w:r>
          </w:p>
        </w:tc>
      </w:tr>
      <w:tr w:rsidR="00D65201" w:rsidRPr="00E75F02" w14:paraId="5C0402F0" w14:textId="77777777" w:rsidTr="00887C8C">
        <w:trPr>
          <w:trHeight w:val="653"/>
          <w:jc w:val="left"/>
        </w:trPr>
        <w:tc>
          <w:tcPr>
            <w:tcW w:w="8856" w:type="dxa"/>
            <w:gridSpan w:val="5"/>
          </w:tcPr>
          <w:p w14:paraId="052AF4F5" w14:textId="77777777" w:rsidR="00D65201" w:rsidRPr="00FB7516" w:rsidRDefault="00D65201" w:rsidP="00887C8C">
            <w:pPr>
              <w:spacing w:before="0" w:afterLines="40" w:after="96" w:line="240" w:lineRule="auto"/>
              <w:ind w:firstLine="0"/>
              <w:jc w:val="left"/>
              <w:rPr>
                <w:rFonts w:eastAsia="Times New Roman"/>
                <w:b/>
                <w:sz w:val="20"/>
                <w:szCs w:val="20"/>
              </w:rPr>
            </w:pPr>
            <w:r w:rsidRPr="00FB7516">
              <w:rPr>
                <w:rFonts w:eastAsia="Times New Roman"/>
                <w:b/>
                <w:sz w:val="20"/>
                <w:szCs w:val="20"/>
              </w:rPr>
              <w:t>Reviewer Comments:</w:t>
            </w:r>
          </w:p>
        </w:tc>
      </w:tr>
    </w:tbl>
    <w:p w14:paraId="20F1AA46" w14:textId="77777777" w:rsidR="00D65201" w:rsidRPr="00E75F02" w:rsidRDefault="00D65201" w:rsidP="00D65201">
      <w:pPr>
        <w:spacing w:line="240" w:lineRule="auto"/>
        <w:ind w:firstLine="0"/>
      </w:pPr>
    </w:p>
    <w:p w14:paraId="050A5CC8" w14:textId="77777777" w:rsidR="00D65201" w:rsidRPr="00E75F02" w:rsidRDefault="00D65201" w:rsidP="00D65201">
      <w:pPr>
        <w:spacing w:line="240" w:lineRule="auto"/>
        <w:ind w:firstLine="0"/>
        <w:sectPr w:rsidR="00D65201" w:rsidRPr="00E75F02" w:rsidSect="00C71809">
          <w:headerReference w:type="default" r:id="rId17"/>
          <w:pgSz w:w="12240" w:h="15840"/>
          <w:pgMar w:top="1440" w:right="1440" w:bottom="1440" w:left="2160" w:header="734" w:footer="0" w:gutter="0"/>
          <w:pgNumType w:fmt="lowerRoman" w:start="6"/>
          <w:cols w:space="720"/>
          <w:docGrid w:linePitch="360"/>
        </w:sectPr>
      </w:pPr>
      <w:r w:rsidRPr="00E75F02">
        <w:br w:type="page"/>
      </w:r>
    </w:p>
    <w:p w14:paraId="79960F70" w14:textId="77777777" w:rsidR="00D65201" w:rsidRPr="00E75F02" w:rsidRDefault="00D65201" w:rsidP="006432F9">
      <w:pPr>
        <w:pStyle w:val="TOCHeading"/>
      </w:pPr>
      <w:bookmarkStart w:id="15" w:name="_Hlk4611530"/>
      <w:r w:rsidRPr="00E75F02">
        <w:lastRenderedPageBreak/>
        <w:t>Dedication</w:t>
      </w:r>
    </w:p>
    <w:p w14:paraId="22BFC326" w14:textId="73560E4A" w:rsidR="004E23BF" w:rsidRPr="00E75F02" w:rsidRDefault="004E23BF" w:rsidP="006432F9">
      <w:pPr>
        <w:pStyle w:val="BodyText"/>
        <w:spacing w:after="0"/>
        <w:ind w:right="226"/>
      </w:pPr>
      <w:r w:rsidRPr="00E75F02">
        <w:rPr>
          <w:shd w:val="clear" w:color="auto" w:fill="FFFFFF"/>
        </w:rPr>
        <w:t>I believed, so I achieved. Becoming Dr. Felic</w:t>
      </w:r>
      <w:ins w:id="16" w:author="Michael Grohs" w:date="2024-07-15T17:40:00Z" w16du:dateUtc="2024-07-15T22:40:00Z">
        <w:r w:rsidR="00E75F02">
          <w:rPr>
            <w:shd w:val="clear" w:color="auto" w:fill="FFFFFF"/>
          </w:rPr>
          <w:t>i</w:t>
        </w:r>
      </w:ins>
      <w:r w:rsidRPr="00E75F02">
        <w:rPr>
          <w:shd w:val="clear" w:color="auto" w:fill="FFFFFF"/>
        </w:rPr>
        <w:t xml:space="preserve">a Williams marks a significant academic milestone in my life—one filled with challenges and immense rewards. First and foremost, I dedicate this dissertation to God. </w:t>
      </w:r>
      <w:r w:rsidRPr="00E75F02">
        <w:t xml:space="preserve">God has shown me </w:t>
      </w:r>
      <w:r w:rsidRPr="00E75F02">
        <w:rPr>
          <w:shd w:val="clear" w:color="auto" w:fill="FFFFFF"/>
        </w:rPr>
        <w:t>that all things are possible.</w:t>
      </w:r>
      <w:r w:rsidRPr="00E75F02">
        <w:t xml:space="preserve"> I am excited about my </w:t>
      </w:r>
      <w:r w:rsidR="006706E1" w:rsidRPr="00E75F02">
        <w:t>future,</w:t>
      </w:r>
      <w:r w:rsidRPr="00E75F02">
        <w:t xml:space="preserve"> and I will honor God through my works.</w:t>
      </w:r>
    </w:p>
    <w:p w14:paraId="4075F25A" w14:textId="5DA2B041" w:rsidR="00307D8F" w:rsidRPr="00E75F02" w:rsidRDefault="00307D8F" w:rsidP="006432F9">
      <w:pPr>
        <w:spacing w:after="0"/>
        <w:rPr>
          <w:shd w:val="clear" w:color="auto" w:fill="FFFFFF"/>
        </w:rPr>
      </w:pPr>
      <w:r w:rsidRPr="00E75F02">
        <w:rPr>
          <w:shd w:val="clear" w:color="auto" w:fill="FFFFFF"/>
        </w:rPr>
        <w:t xml:space="preserve">To my husband, Jeffrey, your sacrifices, laughter, and unwavering belief in me have been my pillars of strength. </w:t>
      </w:r>
      <w:r w:rsidRPr="00E75F02">
        <w:t xml:space="preserve">Thank you for believing in me, making me laugh, for cheering me on during tough times, and celebrating with me during moments of triumph. </w:t>
      </w:r>
      <w:r w:rsidRPr="00E75F02">
        <w:rPr>
          <w:shd w:val="clear" w:color="auto" w:fill="FFFFFF"/>
        </w:rPr>
        <w:t xml:space="preserve">I love you more than words can express. </w:t>
      </w:r>
    </w:p>
    <w:p w14:paraId="2DC7B6FC" w14:textId="65485E38" w:rsidR="00307D8F" w:rsidRPr="00E75F02" w:rsidRDefault="00307D8F" w:rsidP="006432F9">
      <w:pPr>
        <w:spacing w:after="0"/>
      </w:pPr>
      <w:r w:rsidRPr="00E75F02">
        <w:rPr>
          <w:shd w:val="clear" w:color="auto" w:fill="FFFFFF"/>
        </w:rPr>
        <w:t xml:space="preserve">To my mom, Jacqueline, your love, strength, and sacrifices have guided me every step of the way. I am forever grateful for your wisdom and belief in me. </w:t>
      </w:r>
      <w:r w:rsidR="006706E1" w:rsidRPr="00E75F02">
        <w:rPr>
          <w:shd w:val="clear" w:color="auto" w:fill="FFFFFF"/>
        </w:rPr>
        <w:t>Thank</w:t>
      </w:r>
      <w:r w:rsidRPr="00E75F02">
        <w:rPr>
          <w:shd w:val="clear" w:color="auto" w:fill="FFFFFF"/>
        </w:rPr>
        <w:t xml:space="preserve"> you for your sacrifices. Thank you for everything. Mom. I love you endlessly.</w:t>
      </w:r>
    </w:p>
    <w:p w14:paraId="46983EB1" w14:textId="133EFF34" w:rsidR="00307D8F" w:rsidRPr="00E75F02" w:rsidRDefault="004E23BF" w:rsidP="006432F9">
      <w:pPr>
        <w:spacing w:after="0"/>
      </w:pPr>
      <w:r w:rsidRPr="00E75F02">
        <w:rPr>
          <w:shd w:val="clear" w:color="auto" w:fill="FFFFFF"/>
        </w:rPr>
        <w:t xml:space="preserve"> To my beautiful daughters, Kanisha and Danyelle, you are my inspiration and the greatest blessings in my life. Your love and encouragement have been my driving force. </w:t>
      </w:r>
      <w:r w:rsidRPr="00E75F02">
        <w:t>Dreams can be reached! No obstacle is too great! Believe in yourself and you can achieve anything! I love you both!</w:t>
      </w:r>
    </w:p>
    <w:p w14:paraId="087352A0" w14:textId="1E769754" w:rsidR="004E23BF" w:rsidRPr="00E75F02" w:rsidRDefault="004E23BF" w:rsidP="006432F9">
      <w:pPr>
        <w:spacing w:after="0"/>
        <w:rPr>
          <w:shd w:val="clear" w:color="auto" w:fill="FFFFFF"/>
        </w:rPr>
      </w:pPr>
      <w:r w:rsidRPr="00E75F02">
        <w:rPr>
          <w:shd w:val="clear" w:color="auto" w:fill="FFFFFF"/>
        </w:rPr>
        <w:t xml:space="preserve">To my son, Braxton, and grandson, </w:t>
      </w:r>
      <w:proofErr w:type="spellStart"/>
      <w:r w:rsidRPr="00E75F02">
        <w:rPr>
          <w:shd w:val="clear" w:color="auto" w:fill="FFFFFF"/>
        </w:rPr>
        <w:t>Ky’Rei</w:t>
      </w:r>
      <w:proofErr w:type="spellEnd"/>
      <w:r w:rsidRPr="00E75F02">
        <w:rPr>
          <w:shd w:val="clear" w:color="auto" w:fill="FFFFFF"/>
        </w:rPr>
        <w:t xml:space="preserve">, your love and enthusiasm kept me going. </w:t>
      </w:r>
      <w:r w:rsidRPr="00E75F02">
        <w:t xml:space="preserve">Your pride fills my heart with joy. </w:t>
      </w:r>
      <w:r w:rsidRPr="00E75F02">
        <w:rPr>
          <w:shd w:val="clear" w:color="auto" w:fill="FFFFFF"/>
        </w:rPr>
        <w:t xml:space="preserve">Ky’Rei, your laughter was my fuel on this journey. </w:t>
      </w:r>
      <w:r w:rsidRPr="00E75F02">
        <w:t>I love you both!</w:t>
      </w:r>
    </w:p>
    <w:p w14:paraId="4B3584A3" w14:textId="655D754B" w:rsidR="004E23BF" w:rsidRPr="00E75F02" w:rsidRDefault="004E23BF" w:rsidP="006432F9">
      <w:pPr>
        <w:spacing w:after="0"/>
        <w:rPr>
          <w:shd w:val="clear" w:color="auto" w:fill="FFFFFF"/>
        </w:rPr>
      </w:pPr>
      <w:r w:rsidRPr="00E75F02">
        <w:rPr>
          <w:shd w:val="clear" w:color="auto" w:fill="FFFFFF"/>
        </w:rPr>
        <w:t xml:space="preserve">To my dear sister, Demetrian, bonus dad, Windell, and father-in-law, Curtis, thank you for your unwavering support. Demetrian, your </w:t>
      </w:r>
      <w:r w:rsidR="00307D8F" w:rsidRPr="00E75F02">
        <w:rPr>
          <w:shd w:val="clear" w:color="auto" w:fill="FFFFFF"/>
        </w:rPr>
        <w:t>motivation</w:t>
      </w:r>
      <w:r w:rsidRPr="00E75F02">
        <w:rPr>
          <w:shd w:val="clear" w:color="auto" w:fill="FFFFFF"/>
        </w:rPr>
        <w:t xml:space="preserve"> and encouragement mean the world to me.</w:t>
      </w:r>
      <w:r w:rsidR="00307D8F" w:rsidRPr="00E75F02">
        <w:rPr>
          <w:shd w:val="clear" w:color="auto" w:fill="FFFFFF"/>
        </w:rPr>
        <w:t xml:space="preserve"> Thank you for being my confidant and closet friend. I love y’all!</w:t>
      </w:r>
    </w:p>
    <w:p w14:paraId="4FF49E67" w14:textId="7F5AC350" w:rsidR="006432F9" w:rsidRPr="00E75F02" w:rsidRDefault="004E23BF" w:rsidP="006432F9">
      <w:pPr>
        <w:spacing w:after="0"/>
        <w:rPr>
          <w:shd w:val="clear" w:color="auto" w:fill="FFFFFF"/>
        </w:rPr>
      </w:pPr>
      <w:r w:rsidRPr="00E75F02">
        <w:rPr>
          <w:shd w:val="clear" w:color="auto" w:fill="FFFFFF"/>
        </w:rPr>
        <w:t xml:space="preserve"> </w:t>
      </w:r>
      <w:bookmarkEnd w:id="15"/>
    </w:p>
    <w:p w14:paraId="5803C5E1" w14:textId="77777777" w:rsidR="006432F9" w:rsidRPr="00E75F02" w:rsidRDefault="006432F9">
      <w:pPr>
        <w:ind w:firstLine="0"/>
        <w:rPr>
          <w:shd w:val="clear" w:color="auto" w:fill="FFFFFF"/>
        </w:rPr>
      </w:pPr>
      <w:r w:rsidRPr="00E75F02">
        <w:rPr>
          <w:shd w:val="clear" w:color="auto" w:fill="FFFFFF"/>
        </w:rPr>
        <w:lastRenderedPageBreak/>
        <w:br w:type="page"/>
      </w:r>
    </w:p>
    <w:p w14:paraId="766DAC7B" w14:textId="77777777" w:rsidR="00D65201" w:rsidRPr="00E75F02" w:rsidRDefault="00D65201" w:rsidP="006432F9">
      <w:pPr>
        <w:pStyle w:val="TOCHeading"/>
      </w:pPr>
      <w:bookmarkStart w:id="17" w:name="_Hlk4611543"/>
      <w:r w:rsidRPr="00E75F02">
        <w:lastRenderedPageBreak/>
        <w:t>Acknowledgments</w:t>
      </w:r>
    </w:p>
    <w:bookmarkEnd w:id="17"/>
    <w:p w14:paraId="5376AD1A" w14:textId="5FEEEE24" w:rsidR="0009411D" w:rsidRPr="00E75F02" w:rsidRDefault="0009411D" w:rsidP="006432F9">
      <w:pPr>
        <w:spacing w:after="0"/>
      </w:pPr>
      <w:r w:rsidRPr="00E75F02">
        <w:rPr>
          <w:shd w:val="clear" w:color="auto" w:fill="FFFFFF"/>
        </w:rPr>
        <w:t xml:space="preserve">I would like to express my heartfelt gratitude all </w:t>
      </w:r>
      <w:del w:id="18" w:author="Michael Grohs" w:date="2024-07-14T19:11:00Z" w16du:dateUtc="2024-07-15T00:11:00Z">
        <w:r w:rsidRPr="00E75F02" w:rsidDel="00232ED9">
          <w:rPr>
            <w:shd w:val="clear" w:color="auto" w:fill="FFFFFF"/>
          </w:rPr>
          <w:delText xml:space="preserve">of </w:delText>
        </w:r>
      </w:del>
      <w:r w:rsidRPr="00E75F02">
        <w:rPr>
          <w:shd w:val="clear" w:color="auto" w:fill="FFFFFF"/>
        </w:rPr>
        <w:t xml:space="preserve">my family for their unwavering love, support, and understanding throughout the challenging process of my dissertation journey. Your encouragement kept me going, even during the most difficult times. </w:t>
      </w:r>
    </w:p>
    <w:p w14:paraId="02D7908D" w14:textId="024BFC8E" w:rsidR="00CD5F42" w:rsidRPr="00E75F02" w:rsidRDefault="0009411D" w:rsidP="006432F9">
      <w:pPr>
        <w:spacing w:after="0"/>
        <w:rPr>
          <w:shd w:val="clear" w:color="auto" w:fill="FFFFFF"/>
        </w:rPr>
      </w:pPr>
      <w:r w:rsidRPr="00E75F02">
        <w:rPr>
          <w:shd w:val="clear" w:color="auto" w:fill="FFFFFF"/>
        </w:rPr>
        <w:t>I am indebted to my dissertation committee</w:t>
      </w:r>
      <w:r w:rsidR="00CD5F42" w:rsidRPr="00E75F02">
        <w:rPr>
          <w:shd w:val="clear" w:color="auto" w:fill="FFFFFF"/>
        </w:rPr>
        <w:t>,</w:t>
      </w:r>
      <w:r w:rsidRPr="00E75F02">
        <w:rPr>
          <w:shd w:val="clear" w:color="auto" w:fill="FFFFFF"/>
        </w:rPr>
        <w:t xml:space="preserve"> </w:t>
      </w:r>
      <w:r w:rsidR="00416CA8" w:rsidRPr="00E75F02">
        <w:t xml:space="preserve">Dr. Jill Johnson, Dr. Stephen Lee, Dr. Manyu Li, </w:t>
      </w:r>
      <w:r w:rsidR="00CD5F42" w:rsidRPr="00E75F02">
        <w:t xml:space="preserve">and </w:t>
      </w:r>
      <w:r w:rsidR="00416CA8" w:rsidRPr="00E75F02">
        <w:t xml:space="preserve">Dr. </w:t>
      </w:r>
      <w:r w:rsidR="00F04B97" w:rsidRPr="00E75F02">
        <w:t xml:space="preserve">Kenneth </w:t>
      </w:r>
      <w:r w:rsidR="00416CA8" w:rsidRPr="00E75F02">
        <w:t xml:space="preserve">Sherman, </w:t>
      </w:r>
      <w:r w:rsidRPr="00E75F02">
        <w:rPr>
          <w:shd w:val="clear" w:color="auto" w:fill="FFFFFF"/>
        </w:rPr>
        <w:t xml:space="preserve">for their invaluable guidance, expertise, and insightful feedback. </w:t>
      </w:r>
      <w:r w:rsidR="00F04B97" w:rsidRPr="00E75F02">
        <w:rPr>
          <w:shd w:val="clear" w:color="auto" w:fill="FFFFFF"/>
        </w:rPr>
        <w:t xml:space="preserve">Your </w:t>
      </w:r>
      <w:r w:rsidRPr="00E75F02">
        <w:rPr>
          <w:shd w:val="clear" w:color="auto" w:fill="FFFFFF"/>
        </w:rPr>
        <w:t xml:space="preserve">dedication to excellence and commitment to my success have been instrumental in </w:t>
      </w:r>
      <w:r w:rsidR="00CD5F42" w:rsidRPr="00E75F02">
        <w:rPr>
          <w:shd w:val="clear" w:color="auto" w:fill="FFFFFF"/>
        </w:rPr>
        <w:t>my completion of my dissertation.</w:t>
      </w:r>
    </w:p>
    <w:p w14:paraId="2741E786" w14:textId="24AD2632" w:rsidR="00CD5F42" w:rsidRPr="00E75F02" w:rsidRDefault="0009411D" w:rsidP="006432F9">
      <w:pPr>
        <w:spacing w:after="0"/>
        <w:rPr>
          <w:shd w:val="clear" w:color="auto" w:fill="FFFFFF"/>
        </w:rPr>
      </w:pPr>
      <w:r w:rsidRPr="00E75F02">
        <w:rPr>
          <w:shd w:val="clear" w:color="auto" w:fill="FFFFFF"/>
        </w:rPr>
        <w:t xml:space="preserve"> A special thanks to my friends and colleagues for their encouragement, understanding, and occasional distractions that brought much-needed moments of respite. Your friendship </w:t>
      </w:r>
      <w:r w:rsidR="00391C70" w:rsidRPr="00E75F02">
        <w:rPr>
          <w:shd w:val="clear" w:color="auto" w:fill="FFFFFF"/>
        </w:rPr>
        <w:t>has</w:t>
      </w:r>
      <w:r w:rsidRPr="00E75F02">
        <w:rPr>
          <w:shd w:val="clear" w:color="auto" w:fill="FFFFFF"/>
        </w:rPr>
        <w:t xml:space="preserve"> made this journey more enjoyable. </w:t>
      </w:r>
    </w:p>
    <w:p w14:paraId="6C278A92" w14:textId="77973168" w:rsidR="00CD5F42" w:rsidRPr="00E75F02" w:rsidRDefault="0009411D" w:rsidP="006432F9">
      <w:pPr>
        <w:spacing w:after="0"/>
        <w:rPr>
          <w:shd w:val="clear" w:color="auto" w:fill="FFFFFF"/>
        </w:rPr>
      </w:pPr>
      <w:r w:rsidRPr="00E75F02">
        <w:rPr>
          <w:shd w:val="clear" w:color="auto" w:fill="FFFFFF"/>
        </w:rPr>
        <w:t xml:space="preserve">I also want to acknowledge </w:t>
      </w:r>
      <w:r w:rsidR="00CD5F42" w:rsidRPr="00E75F02">
        <w:rPr>
          <w:shd w:val="clear" w:color="auto" w:fill="FFFFFF"/>
        </w:rPr>
        <w:t>my</w:t>
      </w:r>
      <w:r w:rsidR="00F04B97" w:rsidRPr="00E75F02">
        <w:rPr>
          <w:shd w:val="clear" w:color="auto" w:fill="FFFFFF"/>
        </w:rPr>
        <w:t xml:space="preserve"> </w:t>
      </w:r>
      <w:r w:rsidR="00CD5F42" w:rsidRPr="00E75F02">
        <w:rPr>
          <w:shd w:val="clear" w:color="auto" w:fill="FFFFFF"/>
        </w:rPr>
        <w:t xml:space="preserve">BFF, Regina Breed for your words of </w:t>
      </w:r>
      <w:r w:rsidR="00391C70" w:rsidRPr="00E75F02">
        <w:rPr>
          <w:shd w:val="clear" w:color="auto" w:fill="FFFFFF"/>
        </w:rPr>
        <w:t>wisdom, Fred</w:t>
      </w:r>
      <w:r w:rsidR="006D0088" w:rsidRPr="00E75F02">
        <w:rPr>
          <w:shd w:val="clear" w:color="auto" w:fill="FFFFFF"/>
        </w:rPr>
        <w:t>erick Sr</w:t>
      </w:r>
      <w:r w:rsidR="00CD5F42" w:rsidRPr="00E75F02">
        <w:rPr>
          <w:shd w:val="clear" w:color="auto" w:fill="FFFFFF"/>
        </w:rPr>
        <w:t xml:space="preserve"> and Destiny Poole for being a</w:t>
      </w:r>
      <w:r w:rsidR="00F04B97" w:rsidRPr="00E75F02">
        <w:rPr>
          <w:shd w:val="clear" w:color="auto" w:fill="FFFFFF"/>
        </w:rPr>
        <w:t>n</w:t>
      </w:r>
      <w:r w:rsidR="00CD5F42" w:rsidRPr="00E75F02">
        <w:rPr>
          <w:shd w:val="clear" w:color="auto" w:fill="FFFFFF"/>
        </w:rPr>
        <w:t xml:space="preserve"> important part of my family village</w:t>
      </w:r>
      <w:r w:rsidR="00391C70" w:rsidRPr="00E75F02">
        <w:rPr>
          <w:shd w:val="clear" w:color="auto" w:fill="FFFFFF"/>
        </w:rPr>
        <w:t xml:space="preserve"> by supporting and helping me with my grandson</w:t>
      </w:r>
      <w:r w:rsidR="00CD5F42" w:rsidRPr="00E75F02">
        <w:rPr>
          <w:shd w:val="clear" w:color="auto" w:fill="FFFFFF"/>
        </w:rPr>
        <w:t xml:space="preserve">, my sorority sisters of Kappa Eta Omega Chapter of Alpha Kappa Alpha Sorority, Incorporated, My OES Sisters of Halel 008 Chapter, and my Sister Circle. </w:t>
      </w:r>
      <w:r w:rsidRPr="00E75F02">
        <w:rPr>
          <w:shd w:val="clear" w:color="auto" w:fill="FFFFFF"/>
        </w:rPr>
        <w:t xml:space="preserve">Your </w:t>
      </w:r>
      <w:r w:rsidR="00CD5F42" w:rsidRPr="00E75F02">
        <w:rPr>
          <w:shd w:val="clear" w:color="auto" w:fill="FFFFFF"/>
        </w:rPr>
        <w:t>support</w:t>
      </w:r>
      <w:r w:rsidRPr="00E75F02">
        <w:rPr>
          <w:shd w:val="clear" w:color="auto" w:fill="FFFFFF"/>
        </w:rPr>
        <w:t xml:space="preserve"> has been immensely valuable. </w:t>
      </w:r>
    </w:p>
    <w:p w14:paraId="1397A09B" w14:textId="2D104085" w:rsidR="00D65201" w:rsidRPr="00FB7516" w:rsidRDefault="0009411D" w:rsidP="006432F9">
      <w:pPr>
        <w:spacing w:after="0"/>
        <w:rPr>
          <w:rFonts w:ascii="Arial" w:hAnsi="Arial" w:cs="Arial"/>
          <w:color w:val="222222"/>
          <w:shd w:val="clear" w:color="auto" w:fill="FFFFFF"/>
        </w:rPr>
      </w:pPr>
      <w:r w:rsidRPr="00E75F02">
        <w:rPr>
          <w:shd w:val="clear" w:color="auto" w:fill="FFFFFF"/>
        </w:rPr>
        <w:t>Lastly, I extend my deepest appreciation to all those who have supported me in ways both seen and unseen. Your belief in me has been a source of strength and motivation. Thank you all for being a part of this incredible journe</w:t>
      </w:r>
      <w:r w:rsidR="00A5106D" w:rsidRPr="00E75F02">
        <w:rPr>
          <w:shd w:val="clear" w:color="auto" w:fill="FFFFFF"/>
        </w:rPr>
        <w:t>y.</w:t>
      </w:r>
      <w:r w:rsidR="00D65201" w:rsidRPr="00E75F02">
        <w:br w:type="page"/>
      </w:r>
    </w:p>
    <w:p w14:paraId="5F8A26A2" w14:textId="3AF91A5F" w:rsidR="00D65201" w:rsidRPr="00E75F02" w:rsidRDefault="00D65201" w:rsidP="00D65201">
      <w:pPr>
        <w:pStyle w:val="TOCHeading"/>
      </w:pPr>
      <w:r w:rsidRPr="00E75F02">
        <w:lastRenderedPageBreak/>
        <w:t>Table of Contents</w:t>
      </w:r>
    </w:p>
    <w:sdt>
      <w:sdtPr>
        <w:rPr>
          <w:b/>
          <w:bCs/>
        </w:rPr>
        <w:id w:val="-646506056"/>
        <w:docPartObj>
          <w:docPartGallery w:val="Table of Contents"/>
          <w:docPartUnique/>
        </w:docPartObj>
      </w:sdtPr>
      <w:sdtEndPr>
        <w:rPr>
          <w:b w:val="0"/>
          <w:bCs w:val="0"/>
          <w:noProof/>
        </w:rPr>
      </w:sdtEndPr>
      <w:sdtContent>
        <w:p w14:paraId="4E6161BA" w14:textId="61F3F2C4" w:rsidR="00F01EA4" w:rsidRPr="00FB7516" w:rsidRDefault="00B55A63" w:rsidP="00F01EA4">
          <w:pPr>
            <w:pStyle w:val="TOC1"/>
            <w:spacing w:after="0" w:line="480" w:lineRule="auto"/>
            <w:rPr>
              <w:rFonts w:asciiTheme="minorHAnsi" w:eastAsiaTheme="minorEastAsia" w:hAnsiTheme="minorHAnsi" w:cstheme="minorBidi"/>
              <w:noProof/>
              <w:kern w:val="2"/>
              <w14:ligatures w14:val="standardContextual"/>
            </w:rPr>
          </w:pPr>
          <w:r w:rsidRPr="00E75F02">
            <w:fldChar w:fldCharType="begin"/>
          </w:r>
          <w:r w:rsidRPr="00E75F02">
            <w:instrText xml:space="preserve"> TOC \o "1-3" \h \z \u </w:instrText>
          </w:r>
          <w:r w:rsidRPr="00E75F02">
            <w:fldChar w:fldCharType="separate"/>
          </w:r>
          <w:hyperlink w:anchor="_Toc171694913" w:history="1">
            <w:r w:rsidR="00F01EA4" w:rsidRPr="00E75F02">
              <w:rPr>
                <w:rStyle w:val="Hyperlink"/>
                <w:noProof/>
              </w:rPr>
              <w:t>List of Tables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_Toc171694913 \h </w:instrText>
            </w:r>
            <w:r w:rsidR="00F01EA4" w:rsidRPr="00E75F02">
              <w:rPr>
                <w:noProof/>
                <w:webHidden/>
              </w:rPr>
            </w:r>
            <w:r w:rsidR="00F01EA4" w:rsidRPr="00E75F02">
              <w:rPr>
                <w:noProof/>
                <w:webHidden/>
              </w:rPr>
              <w:fldChar w:fldCharType="separate"/>
            </w:r>
            <w:r w:rsidR="00F01EA4" w:rsidRPr="00E75F02">
              <w:rPr>
                <w:noProof/>
                <w:webHidden/>
              </w:rPr>
              <w:t>xiv</w:t>
            </w:r>
            <w:r w:rsidR="00F01EA4" w:rsidRPr="00E75F02">
              <w:rPr>
                <w:noProof/>
                <w:webHidden/>
              </w:rPr>
              <w:fldChar w:fldCharType="end"/>
            </w:r>
          </w:hyperlink>
        </w:p>
        <w:p w14:paraId="08EEF8F6" w14:textId="262C1952" w:rsidR="00F01EA4" w:rsidRPr="00E75F02" w:rsidRDefault="00000000" w:rsidP="00FB7516">
          <w:pPr>
            <w:pStyle w:val="TOC1"/>
            <w:spacing w:after="0" w:line="480" w:lineRule="auto"/>
            <w:rPr>
              <w:rFonts w:eastAsiaTheme="minorEastAsia"/>
              <w:noProof/>
              <w:kern w:val="2"/>
              <w14:ligatures w14:val="standardContextual"/>
            </w:rPr>
          </w:pPr>
          <w:hyperlink w:anchor="_Toc171694914" w:history="1">
            <w:r w:rsidR="00F01EA4" w:rsidRPr="00E75F02">
              <w:rPr>
                <w:rStyle w:val="Hyperlink"/>
                <w:noProof/>
              </w:rPr>
              <w:t>List of Figures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_Toc171694914 \h </w:instrText>
            </w:r>
            <w:r w:rsidR="00F01EA4" w:rsidRPr="00E75F02">
              <w:rPr>
                <w:noProof/>
                <w:webHidden/>
              </w:rPr>
            </w:r>
            <w:r w:rsidR="00F01EA4" w:rsidRPr="00E75F02">
              <w:rPr>
                <w:noProof/>
                <w:webHidden/>
              </w:rPr>
              <w:fldChar w:fldCharType="separate"/>
            </w:r>
            <w:r w:rsidR="00F01EA4" w:rsidRPr="00E75F02">
              <w:rPr>
                <w:noProof/>
                <w:webHidden/>
              </w:rPr>
              <w:t>xv</w:t>
            </w:r>
            <w:r w:rsidR="00F01EA4" w:rsidRPr="00E75F02">
              <w:rPr>
                <w:noProof/>
                <w:webHidden/>
              </w:rPr>
              <w:fldChar w:fldCharType="end"/>
            </w:r>
          </w:hyperlink>
        </w:p>
        <w:p w14:paraId="52D1A76B" w14:textId="317BFC39" w:rsidR="00F01EA4" w:rsidRPr="00E75F02" w:rsidRDefault="00000000" w:rsidP="00FB7516">
          <w:pPr>
            <w:pStyle w:val="TOC1"/>
            <w:spacing w:after="0" w:line="480" w:lineRule="auto"/>
            <w:rPr>
              <w:rFonts w:eastAsiaTheme="minorEastAsia"/>
              <w:noProof/>
              <w:kern w:val="2"/>
              <w14:ligatures w14:val="standardContextual"/>
            </w:rPr>
          </w:pPr>
          <w:hyperlink w:anchor="_Toc171694915" w:history="1">
            <w:r w:rsidR="00F01EA4" w:rsidRPr="00E75F02">
              <w:rPr>
                <w:rStyle w:val="Hyperlink"/>
                <w:noProof/>
              </w:rPr>
              <w:t>Chapter 1: Introduction to the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_Toc171694915 \h </w:instrText>
            </w:r>
            <w:r w:rsidR="00F01EA4" w:rsidRPr="00E75F02">
              <w:rPr>
                <w:noProof/>
                <w:webHidden/>
              </w:rPr>
            </w:r>
            <w:r w:rsidR="00F01EA4" w:rsidRPr="00E75F02">
              <w:rPr>
                <w:noProof/>
                <w:webHidden/>
              </w:rPr>
              <w:fldChar w:fldCharType="separate"/>
            </w:r>
            <w:r w:rsidR="00F01EA4" w:rsidRPr="00E75F02">
              <w:rPr>
                <w:noProof/>
                <w:webHidden/>
              </w:rPr>
              <w:t>1</w:t>
            </w:r>
            <w:r w:rsidR="00F01EA4" w:rsidRPr="00E75F02">
              <w:rPr>
                <w:noProof/>
                <w:webHidden/>
              </w:rPr>
              <w:fldChar w:fldCharType="end"/>
            </w:r>
          </w:hyperlink>
        </w:p>
        <w:p w14:paraId="50109A99" w14:textId="5F77357F" w:rsidR="00F01EA4" w:rsidRPr="00E75F02" w:rsidRDefault="00000000" w:rsidP="00FB7516">
          <w:pPr>
            <w:pStyle w:val="TOC2"/>
            <w:spacing w:after="0"/>
            <w:rPr>
              <w:rFonts w:eastAsiaTheme="minorEastAsia"/>
              <w:noProof/>
              <w:kern w:val="2"/>
              <w14:ligatures w14:val="standardContextual"/>
            </w:rPr>
          </w:pPr>
          <w:hyperlink w:anchor="_Toc171694916" w:history="1">
            <w:r w:rsidR="00F01EA4" w:rsidRPr="00E75F02">
              <w:rPr>
                <w:rStyle w:val="Hyperlink"/>
                <w:noProof/>
              </w:rPr>
              <w:t>Introduction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_Toc171694916 \h </w:instrText>
            </w:r>
            <w:r w:rsidR="00F01EA4" w:rsidRPr="00E75F02">
              <w:rPr>
                <w:noProof/>
                <w:webHidden/>
              </w:rPr>
            </w:r>
            <w:r w:rsidR="00F01EA4" w:rsidRPr="00E75F02">
              <w:rPr>
                <w:noProof/>
                <w:webHidden/>
              </w:rPr>
              <w:fldChar w:fldCharType="separate"/>
            </w:r>
            <w:r w:rsidR="00F01EA4" w:rsidRPr="00E75F02">
              <w:rPr>
                <w:noProof/>
                <w:webHidden/>
              </w:rPr>
              <w:t>1</w:t>
            </w:r>
            <w:r w:rsidR="00F01EA4" w:rsidRPr="00E75F02">
              <w:rPr>
                <w:noProof/>
                <w:webHidden/>
              </w:rPr>
              <w:fldChar w:fldCharType="end"/>
            </w:r>
          </w:hyperlink>
        </w:p>
        <w:p w14:paraId="2807BA8C" w14:textId="4FF1B175" w:rsidR="00F01EA4" w:rsidRPr="00E75F02" w:rsidRDefault="00000000" w:rsidP="00FB7516">
          <w:pPr>
            <w:pStyle w:val="TOC2"/>
            <w:spacing w:after="0"/>
            <w:rPr>
              <w:rFonts w:eastAsiaTheme="minorEastAsia"/>
              <w:noProof/>
              <w:kern w:val="2"/>
              <w14:ligatures w14:val="standardContextual"/>
            </w:rPr>
          </w:pPr>
          <w:hyperlink w:anchor="_Toc171694917" w:history="1">
            <w:r w:rsidR="00F01EA4" w:rsidRPr="00E75F02">
              <w:rPr>
                <w:rStyle w:val="Hyperlink"/>
                <w:noProof/>
              </w:rPr>
              <w:t>Background of the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_Toc171694917 \h </w:instrText>
            </w:r>
            <w:r w:rsidR="00F01EA4" w:rsidRPr="00E75F02">
              <w:rPr>
                <w:noProof/>
                <w:webHidden/>
              </w:rPr>
            </w:r>
            <w:r w:rsidR="00F01EA4" w:rsidRPr="00E75F02">
              <w:rPr>
                <w:noProof/>
                <w:webHidden/>
              </w:rPr>
              <w:fldChar w:fldCharType="separate"/>
            </w:r>
            <w:r w:rsidR="00F01EA4" w:rsidRPr="00E75F02">
              <w:rPr>
                <w:noProof/>
                <w:webHidden/>
              </w:rPr>
              <w:t>3</w:t>
            </w:r>
            <w:r w:rsidR="00F01EA4" w:rsidRPr="00E75F02">
              <w:rPr>
                <w:noProof/>
                <w:webHidden/>
              </w:rPr>
              <w:fldChar w:fldCharType="end"/>
            </w:r>
          </w:hyperlink>
        </w:p>
        <w:p w14:paraId="4B8C53F7" w14:textId="13917CA3" w:rsidR="00F01EA4" w:rsidRPr="00E75F02" w:rsidRDefault="00000000" w:rsidP="00FB7516">
          <w:pPr>
            <w:pStyle w:val="TOC2"/>
            <w:spacing w:after="0"/>
            <w:rPr>
              <w:rFonts w:eastAsiaTheme="minorEastAsia"/>
              <w:noProof/>
              <w:kern w:val="2"/>
              <w14:ligatures w14:val="standardContextual"/>
            </w:rPr>
          </w:pPr>
          <w:hyperlink w:anchor="_Toc171694918" w:history="1">
            <w:r w:rsidR="00F01EA4" w:rsidRPr="00E75F02">
              <w:rPr>
                <w:rStyle w:val="Hyperlink"/>
                <w:noProof/>
              </w:rPr>
              <w:t>Definition of Terms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_Toc171694918 \h </w:instrText>
            </w:r>
            <w:r w:rsidR="00F01EA4" w:rsidRPr="00E75F02">
              <w:rPr>
                <w:noProof/>
                <w:webHidden/>
              </w:rPr>
            </w:r>
            <w:r w:rsidR="00F01EA4" w:rsidRPr="00E75F02">
              <w:rPr>
                <w:noProof/>
                <w:webHidden/>
              </w:rPr>
              <w:fldChar w:fldCharType="separate"/>
            </w:r>
            <w:r w:rsidR="00F01EA4" w:rsidRPr="00E75F02">
              <w:rPr>
                <w:noProof/>
                <w:webHidden/>
              </w:rPr>
              <w:t>5</w:t>
            </w:r>
            <w:r w:rsidR="00F01EA4" w:rsidRPr="00E75F02">
              <w:rPr>
                <w:noProof/>
                <w:webHidden/>
              </w:rPr>
              <w:fldChar w:fldCharType="end"/>
            </w:r>
          </w:hyperlink>
        </w:p>
        <w:p w14:paraId="617E1307" w14:textId="42013E2B" w:rsidR="00F01EA4" w:rsidRPr="00E75F02" w:rsidRDefault="00000000" w:rsidP="00FB7516">
          <w:pPr>
            <w:pStyle w:val="TOC2"/>
            <w:spacing w:after="0"/>
            <w:rPr>
              <w:rFonts w:eastAsiaTheme="minorEastAsia"/>
              <w:noProof/>
              <w:kern w:val="2"/>
              <w14:ligatures w14:val="standardContextual"/>
            </w:rPr>
          </w:pPr>
          <w:hyperlink w:anchor="_Toc171694919" w:history="1">
            <w:r w:rsidR="00F01EA4" w:rsidRPr="00E75F02">
              <w:rPr>
                <w:rStyle w:val="Hyperlink"/>
                <w:noProof/>
              </w:rPr>
              <w:t>Anticipated Limitations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_Toc171694919 \h </w:instrText>
            </w:r>
            <w:r w:rsidR="00F01EA4" w:rsidRPr="00E75F02">
              <w:rPr>
                <w:noProof/>
                <w:webHidden/>
              </w:rPr>
            </w:r>
            <w:r w:rsidR="00F01EA4" w:rsidRPr="00E75F02">
              <w:rPr>
                <w:noProof/>
                <w:webHidden/>
              </w:rPr>
              <w:fldChar w:fldCharType="separate"/>
            </w:r>
            <w:r w:rsidR="00F01EA4" w:rsidRPr="00E75F02">
              <w:rPr>
                <w:noProof/>
                <w:webHidden/>
              </w:rPr>
              <w:t>6</w:t>
            </w:r>
            <w:r w:rsidR="00F01EA4" w:rsidRPr="00E75F02">
              <w:rPr>
                <w:noProof/>
                <w:webHidden/>
              </w:rPr>
              <w:fldChar w:fldCharType="end"/>
            </w:r>
          </w:hyperlink>
        </w:p>
        <w:p w14:paraId="3CACEDC0" w14:textId="77781609" w:rsidR="00F01EA4" w:rsidRPr="00E75F02" w:rsidRDefault="00000000" w:rsidP="00FB7516">
          <w:pPr>
            <w:pStyle w:val="TOC2"/>
            <w:spacing w:after="0"/>
            <w:rPr>
              <w:rFonts w:eastAsiaTheme="minorEastAsia"/>
              <w:noProof/>
              <w:kern w:val="2"/>
              <w14:ligatures w14:val="standardContextual"/>
            </w:rPr>
          </w:pPr>
          <w:hyperlink w:anchor="_Toc171694920" w:history="1">
            <w:r w:rsidR="00F01EA4" w:rsidRPr="00E75F02">
              <w:rPr>
                <w:rStyle w:val="Hyperlink"/>
                <w:noProof/>
              </w:rPr>
              <w:t>Summary and Organization of the Remainder of the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_Toc171694920 \h </w:instrText>
            </w:r>
            <w:r w:rsidR="00F01EA4" w:rsidRPr="00E75F02">
              <w:rPr>
                <w:noProof/>
                <w:webHidden/>
              </w:rPr>
            </w:r>
            <w:r w:rsidR="00F01EA4" w:rsidRPr="00E75F02">
              <w:rPr>
                <w:noProof/>
                <w:webHidden/>
              </w:rPr>
              <w:fldChar w:fldCharType="separate"/>
            </w:r>
            <w:r w:rsidR="00F01EA4" w:rsidRPr="00E75F02">
              <w:rPr>
                <w:noProof/>
                <w:webHidden/>
              </w:rPr>
              <w:t>7</w:t>
            </w:r>
            <w:r w:rsidR="00F01EA4" w:rsidRPr="00E75F02">
              <w:rPr>
                <w:noProof/>
                <w:webHidden/>
              </w:rPr>
              <w:fldChar w:fldCharType="end"/>
            </w:r>
          </w:hyperlink>
        </w:p>
        <w:p w14:paraId="5129C267" w14:textId="1CBA1E49" w:rsidR="00F01EA4" w:rsidRPr="00E75F02" w:rsidRDefault="00000000" w:rsidP="00FB7516">
          <w:pPr>
            <w:pStyle w:val="TOC1"/>
            <w:spacing w:after="0" w:line="480" w:lineRule="auto"/>
            <w:rPr>
              <w:rFonts w:eastAsiaTheme="minorEastAsia"/>
              <w:noProof/>
              <w:kern w:val="2"/>
              <w14:ligatures w14:val="standardContextual"/>
            </w:rPr>
          </w:pPr>
          <w:hyperlink w:anchor="_Toc171694921" w:history="1">
            <w:r w:rsidR="00F01EA4" w:rsidRPr="00E75F02">
              <w:rPr>
                <w:rStyle w:val="Hyperlink"/>
                <w:noProof/>
              </w:rPr>
              <w:t>Chapter 2: Literature Review</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_Toc171694921 \h </w:instrText>
            </w:r>
            <w:r w:rsidR="00F01EA4" w:rsidRPr="00E75F02">
              <w:rPr>
                <w:noProof/>
                <w:webHidden/>
              </w:rPr>
            </w:r>
            <w:r w:rsidR="00F01EA4" w:rsidRPr="00E75F02">
              <w:rPr>
                <w:noProof/>
                <w:webHidden/>
              </w:rPr>
              <w:fldChar w:fldCharType="separate"/>
            </w:r>
            <w:r w:rsidR="00F01EA4" w:rsidRPr="00E75F02">
              <w:rPr>
                <w:noProof/>
                <w:webHidden/>
              </w:rPr>
              <w:t>9</w:t>
            </w:r>
            <w:r w:rsidR="00F01EA4" w:rsidRPr="00E75F02">
              <w:rPr>
                <w:noProof/>
                <w:webHidden/>
              </w:rPr>
              <w:fldChar w:fldCharType="end"/>
            </w:r>
          </w:hyperlink>
        </w:p>
        <w:p w14:paraId="4A13D996" w14:textId="51CBB4B7" w:rsidR="00F01EA4" w:rsidRPr="00E75F02" w:rsidRDefault="00000000" w:rsidP="00FB7516">
          <w:pPr>
            <w:pStyle w:val="TOC2"/>
            <w:spacing w:after="0"/>
            <w:rPr>
              <w:rFonts w:eastAsiaTheme="minorEastAsia"/>
              <w:noProof/>
              <w:kern w:val="2"/>
              <w14:ligatures w14:val="standardContextual"/>
            </w:rPr>
          </w:pPr>
          <w:hyperlink w:anchor="_Toc171694922" w:history="1">
            <w:r w:rsidR="00F01EA4" w:rsidRPr="00E75F02">
              <w:rPr>
                <w:rStyle w:val="Hyperlink"/>
                <w:noProof/>
              </w:rPr>
              <w:t>Introduction to the Chapter and Background to the Problem</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_Toc171694922 \h </w:instrText>
            </w:r>
            <w:r w:rsidR="00F01EA4" w:rsidRPr="00E75F02">
              <w:rPr>
                <w:noProof/>
                <w:webHidden/>
              </w:rPr>
            </w:r>
            <w:r w:rsidR="00F01EA4" w:rsidRPr="00E75F02">
              <w:rPr>
                <w:noProof/>
                <w:webHidden/>
              </w:rPr>
              <w:fldChar w:fldCharType="separate"/>
            </w:r>
            <w:r w:rsidR="00F01EA4" w:rsidRPr="00E75F02">
              <w:rPr>
                <w:noProof/>
                <w:webHidden/>
              </w:rPr>
              <w:t>9</w:t>
            </w:r>
            <w:r w:rsidR="00F01EA4" w:rsidRPr="00E75F02">
              <w:rPr>
                <w:noProof/>
                <w:webHidden/>
              </w:rPr>
              <w:fldChar w:fldCharType="end"/>
            </w:r>
          </w:hyperlink>
        </w:p>
        <w:p w14:paraId="768F261B" w14:textId="71876E55" w:rsidR="00F01EA4" w:rsidRPr="00E75F02" w:rsidRDefault="00000000" w:rsidP="00FB7516">
          <w:pPr>
            <w:pStyle w:val="TOC2"/>
            <w:spacing w:after="0"/>
            <w:rPr>
              <w:rFonts w:eastAsiaTheme="minorEastAsia"/>
              <w:noProof/>
              <w:kern w:val="2"/>
              <w14:ligatures w14:val="standardContextual"/>
            </w:rPr>
          </w:pPr>
          <w:hyperlink w:anchor="_Toc171694923" w:history="1">
            <w:r w:rsidR="00F01EA4" w:rsidRPr="00E75F02">
              <w:rPr>
                <w:rStyle w:val="Hyperlink"/>
                <w:noProof/>
              </w:rPr>
              <w:t>Background to the Problem</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_Toc171694923 \h </w:instrText>
            </w:r>
            <w:r w:rsidR="00F01EA4" w:rsidRPr="00E75F02">
              <w:rPr>
                <w:noProof/>
                <w:webHidden/>
              </w:rPr>
            </w:r>
            <w:r w:rsidR="00F01EA4" w:rsidRPr="00E75F02">
              <w:rPr>
                <w:noProof/>
                <w:webHidden/>
              </w:rPr>
              <w:fldChar w:fldCharType="separate"/>
            </w:r>
            <w:r w:rsidR="00F01EA4" w:rsidRPr="00E75F02">
              <w:rPr>
                <w:noProof/>
                <w:webHidden/>
              </w:rPr>
              <w:t>11</w:t>
            </w:r>
            <w:r w:rsidR="00F01EA4" w:rsidRPr="00E75F02">
              <w:rPr>
                <w:noProof/>
                <w:webHidden/>
              </w:rPr>
              <w:fldChar w:fldCharType="end"/>
            </w:r>
          </w:hyperlink>
        </w:p>
        <w:p w14:paraId="6CB5D91C" w14:textId="70267DA7" w:rsidR="00F01EA4" w:rsidRPr="00E75F02" w:rsidRDefault="00000000" w:rsidP="00FB7516">
          <w:pPr>
            <w:pStyle w:val="TOC2"/>
            <w:spacing w:after="0"/>
            <w:rPr>
              <w:rFonts w:eastAsiaTheme="minorEastAsia"/>
              <w:noProof/>
              <w:kern w:val="2"/>
              <w14:ligatures w14:val="standardContextual"/>
            </w:rPr>
          </w:pPr>
          <w:hyperlink w:anchor="_Toc171694924" w:history="1">
            <w:r w:rsidR="00F01EA4" w:rsidRPr="00E75F02">
              <w:rPr>
                <w:rStyle w:val="Hyperlink"/>
                <w:noProof/>
              </w:rPr>
              <w:t>Identification of the Problem Space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_Toc171694924 \h </w:instrText>
            </w:r>
            <w:r w:rsidR="00F01EA4" w:rsidRPr="00E75F02">
              <w:rPr>
                <w:noProof/>
                <w:webHidden/>
              </w:rPr>
            </w:r>
            <w:r w:rsidR="00F01EA4" w:rsidRPr="00E75F02">
              <w:rPr>
                <w:noProof/>
                <w:webHidden/>
              </w:rPr>
              <w:fldChar w:fldCharType="separate"/>
            </w:r>
            <w:r w:rsidR="00F01EA4" w:rsidRPr="00E75F02">
              <w:rPr>
                <w:noProof/>
                <w:webHidden/>
              </w:rPr>
              <w:t>13</w:t>
            </w:r>
            <w:r w:rsidR="00F01EA4" w:rsidRPr="00E75F02">
              <w:rPr>
                <w:noProof/>
                <w:webHidden/>
              </w:rPr>
              <w:fldChar w:fldCharType="end"/>
            </w:r>
          </w:hyperlink>
        </w:p>
        <w:p w14:paraId="1756F864" w14:textId="3E17E83B" w:rsidR="00F01EA4" w:rsidRPr="00E75F02" w:rsidRDefault="00000000" w:rsidP="00FB7516">
          <w:pPr>
            <w:pStyle w:val="TOC2"/>
            <w:spacing w:after="0"/>
            <w:rPr>
              <w:rFonts w:eastAsiaTheme="minorEastAsia"/>
              <w:noProof/>
              <w:kern w:val="2"/>
              <w14:ligatures w14:val="standardContextual"/>
            </w:rPr>
          </w:pPr>
          <w:hyperlink w:anchor="_Toc171694925" w:history="1">
            <w:r w:rsidR="00F01EA4" w:rsidRPr="00E75F02">
              <w:rPr>
                <w:rStyle w:val="Hyperlink"/>
                <w:noProof/>
              </w:rPr>
              <w:t>Theoretical Foundations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_Toc171694925 \h </w:instrText>
            </w:r>
            <w:r w:rsidR="00F01EA4" w:rsidRPr="00E75F02">
              <w:rPr>
                <w:noProof/>
                <w:webHidden/>
              </w:rPr>
            </w:r>
            <w:r w:rsidR="00F01EA4" w:rsidRPr="00E75F02">
              <w:rPr>
                <w:noProof/>
                <w:webHidden/>
              </w:rPr>
              <w:fldChar w:fldCharType="separate"/>
            </w:r>
            <w:r w:rsidR="00F01EA4" w:rsidRPr="00E75F02">
              <w:rPr>
                <w:noProof/>
                <w:webHidden/>
              </w:rPr>
              <w:t>15</w:t>
            </w:r>
            <w:r w:rsidR="00F01EA4" w:rsidRPr="00E75F02">
              <w:rPr>
                <w:noProof/>
                <w:webHidden/>
              </w:rPr>
              <w:fldChar w:fldCharType="end"/>
            </w:r>
          </w:hyperlink>
        </w:p>
        <w:p w14:paraId="7E83D97C" w14:textId="491479D5" w:rsidR="00F01EA4" w:rsidRPr="00E75F02" w:rsidRDefault="00000000" w:rsidP="00FB7516">
          <w:pPr>
            <w:pStyle w:val="TOC2"/>
            <w:spacing w:after="0"/>
            <w:rPr>
              <w:rFonts w:eastAsiaTheme="minorEastAsia"/>
              <w:noProof/>
              <w:kern w:val="2"/>
              <w14:ligatures w14:val="standardContextual"/>
            </w:rPr>
          </w:pPr>
          <w:hyperlink w:anchor="_Toc171694926" w:history="1">
            <w:r w:rsidR="00F01EA4" w:rsidRPr="00E75F02">
              <w:rPr>
                <w:rStyle w:val="Hyperlink"/>
                <w:noProof/>
              </w:rPr>
              <w:t>Review of the Literature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_Toc171694926 \h </w:instrText>
            </w:r>
            <w:r w:rsidR="00F01EA4" w:rsidRPr="00E75F02">
              <w:rPr>
                <w:noProof/>
                <w:webHidden/>
              </w:rPr>
            </w:r>
            <w:r w:rsidR="00F01EA4" w:rsidRPr="00E75F02">
              <w:rPr>
                <w:noProof/>
                <w:webHidden/>
              </w:rPr>
              <w:fldChar w:fldCharType="separate"/>
            </w:r>
            <w:r w:rsidR="00F01EA4" w:rsidRPr="00E75F02">
              <w:rPr>
                <w:noProof/>
                <w:webHidden/>
              </w:rPr>
              <w:t>17</w:t>
            </w:r>
            <w:r w:rsidR="00F01EA4" w:rsidRPr="00E75F02">
              <w:rPr>
                <w:noProof/>
                <w:webHidden/>
              </w:rPr>
              <w:fldChar w:fldCharType="end"/>
            </w:r>
          </w:hyperlink>
        </w:p>
        <w:p w14:paraId="233B5CFD" w14:textId="0D7968CD" w:rsidR="00F01EA4" w:rsidRPr="00E75F02" w:rsidRDefault="00000000" w:rsidP="00FB7516">
          <w:pPr>
            <w:pStyle w:val="TOC3"/>
            <w:spacing w:after="0" w:line="480" w:lineRule="auto"/>
            <w:rPr>
              <w:rFonts w:eastAsiaTheme="minorEastAsia"/>
              <w:noProof/>
              <w:kern w:val="2"/>
              <w14:ligatures w14:val="standardContextual"/>
            </w:rPr>
          </w:pPr>
          <w:hyperlink w:anchor="_Toc171694927" w:history="1">
            <w:r w:rsidR="00F01EA4" w:rsidRPr="00E75F02">
              <w:rPr>
                <w:rStyle w:val="Hyperlink"/>
                <w:noProof/>
              </w:rPr>
              <w:t>History of African American Experience in Education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_Toc171694927 \h </w:instrText>
            </w:r>
            <w:r w:rsidR="00F01EA4" w:rsidRPr="00E75F02">
              <w:rPr>
                <w:noProof/>
                <w:webHidden/>
              </w:rPr>
            </w:r>
            <w:r w:rsidR="00F01EA4" w:rsidRPr="00E75F02">
              <w:rPr>
                <w:noProof/>
                <w:webHidden/>
              </w:rPr>
              <w:fldChar w:fldCharType="separate"/>
            </w:r>
            <w:r w:rsidR="00F01EA4" w:rsidRPr="00E75F02">
              <w:rPr>
                <w:noProof/>
                <w:webHidden/>
              </w:rPr>
              <w:t>18</w:t>
            </w:r>
            <w:r w:rsidR="00F01EA4" w:rsidRPr="00E75F02">
              <w:rPr>
                <w:noProof/>
                <w:webHidden/>
              </w:rPr>
              <w:fldChar w:fldCharType="end"/>
            </w:r>
          </w:hyperlink>
        </w:p>
        <w:p w14:paraId="376B21F7" w14:textId="43CB2663" w:rsidR="00F01EA4" w:rsidRPr="00E75F02" w:rsidRDefault="00000000" w:rsidP="00FB7516">
          <w:pPr>
            <w:pStyle w:val="TOC3"/>
            <w:spacing w:after="0" w:line="480" w:lineRule="auto"/>
            <w:rPr>
              <w:rFonts w:eastAsiaTheme="minorEastAsia"/>
              <w:noProof/>
              <w:kern w:val="2"/>
              <w14:ligatures w14:val="standardContextual"/>
            </w:rPr>
          </w:pPr>
          <w:hyperlink w:anchor="_Toc171694928" w:history="1">
            <w:r w:rsidR="00F01EA4" w:rsidRPr="00E75F02">
              <w:rPr>
                <w:rStyle w:val="Hyperlink"/>
                <w:noProof/>
              </w:rPr>
              <w:t>Goals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_Toc171694928 \h </w:instrText>
            </w:r>
            <w:r w:rsidR="00F01EA4" w:rsidRPr="00E75F02">
              <w:rPr>
                <w:noProof/>
                <w:webHidden/>
              </w:rPr>
            </w:r>
            <w:r w:rsidR="00F01EA4" w:rsidRPr="00E75F02">
              <w:rPr>
                <w:noProof/>
                <w:webHidden/>
              </w:rPr>
              <w:fldChar w:fldCharType="separate"/>
            </w:r>
            <w:r w:rsidR="00F01EA4" w:rsidRPr="00E75F02">
              <w:rPr>
                <w:noProof/>
                <w:webHidden/>
              </w:rPr>
              <w:t>20</w:t>
            </w:r>
            <w:r w:rsidR="00F01EA4" w:rsidRPr="00E75F02">
              <w:rPr>
                <w:noProof/>
                <w:webHidden/>
              </w:rPr>
              <w:fldChar w:fldCharType="end"/>
            </w:r>
          </w:hyperlink>
        </w:p>
        <w:p w14:paraId="2402C238" w14:textId="73565829" w:rsidR="00F01EA4" w:rsidRPr="00E75F02" w:rsidRDefault="00000000" w:rsidP="00FB7516">
          <w:pPr>
            <w:pStyle w:val="TOC3"/>
            <w:spacing w:after="0" w:line="480" w:lineRule="auto"/>
            <w:rPr>
              <w:rFonts w:eastAsiaTheme="minorEastAsia"/>
              <w:noProof/>
              <w:kern w:val="2"/>
              <w14:ligatures w14:val="standardContextual"/>
            </w:rPr>
          </w:pPr>
          <w:hyperlink w:anchor="_Toc171694929" w:history="1">
            <w:r w:rsidR="00F01EA4" w:rsidRPr="00E75F02">
              <w:rPr>
                <w:rStyle w:val="Hyperlink"/>
                <w:noProof/>
              </w:rPr>
              <w:t>Motivation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_Toc171694929 \h </w:instrText>
            </w:r>
            <w:r w:rsidR="00F01EA4" w:rsidRPr="00E75F02">
              <w:rPr>
                <w:noProof/>
                <w:webHidden/>
              </w:rPr>
            </w:r>
            <w:r w:rsidR="00F01EA4" w:rsidRPr="00E75F02">
              <w:rPr>
                <w:noProof/>
                <w:webHidden/>
              </w:rPr>
              <w:fldChar w:fldCharType="separate"/>
            </w:r>
            <w:r w:rsidR="00F01EA4" w:rsidRPr="00E75F02">
              <w:rPr>
                <w:noProof/>
                <w:webHidden/>
              </w:rPr>
              <w:t>21</w:t>
            </w:r>
            <w:r w:rsidR="00F01EA4" w:rsidRPr="00E75F02">
              <w:rPr>
                <w:noProof/>
                <w:webHidden/>
              </w:rPr>
              <w:fldChar w:fldCharType="end"/>
            </w:r>
          </w:hyperlink>
        </w:p>
        <w:p w14:paraId="18E1AEBF" w14:textId="18D7460F" w:rsidR="00F01EA4" w:rsidRPr="00E75F02" w:rsidRDefault="00000000" w:rsidP="00FB7516">
          <w:pPr>
            <w:pStyle w:val="TOC3"/>
            <w:spacing w:after="0" w:line="480" w:lineRule="auto"/>
            <w:rPr>
              <w:rFonts w:eastAsiaTheme="minorEastAsia"/>
              <w:noProof/>
              <w:kern w:val="2"/>
              <w14:ligatures w14:val="standardContextual"/>
            </w:rPr>
          </w:pPr>
          <w:hyperlink w:anchor="_Toc171694930" w:history="1">
            <w:r w:rsidR="00F01EA4" w:rsidRPr="00E75F02">
              <w:rPr>
                <w:rStyle w:val="Hyperlink"/>
                <w:noProof/>
              </w:rPr>
              <w:t>Persistence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_Toc171694930 \h </w:instrText>
            </w:r>
            <w:r w:rsidR="00F01EA4" w:rsidRPr="00E75F02">
              <w:rPr>
                <w:noProof/>
                <w:webHidden/>
              </w:rPr>
            </w:r>
            <w:r w:rsidR="00F01EA4" w:rsidRPr="00E75F02">
              <w:rPr>
                <w:noProof/>
                <w:webHidden/>
              </w:rPr>
              <w:fldChar w:fldCharType="separate"/>
            </w:r>
            <w:r w:rsidR="00F01EA4" w:rsidRPr="00E75F02">
              <w:rPr>
                <w:noProof/>
                <w:webHidden/>
              </w:rPr>
              <w:t>22</w:t>
            </w:r>
            <w:r w:rsidR="00F01EA4" w:rsidRPr="00E75F02">
              <w:rPr>
                <w:noProof/>
                <w:webHidden/>
              </w:rPr>
              <w:fldChar w:fldCharType="end"/>
            </w:r>
          </w:hyperlink>
        </w:p>
        <w:p w14:paraId="24F9850B" w14:textId="4EFA0D5C" w:rsidR="00F01EA4" w:rsidRPr="00E75F02" w:rsidRDefault="00000000" w:rsidP="00FB7516">
          <w:pPr>
            <w:pStyle w:val="TOC3"/>
            <w:spacing w:after="0" w:line="480" w:lineRule="auto"/>
            <w:rPr>
              <w:rFonts w:eastAsiaTheme="minorEastAsia"/>
              <w:noProof/>
              <w:kern w:val="2"/>
              <w14:ligatures w14:val="standardContextual"/>
            </w:rPr>
          </w:pPr>
          <w:hyperlink w:anchor="_Toc171694931" w:history="1">
            <w:r w:rsidR="00F01EA4" w:rsidRPr="00E75F02">
              <w:rPr>
                <w:rStyle w:val="Hyperlink"/>
                <w:noProof/>
              </w:rPr>
              <w:t>Self-efficacy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_Toc171694931 \h </w:instrText>
            </w:r>
            <w:r w:rsidR="00F01EA4" w:rsidRPr="00E75F02">
              <w:rPr>
                <w:noProof/>
                <w:webHidden/>
              </w:rPr>
            </w:r>
            <w:r w:rsidR="00F01EA4" w:rsidRPr="00E75F02">
              <w:rPr>
                <w:noProof/>
                <w:webHidden/>
              </w:rPr>
              <w:fldChar w:fldCharType="separate"/>
            </w:r>
            <w:r w:rsidR="00F01EA4" w:rsidRPr="00E75F02">
              <w:rPr>
                <w:noProof/>
                <w:webHidden/>
              </w:rPr>
              <w:t>24</w:t>
            </w:r>
            <w:r w:rsidR="00F01EA4" w:rsidRPr="00E75F02">
              <w:rPr>
                <w:noProof/>
                <w:webHidden/>
              </w:rPr>
              <w:fldChar w:fldCharType="end"/>
            </w:r>
          </w:hyperlink>
        </w:p>
        <w:p w14:paraId="1371BE8E" w14:textId="103A4277" w:rsidR="00F01EA4" w:rsidRPr="00E75F02" w:rsidRDefault="00000000" w:rsidP="00FB7516">
          <w:pPr>
            <w:pStyle w:val="TOC3"/>
            <w:spacing w:after="0" w:line="480" w:lineRule="auto"/>
            <w:rPr>
              <w:rFonts w:eastAsiaTheme="minorEastAsia"/>
              <w:noProof/>
              <w:kern w:val="2"/>
              <w14:ligatures w14:val="standardContextual"/>
            </w:rPr>
          </w:pPr>
          <w:hyperlink w:anchor="_Toc171694932" w:history="1">
            <w:r w:rsidR="00F01EA4" w:rsidRPr="00E75F02">
              <w:rPr>
                <w:rStyle w:val="Hyperlink"/>
                <w:noProof/>
              </w:rPr>
              <w:t>Sense of Belonging</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_Toc171694932 \h </w:instrText>
            </w:r>
            <w:r w:rsidR="00F01EA4" w:rsidRPr="00E75F02">
              <w:rPr>
                <w:noProof/>
                <w:webHidden/>
              </w:rPr>
            </w:r>
            <w:r w:rsidR="00F01EA4" w:rsidRPr="00E75F02">
              <w:rPr>
                <w:noProof/>
                <w:webHidden/>
              </w:rPr>
              <w:fldChar w:fldCharType="separate"/>
            </w:r>
            <w:r w:rsidR="00F01EA4" w:rsidRPr="00E75F02">
              <w:rPr>
                <w:noProof/>
                <w:webHidden/>
              </w:rPr>
              <w:t>25</w:t>
            </w:r>
            <w:r w:rsidR="00F01EA4" w:rsidRPr="00E75F02">
              <w:rPr>
                <w:noProof/>
                <w:webHidden/>
              </w:rPr>
              <w:fldChar w:fldCharType="end"/>
            </w:r>
          </w:hyperlink>
        </w:p>
        <w:p w14:paraId="0DA812F9" w14:textId="7C467EDC" w:rsidR="00F01EA4" w:rsidRPr="00E75F02" w:rsidRDefault="00000000" w:rsidP="00FB7516">
          <w:pPr>
            <w:pStyle w:val="TOC3"/>
            <w:spacing w:after="0" w:line="480" w:lineRule="auto"/>
            <w:rPr>
              <w:rFonts w:eastAsiaTheme="minorEastAsia"/>
              <w:noProof/>
              <w:kern w:val="2"/>
              <w14:ligatures w14:val="standardContextual"/>
            </w:rPr>
          </w:pPr>
          <w:hyperlink w:anchor="_Toc171694933" w:history="1">
            <w:r w:rsidR="00F01EA4" w:rsidRPr="00E75F02">
              <w:rPr>
                <w:rStyle w:val="Hyperlink"/>
                <w:noProof/>
              </w:rPr>
              <w:t>Perception of Curriculum</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_Toc171694933 \h </w:instrText>
            </w:r>
            <w:r w:rsidR="00F01EA4" w:rsidRPr="00E75F02">
              <w:rPr>
                <w:noProof/>
                <w:webHidden/>
              </w:rPr>
            </w:r>
            <w:r w:rsidR="00F01EA4" w:rsidRPr="00E75F02">
              <w:rPr>
                <w:noProof/>
                <w:webHidden/>
              </w:rPr>
              <w:fldChar w:fldCharType="separate"/>
            </w:r>
            <w:r w:rsidR="00F01EA4" w:rsidRPr="00E75F02">
              <w:rPr>
                <w:noProof/>
                <w:webHidden/>
              </w:rPr>
              <w:t>31</w:t>
            </w:r>
            <w:r w:rsidR="00F01EA4" w:rsidRPr="00E75F02">
              <w:rPr>
                <w:noProof/>
                <w:webHidden/>
              </w:rPr>
              <w:fldChar w:fldCharType="end"/>
            </w:r>
          </w:hyperlink>
        </w:p>
        <w:p w14:paraId="03EC9594" w14:textId="25731515" w:rsidR="00F01EA4" w:rsidRPr="00E75F02" w:rsidRDefault="00000000" w:rsidP="00FB7516">
          <w:pPr>
            <w:pStyle w:val="TOC3"/>
            <w:spacing w:after="0" w:line="480" w:lineRule="auto"/>
            <w:rPr>
              <w:rFonts w:eastAsiaTheme="minorEastAsia"/>
              <w:noProof/>
              <w:kern w:val="2"/>
              <w14:ligatures w14:val="standardContextual"/>
            </w:rPr>
          </w:pPr>
          <w:hyperlink w:anchor="_Toc171694934" w:history="1">
            <w:r w:rsidR="00F01EA4" w:rsidRPr="00E75F02">
              <w:rPr>
                <w:rStyle w:val="Hyperlink"/>
                <w:noProof/>
                <w:shd w:val="clear" w:color="auto" w:fill="FFFFFF"/>
              </w:rPr>
              <w:t>Mentoring and Retention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_Toc171694934 \h </w:instrText>
            </w:r>
            <w:r w:rsidR="00F01EA4" w:rsidRPr="00E75F02">
              <w:rPr>
                <w:noProof/>
                <w:webHidden/>
              </w:rPr>
            </w:r>
            <w:r w:rsidR="00F01EA4" w:rsidRPr="00E75F02">
              <w:rPr>
                <w:noProof/>
                <w:webHidden/>
              </w:rPr>
              <w:fldChar w:fldCharType="separate"/>
            </w:r>
            <w:r w:rsidR="00F01EA4" w:rsidRPr="00E75F02">
              <w:rPr>
                <w:noProof/>
                <w:webHidden/>
              </w:rPr>
              <w:t>32</w:t>
            </w:r>
            <w:r w:rsidR="00F01EA4" w:rsidRPr="00E75F02">
              <w:rPr>
                <w:noProof/>
                <w:webHidden/>
              </w:rPr>
              <w:fldChar w:fldCharType="end"/>
            </w:r>
          </w:hyperlink>
        </w:p>
        <w:p w14:paraId="26330E4F" w14:textId="17469C27" w:rsidR="00F01EA4" w:rsidRPr="00E75F02" w:rsidRDefault="00000000" w:rsidP="00FB7516">
          <w:pPr>
            <w:pStyle w:val="TOC3"/>
            <w:spacing w:after="0" w:line="480" w:lineRule="auto"/>
            <w:rPr>
              <w:rFonts w:eastAsiaTheme="minorEastAsia"/>
              <w:noProof/>
              <w:kern w:val="2"/>
              <w14:ligatures w14:val="standardContextual"/>
            </w:rPr>
          </w:pPr>
          <w:hyperlink w:anchor="_Toc171694935" w:history="1">
            <w:r w:rsidR="00F01EA4" w:rsidRPr="00E75F02">
              <w:rPr>
                <w:rStyle w:val="Hyperlink"/>
                <w:noProof/>
              </w:rPr>
              <w:t>Campus Climate at PWI</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_Toc171694935 \h </w:instrText>
            </w:r>
            <w:r w:rsidR="00F01EA4" w:rsidRPr="00E75F02">
              <w:rPr>
                <w:noProof/>
                <w:webHidden/>
              </w:rPr>
            </w:r>
            <w:r w:rsidR="00F01EA4" w:rsidRPr="00E75F02">
              <w:rPr>
                <w:noProof/>
                <w:webHidden/>
              </w:rPr>
              <w:fldChar w:fldCharType="separate"/>
            </w:r>
            <w:r w:rsidR="00F01EA4" w:rsidRPr="00E75F02">
              <w:rPr>
                <w:noProof/>
                <w:webHidden/>
              </w:rPr>
              <w:t>37</w:t>
            </w:r>
            <w:r w:rsidR="00F01EA4" w:rsidRPr="00E75F02">
              <w:rPr>
                <w:noProof/>
                <w:webHidden/>
              </w:rPr>
              <w:fldChar w:fldCharType="end"/>
            </w:r>
          </w:hyperlink>
        </w:p>
        <w:p w14:paraId="0FB8A161" w14:textId="3A53DEB2" w:rsidR="00F01EA4" w:rsidRPr="00E75F02" w:rsidRDefault="00000000" w:rsidP="00FB7516">
          <w:pPr>
            <w:pStyle w:val="TOC3"/>
            <w:spacing w:after="0" w:line="480" w:lineRule="auto"/>
            <w:rPr>
              <w:rFonts w:eastAsiaTheme="minorEastAsia"/>
              <w:noProof/>
              <w:kern w:val="2"/>
              <w14:ligatures w14:val="standardContextual"/>
            </w:rPr>
          </w:pPr>
          <w:hyperlink w:anchor="_Toc171694936" w:history="1">
            <w:r w:rsidR="00F01EA4" w:rsidRPr="00E75F02">
              <w:rPr>
                <w:rStyle w:val="Hyperlink"/>
                <w:noProof/>
              </w:rPr>
              <w:t>History of Microaggressions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_Toc171694936 \h </w:instrText>
            </w:r>
            <w:r w:rsidR="00F01EA4" w:rsidRPr="00E75F02">
              <w:rPr>
                <w:noProof/>
                <w:webHidden/>
              </w:rPr>
            </w:r>
            <w:r w:rsidR="00F01EA4" w:rsidRPr="00E75F02">
              <w:rPr>
                <w:noProof/>
                <w:webHidden/>
              </w:rPr>
              <w:fldChar w:fldCharType="separate"/>
            </w:r>
            <w:r w:rsidR="00F01EA4" w:rsidRPr="00E75F02">
              <w:rPr>
                <w:noProof/>
                <w:webHidden/>
              </w:rPr>
              <w:t>37</w:t>
            </w:r>
            <w:r w:rsidR="00F01EA4" w:rsidRPr="00E75F02">
              <w:rPr>
                <w:noProof/>
                <w:webHidden/>
              </w:rPr>
              <w:fldChar w:fldCharType="end"/>
            </w:r>
          </w:hyperlink>
        </w:p>
        <w:p w14:paraId="3913ADF3" w14:textId="13F9BB37" w:rsidR="00F01EA4" w:rsidRPr="00E75F02" w:rsidRDefault="00000000" w:rsidP="00FB7516">
          <w:pPr>
            <w:pStyle w:val="TOC3"/>
            <w:spacing w:after="0" w:line="480" w:lineRule="auto"/>
            <w:rPr>
              <w:rFonts w:eastAsiaTheme="minorEastAsia"/>
              <w:noProof/>
              <w:kern w:val="2"/>
              <w14:ligatures w14:val="standardContextual"/>
            </w:rPr>
          </w:pPr>
          <w:hyperlink w:anchor="_Toc171694937" w:history="1">
            <w:r w:rsidR="00F01EA4" w:rsidRPr="00E75F02">
              <w:rPr>
                <w:rStyle w:val="Hyperlink"/>
                <w:noProof/>
              </w:rPr>
              <w:t>Interpersonal Challenges of African American Students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_Toc171694937 \h </w:instrText>
            </w:r>
            <w:r w:rsidR="00F01EA4" w:rsidRPr="00E75F02">
              <w:rPr>
                <w:noProof/>
                <w:webHidden/>
              </w:rPr>
            </w:r>
            <w:r w:rsidR="00F01EA4" w:rsidRPr="00E75F02">
              <w:rPr>
                <w:noProof/>
                <w:webHidden/>
              </w:rPr>
              <w:fldChar w:fldCharType="separate"/>
            </w:r>
            <w:r w:rsidR="00F01EA4" w:rsidRPr="00E75F02">
              <w:rPr>
                <w:noProof/>
                <w:webHidden/>
              </w:rPr>
              <w:t>39</w:t>
            </w:r>
            <w:r w:rsidR="00F01EA4" w:rsidRPr="00E75F02">
              <w:rPr>
                <w:noProof/>
                <w:webHidden/>
              </w:rPr>
              <w:fldChar w:fldCharType="end"/>
            </w:r>
          </w:hyperlink>
        </w:p>
        <w:p w14:paraId="43052775" w14:textId="29176517" w:rsidR="00F01EA4" w:rsidRPr="00E75F02" w:rsidRDefault="00000000" w:rsidP="00FB7516">
          <w:pPr>
            <w:pStyle w:val="TOC3"/>
            <w:spacing w:after="0" w:line="480" w:lineRule="auto"/>
            <w:rPr>
              <w:rFonts w:eastAsiaTheme="minorEastAsia"/>
              <w:noProof/>
              <w:kern w:val="2"/>
              <w14:ligatures w14:val="standardContextual"/>
            </w:rPr>
          </w:pPr>
          <w:hyperlink w:anchor="_Toc171694938" w:history="1">
            <w:r w:rsidR="00F01EA4" w:rsidRPr="00E75F02">
              <w:rPr>
                <w:rStyle w:val="Hyperlink"/>
                <w:noProof/>
                <w:shd w:val="clear" w:color="auto" w:fill="FFFFFF"/>
              </w:rPr>
              <w:t>African American Faculty Representation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_Toc171694938 \h </w:instrText>
            </w:r>
            <w:r w:rsidR="00F01EA4" w:rsidRPr="00E75F02">
              <w:rPr>
                <w:noProof/>
                <w:webHidden/>
              </w:rPr>
            </w:r>
            <w:r w:rsidR="00F01EA4" w:rsidRPr="00E75F02">
              <w:rPr>
                <w:noProof/>
                <w:webHidden/>
              </w:rPr>
              <w:fldChar w:fldCharType="separate"/>
            </w:r>
            <w:r w:rsidR="00F01EA4" w:rsidRPr="00E75F02">
              <w:rPr>
                <w:noProof/>
                <w:webHidden/>
              </w:rPr>
              <w:t>40</w:t>
            </w:r>
            <w:r w:rsidR="00F01EA4" w:rsidRPr="00E75F02">
              <w:rPr>
                <w:noProof/>
                <w:webHidden/>
              </w:rPr>
              <w:fldChar w:fldCharType="end"/>
            </w:r>
          </w:hyperlink>
        </w:p>
        <w:p w14:paraId="37C787B9" w14:textId="21766E3D" w:rsidR="00F01EA4" w:rsidRPr="00E75F02" w:rsidRDefault="00000000" w:rsidP="00FB7516">
          <w:pPr>
            <w:pStyle w:val="TOC3"/>
            <w:spacing w:after="0" w:line="480" w:lineRule="auto"/>
            <w:rPr>
              <w:rFonts w:eastAsiaTheme="minorEastAsia"/>
              <w:noProof/>
              <w:kern w:val="2"/>
              <w14:ligatures w14:val="standardContextual"/>
            </w:rPr>
          </w:pPr>
          <w:hyperlink w:anchor="_Toc171694939" w:history="1">
            <w:r w:rsidR="00F01EA4" w:rsidRPr="00E75F02">
              <w:rPr>
                <w:rStyle w:val="Hyperlink"/>
                <w:noProof/>
              </w:rPr>
              <w:t>Diversity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_Toc171694939 \h </w:instrText>
            </w:r>
            <w:r w:rsidR="00F01EA4" w:rsidRPr="00E75F02">
              <w:rPr>
                <w:noProof/>
                <w:webHidden/>
              </w:rPr>
            </w:r>
            <w:r w:rsidR="00F01EA4" w:rsidRPr="00E75F02">
              <w:rPr>
                <w:noProof/>
                <w:webHidden/>
              </w:rPr>
              <w:fldChar w:fldCharType="separate"/>
            </w:r>
            <w:r w:rsidR="00F01EA4" w:rsidRPr="00E75F02">
              <w:rPr>
                <w:noProof/>
                <w:webHidden/>
              </w:rPr>
              <w:t>43</w:t>
            </w:r>
            <w:r w:rsidR="00F01EA4" w:rsidRPr="00E75F02">
              <w:rPr>
                <w:noProof/>
                <w:webHidden/>
              </w:rPr>
              <w:fldChar w:fldCharType="end"/>
            </w:r>
          </w:hyperlink>
        </w:p>
        <w:p w14:paraId="7CAEA456" w14:textId="30B8ECA0" w:rsidR="00F01EA4" w:rsidRPr="00E75F02" w:rsidRDefault="00000000" w:rsidP="00FB7516">
          <w:pPr>
            <w:pStyle w:val="TOC2"/>
            <w:spacing w:after="0"/>
            <w:rPr>
              <w:rFonts w:eastAsiaTheme="minorEastAsia"/>
              <w:noProof/>
              <w:kern w:val="2"/>
              <w14:ligatures w14:val="standardContextual"/>
            </w:rPr>
          </w:pPr>
          <w:hyperlink w:anchor="_Toc171694940" w:history="1">
            <w:r w:rsidR="00F01EA4" w:rsidRPr="00E75F02">
              <w:rPr>
                <w:rStyle w:val="Hyperlink"/>
                <w:noProof/>
              </w:rPr>
              <w:t>Problem Statement</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_Toc171694940 \h </w:instrText>
            </w:r>
            <w:r w:rsidR="00F01EA4" w:rsidRPr="00E75F02">
              <w:rPr>
                <w:noProof/>
                <w:webHidden/>
              </w:rPr>
            </w:r>
            <w:r w:rsidR="00F01EA4" w:rsidRPr="00E75F02">
              <w:rPr>
                <w:noProof/>
                <w:webHidden/>
              </w:rPr>
              <w:fldChar w:fldCharType="separate"/>
            </w:r>
            <w:r w:rsidR="00F01EA4" w:rsidRPr="00E75F02">
              <w:rPr>
                <w:noProof/>
                <w:webHidden/>
              </w:rPr>
              <w:t>46</w:t>
            </w:r>
            <w:r w:rsidR="00F01EA4" w:rsidRPr="00E75F02">
              <w:rPr>
                <w:noProof/>
                <w:webHidden/>
              </w:rPr>
              <w:fldChar w:fldCharType="end"/>
            </w:r>
          </w:hyperlink>
        </w:p>
        <w:p w14:paraId="52E3792B" w14:textId="0DFCC25C" w:rsidR="00F01EA4" w:rsidRPr="00E75F02" w:rsidRDefault="00000000" w:rsidP="00FB7516">
          <w:pPr>
            <w:pStyle w:val="TOC2"/>
            <w:spacing w:after="0"/>
            <w:rPr>
              <w:rFonts w:eastAsiaTheme="minorEastAsia"/>
              <w:noProof/>
              <w:kern w:val="2"/>
              <w14:ligatures w14:val="standardContextual"/>
            </w:rPr>
          </w:pPr>
          <w:hyperlink w:anchor="_Toc171694941" w:history="1">
            <w:r w:rsidR="00F01EA4" w:rsidRPr="00E75F02">
              <w:rPr>
                <w:rStyle w:val="Hyperlink"/>
                <w:noProof/>
              </w:rPr>
              <w:t>Summary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_Toc171694941 \h </w:instrText>
            </w:r>
            <w:r w:rsidR="00F01EA4" w:rsidRPr="00E75F02">
              <w:rPr>
                <w:noProof/>
                <w:webHidden/>
              </w:rPr>
            </w:r>
            <w:r w:rsidR="00F01EA4" w:rsidRPr="00E75F02">
              <w:rPr>
                <w:noProof/>
                <w:webHidden/>
              </w:rPr>
              <w:fldChar w:fldCharType="separate"/>
            </w:r>
            <w:r w:rsidR="00F01EA4" w:rsidRPr="00E75F02">
              <w:rPr>
                <w:noProof/>
                <w:webHidden/>
              </w:rPr>
              <w:t>48</w:t>
            </w:r>
            <w:r w:rsidR="00F01EA4" w:rsidRPr="00E75F02">
              <w:rPr>
                <w:noProof/>
                <w:webHidden/>
              </w:rPr>
              <w:fldChar w:fldCharType="end"/>
            </w:r>
          </w:hyperlink>
        </w:p>
        <w:p w14:paraId="7BAC3F42" w14:textId="79035039" w:rsidR="00F01EA4" w:rsidRPr="00E75F02" w:rsidRDefault="00000000" w:rsidP="00FB7516">
          <w:pPr>
            <w:pStyle w:val="TOC1"/>
            <w:spacing w:after="0" w:line="480" w:lineRule="auto"/>
            <w:rPr>
              <w:rFonts w:eastAsiaTheme="minorEastAsia"/>
              <w:noProof/>
              <w:kern w:val="2"/>
              <w14:ligatures w14:val="standardContextual"/>
            </w:rPr>
          </w:pPr>
          <w:hyperlink w:anchor="_Toc171694942" w:history="1">
            <w:r w:rsidR="00F01EA4" w:rsidRPr="00E75F02">
              <w:rPr>
                <w:rStyle w:val="Hyperlink"/>
                <w:noProof/>
              </w:rPr>
              <w:t>Chapter 3: Methodology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_Toc171694942 \h </w:instrText>
            </w:r>
            <w:r w:rsidR="00F01EA4" w:rsidRPr="00E75F02">
              <w:rPr>
                <w:noProof/>
                <w:webHidden/>
              </w:rPr>
            </w:r>
            <w:r w:rsidR="00F01EA4" w:rsidRPr="00E75F02">
              <w:rPr>
                <w:noProof/>
                <w:webHidden/>
              </w:rPr>
              <w:fldChar w:fldCharType="separate"/>
            </w:r>
            <w:r w:rsidR="00F01EA4" w:rsidRPr="00E75F02">
              <w:rPr>
                <w:noProof/>
                <w:webHidden/>
              </w:rPr>
              <w:t>51</w:t>
            </w:r>
            <w:r w:rsidR="00F01EA4" w:rsidRPr="00E75F02">
              <w:rPr>
                <w:noProof/>
                <w:webHidden/>
              </w:rPr>
              <w:fldChar w:fldCharType="end"/>
            </w:r>
          </w:hyperlink>
        </w:p>
        <w:p w14:paraId="1A03C29C" w14:textId="3D747B76" w:rsidR="00F01EA4" w:rsidRPr="00E75F02" w:rsidRDefault="00000000" w:rsidP="00FB7516">
          <w:pPr>
            <w:pStyle w:val="TOC2"/>
            <w:spacing w:after="0"/>
            <w:rPr>
              <w:rFonts w:eastAsiaTheme="minorEastAsia"/>
              <w:noProof/>
              <w:kern w:val="2"/>
              <w14:ligatures w14:val="standardContextual"/>
            </w:rPr>
          </w:pPr>
          <w:hyperlink w:anchor="_Toc171694943" w:history="1">
            <w:r w:rsidR="00F01EA4" w:rsidRPr="00E75F02">
              <w:rPr>
                <w:rStyle w:val="Hyperlink"/>
                <w:noProof/>
              </w:rPr>
              <w:t>Introduction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_Toc171694943 \h </w:instrText>
            </w:r>
            <w:r w:rsidR="00F01EA4" w:rsidRPr="00E75F02">
              <w:rPr>
                <w:noProof/>
                <w:webHidden/>
              </w:rPr>
            </w:r>
            <w:r w:rsidR="00F01EA4" w:rsidRPr="00E75F02">
              <w:rPr>
                <w:noProof/>
                <w:webHidden/>
              </w:rPr>
              <w:fldChar w:fldCharType="separate"/>
            </w:r>
            <w:r w:rsidR="00F01EA4" w:rsidRPr="00E75F02">
              <w:rPr>
                <w:noProof/>
                <w:webHidden/>
              </w:rPr>
              <w:t>51</w:t>
            </w:r>
            <w:r w:rsidR="00F01EA4" w:rsidRPr="00E75F02">
              <w:rPr>
                <w:noProof/>
                <w:webHidden/>
              </w:rPr>
              <w:fldChar w:fldCharType="end"/>
            </w:r>
          </w:hyperlink>
        </w:p>
        <w:p w14:paraId="1D4DA96D" w14:textId="32BCA9DC" w:rsidR="00F01EA4" w:rsidRPr="00E75F02" w:rsidRDefault="00000000" w:rsidP="00FB7516">
          <w:pPr>
            <w:pStyle w:val="TOC2"/>
            <w:spacing w:after="0"/>
            <w:rPr>
              <w:rFonts w:eastAsiaTheme="minorEastAsia"/>
              <w:noProof/>
              <w:kern w:val="2"/>
              <w14:ligatures w14:val="standardContextual"/>
            </w:rPr>
          </w:pPr>
          <w:hyperlink w:anchor="_Toc171694944" w:history="1">
            <w:r w:rsidR="00F01EA4" w:rsidRPr="00E75F02">
              <w:rPr>
                <w:rStyle w:val="Hyperlink"/>
                <w:noProof/>
              </w:rPr>
              <w:t>Purpose of the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_Toc171694944 \h </w:instrText>
            </w:r>
            <w:r w:rsidR="00F01EA4" w:rsidRPr="00E75F02">
              <w:rPr>
                <w:noProof/>
                <w:webHidden/>
              </w:rPr>
            </w:r>
            <w:r w:rsidR="00F01EA4" w:rsidRPr="00E75F02">
              <w:rPr>
                <w:noProof/>
                <w:webHidden/>
              </w:rPr>
              <w:fldChar w:fldCharType="separate"/>
            </w:r>
            <w:r w:rsidR="00F01EA4" w:rsidRPr="00E75F02">
              <w:rPr>
                <w:noProof/>
                <w:webHidden/>
              </w:rPr>
              <w:t>52</w:t>
            </w:r>
            <w:r w:rsidR="00F01EA4" w:rsidRPr="00E75F02">
              <w:rPr>
                <w:noProof/>
                <w:webHidden/>
              </w:rPr>
              <w:fldChar w:fldCharType="end"/>
            </w:r>
          </w:hyperlink>
        </w:p>
        <w:p w14:paraId="47696A67" w14:textId="5C2FCF77" w:rsidR="00F01EA4" w:rsidRPr="00E75F02" w:rsidRDefault="00000000" w:rsidP="00FB7516">
          <w:pPr>
            <w:pStyle w:val="TOC2"/>
            <w:spacing w:after="0"/>
            <w:rPr>
              <w:rFonts w:eastAsiaTheme="minorEastAsia"/>
              <w:noProof/>
              <w:kern w:val="2"/>
              <w14:ligatures w14:val="standardContextual"/>
            </w:rPr>
          </w:pPr>
          <w:hyperlink w:anchor="_Toc171694945" w:history="1">
            <w:r w:rsidR="00F01EA4" w:rsidRPr="00E75F02">
              <w:rPr>
                <w:rStyle w:val="Hyperlink"/>
                <w:noProof/>
              </w:rPr>
              <w:t>Research Questions and Phenomenon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_Toc171694945 \h </w:instrText>
            </w:r>
            <w:r w:rsidR="00F01EA4" w:rsidRPr="00E75F02">
              <w:rPr>
                <w:noProof/>
                <w:webHidden/>
              </w:rPr>
            </w:r>
            <w:r w:rsidR="00F01EA4" w:rsidRPr="00E75F02">
              <w:rPr>
                <w:noProof/>
                <w:webHidden/>
              </w:rPr>
              <w:fldChar w:fldCharType="separate"/>
            </w:r>
            <w:r w:rsidR="00F01EA4" w:rsidRPr="00E75F02">
              <w:rPr>
                <w:noProof/>
                <w:webHidden/>
              </w:rPr>
              <w:t>55</w:t>
            </w:r>
            <w:r w:rsidR="00F01EA4" w:rsidRPr="00E75F02">
              <w:rPr>
                <w:noProof/>
                <w:webHidden/>
              </w:rPr>
              <w:fldChar w:fldCharType="end"/>
            </w:r>
          </w:hyperlink>
        </w:p>
        <w:p w14:paraId="3223C6EA" w14:textId="4940CB61" w:rsidR="00F01EA4" w:rsidRPr="00E75F02" w:rsidRDefault="00000000" w:rsidP="00FB7516">
          <w:pPr>
            <w:pStyle w:val="TOC3"/>
            <w:spacing w:after="0" w:line="480" w:lineRule="auto"/>
            <w:rPr>
              <w:rFonts w:eastAsiaTheme="minorEastAsia"/>
              <w:noProof/>
              <w:kern w:val="2"/>
              <w14:ligatures w14:val="standardContextual"/>
            </w:rPr>
          </w:pPr>
          <w:hyperlink w:anchor="_Toc171694946" w:history="1">
            <w:r w:rsidR="00F01EA4" w:rsidRPr="00E75F02">
              <w:rPr>
                <w:rStyle w:val="Hyperlink"/>
                <w:noProof/>
              </w:rPr>
              <w:t>Nature and Sources of Data to Answer Research Questions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_Toc171694946 \h </w:instrText>
            </w:r>
            <w:r w:rsidR="00F01EA4" w:rsidRPr="00E75F02">
              <w:rPr>
                <w:noProof/>
                <w:webHidden/>
              </w:rPr>
            </w:r>
            <w:r w:rsidR="00F01EA4" w:rsidRPr="00E75F02">
              <w:rPr>
                <w:noProof/>
                <w:webHidden/>
              </w:rPr>
              <w:fldChar w:fldCharType="separate"/>
            </w:r>
            <w:r w:rsidR="00F01EA4" w:rsidRPr="00E75F02">
              <w:rPr>
                <w:noProof/>
                <w:webHidden/>
              </w:rPr>
              <w:t>56</w:t>
            </w:r>
            <w:r w:rsidR="00F01EA4" w:rsidRPr="00E75F02">
              <w:rPr>
                <w:noProof/>
                <w:webHidden/>
              </w:rPr>
              <w:fldChar w:fldCharType="end"/>
            </w:r>
          </w:hyperlink>
        </w:p>
        <w:p w14:paraId="2192BC27" w14:textId="2572036A" w:rsidR="00F01EA4" w:rsidRPr="00E75F02" w:rsidRDefault="00000000" w:rsidP="00FB7516">
          <w:pPr>
            <w:pStyle w:val="TOC2"/>
            <w:spacing w:after="0"/>
            <w:rPr>
              <w:rFonts w:eastAsiaTheme="minorEastAsia"/>
              <w:noProof/>
              <w:kern w:val="2"/>
              <w14:ligatures w14:val="standardContextual"/>
            </w:rPr>
          </w:pPr>
          <w:hyperlink w:anchor="_Toc171694947" w:history="1">
            <w:r w:rsidR="00F01EA4" w:rsidRPr="00E75F02">
              <w:rPr>
                <w:rStyle w:val="Hyperlink"/>
                <w:noProof/>
              </w:rPr>
              <w:t>Data Collection Methods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_Toc171694947 \h </w:instrText>
            </w:r>
            <w:r w:rsidR="00F01EA4" w:rsidRPr="00E75F02">
              <w:rPr>
                <w:noProof/>
                <w:webHidden/>
              </w:rPr>
            </w:r>
            <w:r w:rsidR="00F01EA4" w:rsidRPr="00E75F02">
              <w:rPr>
                <w:noProof/>
                <w:webHidden/>
              </w:rPr>
              <w:fldChar w:fldCharType="separate"/>
            </w:r>
            <w:r w:rsidR="00F01EA4" w:rsidRPr="00E75F02">
              <w:rPr>
                <w:noProof/>
                <w:webHidden/>
              </w:rPr>
              <w:t>56</w:t>
            </w:r>
            <w:r w:rsidR="00F01EA4" w:rsidRPr="00E75F02">
              <w:rPr>
                <w:noProof/>
                <w:webHidden/>
              </w:rPr>
              <w:fldChar w:fldCharType="end"/>
            </w:r>
          </w:hyperlink>
        </w:p>
        <w:p w14:paraId="1548E00A" w14:textId="280C39D5" w:rsidR="00F01EA4" w:rsidRPr="00E75F02" w:rsidRDefault="00000000" w:rsidP="00FB7516">
          <w:pPr>
            <w:pStyle w:val="TOC2"/>
            <w:spacing w:after="0"/>
            <w:rPr>
              <w:rFonts w:eastAsiaTheme="minorEastAsia"/>
              <w:noProof/>
              <w:kern w:val="2"/>
              <w14:ligatures w14:val="standardContextual"/>
            </w:rPr>
          </w:pPr>
          <w:hyperlink w:anchor="_Toc171694948" w:history="1">
            <w:r w:rsidR="00F01EA4" w:rsidRPr="00E75F02">
              <w:rPr>
                <w:rStyle w:val="Hyperlink"/>
                <w:noProof/>
              </w:rPr>
              <w:t>Rationale for a Qualitative Methodology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_Toc171694948 \h </w:instrText>
            </w:r>
            <w:r w:rsidR="00F01EA4" w:rsidRPr="00E75F02">
              <w:rPr>
                <w:noProof/>
                <w:webHidden/>
              </w:rPr>
            </w:r>
            <w:r w:rsidR="00F01EA4" w:rsidRPr="00E75F02">
              <w:rPr>
                <w:noProof/>
                <w:webHidden/>
              </w:rPr>
              <w:fldChar w:fldCharType="separate"/>
            </w:r>
            <w:r w:rsidR="00F01EA4" w:rsidRPr="00E75F02">
              <w:rPr>
                <w:noProof/>
                <w:webHidden/>
              </w:rPr>
              <w:t>57</w:t>
            </w:r>
            <w:r w:rsidR="00F01EA4" w:rsidRPr="00E75F02">
              <w:rPr>
                <w:noProof/>
                <w:webHidden/>
              </w:rPr>
              <w:fldChar w:fldCharType="end"/>
            </w:r>
          </w:hyperlink>
        </w:p>
        <w:p w14:paraId="27C79821" w14:textId="1AF50157" w:rsidR="00F01EA4" w:rsidRPr="00E75F02" w:rsidRDefault="00000000" w:rsidP="00FB7516">
          <w:pPr>
            <w:pStyle w:val="TOC2"/>
            <w:spacing w:after="0"/>
            <w:rPr>
              <w:rFonts w:eastAsiaTheme="minorEastAsia"/>
              <w:noProof/>
              <w:kern w:val="2"/>
              <w14:ligatures w14:val="standardContextual"/>
            </w:rPr>
          </w:pPr>
          <w:hyperlink w:anchor="_Toc171694949" w:history="1">
            <w:r w:rsidR="00F01EA4" w:rsidRPr="00E75F02">
              <w:rPr>
                <w:rStyle w:val="Hyperlink"/>
                <w:noProof/>
              </w:rPr>
              <w:t>Rationale for Research Design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_Toc171694949 \h </w:instrText>
            </w:r>
            <w:r w:rsidR="00F01EA4" w:rsidRPr="00E75F02">
              <w:rPr>
                <w:noProof/>
                <w:webHidden/>
              </w:rPr>
            </w:r>
            <w:r w:rsidR="00F01EA4" w:rsidRPr="00E75F02">
              <w:rPr>
                <w:noProof/>
                <w:webHidden/>
              </w:rPr>
              <w:fldChar w:fldCharType="separate"/>
            </w:r>
            <w:r w:rsidR="00F01EA4" w:rsidRPr="00E75F02">
              <w:rPr>
                <w:noProof/>
                <w:webHidden/>
              </w:rPr>
              <w:t>59</w:t>
            </w:r>
            <w:r w:rsidR="00F01EA4" w:rsidRPr="00E75F02">
              <w:rPr>
                <w:noProof/>
                <w:webHidden/>
              </w:rPr>
              <w:fldChar w:fldCharType="end"/>
            </w:r>
          </w:hyperlink>
        </w:p>
        <w:p w14:paraId="2F24022E" w14:textId="5BBF6B41" w:rsidR="00F01EA4" w:rsidRPr="00E75F02" w:rsidRDefault="00000000" w:rsidP="00FB7516">
          <w:pPr>
            <w:pStyle w:val="TOC2"/>
            <w:spacing w:after="0"/>
            <w:rPr>
              <w:rFonts w:eastAsiaTheme="minorEastAsia"/>
              <w:noProof/>
              <w:kern w:val="2"/>
              <w14:ligatures w14:val="standardContextual"/>
            </w:rPr>
          </w:pPr>
          <w:hyperlink w:anchor="_Toc171694950" w:history="1">
            <w:r w:rsidR="00F01EA4" w:rsidRPr="00E75F02">
              <w:rPr>
                <w:rStyle w:val="Hyperlink"/>
                <w:noProof/>
              </w:rPr>
              <w:t>Population and Sample Selection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_Toc171694950 \h </w:instrText>
            </w:r>
            <w:r w:rsidR="00F01EA4" w:rsidRPr="00E75F02">
              <w:rPr>
                <w:noProof/>
                <w:webHidden/>
              </w:rPr>
            </w:r>
            <w:r w:rsidR="00F01EA4" w:rsidRPr="00E75F02">
              <w:rPr>
                <w:noProof/>
                <w:webHidden/>
              </w:rPr>
              <w:fldChar w:fldCharType="separate"/>
            </w:r>
            <w:r w:rsidR="00F01EA4" w:rsidRPr="00E75F02">
              <w:rPr>
                <w:noProof/>
                <w:webHidden/>
              </w:rPr>
              <w:t>62</w:t>
            </w:r>
            <w:r w:rsidR="00F01EA4" w:rsidRPr="00E75F02">
              <w:rPr>
                <w:noProof/>
                <w:webHidden/>
              </w:rPr>
              <w:fldChar w:fldCharType="end"/>
            </w:r>
          </w:hyperlink>
        </w:p>
        <w:p w14:paraId="13747089" w14:textId="4E05835D" w:rsidR="00F01EA4" w:rsidRPr="00E75F02" w:rsidRDefault="00000000" w:rsidP="00FB7516">
          <w:pPr>
            <w:pStyle w:val="TOC3"/>
            <w:spacing w:after="0" w:line="480" w:lineRule="auto"/>
            <w:rPr>
              <w:rFonts w:eastAsiaTheme="minorEastAsia"/>
              <w:noProof/>
              <w:kern w:val="2"/>
              <w14:ligatures w14:val="standardContextual"/>
            </w:rPr>
          </w:pPr>
          <w:hyperlink w:anchor="_Toc171694951" w:history="1">
            <w:r w:rsidR="00F01EA4" w:rsidRPr="00E75F02">
              <w:rPr>
                <w:rStyle w:val="Hyperlink"/>
                <w:noProof/>
              </w:rPr>
              <w:t>Qualitative Sample Size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_Toc171694951 \h </w:instrText>
            </w:r>
            <w:r w:rsidR="00F01EA4" w:rsidRPr="00E75F02">
              <w:rPr>
                <w:noProof/>
                <w:webHidden/>
              </w:rPr>
            </w:r>
            <w:r w:rsidR="00F01EA4" w:rsidRPr="00E75F02">
              <w:rPr>
                <w:noProof/>
                <w:webHidden/>
              </w:rPr>
              <w:fldChar w:fldCharType="separate"/>
            </w:r>
            <w:r w:rsidR="00F01EA4" w:rsidRPr="00E75F02">
              <w:rPr>
                <w:noProof/>
                <w:webHidden/>
              </w:rPr>
              <w:t>63</w:t>
            </w:r>
            <w:r w:rsidR="00F01EA4" w:rsidRPr="00E75F02">
              <w:rPr>
                <w:noProof/>
                <w:webHidden/>
              </w:rPr>
              <w:fldChar w:fldCharType="end"/>
            </w:r>
          </w:hyperlink>
        </w:p>
        <w:p w14:paraId="750DF8BB" w14:textId="0327A663" w:rsidR="00F01EA4" w:rsidRPr="00E75F02" w:rsidRDefault="00000000" w:rsidP="00FB7516">
          <w:pPr>
            <w:pStyle w:val="TOC3"/>
            <w:spacing w:after="0" w:line="480" w:lineRule="auto"/>
            <w:rPr>
              <w:rFonts w:eastAsiaTheme="minorEastAsia"/>
              <w:noProof/>
              <w:kern w:val="2"/>
              <w14:ligatures w14:val="standardContextual"/>
            </w:rPr>
          </w:pPr>
          <w:hyperlink w:anchor="_Toc171694952" w:history="1">
            <w:r w:rsidR="00F01EA4" w:rsidRPr="00E75F02">
              <w:rPr>
                <w:rStyle w:val="Hyperlink"/>
                <w:noProof/>
              </w:rPr>
              <w:t>Recruiting and Sampling Strategy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_Toc171694952 \h </w:instrText>
            </w:r>
            <w:r w:rsidR="00F01EA4" w:rsidRPr="00E75F02">
              <w:rPr>
                <w:noProof/>
                <w:webHidden/>
              </w:rPr>
            </w:r>
            <w:r w:rsidR="00F01EA4" w:rsidRPr="00E75F02">
              <w:rPr>
                <w:noProof/>
                <w:webHidden/>
              </w:rPr>
              <w:fldChar w:fldCharType="separate"/>
            </w:r>
            <w:r w:rsidR="00F01EA4" w:rsidRPr="00E75F02">
              <w:rPr>
                <w:noProof/>
                <w:webHidden/>
              </w:rPr>
              <w:t>64</w:t>
            </w:r>
            <w:r w:rsidR="00F01EA4" w:rsidRPr="00E75F02">
              <w:rPr>
                <w:noProof/>
                <w:webHidden/>
              </w:rPr>
              <w:fldChar w:fldCharType="end"/>
            </w:r>
          </w:hyperlink>
        </w:p>
        <w:p w14:paraId="340C0A48" w14:textId="7F2D250F" w:rsidR="00F01EA4" w:rsidRPr="00E75F02" w:rsidRDefault="00000000" w:rsidP="00FB7516">
          <w:pPr>
            <w:pStyle w:val="TOC3"/>
            <w:spacing w:after="0" w:line="480" w:lineRule="auto"/>
            <w:rPr>
              <w:rFonts w:eastAsiaTheme="minorEastAsia"/>
              <w:noProof/>
              <w:kern w:val="2"/>
              <w14:ligatures w14:val="standardContextual"/>
            </w:rPr>
          </w:pPr>
          <w:hyperlink w:anchor="_Toc171694953" w:history="1">
            <w:r w:rsidR="00F01EA4" w:rsidRPr="00E75F02">
              <w:rPr>
                <w:rStyle w:val="Hyperlink"/>
                <w:noProof/>
              </w:rPr>
              <w:t>Demographics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_Toc171694953 \h </w:instrText>
            </w:r>
            <w:r w:rsidR="00F01EA4" w:rsidRPr="00E75F02">
              <w:rPr>
                <w:noProof/>
                <w:webHidden/>
              </w:rPr>
            </w:r>
            <w:r w:rsidR="00F01EA4" w:rsidRPr="00E75F02">
              <w:rPr>
                <w:noProof/>
                <w:webHidden/>
              </w:rPr>
              <w:fldChar w:fldCharType="separate"/>
            </w:r>
            <w:r w:rsidR="00F01EA4" w:rsidRPr="00E75F02">
              <w:rPr>
                <w:noProof/>
                <w:webHidden/>
              </w:rPr>
              <w:t>65</w:t>
            </w:r>
            <w:r w:rsidR="00F01EA4" w:rsidRPr="00E75F02">
              <w:rPr>
                <w:noProof/>
                <w:webHidden/>
              </w:rPr>
              <w:fldChar w:fldCharType="end"/>
            </w:r>
          </w:hyperlink>
        </w:p>
        <w:p w14:paraId="4CF338CF" w14:textId="53CF18AE" w:rsidR="00F01EA4" w:rsidRPr="00E75F02" w:rsidRDefault="00000000" w:rsidP="00FB7516">
          <w:pPr>
            <w:pStyle w:val="TOC3"/>
            <w:spacing w:after="0" w:line="480" w:lineRule="auto"/>
            <w:rPr>
              <w:rFonts w:eastAsiaTheme="minorEastAsia"/>
              <w:noProof/>
              <w:kern w:val="2"/>
              <w14:ligatures w14:val="standardContextual"/>
            </w:rPr>
          </w:pPr>
          <w:hyperlink w:anchor="_Toc171694954" w:history="1">
            <w:r w:rsidR="00F01EA4" w:rsidRPr="00E75F02">
              <w:rPr>
                <w:rStyle w:val="Hyperlink"/>
                <w:noProof/>
              </w:rPr>
              <w:t>Inclusion Criteria</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_Toc171694954 \h </w:instrText>
            </w:r>
            <w:r w:rsidR="00F01EA4" w:rsidRPr="00E75F02">
              <w:rPr>
                <w:noProof/>
                <w:webHidden/>
              </w:rPr>
            </w:r>
            <w:r w:rsidR="00F01EA4" w:rsidRPr="00E75F02">
              <w:rPr>
                <w:noProof/>
                <w:webHidden/>
              </w:rPr>
              <w:fldChar w:fldCharType="separate"/>
            </w:r>
            <w:r w:rsidR="00F01EA4" w:rsidRPr="00E75F02">
              <w:rPr>
                <w:noProof/>
                <w:webHidden/>
              </w:rPr>
              <w:t>66</w:t>
            </w:r>
            <w:r w:rsidR="00F01EA4" w:rsidRPr="00E75F02">
              <w:rPr>
                <w:noProof/>
                <w:webHidden/>
              </w:rPr>
              <w:fldChar w:fldCharType="end"/>
            </w:r>
          </w:hyperlink>
        </w:p>
        <w:p w14:paraId="29D73012" w14:textId="1697AF25" w:rsidR="00F01EA4" w:rsidRPr="00E75F02" w:rsidRDefault="00000000" w:rsidP="00FB7516">
          <w:pPr>
            <w:pStyle w:val="TOC3"/>
            <w:spacing w:after="0" w:line="480" w:lineRule="auto"/>
            <w:rPr>
              <w:rFonts w:eastAsiaTheme="minorEastAsia"/>
              <w:noProof/>
              <w:kern w:val="2"/>
              <w14:ligatures w14:val="standardContextual"/>
            </w:rPr>
          </w:pPr>
          <w:hyperlink w:anchor="_Toc171694955" w:history="1">
            <w:r w:rsidR="00F01EA4" w:rsidRPr="00E75F02">
              <w:rPr>
                <w:rStyle w:val="Hyperlink"/>
                <w:noProof/>
              </w:rPr>
              <w:t>Site Authorizations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_Toc171694955 \h </w:instrText>
            </w:r>
            <w:r w:rsidR="00F01EA4" w:rsidRPr="00E75F02">
              <w:rPr>
                <w:noProof/>
                <w:webHidden/>
              </w:rPr>
            </w:r>
            <w:r w:rsidR="00F01EA4" w:rsidRPr="00E75F02">
              <w:rPr>
                <w:noProof/>
                <w:webHidden/>
              </w:rPr>
              <w:fldChar w:fldCharType="separate"/>
            </w:r>
            <w:r w:rsidR="00F01EA4" w:rsidRPr="00E75F02">
              <w:rPr>
                <w:noProof/>
                <w:webHidden/>
              </w:rPr>
              <w:t>66</w:t>
            </w:r>
            <w:r w:rsidR="00F01EA4" w:rsidRPr="00E75F02">
              <w:rPr>
                <w:noProof/>
                <w:webHidden/>
              </w:rPr>
              <w:fldChar w:fldCharType="end"/>
            </w:r>
          </w:hyperlink>
        </w:p>
        <w:p w14:paraId="3F5BF855" w14:textId="684A42A5" w:rsidR="00F01EA4" w:rsidRPr="00E75F02" w:rsidRDefault="00000000" w:rsidP="00FB7516">
          <w:pPr>
            <w:pStyle w:val="TOC2"/>
            <w:spacing w:after="0"/>
            <w:rPr>
              <w:rFonts w:eastAsiaTheme="minorEastAsia"/>
              <w:noProof/>
              <w:kern w:val="2"/>
              <w14:ligatures w14:val="standardContextual"/>
            </w:rPr>
          </w:pPr>
          <w:hyperlink w:anchor="_Toc171694956" w:history="1">
            <w:r w:rsidR="00F01EA4" w:rsidRPr="00E75F02">
              <w:rPr>
                <w:rStyle w:val="Hyperlink"/>
                <w:noProof/>
              </w:rPr>
              <w:t>Sources of Data</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_Toc171694956 \h </w:instrText>
            </w:r>
            <w:r w:rsidR="00F01EA4" w:rsidRPr="00E75F02">
              <w:rPr>
                <w:noProof/>
                <w:webHidden/>
              </w:rPr>
            </w:r>
            <w:r w:rsidR="00F01EA4" w:rsidRPr="00E75F02">
              <w:rPr>
                <w:noProof/>
                <w:webHidden/>
              </w:rPr>
              <w:fldChar w:fldCharType="separate"/>
            </w:r>
            <w:r w:rsidR="00F01EA4" w:rsidRPr="00E75F02">
              <w:rPr>
                <w:noProof/>
                <w:webHidden/>
              </w:rPr>
              <w:t>67</w:t>
            </w:r>
            <w:r w:rsidR="00F01EA4" w:rsidRPr="00E75F02">
              <w:rPr>
                <w:noProof/>
                <w:webHidden/>
              </w:rPr>
              <w:fldChar w:fldCharType="end"/>
            </w:r>
          </w:hyperlink>
        </w:p>
        <w:p w14:paraId="4652ADE5" w14:textId="5B96C7FB" w:rsidR="00F01EA4" w:rsidRPr="00E75F02" w:rsidRDefault="00000000" w:rsidP="00FB7516">
          <w:pPr>
            <w:pStyle w:val="TOC3"/>
            <w:spacing w:after="0" w:line="480" w:lineRule="auto"/>
            <w:rPr>
              <w:rFonts w:eastAsiaTheme="minorEastAsia"/>
              <w:noProof/>
              <w:kern w:val="2"/>
              <w14:ligatures w14:val="standardContextual"/>
            </w:rPr>
          </w:pPr>
          <w:hyperlink w:anchor="_Toc171694957" w:history="1">
            <w:r w:rsidR="00F01EA4" w:rsidRPr="00E75F02">
              <w:rPr>
                <w:rStyle w:val="Hyperlink"/>
                <w:noProof/>
              </w:rPr>
              <w:t>Research Data</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_Toc171694957 \h </w:instrText>
            </w:r>
            <w:r w:rsidR="00F01EA4" w:rsidRPr="00E75F02">
              <w:rPr>
                <w:noProof/>
                <w:webHidden/>
              </w:rPr>
            </w:r>
            <w:r w:rsidR="00F01EA4" w:rsidRPr="00E75F02">
              <w:rPr>
                <w:noProof/>
                <w:webHidden/>
              </w:rPr>
              <w:fldChar w:fldCharType="separate"/>
            </w:r>
            <w:r w:rsidR="00F01EA4" w:rsidRPr="00E75F02">
              <w:rPr>
                <w:noProof/>
                <w:webHidden/>
              </w:rPr>
              <w:t>68</w:t>
            </w:r>
            <w:r w:rsidR="00F01EA4" w:rsidRPr="00E75F02">
              <w:rPr>
                <w:noProof/>
                <w:webHidden/>
              </w:rPr>
              <w:fldChar w:fldCharType="end"/>
            </w:r>
          </w:hyperlink>
        </w:p>
        <w:p w14:paraId="6CE5FBF0" w14:textId="52249A26" w:rsidR="00F01EA4" w:rsidRPr="00E75F02" w:rsidRDefault="00000000" w:rsidP="00FB7516">
          <w:pPr>
            <w:pStyle w:val="TOC2"/>
            <w:spacing w:after="0"/>
            <w:rPr>
              <w:rFonts w:eastAsiaTheme="minorEastAsia"/>
              <w:noProof/>
              <w:kern w:val="2"/>
              <w14:ligatures w14:val="standardContextual"/>
            </w:rPr>
          </w:pPr>
          <w:hyperlink w:anchor="_Toc171694958" w:history="1">
            <w:r w:rsidR="00F01EA4" w:rsidRPr="00E75F02">
              <w:rPr>
                <w:rStyle w:val="Hyperlink"/>
                <w:noProof/>
              </w:rPr>
              <w:t>Trustworthiness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_Toc171694958 \h </w:instrText>
            </w:r>
            <w:r w:rsidR="00F01EA4" w:rsidRPr="00E75F02">
              <w:rPr>
                <w:noProof/>
                <w:webHidden/>
              </w:rPr>
            </w:r>
            <w:r w:rsidR="00F01EA4" w:rsidRPr="00E75F02">
              <w:rPr>
                <w:noProof/>
                <w:webHidden/>
              </w:rPr>
              <w:fldChar w:fldCharType="separate"/>
            </w:r>
            <w:r w:rsidR="00F01EA4" w:rsidRPr="00E75F02">
              <w:rPr>
                <w:noProof/>
                <w:webHidden/>
              </w:rPr>
              <w:t>72</w:t>
            </w:r>
            <w:r w:rsidR="00F01EA4" w:rsidRPr="00E75F02">
              <w:rPr>
                <w:noProof/>
                <w:webHidden/>
              </w:rPr>
              <w:fldChar w:fldCharType="end"/>
            </w:r>
          </w:hyperlink>
        </w:p>
        <w:p w14:paraId="4DFF068B" w14:textId="7B698583" w:rsidR="00F01EA4" w:rsidRPr="00E75F02" w:rsidRDefault="00000000" w:rsidP="00FB7516">
          <w:pPr>
            <w:pStyle w:val="TOC3"/>
            <w:spacing w:after="0" w:line="480" w:lineRule="auto"/>
            <w:rPr>
              <w:rFonts w:eastAsiaTheme="minorEastAsia"/>
              <w:noProof/>
              <w:kern w:val="2"/>
              <w14:ligatures w14:val="standardContextual"/>
            </w:rPr>
          </w:pPr>
          <w:hyperlink w:anchor="_Toc171694959" w:history="1">
            <w:r w:rsidR="00F01EA4" w:rsidRPr="00E75F02">
              <w:rPr>
                <w:rStyle w:val="Hyperlink"/>
                <w:noProof/>
              </w:rPr>
              <w:t>Credibility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_Toc171694959 \h </w:instrText>
            </w:r>
            <w:r w:rsidR="00F01EA4" w:rsidRPr="00E75F02">
              <w:rPr>
                <w:noProof/>
                <w:webHidden/>
              </w:rPr>
            </w:r>
            <w:r w:rsidR="00F01EA4" w:rsidRPr="00E75F02">
              <w:rPr>
                <w:noProof/>
                <w:webHidden/>
              </w:rPr>
              <w:fldChar w:fldCharType="separate"/>
            </w:r>
            <w:r w:rsidR="00F01EA4" w:rsidRPr="00E75F02">
              <w:rPr>
                <w:noProof/>
                <w:webHidden/>
              </w:rPr>
              <w:t>73</w:t>
            </w:r>
            <w:r w:rsidR="00F01EA4" w:rsidRPr="00E75F02">
              <w:rPr>
                <w:noProof/>
                <w:webHidden/>
              </w:rPr>
              <w:fldChar w:fldCharType="end"/>
            </w:r>
          </w:hyperlink>
        </w:p>
        <w:p w14:paraId="4BAAF31D" w14:textId="402CFD78" w:rsidR="00F01EA4" w:rsidRPr="00E75F02" w:rsidRDefault="00000000" w:rsidP="00FB7516">
          <w:pPr>
            <w:pStyle w:val="TOC3"/>
            <w:spacing w:after="0" w:line="480" w:lineRule="auto"/>
            <w:rPr>
              <w:rFonts w:eastAsiaTheme="minorEastAsia"/>
              <w:noProof/>
              <w:kern w:val="2"/>
              <w14:ligatures w14:val="standardContextual"/>
            </w:rPr>
          </w:pPr>
          <w:hyperlink w:anchor="_Toc171694960" w:history="1">
            <w:r w:rsidR="00F01EA4" w:rsidRPr="00E75F02">
              <w:rPr>
                <w:rStyle w:val="Hyperlink"/>
                <w:noProof/>
              </w:rPr>
              <w:t>Dependability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_Toc171694960 \h </w:instrText>
            </w:r>
            <w:r w:rsidR="00F01EA4" w:rsidRPr="00E75F02">
              <w:rPr>
                <w:noProof/>
                <w:webHidden/>
              </w:rPr>
            </w:r>
            <w:r w:rsidR="00F01EA4" w:rsidRPr="00E75F02">
              <w:rPr>
                <w:noProof/>
                <w:webHidden/>
              </w:rPr>
              <w:fldChar w:fldCharType="separate"/>
            </w:r>
            <w:r w:rsidR="00F01EA4" w:rsidRPr="00E75F02">
              <w:rPr>
                <w:noProof/>
                <w:webHidden/>
              </w:rPr>
              <w:t>74</w:t>
            </w:r>
            <w:r w:rsidR="00F01EA4" w:rsidRPr="00E75F02">
              <w:rPr>
                <w:noProof/>
                <w:webHidden/>
              </w:rPr>
              <w:fldChar w:fldCharType="end"/>
            </w:r>
          </w:hyperlink>
        </w:p>
        <w:p w14:paraId="783D7999" w14:textId="430F09B6" w:rsidR="00F01EA4" w:rsidRPr="00E75F02" w:rsidRDefault="00000000" w:rsidP="00FB7516">
          <w:pPr>
            <w:pStyle w:val="TOC3"/>
            <w:spacing w:after="0" w:line="480" w:lineRule="auto"/>
            <w:rPr>
              <w:rFonts w:eastAsiaTheme="minorEastAsia"/>
              <w:noProof/>
              <w:kern w:val="2"/>
              <w14:ligatures w14:val="standardContextual"/>
            </w:rPr>
          </w:pPr>
          <w:hyperlink w:anchor="_Toc171694961" w:history="1">
            <w:r w:rsidR="00F01EA4" w:rsidRPr="00E75F02">
              <w:rPr>
                <w:rStyle w:val="Hyperlink"/>
                <w:noProof/>
              </w:rPr>
              <w:t>Transferability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_Toc171694961 \h </w:instrText>
            </w:r>
            <w:r w:rsidR="00F01EA4" w:rsidRPr="00E75F02">
              <w:rPr>
                <w:noProof/>
                <w:webHidden/>
              </w:rPr>
            </w:r>
            <w:r w:rsidR="00F01EA4" w:rsidRPr="00E75F02">
              <w:rPr>
                <w:noProof/>
                <w:webHidden/>
              </w:rPr>
              <w:fldChar w:fldCharType="separate"/>
            </w:r>
            <w:r w:rsidR="00F01EA4" w:rsidRPr="00E75F02">
              <w:rPr>
                <w:noProof/>
                <w:webHidden/>
              </w:rPr>
              <w:t>75</w:t>
            </w:r>
            <w:r w:rsidR="00F01EA4" w:rsidRPr="00E75F02">
              <w:rPr>
                <w:noProof/>
                <w:webHidden/>
              </w:rPr>
              <w:fldChar w:fldCharType="end"/>
            </w:r>
          </w:hyperlink>
        </w:p>
        <w:p w14:paraId="696EC928" w14:textId="52B5749E" w:rsidR="00F01EA4" w:rsidRPr="00E75F02" w:rsidRDefault="00000000" w:rsidP="00FB7516">
          <w:pPr>
            <w:pStyle w:val="TOC3"/>
            <w:spacing w:after="0" w:line="480" w:lineRule="auto"/>
            <w:rPr>
              <w:rFonts w:eastAsiaTheme="minorEastAsia"/>
              <w:noProof/>
              <w:kern w:val="2"/>
              <w14:ligatures w14:val="standardContextual"/>
            </w:rPr>
          </w:pPr>
          <w:hyperlink w:anchor="_Toc171694962" w:history="1">
            <w:r w:rsidR="00F01EA4" w:rsidRPr="00E75F02">
              <w:rPr>
                <w:rStyle w:val="Hyperlink"/>
                <w:noProof/>
              </w:rPr>
              <w:t>Confirmability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_Toc171694962 \h </w:instrText>
            </w:r>
            <w:r w:rsidR="00F01EA4" w:rsidRPr="00E75F02">
              <w:rPr>
                <w:noProof/>
                <w:webHidden/>
              </w:rPr>
            </w:r>
            <w:r w:rsidR="00F01EA4" w:rsidRPr="00E75F02">
              <w:rPr>
                <w:noProof/>
                <w:webHidden/>
              </w:rPr>
              <w:fldChar w:fldCharType="separate"/>
            </w:r>
            <w:r w:rsidR="00F01EA4" w:rsidRPr="00E75F02">
              <w:rPr>
                <w:noProof/>
                <w:webHidden/>
              </w:rPr>
              <w:t>76</w:t>
            </w:r>
            <w:r w:rsidR="00F01EA4" w:rsidRPr="00E75F02">
              <w:rPr>
                <w:noProof/>
                <w:webHidden/>
              </w:rPr>
              <w:fldChar w:fldCharType="end"/>
            </w:r>
          </w:hyperlink>
        </w:p>
        <w:p w14:paraId="5A27F6FF" w14:textId="46330FAF" w:rsidR="00F01EA4" w:rsidRPr="00E75F02" w:rsidRDefault="00000000" w:rsidP="00FB7516">
          <w:pPr>
            <w:pStyle w:val="TOC2"/>
            <w:spacing w:after="0"/>
            <w:rPr>
              <w:rFonts w:eastAsiaTheme="minorEastAsia"/>
              <w:noProof/>
              <w:kern w:val="2"/>
              <w14:ligatures w14:val="standardContextual"/>
            </w:rPr>
          </w:pPr>
          <w:hyperlink w:anchor="_Toc171694963" w:history="1">
            <w:r w:rsidR="00F01EA4" w:rsidRPr="00E75F02">
              <w:rPr>
                <w:rStyle w:val="Hyperlink"/>
                <w:noProof/>
              </w:rPr>
              <w:t>Data Collection and Management</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_Toc171694963 \h </w:instrText>
            </w:r>
            <w:r w:rsidR="00F01EA4" w:rsidRPr="00E75F02">
              <w:rPr>
                <w:noProof/>
                <w:webHidden/>
              </w:rPr>
            </w:r>
            <w:r w:rsidR="00F01EA4" w:rsidRPr="00E75F02">
              <w:rPr>
                <w:noProof/>
                <w:webHidden/>
              </w:rPr>
              <w:fldChar w:fldCharType="separate"/>
            </w:r>
            <w:r w:rsidR="00F01EA4" w:rsidRPr="00E75F02">
              <w:rPr>
                <w:noProof/>
                <w:webHidden/>
              </w:rPr>
              <w:t>77</w:t>
            </w:r>
            <w:r w:rsidR="00F01EA4" w:rsidRPr="00E75F02">
              <w:rPr>
                <w:noProof/>
                <w:webHidden/>
              </w:rPr>
              <w:fldChar w:fldCharType="end"/>
            </w:r>
          </w:hyperlink>
        </w:p>
        <w:p w14:paraId="4A3B6AF4" w14:textId="3A2DCD97" w:rsidR="00F01EA4" w:rsidRPr="00E75F02" w:rsidRDefault="00000000" w:rsidP="00FB7516">
          <w:pPr>
            <w:pStyle w:val="TOC3"/>
            <w:spacing w:after="0" w:line="480" w:lineRule="auto"/>
            <w:rPr>
              <w:rFonts w:eastAsiaTheme="minorEastAsia"/>
              <w:noProof/>
              <w:kern w:val="2"/>
              <w14:ligatures w14:val="standardContextual"/>
            </w:rPr>
          </w:pPr>
          <w:hyperlink w:anchor="_Toc171694964" w:history="1">
            <w:r w:rsidR="00F01EA4" w:rsidRPr="00E75F02">
              <w:rPr>
                <w:rStyle w:val="Hyperlink"/>
                <w:noProof/>
              </w:rPr>
              <w:t>Recruitment Procedures and Sampling</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_Toc171694964 \h </w:instrText>
            </w:r>
            <w:r w:rsidR="00F01EA4" w:rsidRPr="00E75F02">
              <w:rPr>
                <w:noProof/>
                <w:webHidden/>
              </w:rPr>
            </w:r>
            <w:r w:rsidR="00F01EA4" w:rsidRPr="00E75F02">
              <w:rPr>
                <w:noProof/>
                <w:webHidden/>
              </w:rPr>
              <w:fldChar w:fldCharType="separate"/>
            </w:r>
            <w:r w:rsidR="00F01EA4" w:rsidRPr="00E75F02">
              <w:rPr>
                <w:noProof/>
                <w:webHidden/>
              </w:rPr>
              <w:t>79</w:t>
            </w:r>
            <w:r w:rsidR="00F01EA4" w:rsidRPr="00E75F02">
              <w:rPr>
                <w:noProof/>
                <w:webHidden/>
              </w:rPr>
              <w:fldChar w:fldCharType="end"/>
            </w:r>
          </w:hyperlink>
        </w:p>
        <w:p w14:paraId="6482F612" w14:textId="2554B403" w:rsidR="00F01EA4" w:rsidRPr="00E75F02" w:rsidRDefault="00000000" w:rsidP="00FB7516">
          <w:pPr>
            <w:pStyle w:val="TOC2"/>
            <w:spacing w:after="0"/>
            <w:rPr>
              <w:rFonts w:eastAsiaTheme="minorEastAsia"/>
              <w:noProof/>
              <w:kern w:val="2"/>
              <w14:ligatures w14:val="standardContextual"/>
            </w:rPr>
          </w:pPr>
          <w:hyperlink w:anchor="_Toc171694965" w:history="1">
            <w:r w:rsidR="00F01EA4" w:rsidRPr="00E75F02">
              <w:rPr>
                <w:rStyle w:val="Hyperlink"/>
                <w:noProof/>
              </w:rPr>
              <w:t>Data Analysis Procedures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_Toc171694965 \h </w:instrText>
            </w:r>
            <w:r w:rsidR="00F01EA4" w:rsidRPr="00E75F02">
              <w:rPr>
                <w:noProof/>
                <w:webHidden/>
              </w:rPr>
            </w:r>
            <w:r w:rsidR="00F01EA4" w:rsidRPr="00E75F02">
              <w:rPr>
                <w:noProof/>
                <w:webHidden/>
              </w:rPr>
              <w:fldChar w:fldCharType="separate"/>
            </w:r>
            <w:r w:rsidR="00F01EA4" w:rsidRPr="00E75F02">
              <w:rPr>
                <w:noProof/>
                <w:webHidden/>
              </w:rPr>
              <w:t>81</w:t>
            </w:r>
            <w:r w:rsidR="00F01EA4" w:rsidRPr="00E75F02">
              <w:rPr>
                <w:noProof/>
                <w:webHidden/>
              </w:rPr>
              <w:fldChar w:fldCharType="end"/>
            </w:r>
          </w:hyperlink>
        </w:p>
        <w:p w14:paraId="0F26EBCE" w14:textId="6B7B488F" w:rsidR="00F01EA4" w:rsidRPr="00E75F02" w:rsidRDefault="00000000" w:rsidP="00FB7516">
          <w:pPr>
            <w:pStyle w:val="TOC3"/>
            <w:spacing w:after="0" w:line="480" w:lineRule="auto"/>
            <w:rPr>
              <w:rFonts w:eastAsiaTheme="minorEastAsia"/>
              <w:noProof/>
              <w:kern w:val="2"/>
              <w14:ligatures w14:val="standardContextual"/>
            </w:rPr>
          </w:pPr>
          <w:hyperlink w:anchor="_Toc171694966" w:history="1">
            <w:r w:rsidR="00F01EA4" w:rsidRPr="00E75F02">
              <w:rPr>
                <w:rStyle w:val="Hyperlink"/>
                <w:noProof/>
              </w:rPr>
              <w:t>Braun and Clarke’s (2022) Thematic Analysis Steps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_Toc171694966 \h </w:instrText>
            </w:r>
            <w:r w:rsidR="00F01EA4" w:rsidRPr="00E75F02">
              <w:rPr>
                <w:noProof/>
                <w:webHidden/>
              </w:rPr>
            </w:r>
            <w:r w:rsidR="00F01EA4" w:rsidRPr="00E75F02">
              <w:rPr>
                <w:noProof/>
                <w:webHidden/>
              </w:rPr>
              <w:fldChar w:fldCharType="separate"/>
            </w:r>
            <w:r w:rsidR="00F01EA4" w:rsidRPr="00E75F02">
              <w:rPr>
                <w:noProof/>
                <w:webHidden/>
              </w:rPr>
              <w:t>83</w:t>
            </w:r>
            <w:r w:rsidR="00F01EA4" w:rsidRPr="00E75F02">
              <w:rPr>
                <w:noProof/>
                <w:webHidden/>
              </w:rPr>
              <w:fldChar w:fldCharType="end"/>
            </w:r>
          </w:hyperlink>
        </w:p>
        <w:p w14:paraId="6330FA73" w14:textId="2DCA1587" w:rsidR="00F01EA4" w:rsidRPr="00E75F02" w:rsidRDefault="00000000" w:rsidP="00FB7516">
          <w:pPr>
            <w:pStyle w:val="TOC3"/>
            <w:spacing w:after="0" w:line="480" w:lineRule="auto"/>
            <w:rPr>
              <w:rFonts w:eastAsiaTheme="minorEastAsia"/>
              <w:noProof/>
              <w:kern w:val="2"/>
              <w14:ligatures w14:val="standardContextual"/>
            </w:rPr>
          </w:pPr>
          <w:hyperlink w:anchor="_Toc171694967" w:history="1">
            <w:r w:rsidR="00F01EA4" w:rsidRPr="00E75F02">
              <w:rPr>
                <w:rStyle w:val="Hyperlink"/>
                <w:noProof/>
              </w:rPr>
              <w:t>Coding</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_Toc171694967 \h </w:instrText>
            </w:r>
            <w:r w:rsidR="00F01EA4" w:rsidRPr="00E75F02">
              <w:rPr>
                <w:noProof/>
                <w:webHidden/>
              </w:rPr>
            </w:r>
            <w:r w:rsidR="00F01EA4" w:rsidRPr="00E75F02">
              <w:rPr>
                <w:noProof/>
                <w:webHidden/>
              </w:rPr>
              <w:fldChar w:fldCharType="separate"/>
            </w:r>
            <w:r w:rsidR="00F01EA4" w:rsidRPr="00E75F02">
              <w:rPr>
                <w:noProof/>
                <w:webHidden/>
              </w:rPr>
              <w:t>87</w:t>
            </w:r>
            <w:r w:rsidR="00F01EA4" w:rsidRPr="00E75F02">
              <w:rPr>
                <w:noProof/>
                <w:webHidden/>
              </w:rPr>
              <w:fldChar w:fldCharType="end"/>
            </w:r>
          </w:hyperlink>
        </w:p>
        <w:p w14:paraId="69050BF4" w14:textId="6BD83D91" w:rsidR="00F01EA4" w:rsidRPr="00E75F02" w:rsidRDefault="00000000" w:rsidP="00FB7516">
          <w:pPr>
            <w:pStyle w:val="TOC2"/>
            <w:spacing w:after="0"/>
            <w:rPr>
              <w:rFonts w:eastAsiaTheme="minorEastAsia"/>
              <w:noProof/>
              <w:kern w:val="2"/>
              <w14:ligatures w14:val="standardContextual"/>
            </w:rPr>
          </w:pPr>
          <w:hyperlink w:anchor="_Toc171694968" w:history="1">
            <w:r w:rsidR="00F01EA4" w:rsidRPr="00E75F02">
              <w:rPr>
                <w:rStyle w:val="Hyperlink"/>
                <w:noProof/>
              </w:rPr>
              <w:t>Ethical Considerations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_Toc171694968 \h </w:instrText>
            </w:r>
            <w:r w:rsidR="00F01EA4" w:rsidRPr="00E75F02">
              <w:rPr>
                <w:noProof/>
                <w:webHidden/>
              </w:rPr>
            </w:r>
            <w:r w:rsidR="00F01EA4" w:rsidRPr="00E75F02">
              <w:rPr>
                <w:noProof/>
                <w:webHidden/>
              </w:rPr>
              <w:fldChar w:fldCharType="separate"/>
            </w:r>
            <w:r w:rsidR="00F01EA4" w:rsidRPr="00E75F02">
              <w:rPr>
                <w:noProof/>
                <w:webHidden/>
              </w:rPr>
              <w:t>87</w:t>
            </w:r>
            <w:r w:rsidR="00F01EA4" w:rsidRPr="00E75F02">
              <w:rPr>
                <w:noProof/>
                <w:webHidden/>
              </w:rPr>
              <w:fldChar w:fldCharType="end"/>
            </w:r>
          </w:hyperlink>
        </w:p>
        <w:p w14:paraId="01A88B5A" w14:textId="4BC4A1AD" w:rsidR="00F01EA4" w:rsidRPr="00E75F02" w:rsidRDefault="00000000" w:rsidP="00FB7516">
          <w:pPr>
            <w:pStyle w:val="TOC2"/>
            <w:spacing w:after="0"/>
            <w:rPr>
              <w:rFonts w:eastAsiaTheme="minorEastAsia"/>
              <w:noProof/>
              <w:kern w:val="2"/>
              <w14:ligatures w14:val="standardContextual"/>
            </w:rPr>
          </w:pPr>
          <w:hyperlink w:anchor="_Toc171694969" w:history="1">
            <w:r w:rsidR="00F01EA4" w:rsidRPr="00E75F02">
              <w:rPr>
                <w:rStyle w:val="Hyperlink"/>
                <w:noProof/>
              </w:rPr>
              <w:t>Delimitations and Assumptions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_Toc171694969 \h </w:instrText>
            </w:r>
            <w:r w:rsidR="00F01EA4" w:rsidRPr="00E75F02">
              <w:rPr>
                <w:noProof/>
                <w:webHidden/>
              </w:rPr>
            </w:r>
            <w:r w:rsidR="00F01EA4" w:rsidRPr="00E75F02">
              <w:rPr>
                <w:noProof/>
                <w:webHidden/>
              </w:rPr>
              <w:fldChar w:fldCharType="separate"/>
            </w:r>
            <w:r w:rsidR="00F01EA4" w:rsidRPr="00E75F02">
              <w:rPr>
                <w:noProof/>
                <w:webHidden/>
              </w:rPr>
              <w:t>89</w:t>
            </w:r>
            <w:r w:rsidR="00F01EA4" w:rsidRPr="00E75F02">
              <w:rPr>
                <w:noProof/>
                <w:webHidden/>
              </w:rPr>
              <w:fldChar w:fldCharType="end"/>
            </w:r>
          </w:hyperlink>
        </w:p>
        <w:p w14:paraId="39F6AAE7" w14:textId="4C4EFA72" w:rsidR="00F01EA4" w:rsidRPr="00E75F02" w:rsidRDefault="00000000" w:rsidP="00FB7516">
          <w:pPr>
            <w:pStyle w:val="TOC3"/>
            <w:spacing w:after="0" w:line="480" w:lineRule="auto"/>
            <w:rPr>
              <w:rFonts w:eastAsiaTheme="minorEastAsia"/>
              <w:noProof/>
              <w:kern w:val="2"/>
              <w14:ligatures w14:val="standardContextual"/>
            </w:rPr>
          </w:pPr>
          <w:hyperlink w:anchor="_Toc171694970" w:history="1">
            <w:r w:rsidR="00F01EA4" w:rsidRPr="00E75F02">
              <w:rPr>
                <w:rStyle w:val="Hyperlink"/>
                <w:noProof/>
              </w:rPr>
              <w:t>Delimitations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_Toc171694970 \h </w:instrText>
            </w:r>
            <w:r w:rsidR="00F01EA4" w:rsidRPr="00E75F02">
              <w:rPr>
                <w:noProof/>
                <w:webHidden/>
              </w:rPr>
            </w:r>
            <w:r w:rsidR="00F01EA4" w:rsidRPr="00E75F02">
              <w:rPr>
                <w:noProof/>
                <w:webHidden/>
              </w:rPr>
              <w:fldChar w:fldCharType="separate"/>
            </w:r>
            <w:r w:rsidR="00F01EA4" w:rsidRPr="00E75F02">
              <w:rPr>
                <w:noProof/>
                <w:webHidden/>
              </w:rPr>
              <w:t>89</w:t>
            </w:r>
            <w:r w:rsidR="00F01EA4" w:rsidRPr="00E75F02">
              <w:rPr>
                <w:noProof/>
                <w:webHidden/>
              </w:rPr>
              <w:fldChar w:fldCharType="end"/>
            </w:r>
          </w:hyperlink>
        </w:p>
        <w:p w14:paraId="47072407" w14:textId="1D89CB08" w:rsidR="00F01EA4" w:rsidRPr="00E75F02" w:rsidRDefault="00000000" w:rsidP="00FB7516">
          <w:pPr>
            <w:pStyle w:val="TOC2"/>
            <w:spacing w:after="0"/>
            <w:rPr>
              <w:rFonts w:eastAsiaTheme="minorEastAsia"/>
              <w:noProof/>
              <w:kern w:val="2"/>
              <w14:ligatures w14:val="standardContextual"/>
            </w:rPr>
          </w:pPr>
          <w:hyperlink w:anchor="_Toc171694971" w:history="1">
            <w:r w:rsidR="00F01EA4" w:rsidRPr="00E75F02">
              <w:rPr>
                <w:rStyle w:val="Hyperlink"/>
                <w:noProof/>
              </w:rPr>
              <w:t>Summary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_Toc171694971 \h </w:instrText>
            </w:r>
            <w:r w:rsidR="00F01EA4" w:rsidRPr="00E75F02">
              <w:rPr>
                <w:noProof/>
                <w:webHidden/>
              </w:rPr>
            </w:r>
            <w:r w:rsidR="00F01EA4" w:rsidRPr="00E75F02">
              <w:rPr>
                <w:noProof/>
                <w:webHidden/>
              </w:rPr>
              <w:fldChar w:fldCharType="separate"/>
            </w:r>
            <w:r w:rsidR="00F01EA4" w:rsidRPr="00E75F02">
              <w:rPr>
                <w:noProof/>
                <w:webHidden/>
              </w:rPr>
              <w:t>92</w:t>
            </w:r>
            <w:r w:rsidR="00F01EA4" w:rsidRPr="00E75F02">
              <w:rPr>
                <w:noProof/>
                <w:webHidden/>
              </w:rPr>
              <w:fldChar w:fldCharType="end"/>
            </w:r>
          </w:hyperlink>
        </w:p>
        <w:p w14:paraId="77FE0A1D" w14:textId="072100BA" w:rsidR="00F01EA4" w:rsidRPr="00E75F02" w:rsidRDefault="00000000" w:rsidP="00FB7516">
          <w:pPr>
            <w:pStyle w:val="TOC1"/>
            <w:spacing w:after="0" w:line="480" w:lineRule="auto"/>
            <w:rPr>
              <w:rFonts w:eastAsiaTheme="minorEastAsia"/>
              <w:noProof/>
              <w:kern w:val="2"/>
              <w14:ligatures w14:val="standardContextual"/>
            </w:rPr>
          </w:pPr>
          <w:hyperlink w:anchor="_Toc171694972" w:history="1">
            <w:r w:rsidR="00F01EA4" w:rsidRPr="00E75F02">
              <w:rPr>
                <w:rStyle w:val="Hyperlink"/>
                <w:noProof/>
              </w:rPr>
              <w:t>Chapter 4: Data Analysis and Results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_Toc171694972 \h </w:instrText>
            </w:r>
            <w:r w:rsidR="00F01EA4" w:rsidRPr="00E75F02">
              <w:rPr>
                <w:noProof/>
                <w:webHidden/>
              </w:rPr>
            </w:r>
            <w:r w:rsidR="00F01EA4" w:rsidRPr="00E75F02">
              <w:rPr>
                <w:noProof/>
                <w:webHidden/>
              </w:rPr>
              <w:fldChar w:fldCharType="separate"/>
            </w:r>
            <w:r w:rsidR="00F01EA4" w:rsidRPr="00E75F02">
              <w:rPr>
                <w:noProof/>
                <w:webHidden/>
              </w:rPr>
              <w:t>94</w:t>
            </w:r>
            <w:r w:rsidR="00F01EA4" w:rsidRPr="00E75F02">
              <w:rPr>
                <w:noProof/>
                <w:webHidden/>
              </w:rPr>
              <w:fldChar w:fldCharType="end"/>
            </w:r>
          </w:hyperlink>
        </w:p>
        <w:p w14:paraId="67D6F81D" w14:textId="4735A7B6" w:rsidR="00F01EA4" w:rsidRPr="00E75F02" w:rsidRDefault="00000000" w:rsidP="00FB7516">
          <w:pPr>
            <w:pStyle w:val="TOC2"/>
            <w:spacing w:after="0"/>
            <w:rPr>
              <w:rFonts w:eastAsiaTheme="minorEastAsia"/>
              <w:noProof/>
              <w:kern w:val="2"/>
              <w14:ligatures w14:val="standardContextual"/>
            </w:rPr>
          </w:pPr>
          <w:hyperlink w:anchor="_Toc171694973" w:history="1">
            <w:r w:rsidR="00F01EA4" w:rsidRPr="00E75F02">
              <w:rPr>
                <w:rStyle w:val="Hyperlink"/>
                <w:noProof/>
              </w:rPr>
              <w:t>Introduction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_Toc171694973 \h </w:instrText>
            </w:r>
            <w:r w:rsidR="00F01EA4" w:rsidRPr="00E75F02">
              <w:rPr>
                <w:noProof/>
                <w:webHidden/>
              </w:rPr>
            </w:r>
            <w:r w:rsidR="00F01EA4" w:rsidRPr="00E75F02">
              <w:rPr>
                <w:noProof/>
                <w:webHidden/>
              </w:rPr>
              <w:fldChar w:fldCharType="separate"/>
            </w:r>
            <w:r w:rsidR="00F01EA4" w:rsidRPr="00E75F02">
              <w:rPr>
                <w:noProof/>
                <w:webHidden/>
              </w:rPr>
              <w:t>94</w:t>
            </w:r>
            <w:r w:rsidR="00F01EA4" w:rsidRPr="00E75F02">
              <w:rPr>
                <w:noProof/>
                <w:webHidden/>
              </w:rPr>
              <w:fldChar w:fldCharType="end"/>
            </w:r>
          </w:hyperlink>
        </w:p>
        <w:p w14:paraId="3CF95ADC" w14:textId="6A097942" w:rsidR="00F01EA4" w:rsidRPr="00E75F02" w:rsidRDefault="00000000" w:rsidP="00FB7516">
          <w:pPr>
            <w:pStyle w:val="TOC3"/>
            <w:spacing w:after="0" w:line="480" w:lineRule="auto"/>
            <w:rPr>
              <w:rFonts w:eastAsiaTheme="minorEastAsia"/>
              <w:noProof/>
              <w:kern w:val="2"/>
              <w14:ligatures w14:val="standardContextual"/>
            </w:rPr>
          </w:pPr>
          <w:hyperlink w:anchor="_Toc171694974" w:history="1">
            <w:r w:rsidR="00F01EA4" w:rsidRPr="00E75F02">
              <w:rPr>
                <w:rStyle w:val="Hyperlink"/>
                <w:noProof/>
              </w:rPr>
              <w:t>Important</w:t>
            </w:r>
            <w:r w:rsidR="00F01EA4" w:rsidRPr="00E75F02">
              <w:rPr>
                <w:rStyle w:val="Hyperlink"/>
                <w:noProof/>
                <w:spacing w:val="2"/>
              </w:rPr>
              <w:t xml:space="preserve"> </w:t>
            </w:r>
            <w:r w:rsidR="00F01EA4" w:rsidRPr="00E75F02">
              <w:rPr>
                <w:rStyle w:val="Hyperlink"/>
                <w:noProof/>
              </w:rPr>
              <w:t>Changes</w:t>
            </w:r>
            <w:r w:rsidR="00F01EA4" w:rsidRPr="00E75F02">
              <w:rPr>
                <w:rStyle w:val="Hyperlink"/>
                <w:noProof/>
                <w:spacing w:val="-8"/>
              </w:rPr>
              <w:t xml:space="preserve"> </w:t>
            </w:r>
            <w:r w:rsidR="00F01EA4" w:rsidRPr="00E75F02">
              <w:rPr>
                <w:rStyle w:val="Hyperlink"/>
                <w:noProof/>
              </w:rPr>
              <w:t>and</w:t>
            </w:r>
            <w:r w:rsidR="00F01EA4" w:rsidRPr="00E75F02">
              <w:rPr>
                <w:rStyle w:val="Hyperlink"/>
                <w:noProof/>
                <w:spacing w:val="-5"/>
              </w:rPr>
              <w:t xml:space="preserve"> </w:t>
            </w:r>
            <w:r w:rsidR="00F01EA4" w:rsidRPr="00E75F02">
              <w:rPr>
                <w:rStyle w:val="Hyperlink"/>
                <w:noProof/>
              </w:rPr>
              <w:t>Updates</w:t>
            </w:r>
            <w:r w:rsidR="00F01EA4" w:rsidRPr="00E75F02">
              <w:rPr>
                <w:rStyle w:val="Hyperlink"/>
                <w:noProof/>
                <w:spacing w:val="-8"/>
              </w:rPr>
              <w:t xml:space="preserve"> </w:t>
            </w:r>
            <w:r w:rsidR="00F01EA4" w:rsidRPr="00E75F02">
              <w:rPr>
                <w:rStyle w:val="Hyperlink"/>
                <w:noProof/>
              </w:rPr>
              <w:t>to</w:t>
            </w:r>
            <w:r w:rsidR="00F01EA4" w:rsidRPr="00E75F02">
              <w:rPr>
                <w:rStyle w:val="Hyperlink"/>
                <w:noProof/>
                <w:spacing w:val="-5"/>
              </w:rPr>
              <w:t xml:space="preserve"> </w:t>
            </w:r>
            <w:r w:rsidR="00F01EA4" w:rsidRPr="00E75F02">
              <w:rPr>
                <w:rStyle w:val="Hyperlink"/>
                <w:noProof/>
              </w:rPr>
              <w:t>Information</w:t>
            </w:r>
            <w:r w:rsidR="00F01EA4" w:rsidRPr="00E75F02">
              <w:rPr>
                <w:rStyle w:val="Hyperlink"/>
                <w:noProof/>
                <w:spacing w:val="10"/>
              </w:rPr>
              <w:t xml:space="preserve"> </w:t>
            </w:r>
            <w:r w:rsidR="00F01EA4" w:rsidRPr="00E75F02">
              <w:rPr>
                <w:rStyle w:val="Hyperlink"/>
                <w:noProof/>
              </w:rPr>
              <w:t>in</w:t>
            </w:r>
            <w:r w:rsidR="00F01EA4" w:rsidRPr="00E75F02">
              <w:rPr>
                <w:rStyle w:val="Hyperlink"/>
                <w:noProof/>
                <w:spacing w:val="10"/>
              </w:rPr>
              <w:t xml:space="preserve"> </w:t>
            </w:r>
            <w:r w:rsidR="00F01EA4" w:rsidRPr="00E75F02">
              <w:rPr>
                <w:rStyle w:val="Hyperlink"/>
                <w:noProof/>
              </w:rPr>
              <w:t>Chapters</w:t>
            </w:r>
            <w:r w:rsidR="00F01EA4" w:rsidRPr="00E75F02">
              <w:rPr>
                <w:rStyle w:val="Hyperlink"/>
                <w:noProof/>
                <w:spacing w:val="-8"/>
              </w:rPr>
              <w:t xml:space="preserve"> </w:t>
            </w:r>
            <w:r w:rsidR="00F01EA4" w:rsidRPr="00E75F02">
              <w:rPr>
                <w:rStyle w:val="Hyperlink"/>
                <w:noProof/>
              </w:rPr>
              <w:t>1-</w:t>
            </w:r>
            <w:r w:rsidR="00F01EA4" w:rsidRPr="00E75F02">
              <w:rPr>
                <w:rStyle w:val="Hyperlink"/>
                <w:noProof/>
                <w:spacing w:val="-10"/>
              </w:rPr>
              <w:t>3</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_Toc171694974 \h </w:instrText>
            </w:r>
            <w:r w:rsidR="00F01EA4" w:rsidRPr="00E75F02">
              <w:rPr>
                <w:noProof/>
                <w:webHidden/>
              </w:rPr>
            </w:r>
            <w:r w:rsidR="00F01EA4" w:rsidRPr="00E75F02">
              <w:rPr>
                <w:noProof/>
                <w:webHidden/>
              </w:rPr>
              <w:fldChar w:fldCharType="separate"/>
            </w:r>
            <w:r w:rsidR="00F01EA4" w:rsidRPr="00E75F02">
              <w:rPr>
                <w:noProof/>
                <w:webHidden/>
              </w:rPr>
              <w:t>95</w:t>
            </w:r>
            <w:r w:rsidR="00F01EA4" w:rsidRPr="00E75F02">
              <w:rPr>
                <w:noProof/>
                <w:webHidden/>
              </w:rPr>
              <w:fldChar w:fldCharType="end"/>
            </w:r>
          </w:hyperlink>
        </w:p>
        <w:p w14:paraId="451F7A18" w14:textId="78D34EF9" w:rsidR="00F01EA4" w:rsidRPr="00E75F02" w:rsidRDefault="00000000" w:rsidP="00FB7516">
          <w:pPr>
            <w:pStyle w:val="TOC2"/>
            <w:spacing w:after="0"/>
            <w:rPr>
              <w:rFonts w:eastAsiaTheme="minorEastAsia"/>
              <w:noProof/>
              <w:kern w:val="2"/>
              <w14:ligatures w14:val="standardContextual"/>
            </w:rPr>
          </w:pPr>
          <w:hyperlink w:anchor="_Toc171694975" w:history="1">
            <w:r w:rsidR="00F01EA4" w:rsidRPr="00E75F02">
              <w:rPr>
                <w:rStyle w:val="Hyperlink"/>
                <w:noProof/>
              </w:rPr>
              <w:t>Preparation of Raw Data for Analysis and Descriptive Data</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_Toc171694975 \h </w:instrText>
            </w:r>
            <w:r w:rsidR="00F01EA4" w:rsidRPr="00E75F02">
              <w:rPr>
                <w:noProof/>
                <w:webHidden/>
              </w:rPr>
            </w:r>
            <w:r w:rsidR="00F01EA4" w:rsidRPr="00E75F02">
              <w:rPr>
                <w:noProof/>
                <w:webHidden/>
              </w:rPr>
              <w:fldChar w:fldCharType="separate"/>
            </w:r>
            <w:r w:rsidR="00F01EA4" w:rsidRPr="00E75F02">
              <w:rPr>
                <w:noProof/>
                <w:webHidden/>
              </w:rPr>
              <w:t>96</w:t>
            </w:r>
            <w:r w:rsidR="00F01EA4" w:rsidRPr="00E75F02">
              <w:rPr>
                <w:noProof/>
                <w:webHidden/>
              </w:rPr>
              <w:fldChar w:fldCharType="end"/>
            </w:r>
          </w:hyperlink>
        </w:p>
        <w:p w14:paraId="639BD231" w14:textId="650A524D" w:rsidR="00F01EA4" w:rsidRPr="00E75F02" w:rsidRDefault="00000000" w:rsidP="00FB7516">
          <w:pPr>
            <w:pStyle w:val="TOC3"/>
            <w:spacing w:after="0" w:line="480" w:lineRule="auto"/>
            <w:rPr>
              <w:rFonts w:eastAsiaTheme="minorEastAsia"/>
              <w:noProof/>
              <w:kern w:val="2"/>
              <w14:ligatures w14:val="standardContextual"/>
            </w:rPr>
          </w:pPr>
          <w:hyperlink w:anchor="_Toc171694976" w:history="1">
            <w:r w:rsidR="00F01EA4" w:rsidRPr="00E75F02">
              <w:rPr>
                <w:rStyle w:val="Hyperlink"/>
                <w:noProof/>
              </w:rPr>
              <w:t>Descriptive Data</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_Toc171694976 \h </w:instrText>
            </w:r>
            <w:r w:rsidR="00F01EA4" w:rsidRPr="00E75F02">
              <w:rPr>
                <w:noProof/>
                <w:webHidden/>
              </w:rPr>
            </w:r>
            <w:r w:rsidR="00F01EA4" w:rsidRPr="00E75F02">
              <w:rPr>
                <w:noProof/>
                <w:webHidden/>
              </w:rPr>
              <w:fldChar w:fldCharType="separate"/>
            </w:r>
            <w:r w:rsidR="00F01EA4" w:rsidRPr="00E75F02">
              <w:rPr>
                <w:noProof/>
                <w:webHidden/>
              </w:rPr>
              <w:t>100</w:t>
            </w:r>
            <w:r w:rsidR="00F01EA4" w:rsidRPr="00E75F02">
              <w:rPr>
                <w:noProof/>
                <w:webHidden/>
              </w:rPr>
              <w:fldChar w:fldCharType="end"/>
            </w:r>
          </w:hyperlink>
        </w:p>
        <w:p w14:paraId="6BDB9C15" w14:textId="363C65D7" w:rsidR="00F01EA4" w:rsidRPr="00E75F02" w:rsidRDefault="00000000" w:rsidP="00FB7516">
          <w:pPr>
            <w:pStyle w:val="TOC2"/>
            <w:spacing w:after="0"/>
            <w:rPr>
              <w:rFonts w:eastAsiaTheme="minorEastAsia"/>
              <w:noProof/>
              <w:kern w:val="2"/>
              <w14:ligatures w14:val="standardContextual"/>
            </w:rPr>
          </w:pPr>
          <w:hyperlink w:anchor="_Toc171694977" w:history="1">
            <w:r w:rsidR="00F01EA4" w:rsidRPr="00E75F02">
              <w:rPr>
                <w:rStyle w:val="Hyperlink"/>
                <w:noProof/>
              </w:rPr>
              <w:t>Data Analysis Procedures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_Toc171694977 \h </w:instrText>
            </w:r>
            <w:r w:rsidR="00F01EA4" w:rsidRPr="00E75F02">
              <w:rPr>
                <w:noProof/>
                <w:webHidden/>
              </w:rPr>
            </w:r>
            <w:r w:rsidR="00F01EA4" w:rsidRPr="00E75F02">
              <w:rPr>
                <w:noProof/>
                <w:webHidden/>
              </w:rPr>
              <w:fldChar w:fldCharType="separate"/>
            </w:r>
            <w:r w:rsidR="00F01EA4" w:rsidRPr="00E75F02">
              <w:rPr>
                <w:noProof/>
                <w:webHidden/>
              </w:rPr>
              <w:t>103</w:t>
            </w:r>
            <w:r w:rsidR="00F01EA4" w:rsidRPr="00E75F02">
              <w:rPr>
                <w:noProof/>
                <w:webHidden/>
              </w:rPr>
              <w:fldChar w:fldCharType="end"/>
            </w:r>
          </w:hyperlink>
        </w:p>
        <w:p w14:paraId="62FFBC40" w14:textId="035A985A" w:rsidR="00F01EA4" w:rsidRPr="00E75F02" w:rsidRDefault="00000000" w:rsidP="00FB7516">
          <w:pPr>
            <w:pStyle w:val="TOC3"/>
            <w:spacing w:after="0" w:line="480" w:lineRule="auto"/>
            <w:rPr>
              <w:rFonts w:eastAsiaTheme="minorEastAsia"/>
              <w:noProof/>
              <w:kern w:val="2"/>
              <w14:ligatures w14:val="standardContextual"/>
            </w:rPr>
          </w:pPr>
          <w:hyperlink w:anchor="_Toc171694978" w:history="1">
            <w:r w:rsidR="00F01EA4" w:rsidRPr="00E75F02">
              <w:rPr>
                <w:rStyle w:val="Hyperlink"/>
                <w:noProof/>
              </w:rPr>
              <w:t>Reflexivity Protocol</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_Toc171694978 \h </w:instrText>
            </w:r>
            <w:r w:rsidR="00F01EA4" w:rsidRPr="00E75F02">
              <w:rPr>
                <w:noProof/>
                <w:webHidden/>
              </w:rPr>
            </w:r>
            <w:r w:rsidR="00F01EA4" w:rsidRPr="00E75F02">
              <w:rPr>
                <w:noProof/>
                <w:webHidden/>
              </w:rPr>
              <w:fldChar w:fldCharType="separate"/>
            </w:r>
            <w:r w:rsidR="00F01EA4" w:rsidRPr="00E75F02">
              <w:rPr>
                <w:noProof/>
                <w:webHidden/>
              </w:rPr>
              <w:t>108</w:t>
            </w:r>
            <w:r w:rsidR="00F01EA4" w:rsidRPr="00E75F02">
              <w:rPr>
                <w:noProof/>
                <w:webHidden/>
              </w:rPr>
              <w:fldChar w:fldCharType="end"/>
            </w:r>
          </w:hyperlink>
        </w:p>
        <w:p w14:paraId="07E5CF60" w14:textId="76BC15B8" w:rsidR="00F01EA4" w:rsidRPr="00E75F02" w:rsidRDefault="00000000" w:rsidP="00FB7516">
          <w:pPr>
            <w:pStyle w:val="TOC3"/>
            <w:spacing w:after="0" w:line="480" w:lineRule="auto"/>
            <w:rPr>
              <w:rFonts w:eastAsiaTheme="minorEastAsia"/>
              <w:noProof/>
              <w:kern w:val="2"/>
              <w14:ligatures w14:val="standardContextual"/>
            </w:rPr>
          </w:pPr>
          <w:hyperlink w:anchor="_Toc171694979" w:history="1">
            <w:r w:rsidR="00F01EA4" w:rsidRPr="00E75F02">
              <w:rPr>
                <w:rStyle w:val="Hyperlink"/>
                <w:noProof/>
              </w:rPr>
              <w:t>Braun and Clarke’s (2022) Thematic Analysis Steps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_Toc171694979 \h </w:instrText>
            </w:r>
            <w:r w:rsidR="00F01EA4" w:rsidRPr="00E75F02">
              <w:rPr>
                <w:noProof/>
                <w:webHidden/>
              </w:rPr>
            </w:r>
            <w:r w:rsidR="00F01EA4" w:rsidRPr="00E75F02">
              <w:rPr>
                <w:noProof/>
                <w:webHidden/>
              </w:rPr>
              <w:fldChar w:fldCharType="separate"/>
            </w:r>
            <w:r w:rsidR="00F01EA4" w:rsidRPr="00E75F02">
              <w:rPr>
                <w:noProof/>
                <w:webHidden/>
              </w:rPr>
              <w:t>108</w:t>
            </w:r>
            <w:r w:rsidR="00F01EA4" w:rsidRPr="00E75F02">
              <w:rPr>
                <w:noProof/>
                <w:webHidden/>
              </w:rPr>
              <w:fldChar w:fldCharType="end"/>
            </w:r>
          </w:hyperlink>
        </w:p>
        <w:p w14:paraId="16514D7A" w14:textId="43FC8C99" w:rsidR="00F01EA4" w:rsidRPr="00E75F02" w:rsidRDefault="00000000" w:rsidP="00FB7516">
          <w:pPr>
            <w:pStyle w:val="TOC3"/>
            <w:spacing w:after="0" w:line="480" w:lineRule="auto"/>
            <w:rPr>
              <w:rFonts w:eastAsiaTheme="minorEastAsia"/>
              <w:noProof/>
              <w:kern w:val="2"/>
              <w14:ligatures w14:val="standardContextual"/>
            </w:rPr>
          </w:pPr>
          <w:hyperlink w:anchor="_Toc171694980" w:history="1">
            <w:r w:rsidR="00F01EA4" w:rsidRPr="00E75F02">
              <w:rPr>
                <w:rStyle w:val="Hyperlink"/>
                <w:iCs/>
                <w:noProof/>
              </w:rPr>
              <w:t>Data Analysis Steps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_Toc171694980 \h </w:instrText>
            </w:r>
            <w:r w:rsidR="00F01EA4" w:rsidRPr="00E75F02">
              <w:rPr>
                <w:noProof/>
                <w:webHidden/>
              </w:rPr>
            </w:r>
            <w:r w:rsidR="00F01EA4" w:rsidRPr="00E75F02">
              <w:rPr>
                <w:noProof/>
                <w:webHidden/>
              </w:rPr>
              <w:fldChar w:fldCharType="separate"/>
            </w:r>
            <w:r w:rsidR="00F01EA4" w:rsidRPr="00E75F02">
              <w:rPr>
                <w:noProof/>
                <w:webHidden/>
              </w:rPr>
              <w:t>118</w:t>
            </w:r>
            <w:r w:rsidR="00F01EA4" w:rsidRPr="00E75F02">
              <w:rPr>
                <w:noProof/>
                <w:webHidden/>
              </w:rPr>
              <w:fldChar w:fldCharType="end"/>
            </w:r>
          </w:hyperlink>
        </w:p>
        <w:p w14:paraId="4815EC41" w14:textId="50654BD5" w:rsidR="00F01EA4" w:rsidRPr="00E75F02" w:rsidRDefault="00000000" w:rsidP="00FB7516">
          <w:pPr>
            <w:pStyle w:val="TOC2"/>
            <w:spacing w:after="0"/>
            <w:rPr>
              <w:rFonts w:eastAsiaTheme="minorEastAsia"/>
              <w:noProof/>
              <w:kern w:val="2"/>
              <w14:ligatures w14:val="standardContextual"/>
            </w:rPr>
          </w:pPr>
          <w:hyperlink w:anchor="_Toc171694981" w:history="1">
            <w:r w:rsidR="00F01EA4" w:rsidRPr="00E75F02">
              <w:rPr>
                <w:rStyle w:val="Hyperlink"/>
                <w:noProof/>
              </w:rPr>
              <w:t>Results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_Toc171694981 \h </w:instrText>
            </w:r>
            <w:r w:rsidR="00F01EA4" w:rsidRPr="00E75F02">
              <w:rPr>
                <w:noProof/>
                <w:webHidden/>
              </w:rPr>
            </w:r>
            <w:r w:rsidR="00F01EA4" w:rsidRPr="00E75F02">
              <w:rPr>
                <w:noProof/>
                <w:webHidden/>
              </w:rPr>
              <w:fldChar w:fldCharType="separate"/>
            </w:r>
            <w:r w:rsidR="00F01EA4" w:rsidRPr="00E75F02">
              <w:rPr>
                <w:noProof/>
                <w:webHidden/>
              </w:rPr>
              <w:t>122</w:t>
            </w:r>
            <w:r w:rsidR="00F01EA4" w:rsidRPr="00E75F02">
              <w:rPr>
                <w:noProof/>
                <w:webHidden/>
              </w:rPr>
              <w:fldChar w:fldCharType="end"/>
            </w:r>
          </w:hyperlink>
        </w:p>
        <w:p w14:paraId="0C155687" w14:textId="5A44CF94" w:rsidR="00F01EA4" w:rsidRPr="00E75F02" w:rsidRDefault="00000000" w:rsidP="00FB7516">
          <w:pPr>
            <w:pStyle w:val="TOC3"/>
            <w:spacing w:after="0" w:line="480" w:lineRule="auto"/>
            <w:rPr>
              <w:rFonts w:eastAsiaTheme="minorEastAsia"/>
              <w:noProof/>
              <w:kern w:val="2"/>
              <w14:ligatures w14:val="standardContextual"/>
            </w:rPr>
          </w:pPr>
          <w:hyperlink w:anchor="_Toc171694982" w:history="1">
            <w:r w:rsidR="00F01EA4" w:rsidRPr="00E75F02">
              <w:rPr>
                <w:rStyle w:val="Hyperlink"/>
                <w:noProof/>
              </w:rPr>
              <w:t>Presenting the Results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_Toc171694982 \h </w:instrText>
            </w:r>
            <w:r w:rsidR="00F01EA4" w:rsidRPr="00E75F02">
              <w:rPr>
                <w:noProof/>
                <w:webHidden/>
              </w:rPr>
            </w:r>
            <w:r w:rsidR="00F01EA4" w:rsidRPr="00E75F02">
              <w:rPr>
                <w:noProof/>
                <w:webHidden/>
              </w:rPr>
              <w:fldChar w:fldCharType="separate"/>
            </w:r>
            <w:r w:rsidR="00F01EA4" w:rsidRPr="00E75F02">
              <w:rPr>
                <w:noProof/>
                <w:webHidden/>
              </w:rPr>
              <w:t>122</w:t>
            </w:r>
            <w:r w:rsidR="00F01EA4" w:rsidRPr="00E75F02">
              <w:rPr>
                <w:noProof/>
                <w:webHidden/>
              </w:rPr>
              <w:fldChar w:fldCharType="end"/>
            </w:r>
          </w:hyperlink>
        </w:p>
        <w:p w14:paraId="29A53583" w14:textId="69ACE836" w:rsidR="00F01EA4" w:rsidRPr="00E75F02" w:rsidRDefault="00000000" w:rsidP="00FB7516">
          <w:pPr>
            <w:pStyle w:val="TOC3"/>
            <w:spacing w:after="0" w:line="480" w:lineRule="auto"/>
            <w:rPr>
              <w:rFonts w:eastAsiaTheme="minorEastAsia"/>
              <w:noProof/>
              <w:kern w:val="2"/>
              <w14:ligatures w14:val="standardContextual"/>
            </w:rPr>
          </w:pPr>
          <w:hyperlink w:anchor="_Toc171694983" w:history="1">
            <w:r w:rsidR="00F01EA4" w:rsidRPr="00E75F02">
              <w:rPr>
                <w:rStyle w:val="Hyperlink"/>
                <w:noProof/>
              </w:rPr>
              <w:t>Limitations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_Toc171694983 \h </w:instrText>
            </w:r>
            <w:r w:rsidR="00F01EA4" w:rsidRPr="00E75F02">
              <w:rPr>
                <w:noProof/>
                <w:webHidden/>
              </w:rPr>
            </w:r>
            <w:r w:rsidR="00F01EA4" w:rsidRPr="00E75F02">
              <w:rPr>
                <w:noProof/>
                <w:webHidden/>
              </w:rPr>
              <w:fldChar w:fldCharType="separate"/>
            </w:r>
            <w:r w:rsidR="00F01EA4" w:rsidRPr="00E75F02">
              <w:rPr>
                <w:noProof/>
                <w:webHidden/>
              </w:rPr>
              <w:t>138</w:t>
            </w:r>
            <w:r w:rsidR="00F01EA4" w:rsidRPr="00E75F02">
              <w:rPr>
                <w:noProof/>
                <w:webHidden/>
              </w:rPr>
              <w:fldChar w:fldCharType="end"/>
            </w:r>
          </w:hyperlink>
        </w:p>
        <w:p w14:paraId="4202AC78" w14:textId="507020D2" w:rsidR="00F01EA4" w:rsidRPr="00E75F02" w:rsidRDefault="00000000" w:rsidP="00FB7516">
          <w:pPr>
            <w:pStyle w:val="TOC2"/>
            <w:spacing w:after="0"/>
            <w:rPr>
              <w:rFonts w:eastAsiaTheme="minorEastAsia"/>
              <w:noProof/>
              <w:kern w:val="2"/>
              <w14:ligatures w14:val="standardContextual"/>
            </w:rPr>
          </w:pPr>
          <w:hyperlink w:anchor="_Toc171694984" w:history="1">
            <w:r w:rsidR="00F01EA4" w:rsidRPr="00E75F02">
              <w:rPr>
                <w:rStyle w:val="Hyperlink"/>
                <w:noProof/>
              </w:rPr>
              <w:t>Summary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_Toc171694984 \h </w:instrText>
            </w:r>
            <w:r w:rsidR="00F01EA4" w:rsidRPr="00E75F02">
              <w:rPr>
                <w:noProof/>
                <w:webHidden/>
              </w:rPr>
            </w:r>
            <w:r w:rsidR="00F01EA4" w:rsidRPr="00E75F02">
              <w:rPr>
                <w:noProof/>
                <w:webHidden/>
              </w:rPr>
              <w:fldChar w:fldCharType="separate"/>
            </w:r>
            <w:r w:rsidR="00F01EA4" w:rsidRPr="00E75F02">
              <w:rPr>
                <w:noProof/>
                <w:webHidden/>
              </w:rPr>
              <w:t>141</w:t>
            </w:r>
            <w:r w:rsidR="00F01EA4" w:rsidRPr="00E75F02">
              <w:rPr>
                <w:noProof/>
                <w:webHidden/>
              </w:rPr>
              <w:fldChar w:fldCharType="end"/>
            </w:r>
          </w:hyperlink>
        </w:p>
        <w:p w14:paraId="7B9F552D" w14:textId="4D848F1F" w:rsidR="00F01EA4" w:rsidRPr="00E75F02" w:rsidRDefault="00000000" w:rsidP="00FB7516">
          <w:pPr>
            <w:pStyle w:val="TOC1"/>
            <w:spacing w:after="0" w:line="480" w:lineRule="auto"/>
            <w:rPr>
              <w:rFonts w:eastAsiaTheme="minorEastAsia"/>
              <w:noProof/>
              <w:kern w:val="2"/>
              <w14:ligatures w14:val="standardContextual"/>
            </w:rPr>
          </w:pPr>
          <w:hyperlink w:anchor="_Toc171694985" w:history="1">
            <w:r w:rsidR="00F01EA4" w:rsidRPr="00E75F02">
              <w:rPr>
                <w:rStyle w:val="Hyperlink"/>
                <w:noProof/>
              </w:rPr>
              <w:t>Chapter 5: Summary, Conclusions, and Recommendations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_Toc171694985 \h </w:instrText>
            </w:r>
            <w:r w:rsidR="00F01EA4" w:rsidRPr="00E75F02">
              <w:rPr>
                <w:noProof/>
                <w:webHidden/>
              </w:rPr>
            </w:r>
            <w:r w:rsidR="00F01EA4" w:rsidRPr="00E75F02">
              <w:rPr>
                <w:noProof/>
                <w:webHidden/>
              </w:rPr>
              <w:fldChar w:fldCharType="separate"/>
            </w:r>
            <w:r w:rsidR="00F01EA4" w:rsidRPr="00E75F02">
              <w:rPr>
                <w:noProof/>
                <w:webHidden/>
              </w:rPr>
              <w:t>146</w:t>
            </w:r>
            <w:r w:rsidR="00F01EA4" w:rsidRPr="00E75F02">
              <w:rPr>
                <w:noProof/>
                <w:webHidden/>
              </w:rPr>
              <w:fldChar w:fldCharType="end"/>
            </w:r>
          </w:hyperlink>
        </w:p>
        <w:p w14:paraId="2A939A88" w14:textId="5959770B" w:rsidR="00F01EA4" w:rsidRPr="00E75F02" w:rsidRDefault="00000000" w:rsidP="00FB7516">
          <w:pPr>
            <w:pStyle w:val="TOC2"/>
            <w:spacing w:after="0"/>
            <w:rPr>
              <w:rFonts w:eastAsiaTheme="minorEastAsia"/>
              <w:noProof/>
              <w:kern w:val="2"/>
              <w14:ligatures w14:val="standardContextual"/>
            </w:rPr>
          </w:pPr>
          <w:hyperlink w:anchor="_Toc171694986" w:history="1">
            <w:r w:rsidR="00F01EA4" w:rsidRPr="00E75F02">
              <w:rPr>
                <w:rStyle w:val="Hyperlink"/>
                <w:noProof/>
              </w:rPr>
              <w:t>Introduction and Summary of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_Toc171694986 \h </w:instrText>
            </w:r>
            <w:r w:rsidR="00F01EA4" w:rsidRPr="00E75F02">
              <w:rPr>
                <w:noProof/>
                <w:webHidden/>
              </w:rPr>
            </w:r>
            <w:r w:rsidR="00F01EA4" w:rsidRPr="00E75F02">
              <w:rPr>
                <w:noProof/>
                <w:webHidden/>
              </w:rPr>
              <w:fldChar w:fldCharType="separate"/>
            </w:r>
            <w:r w:rsidR="00F01EA4" w:rsidRPr="00E75F02">
              <w:rPr>
                <w:noProof/>
                <w:webHidden/>
              </w:rPr>
              <w:t>146</w:t>
            </w:r>
            <w:r w:rsidR="00F01EA4" w:rsidRPr="00E75F02">
              <w:rPr>
                <w:noProof/>
                <w:webHidden/>
              </w:rPr>
              <w:fldChar w:fldCharType="end"/>
            </w:r>
          </w:hyperlink>
        </w:p>
        <w:p w14:paraId="7B9C1E8E" w14:textId="05BC19F1" w:rsidR="00F01EA4" w:rsidRPr="00E75F02" w:rsidRDefault="00000000" w:rsidP="00FB7516">
          <w:pPr>
            <w:pStyle w:val="TOC2"/>
            <w:spacing w:after="0"/>
            <w:rPr>
              <w:rFonts w:eastAsiaTheme="minorEastAsia"/>
              <w:noProof/>
              <w:kern w:val="2"/>
              <w14:ligatures w14:val="standardContextual"/>
            </w:rPr>
          </w:pPr>
          <w:hyperlink w:anchor="_Toc171694987" w:history="1">
            <w:r w:rsidR="00F01EA4" w:rsidRPr="00E75F02">
              <w:rPr>
                <w:rStyle w:val="Hyperlink"/>
                <w:noProof/>
              </w:rPr>
              <w:t>Summary of Findings and Conclusion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_Toc171694987 \h </w:instrText>
            </w:r>
            <w:r w:rsidR="00F01EA4" w:rsidRPr="00E75F02">
              <w:rPr>
                <w:noProof/>
                <w:webHidden/>
              </w:rPr>
            </w:r>
            <w:r w:rsidR="00F01EA4" w:rsidRPr="00E75F02">
              <w:rPr>
                <w:noProof/>
                <w:webHidden/>
              </w:rPr>
              <w:fldChar w:fldCharType="separate"/>
            </w:r>
            <w:r w:rsidR="00F01EA4" w:rsidRPr="00E75F02">
              <w:rPr>
                <w:noProof/>
                <w:webHidden/>
              </w:rPr>
              <w:t>149</w:t>
            </w:r>
            <w:r w:rsidR="00F01EA4" w:rsidRPr="00E75F02">
              <w:rPr>
                <w:noProof/>
                <w:webHidden/>
              </w:rPr>
              <w:fldChar w:fldCharType="end"/>
            </w:r>
          </w:hyperlink>
        </w:p>
        <w:p w14:paraId="2F4D34E8" w14:textId="6A6CF779" w:rsidR="00F01EA4" w:rsidRPr="00E75F02" w:rsidRDefault="00000000" w:rsidP="00FB7516">
          <w:pPr>
            <w:pStyle w:val="TOC3"/>
            <w:spacing w:after="0" w:line="480" w:lineRule="auto"/>
            <w:rPr>
              <w:rFonts w:eastAsiaTheme="minorEastAsia"/>
              <w:noProof/>
              <w:kern w:val="2"/>
              <w14:ligatures w14:val="standardContextual"/>
            </w:rPr>
          </w:pPr>
          <w:hyperlink w:anchor="_Toc171694988" w:history="1">
            <w:r w:rsidR="00F01EA4" w:rsidRPr="00E75F02">
              <w:rPr>
                <w:rStyle w:val="Hyperlink"/>
                <w:noProof/>
              </w:rPr>
              <w:t>Overall Organization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_Toc171694988 \h </w:instrText>
            </w:r>
            <w:r w:rsidR="00F01EA4" w:rsidRPr="00E75F02">
              <w:rPr>
                <w:noProof/>
                <w:webHidden/>
              </w:rPr>
            </w:r>
            <w:r w:rsidR="00F01EA4" w:rsidRPr="00E75F02">
              <w:rPr>
                <w:noProof/>
                <w:webHidden/>
              </w:rPr>
              <w:fldChar w:fldCharType="separate"/>
            </w:r>
            <w:r w:rsidR="00F01EA4" w:rsidRPr="00E75F02">
              <w:rPr>
                <w:noProof/>
                <w:webHidden/>
              </w:rPr>
              <w:t>149</w:t>
            </w:r>
            <w:r w:rsidR="00F01EA4" w:rsidRPr="00E75F02">
              <w:rPr>
                <w:noProof/>
                <w:webHidden/>
              </w:rPr>
              <w:fldChar w:fldCharType="end"/>
            </w:r>
          </w:hyperlink>
        </w:p>
        <w:p w14:paraId="3FF383EB" w14:textId="21F756B5" w:rsidR="00F01EA4" w:rsidRPr="00E75F02" w:rsidRDefault="00000000" w:rsidP="00FB7516">
          <w:pPr>
            <w:pStyle w:val="TOC3"/>
            <w:spacing w:after="0" w:line="480" w:lineRule="auto"/>
            <w:rPr>
              <w:rFonts w:eastAsiaTheme="minorEastAsia"/>
              <w:noProof/>
              <w:kern w:val="2"/>
              <w14:ligatures w14:val="standardContextual"/>
            </w:rPr>
          </w:pPr>
          <w:hyperlink w:anchor="_Toc171694989" w:history="1">
            <w:r w:rsidR="00F01EA4" w:rsidRPr="00E75F02">
              <w:rPr>
                <w:rStyle w:val="Hyperlink"/>
                <w:noProof/>
              </w:rPr>
              <w:t>Reflection on the Dissertation Process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_Toc171694989 \h </w:instrText>
            </w:r>
            <w:r w:rsidR="00F01EA4" w:rsidRPr="00E75F02">
              <w:rPr>
                <w:noProof/>
                <w:webHidden/>
              </w:rPr>
            </w:r>
            <w:r w:rsidR="00F01EA4" w:rsidRPr="00E75F02">
              <w:rPr>
                <w:noProof/>
                <w:webHidden/>
              </w:rPr>
              <w:fldChar w:fldCharType="separate"/>
            </w:r>
            <w:r w:rsidR="00F01EA4" w:rsidRPr="00E75F02">
              <w:rPr>
                <w:noProof/>
                <w:webHidden/>
              </w:rPr>
              <w:t>162</w:t>
            </w:r>
            <w:r w:rsidR="00F01EA4" w:rsidRPr="00E75F02">
              <w:rPr>
                <w:noProof/>
                <w:webHidden/>
              </w:rPr>
              <w:fldChar w:fldCharType="end"/>
            </w:r>
          </w:hyperlink>
        </w:p>
        <w:p w14:paraId="7C18ADD4" w14:textId="4B042B50" w:rsidR="00F01EA4" w:rsidRPr="00E75F02" w:rsidRDefault="00000000" w:rsidP="00FB7516">
          <w:pPr>
            <w:pStyle w:val="TOC2"/>
            <w:spacing w:after="0"/>
            <w:rPr>
              <w:rFonts w:eastAsiaTheme="minorEastAsia"/>
              <w:noProof/>
              <w:kern w:val="2"/>
              <w14:ligatures w14:val="standardContextual"/>
            </w:rPr>
          </w:pPr>
          <w:hyperlink w:anchor="_Toc171694990" w:history="1">
            <w:r w:rsidR="00F01EA4" w:rsidRPr="00E75F02">
              <w:rPr>
                <w:rStyle w:val="Hyperlink"/>
                <w:noProof/>
              </w:rPr>
              <w:t>Implications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_Toc171694990 \h </w:instrText>
            </w:r>
            <w:r w:rsidR="00F01EA4" w:rsidRPr="00E75F02">
              <w:rPr>
                <w:noProof/>
                <w:webHidden/>
              </w:rPr>
            </w:r>
            <w:r w:rsidR="00F01EA4" w:rsidRPr="00E75F02">
              <w:rPr>
                <w:noProof/>
                <w:webHidden/>
              </w:rPr>
              <w:fldChar w:fldCharType="separate"/>
            </w:r>
            <w:r w:rsidR="00F01EA4" w:rsidRPr="00E75F02">
              <w:rPr>
                <w:noProof/>
                <w:webHidden/>
              </w:rPr>
              <w:t>166</w:t>
            </w:r>
            <w:r w:rsidR="00F01EA4" w:rsidRPr="00E75F02">
              <w:rPr>
                <w:noProof/>
                <w:webHidden/>
              </w:rPr>
              <w:fldChar w:fldCharType="end"/>
            </w:r>
          </w:hyperlink>
        </w:p>
        <w:p w14:paraId="59D18797" w14:textId="2D366DE5" w:rsidR="00F01EA4" w:rsidRPr="00E75F02" w:rsidRDefault="00000000" w:rsidP="00FB7516">
          <w:pPr>
            <w:pStyle w:val="TOC3"/>
            <w:spacing w:after="0" w:line="480" w:lineRule="auto"/>
            <w:rPr>
              <w:rFonts w:eastAsiaTheme="minorEastAsia"/>
              <w:noProof/>
              <w:kern w:val="2"/>
              <w14:ligatures w14:val="standardContextual"/>
            </w:rPr>
          </w:pPr>
          <w:hyperlink w:anchor="_Toc171694991" w:history="1">
            <w:r w:rsidR="00F01EA4" w:rsidRPr="00E75F02">
              <w:rPr>
                <w:rStyle w:val="Hyperlink"/>
                <w:noProof/>
              </w:rPr>
              <w:t>Theoretical Implications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_Toc171694991 \h </w:instrText>
            </w:r>
            <w:r w:rsidR="00F01EA4" w:rsidRPr="00E75F02">
              <w:rPr>
                <w:noProof/>
                <w:webHidden/>
              </w:rPr>
            </w:r>
            <w:r w:rsidR="00F01EA4" w:rsidRPr="00E75F02">
              <w:rPr>
                <w:noProof/>
                <w:webHidden/>
              </w:rPr>
              <w:fldChar w:fldCharType="separate"/>
            </w:r>
            <w:r w:rsidR="00F01EA4" w:rsidRPr="00E75F02">
              <w:rPr>
                <w:noProof/>
                <w:webHidden/>
              </w:rPr>
              <w:t>167</w:t>
            </w:r>
            <w:r w:rsidR="00F01EA4" w:rsidRPr="00E75F02">
              <w:rPr>
                <w:noProof/>
                <w:webHidden/>
              </w:rPr>
              <w:fldChar w:fldCharType="end"/>
            </w:r>
          </w:hyperlink>
        </w:p>
        <w:p w14:paraId="564B8325" w14:textId="70570342" w:rsidR="00F01EA4" w:rsidRPr="00E75F02" w:rsidRDefault="00000000" w:rsidP="00FB7516">
          <w:pPr>
            <w:pStyle w:val="TOC3"/>
            <w:spacing w:after="0" w:line="480" w:lineRule="auto"/>
            <w:rPr>
              <w:rFonts w:eastAsiaTheme="minorEastAsia"/>
              <w:noProof/>
              <w:kern w:val="2"/>
              <w14:ligatures w14:val="standardContextual"/>
            </w:rPr>
          </w:pPr>
          <w:hyperlink w:anchor="_Toc171694992" w:history="1">
            <w:r w:rsidR="00F01EA4" w:rsidRPr="00E75F02">
              <w:rPr>
                <w:rStyle w:val="Hyperlink"/>
                <w:noProof/>
              </w:rPr>
              <w:t>Practical Implications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_Toc171694992 \h </w:instrText>
            </w:r>
            <w:r w:rsidR="00F01EA4" w:rsidRPr="00E75F02">
              <w:rPr>
                <w:noProof/>
                <w:webHidden/>
              </w:rPr>
            </w:r>
            <w:r w:rsidR="00F01EA4" w:rsidRPr="00E75F02">
              <w:rPr>
                <w:noProof/>
                <w:webHidden/>
              </w:rPr>
              <w:fldChar w:fldCharType="separate"/>
            </w:r>
            <w:r w:rsidR="00F01EA4" w:rsidRPr="00E75F02">
              <w:rPr>
                <w:noProof/>
                <w:webHidden/>
              </w:rPr>
              <w:t>167</w:t>
            </w:r>
            <w:r w:rsidR="00F01EA4" w:rsidRPr="00E75F02">
              <w:rPr>
                <w:noProof/>
                <w:webHidden/>
              </w:rPr>
              <w:fldChar w:fldCharType="end"/>
            </w:r>
          </w:hyperlink>
        </w:p>
        <w:p w14:paraId="29F313BC" w14:textId="3B6C795A" w:rsidR="00F01EA4" w:rsidRPr="00E75F02" w:rsidRDefault="00000000" w:rsidP="00FB7516">
          <w:pPr>
            <w:pStyle w:val="TOC3"/>
            <w:spacing w:after="0" w:line="480" w:lineRule="auto"/>
            <w:rPr>
              <w:rFonts w:eastAsiaTheme="minorEastAsia"/>
              <w:noProof/>
              <w:kern w:val="2"/>
              <w14:ligatures w14:val="standardContextual"/>
            </w:rPr>
          </w:pPr>
          <w:hyperlink w:anchor="_Toc171694993" w:history="1">
            <w:r w:rsidR="00F01EA4" w:rsidRPr="00E75F02">
              <w:rPr>
                <w:rStyle w:val="Hyperlink"/>
                <w:noProof/>
              </w:rPr>
              <w:t>Future Implications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_Toc171694993 \h </w:instrText>
            </w:r>
            <w:r w:rsidR="00F01EA4" w:rsidRPr="00E75F02">
              <w:rPr>
                <w:noProof/>
                <w:webHidden/>
              </w:rPr>
            </w:r>
            <w:r w:rsidR="00F01EA4" w:rsidRPr="00E75F02">
              <w:rPr>
                <w:noProof/>
                <w:webHidden/>
              </w:rPr>
              <w:fldChar w:fldCharType="separate"/>
            </w:r>
            <w:r w:rsidR="00F01EA4" w:rsidRPr="00E75F02">
              <w:rPr>
                <w:noProof/>
                <w:webHidden/>
              </w:rPr>
              <w:t>168</w:t>
            </w:r>
            <w:r w:rsidR="00F01EA4" w:rsidRPr="00E75F02">
              <w:rPr>
                <w:noProof/>
                <w:webHidden/>
              </w:rPr>
              <w:fldChar w:fldCharType="end"/>
            </w:r>
          </w:hyperlink>
        </w:p>
        <w:p w14:paraId="6D48DF59" w14:textId="53E7D8E7" w:rsidR="00F01EA4" w:rsidRPr="00E75F02" w:rsidRDefault="00000000" w:rsidP="00FB7516">
          <w:pPr>
            <w:pStyle w:val="TOC3"/>
            <w:spacing w:after="0" w:line="480" w:lineRule="auto"/>
            <w:rPr>
              <w:rFonts w:eastAsiaTheme="minorEastAsia"/>
              <w:noProof/>
              <w:kern w:val="2"/>
              <w14:ligatures w14:val="standardContextual"/>
            </w:rPr>
          </w:pPr>
          <w:hyperlink w:anchor="_Toc171694994" w:history="1">
            <w:r w:rsidR="00F01EA4" w:rsidRPr="00E75F02">
              <w:rPr>
                <w:rStyle w:val="Hyperlink"/>
                <w:noProof/>
              </w:rPr>
              <w:t>Strengths and Weaknesses of the Study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_Toc171694994 \h </w:instrText>
            </w:r>
            <w:r w:rsidR="00F01EA4" w:rsidRPr="00E75F02">
              <w:rPr>
                <w:noProof/>
                <w:webHidden/>
              </w:rPr>
            </w:r>
            <w:r w:rsidR="00F01EA4" w:rsidRPr="00E75F02">
              <w:rPr>
                <w:noProof/>
                <w:webHidden/>
              </w:rPr>
              <w:fldChar w:fldCharType="separate"/>
            </w:r>
            <w:r w:rsidR="00F01EA4" w:rsidRPr="00E75F02">
              <w:rPr>
                <w:noProof/>
                <w:webHidden/>
              </w:rPr>
              <w:t>169</w:t>
            </w:r>
            <w:r w:rsidR="00F01EA4" w:rsidRPr="00E75F02">
              <w:rPr>
                <w:noProof/>
                <w:webHidden/>
              </w:rPr>
              <w:fldChar w:fldCharType="end"/>
            </w:r>
          </w:hyperlink>
        </w:p>
        <w:p w14:paraId="1FAD412F" w14:textId="75C6B380" w:rsidR="00F01EA4" w:rsidRPr="00E75F02" w:rsidRDefault="00000000" w:rsidP="00FB7516">
          <w:pPr>
            <w:pStyle w:val="TOC2"/>
            <w:spacing w:after="0"/>
            <w:rPr>
              <w:rFonts w:eastAsiaTheme="minorEastAsia"/>
              <w:noProof/>
              <w:kern w:val="2"/>
              <w14:ligatures w14:val="standardContextual"/>
            </w:rPr>
          </w:pPr>
          <w:hyperlink w:anchor="_Toc171694995" w:history="1">
            <w:r w:rsidR="00F01EA4" w:rsidRPr="00E75F02">
              <w:rPr>
                <w:rStyle w:val="Hyperlink"/>
                <w:noProof/>
              </w:rPr>
              <w:t>Recommendations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_Toc171694995 \h </w:instrText>
            </w:r>
            <w:r w:rsidR="00F01EA4" w:rsidRPr="00E75F02">
              <w:rPr>
                <w:noProof/>
                <w:webHidden/>
              </w:rPr>
            </w:r>
            <w:r w:rsidR="00F01EA4" w:rsidRPr="00E75F02">
              <w:rPr>
                <w:noProof/>
                <w:webHidden/>
              </w:rPr>
              <w:fldChar w:fldCharType="separate"/>
            </w:r>
            <w:r w:rsidR="00F01EA4" w:rsidRPr="00E75F02">
              <w:rPr>
                <w:noProof/>
                <w:webHidden/>
              </w:rPr>
              <w:t>174</w:t>
            </w:r>
            <w:r w:rsidR="00F01EA4" w:rsidRPr="00E75F02">
              <w:rPr>
                <w:noProof/>
                <w:webHidden/>
              </w:rPr>
              <w:fldChar w:fldCharType="end"/>
            </w:r>
          </w:hyperlink>
        </w:p>
        <w:p w14:paraId="54AA789F" w14:textId="4CC5D1E7" w:rsidR="00F01EA4" w:rsidRPr="00E75F02" w:rsidRDefault="00000000" w:rsidP="00FB7516">
          <w:pPr>
            <w:pStyle w:val="TOC3"/>
            <w:spacing w:after="0" w:line="480" w:lineRule="auto"/>
            <w:rPr>
              <w:rFonts w:eastAsiaTheme="minorEastAsia"/>
              <w:noProof/>
              <w:kern w:val="2"/>
              <w14:ligatures w14:val="standardContextual"/>
            </w:rPr>
          </w:pPr>
          <w:hyperlink w:anchor="_Toc171694996" w:history="1">
            <w:r w:rsidR="00F01EA4" w:rsidRPr="00E75F02">
              <w:rPr>
                <w:rStyle w:val="Hyperlink"/>
                <w:noProof/>
              </w:rPr>
              <w:t>Recommendations for Future Research</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_Toc171694996 \h </w:instrText>
            </w:r>
            <w:r w:rsidR="00F01EA4" w:rsidRPr="00E75F02">
              <w:rPr>
                <w:noProof/>
                <w:webHidden/>
              </w:rPr>
            </w:r>
            <w:r w:rsidR="00F01EA4" w:rsidRPr="00E75F02">
              <w:rPr>
                <w:noProof/>
                <w:webHidden/>
              </w:rPr>
              <w:fldChar w:fldCharType="separate"/>
            </w:r>
            <w:r w:rsidR="00F01EA4" w:rsidRPr="00E75F02">
              <w:rPr>
                <w:noProof/>
                <w:webHidden/>
              </w:rPr>
              <w:t>175</w:t>
            </w:r>
            <w:r w:rsidR="00F01EA4" w:rsidRPr="00E75F02">
              <w:rPr>
                <w:noProof/>
                <w:webHidden/>
              </w:rPr>
              <w:fldChar w:fldCharType="end"/>
            </w:r>
          </w:hyperlink>
        </w:p>
        <w:p w14:paraId="2AE24FB8" w14:textId="33027373" w:rsidR="00F01EA4" w:rsidRPr="00E75F02" w:rsidRDefault="00000000" w:rsidP="00FB7516">
          <w:pPr>
            <w:pStyle w:val="TOC3"/>
            <w:spacing w:after="0" w:line="480" w:lineRule="auto"/>
            <w:rPr>
              <w:rFonts w:eastAsiaTheme="minorEastAsia"/>
              <w:noProof/>
              <w:kern w:val="2"/>
              <w14:ligatures w14:val="standardContextual"/>
            </w:rPr>
          </w:pPr>
          <w:hyperlink w:anchor="_Toc171694997" w:history="1">
            <w:r w:rsidR="00F01EA4" w:rsidRPr="00E75F02">
              <w:rPr>
                <w:rStyle w:val="Hyperlink"/>
                <w:noProof/>
              </w:rPr>
              <w:t>Recommendations for Future Practice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_Toc171694997 \h </w:instrText>
            </w:r>
            <w:r w:rsidR="00F01EA4" w:rsidRPr="00E75F02">
              <w:rPr>
                <w:noProof/>
                <w:webHidden/>
              </w:rPr>
            </w:r>
            <w:r w:rsidR="00F01EA4" w:rsidRPr="00E75F02">
              <w:rPr>
                <w:noProof/>
                <w:webHidden/>
              </w:rPr>
              <w:fldChar w:fldCharType="separate"/>
            </w:r>
            <w:r w:rsidR="00F01EA4" w:rsidRPr="00E75F02">
              <w:rPr>
                <w:noProof/>
                <w:webHidden/>
              </w:rPr>
              <w:t>177</w:t>
            </w:r>
            <w:r w:rsidR="00F01EA4" w:rsidRPr="00E75F02">
              <w:rPr>
                <w:noProof/>
                <w:webHidden/>
              </w:rPr>
              <w:fldChar w:fldCharType="end"/>
            </w:r>
          </w:hyperlink>
        </w:p>
        <w:p w14:paraId="47190528" w14:textId="13C35723" w:rsidR="00F01EA4" w:rsidRPr="00E75F02" w:rsidRDefault="00000000" w:rsidP="00FB7516">
          <w:pPr>
            <w:pStyle w:val="TOC3"/>
            <w:spacing w:after="0" w:line="480" w:lineRule="auto"/>
            <w:rPr>
              <w:rFonts w:eastAsiaTheme="minorEastAsia"/>
              <w:noProof/>
              <w:kern w:val="2"/>
              <w14:ligatures w14:val="standardContextual"/>
            </w:rPr>
          </w:pPr>
          <w:hyperlink w:anchor="_Toc171694998" w:history="1">
            <w:r w:rsidR="00F01EA4" w:rsidRPr="00E75F02">
              <w:rPr>
                <w:rStyle w:val="Hyperlink"/>
                <w:noProof/>
              </w:rPr>
              <w:t>Holistic Reflection on the Problem Space</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_Toc171694998 \h </w:instrText>
            </w:r>
            <w:r w:rsidR="00F01EA4" w:rsidRPr="00E75F02">
              <w:rPr>
                <w:noProof/>
                <w:webHidden/>
              </w:rPr>
            </w:r>
            <w:r w:rsidR="00F01EA4" w:rsidRPr="00E75F02">
              <w:rPr>
                <w:noProof/>
                <w:webHidden/>
              </w:rPr>
              <w:fldChar w:fldCharType="separate"/>
            </w:r>
            <w:r w:rsidR="00F01EA4" w:rsidRPr="00E75F02">
              <w:rPr>
                <w:noProof/>
                <w:webHidden/>
              </w:rPr>
              <w:t>179</w:t>
            </w:r>
            <w:r w:rsidR="00F01EA4" w:rsidRPr="00E75F02">
              <w:rPr>
                <w:noProof/>
                <w:webHidden/>
              </w:rPr>
              <w:fldChar w:fldCharType="end"/>
            </w:r>
          </w:hyperlink>
        </w:p>
        <w:p w14:paraId="25E7BC08" w14:textId="15F3F7E0" w:rsidR="00F01EA4" w:rsidRPr="00E75F02" w:rsidRDefault="00000000" w:rsidP="00FB7516">
          <w:pPr>
            <w:pStyle w:val="TOC1"/>
            <w:spacing w:after="0" w:line="480" w:lineRule="auto"/>
            <w:rPr>
              <w:rFonts w:eastAsiaTheme="minorEastAsia"/>
              <w:noProof/>
              <w:kern w:val="2"/>
              <w14:ligatures w14:val="standardContextual"/>
            </w:rPr>
          </w:pPr>
          <w:hyperlink w:anchor="_Toc171694999" w:history="1">
            <w:r w:rsidR="00F01EA4" w:rsidRPr="00E75F02">
              <w:rPr>
                <w:rStyle w:val="Hyperlink"/>
                <w:noProof/>
              </w:rPr>
              <w:t>References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_Toc171694999 \h </w:instrText>
            </w:r>
            <w:r w:rsidR="00F01EA4" w:rsidRPr="00E75F02">
              <w:rPr>
                <w:noProof/>
                <w:webHidden/>
              </w:rPr>
            </w:r>
            <w:r w:rsidR="00F01EA4" w:rsidRPr="00E75F02">
              <w:rPr>
                <w:noProof/>
                <w:webHidden/>
              </w:rPr>
              <w:fldChar w:fldCharType="separate"/>
            </w:r>
            <w:r w:rsidR="00F01EA4" w:rsidRPr="00E75F02">
              <w:rPr>
                <w:noProof/>
                <w:webHidden/>
              </w:rPr>
              <w:t>182</w:t>
            </w:r>
            <w:r w:rsidR="00F01EA4" w:rsidRPr="00E75F02">
              <w:rPr>
                <w:noProof/>
                <w:webHidden/>
              </w:rPr>
              <w:fldChar w:fldCharType="end"/>
            </w:r>
          </w:hyperlink>
        </w:p>
        <w:p w14:paraId="462532FB" w14:textId="46D174B9" w:rsidR="00F01EA4" w:rsidRPr="00E75F02" w:rsidRDefault="00000000" w:rsidP="00FB7516">
          <w:pPr>
            <w:pStyle w:val="TOC1"/>
            <w:spacing w:after="0" w:line="480" w:lineRule="auto"/>
            <w:rPr>
              <w:rFonts w:eastAsiaTheme="minorEastAsia"/>
              <w:noProof/>
              <w:kern w:val="2"/>
              <w14:ligatures w14:val="standardContextual"/>
            </w:rPr>
          </w:pPr>
          <w:hyperlink w:anchor="_Toc171695000" w:history="1">
            <w:r w:rsidR="00F01EA4" w:rsidRPr="00E75F02">
              <w:rPr>
                <w:rStyle w:val="Hyperlink"/>
                <w:noProof/>
              </w:rPr>
              <w:t>Appendix A. Ten Strategic Points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_Toc171695000 \h </w:instrText>
            </w:r>
            <w:r w:rsidR="00F01EA4" w:rsidRPr="00E75F02">
              <w:rPr>
                <w:noProof/>
                <w:webHidden/>
              </w:rPr>
            </w:r>
            <w:r w:rsidR="00F01EA4" w:rsidRPr="00E75F02">
              <w:rPr>
                <w:noProof/>
                <w:webHidden/>
              </w:rPr>
              <w:fldChar w:fldCharType="separate"/>
            </w:r>
            <w:r w:rsidR="00F01EA4" w:rsidRPr="00E75F02">
              <w:rPr>
                <w:noProof/>
                <w:webHidden/>
              </w:rPr>
              <w:t>216</w:t>
            </w:r>
            <w:r w:rsidR="00F01EA4" w:rsidRPr="00E75F02">
              <w:rPr>
                <w:noProof/>
                <w:webHidden/>
              </w:rPr>
              <w:fldChar w:fldCharType="end"/>
            </w:r>
          </w:hyperlink>
        </w:p>
        <w:p w14:paraId="1C21AA3E" w14:textId="4D2FF5F0" w:rsidR="00F01EA4" w:rsidRPr="00E75F02" w:rsidRDefault="00000000" w:rsidP="00FB7516">
          <w:pPr>
            <w:pStyle w:val="TOC1"/>
            <w:spacing w:after="0" w:line="480" w:lineRule="auto"/>
            <w:rPr>
              <w:rFonts w:eastAsiaTheme="minorEastAsia"/>
              <w:noProof/>
              <w:kern w:val="2"/>
              <w14:ligatures w14:val="standardContextual"/>
            </w:rPr>
          </w:pPr>
          <w:hyperlink w:anchor="_Toc171695001" w:history="1">
            <w:r w:rsidR="00F01EA4" w:rsidRPr="00E75F02">
              <w:rPr>
                <w:rStyle w:val="Hyperlink"/>
                <w:noProof/>
              </w:rPr>
              <w:t>Appendix B. Site Authorizations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_Toc171695001 \h </w:instrText>
            </w:r>
            <w:r w:rsidR="00F01EA4" w:rsidRPr="00E75F02">
              <w:rPr>
                <w:noProof/>
                <w:webHidden/>
              </w:rPr>
            </w:r>
            <w:r w:rsidR="00F01EA4" w:rsidRPr="00E75F02">
              <w:rPr>
                <w:noProof/>
                <w:webHidden/>
              </w:rPr>
              <w:fldChar w:fldCharType="separate"/>
            </w:r>
            <w:r w:rsidR="00F01EA4" w:rsidRPr="00E75F02">
              <w:rPr>
                <w:noProof/>
                <w:webHidden/>
              </w:rPr>
              <w:t>222</w:t>
            </w:r>
            <w:r w:rsidR="00F01EA4" w:rsidRPr="00E75F02">
              <w:rPr>
                <w:noProof/>
                <w:webHidden/>
              </w:rPr>
              <w:fldChar w:fldCharType="end"/>
            </w:r>
          </w:hyperlink>
        </w:p>
        <w:p w14:paraId="528CC4F2" w14:textId="2977278A" w:rsidR="00F01EA4" w:rsidRPr="00E75F02" w:rsidRDefault="00000000" w:rsidP="00FB7516">
          <w:pPr>
            <w:pStyle w:val="TOC1"/>
            <w:spacing w:after="0" w:line="480" w:lineRule="auto"/>
            <w:rPr>
              <w:rFonts w:eastAsiaTheme="minorEastAsia"/>
              <w:noProof/>
              <w:kern w:val="2"/>
              <w14:ligatures w14:val="standardContextual"/>
            </w:rPr>
          </w:pPr>
          <w:hyperlink w:anchor="_Toc171695002" w:history="1">
            <w:r w:rsidR="00F01EA4" w:rsidRPr="00E75F02">
              <w:rPr>
                <w:rStyle w:val="Hyperlink"/>
                <w:noProof/>
              </w:rPr>
              <w:t>Appendix C. IRB Approval Letter</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_Toc171695002 \h </w:instrText>
            </w:r>
            <w:r w:rsidR="00F01EA4" w:rsidRPr="00E75F02">
              <w:rPr>
                <w:noProof/>
                <w:webHidden/>
              </w:rPr>
            </w:r>
            <w:r w:rsidR="00F01EA4" w:rsidRPr="00E75F02">
              <w:rPr>
                <w:noProof/>
                <w:webHidden/>
              </w:rPr>
              <w:fldChar w:fldCharType="separate"/>
            </w:r>
            <w:r w:rsidR="00F01EA4" w:rsidRPr="00E75F02">
              <w:rPr>
                <w:noProof/>
                <w:webHidden/>
              </w:rPr>
              <w:t>227</w:t>
            </w:r>
            <w:r w:rsidR="00F01EA4" w:rsidRPr="00E75F02">
              <w:rPr>
                <w:noProof/>
                <w:webHidden/>
              </w:rPr>
              <w:fldChar w:fldCharType="end"/>
            </w:r>
          </w:hyperlink>
        </w:p>
        <w:p w14:paraId="7D6C4922" w14:textId="39693B30" w:rsidR="00F01EA4" w:rsidRPr="00E75F02" w:rsidRDefault="00000000" w:rsidP="00FB7516">
          <w:pPr>
            <w:pStyle w:val="TOC1"/>
            <w:spacing w:after="0" w:line="480" w:lineRule="auto"/>
            <w:rPr>
              <w:rFonts w:eastAsiaTheme="minorEastAsia"/>
              <w:noProof/>
              <w:kern w:val="2"/>
              <w14:ligatures w14:val="standardContextual"/>
            </w:rPr>
          </w:pPr>
          <w:hyperlink w:anchor="_Toc171695003" w:history="1">
            <w:r w:rsidR="00F01EA4" w:rsidRPr="00E75F02">
              <w:rPr>
                <w:rStyle w:val="Hyperlink"/>
                <w:noProof/>
              </w:rPr>
              <w:t>Appendix D. Informed Consent</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_Toc171695003 \h </w:instrText>
            </w:r>
            <w:r w:rsidR="00F01EA4" w:rsidRPr="00E75F02">
              <w:rPr>
                <w:noProof/>
                <w:webHidden/>
              </w:rPr>
            </w:r>
            <w:r w:rsidR="00F01EA4" w:rsidRPr="00E75F02">
              <w:rPr>
                <w:noProof/>
                <w:webHidden/>
              </w:rPr>
              <w:fldChar w:fldCharType="separate"/>
            </w:r>
            <w:r w:rsidR="00F01EA4" w:rsidRPr="00E75F02">
              <w:rPr>
                <w:noProof/>
                <w:webHidden/>
              </w:rPr>
              <w:t>229</w:t>
            </w:r>
            <w:r w:rsidR="00F01EA4" w:rsidRPr="00E75F02">
              <w:rPr>
                <w:noProof/>
                <w:webHidden/>
              </w:rPr>
              <w:fldChar w:fldCharType="end"/>
            </w:r>
          </w:hyperlink>
        </w:p>
        <w:p w14:paraId="3E3E99A8" w14:textId="53AE47A1" w:rsidR="00F01EA4" w:rsidRPr="00E75F02" w:rsidRDefault="00000000" w:rsidP="00FB7516">
          <w:pPr>
            <w:pStyle w:val="TOC1"/>
            <w:spacing w:after="0" w:line="480" w:lineRule="auto"/>
            <w:rPr>
              <w:rFonts w:eastAsiaTheme="minorEastAsia"/>
              <w:noProof/>
              <w:kern w:val="2"/>
              <w14:ligatures w14:val="standardContextual"/>
            </w:rPr>
          </w:pPr>
          <w:hyperlink w:anchor="_Toc171695004" w:history="1">
            <w:r w:rsidR="00F01EA4" w:rsidRPr="00E75F02">
              <w:rPr>
                <w:rStyle w:val="Hyperlink"/>
                <w:noProof/>
              </w:rPr>
              <w:t>Appendix E. Copy of Instruments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_Toc171695004 \h </w:instrText>
            </w:r>
            <w:r w:rsidR="00F01EA4" w:rsidRPr="00E75F02">
              <w:rPr>
                <w:noProof/>
                <w:webHidden/>
              </w:rPr>
            </w:r>
            <w:r w:rsidR="00F01EA4" w:rsidRPr="00E75F02">
              <w:rPr>
                <w:noProof/>
                <w:webHidden/>
              </w:rPr>
              <w:fldChar w:fldCharType="separate"/>
            </w:r>
            <w:r w:rsidR="00F01EA4" w:rsidRPr="00E75F02">
              <w:rPr>
                <w:noProof/>
                <w:webHidden/>
              </w:rPr>
              <w:t>236</w:t>
            </w:r>
            <w:r w:rsidR="00F01EA4" w:rsidRPr="00E75F02">
              <w:rPr>
                <w:noProof/>
                <w:webHidden/>
              </w:rPr>
              <w:fldChar w:fldCharType="end"/>
            </w:r>
          </w:hyperlink>
        </w:p>
        <w:p w14:paraId="0299A910" w14:textId="599178DB" w:rsidR="00F01EA4" w:rsidRPr="00E75F02" w:rsidRDefault="00000000" w:rsidP="00FB7516">
          <w:pPr>
            <w:pStyle w:val="TOC1"/>
            <w:spacing w:after="0" w:line="480" w:lineRule="auto"/>
            <w:rPr>
              <w:rFonts w:eastAsiaTheme="minorEastAsia"/>
              <w:noProof/>
              <w:kern w:val="2"/>
              <w14:ligatures w14:val="standardContextual"/>
            </w:rPr>
          </w:pPr>
          <w:hyperlink w:anchor="_Toc171695005" w:history="1">
            <w:r w:rsidR="00F01EA4" w:rsidRPr="00E75F02">
              <w:rPr>
                <w:rStyle w:val="Hyperlink"/>
                <w:noProof/>
              </w:rPr>
              <w:t>Appendix F Full Codebook</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_Toc171695005 \h </w:instrText>
            </w:r>
            <w:r w:rsidR="00F01EA4" w:rsidRPr="00E75F02">
              <w:rPr>
                <w:noProof/>
                <w:webHidden/>
              </w:rPr>
            </w:r>
            <w:r w:rsidR="00F01EA4" w:rsidRPr="00E75F02">
              <w:rPr>
                <w:noProof/>
                <w:webHidden/>
              </w:rPr>
              <w:fldChar w:fldCharType="separate"/>
            </w:r>
            <w:r w:rsidR="00F01EA4" w:rsidRPr="00E75F02">
              <w:rPr>
                <w:noProof/>
                <w:webHidden/>
              </w:rPr>
              <w:t>243</w:t>
            </w:r>
            <w:r w:rsidR="00F01EA4" w:rsidRPr="00E75F02">
              <w:rPr>
                <w:noProof/>
                <w:webHidden/>
              </w:rPr>
              <w:fldChar w:fldCharType="end"/>
            </w:r>
          </w:hyperlink>
        </w:p>
        <w:p w14:paraId="5BF774EC" w14:textId="45DA4E13" w:rsidR="00F01EA4" w:rsidRPr="00E75F02" w:rsidRDefault="00000000" w:rsidP="00FB7516">
          <w:pPr>
            <w:pStyle w:val="TOC1"/>
            <w:spacing w:after="0" w:line="480" w:lineRule="auto"/>
            <w:rPr>
              <w:rFonts w:eastAsiaTheme="minorEastAsia"/>
              <w:noProof/>
              <w:kern w:val="2"/>
              <w14:ligatures w14:val="standardContextual"/>
            </w:rPr>
          </w:pPr>
          <w:hyperlink w:anchor="_Toc171695006" w:history="1">
            <w:r w:rsidR="00F01EA4" w:rsidRPr="00E75F02">
              <w:rPr>
                <w:rStyle w:val="Hyperlink"/>
                <w:noProof/>
              </w:rPr>
              <w:t>Appendix G. Transcripts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_Toc171695006 \h </w:instrText>
            </w:r>
            <w:r w:rsidR="00F01EA4" w:rsidRPr="00E75F02">
              <w:rPr>
                <w:noProof/>
                <w:webHidden/>
              </w:rPr>
            </w:r>
            <w:r w:rsidR="00F01EA4" w:rsidRPr="00E75F02">
              <w:rPr>
                <w:noProof/>
                <w:webHidden/>
              </w:rPr>
              <w:fldChar w:fldCharType="separate"/>
            </w:r>
            <w:r w:rsidR="00F01EA4" w:rsidRPr="00E75F02">
              <w:rPr>
                <w:noProof/>
                <w:webHidden/>
              </w:rPr>
              <w:t>253</w:t>
            </w:r>
            <w:r w:rsidR="00F01EA4" w:rsidRPr="00E75F02">
              <w:rPr>
                <w:noProof/>
                <w:webHidden/>
              </w:rPr>
              <w:fldChar w:fldCharType="end"/>
            </w:r>
          </w:hyperlink>
        </w:p>
        <w:p w14:paraId="3F4D5EB9" w14:textId="2946738E" w:rsidR="00F01EA4" w:rsidRPr="00E75F02" w:rsidRDefault="00000000" w:rsidP="00FB7516">
          <w:pPr>
            <w:pStyle w:val="TOC1"/>
            <w:spacing w:after="0" w:line="480" w:lineRule="auto"/>
            <w:rPr>
              <w:rFonts w:eastAsiaTheme="minorEastAsia"/>
              <w:noProof/>
              <w:kern w:val="2"/>
              <w14:ligatures w14:val="standardContextual"/>
            </w:rPr>
          </w:pPr>
          <w:hyperlink w:anchor="_Toc171695007" w:history="1">
            <w:r w:rsidR="00F01EA4" w:rsidRPr="00E75F02">
              <w:rPr>
                <w:rStyle w:val="Hyperlink"/>
                <w:noProof/>
              </w:rPr>
              <w:t>Appendix H. Feasibility and Benefits Checklist</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_Toc171695007 \h </w:instrText>
            </w:r>
            <w:r w:rsidR="00F01EA4" w:rsidRPr="00E75F02">
              <w:rPr>
                <w:noProof/>
                <w:webHidden/>
              </w:rPr>
            </w:r>
            <w:r w:rsidR="00F01EA4" w:rsidRPr="00E75F02">
              <w:rPr>
                <w:noProof/>
                <w:webHidden/>
              </w:rPr>
              <w:fldChar w:fldCharType="separate"/>
            </w:r>
            <w:r w:rsidR="00F01EA4" w:rsidRPr="00E75F02">
              <w:rPr>
                <w:noProof/>
                <w:webHidden/>
              </w:rPr>
              <w:t>260</w:t>
            </w:r>
            <w:r w:rsidR="00F01EA4" w:rsidRPr="00E75F02">
              <w:rPr>
                <w:noProof/>
                <w:webHidden/>
              </w:rPr>
              <w:fldChar w:fldCharType="end"/>
            </w:r>
          </w:hyperlink>
        </w:p>
        <w:p w14:paraId="1637B9A6" w14:textId="467BA1CA" w:rsidR="00F01EA4" w:rsidRPr="00E75F02" w:rsidRDefault="00000000" w:rsidP="00FB7516">
          <w:pPr>
            <w:pStyle w:val="TOC1"/>
            <w:spacing w:after="0" w:line="480" w:lineRule="auto"/>
            <w:rPr>
              <w:rFonts w:eastAsiaTheme="minorEastAsia"/>
              <w:noProof/>
              <w:kern w:val="2"/>
              <w14:ligatures w14:val="standardContextual"/>
            </w:rPr>
          </w:pPr>
          <w:hyperlink w:anchor="_Toc171695008" w:history="1">
            <w:r w:rsidR="00F01EA4" w:rsidRPr="00E75F02">
              <w:rPr>
                <w:rStyle w:val="Hyperlink"/>
                <w:noProof/>
              </w:rPr>
              <w:t>Appendix I. Readability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_Toc171695008 \h </w:instrText>
            </w:r>
            <w:r w:rsidR="00F01EA4" w:rsidRPr="00E75F02">
              <w:rPr>
                <w:noProof/>
                <w:webHidden/>
              </w:rPr>
            </w:r>
            <w:r w:rsidR="00F01EA4" w:rsidRPr="00E75F02">
              <w:rPr>
                <w:noProof/>
                <w:webHidden/>
              </w:rPr>
              <w:fldChar w:fldCharType="separate"/>
            </w:r>
            <w:r w:rsidR="00F01EA4" w:rsidRPr="00E75F02">
              <w:rPr>
                <w:noProof/>
                <w:webHidden/>
              </w:rPr>
              <w:t>264</w:t>
            </w:r>
            <w:r w:rsidR="00F01EA4" w:rsidRPr="00E75F02">
              <w:rPr>
                <w:noProof/>
                <w:webHidden/>
              </w:rPr>
              <w:fldChar w:fldCharType="end"/>
            </w:r>
          </w:hyperlink>
        </w:p>
        <w:p w14:paraId="72D9D1FE" w14:textId="287A1D4B" w:rsidR="00F01EA4" w:rsidRPr="00E75F02" w:rsidRDefault="00000000" w:rsidP="00FB7516">
          <w:pPr>
            <w:pStyle w:val="TOC1"/>
            <w:spacing w:after="0" w:line="480" w:lineRule="auto"/>
            <w:rPr>
              <w:rFonts w:eastAsiaTheme="minorEastAsia"/>
              <w:noProof/>
              <w:kern w:val="2"/>
              <w14:ligatures w14:val="standardContextual"/>
            </w:rPr>
          </w:pPr>
          <w:hyperlink w:anchor="_Toc171695009" w:history="1">
            <w:r w:rsidR="00F01EA4" w:rsidRPr="00E75F02">
              <w:rPr>
                <w:rStyle w:val="Hyperlink"/>
                <w:noProof/>
              </w:rPr>
              <w:t>Appendix J. Developing Qualitative Interview Questions Systematically</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_Toc171695009 \h </w:instrText>
            </w:r>
            <w:r w:rsidR="00F01EA4" w:rsidRPr="00E75F02">
              <w:rPr>
                <w:noProof/>
                <w:webHidden/>
              </w:rPr>
            </w:r>
            <w:r w:rsidR="00F01EA4" w:rsidRPr="00E75F02">
              <w:rPr>
                <w:noProof/>
                <w:webHidden/>
              </w:rPr>
              <w:fldChar w:fldCharType="separate"/>
            </w:r>
            <w:r w:rsidR="00F01EA4" w:rsidRPr="00E75F02">
              <w:rPr>
                <w:noProof/>
                <w:webHidden/>
              </w:rPr>
              <w:t>265</w:t>
            </w:r>
            <w:r w:rsidR="00F01EA4" w:rsidRPr="00E75F02">
              <w:rPr>
                <w:noProof/>
                <w:webHidden/>
              </w:rPr>
              <w:fldChar w:fldCharType="end"/>
            </w:r>
          </w:hyperlink>
        </w:p>
        <w:p w14:paraId="295A026C" w14:textId="67570C9B" w:rsidR="00F01EA4" w:rsidRPr="00E75F02" w:rsidRDefault="00000000" w:rsidP="00FB7516">
          <w:pPr>
            <w:pStyle w:val="TOC1"/>
            <w:spacing w:after="0" w:line="480" w:lineRule="auto"/>
            <w:rPr>
              <w:rFonts w:eastAsiaTheme="minorEastAsia"/>
              <w:noProof/>
              <w:kern w:val="2"/>
              <w14:ligatures w14:val="standardContextual"/>
            </w:rPr>
          </w:pPr>
          <w:hyperlink w:anchor="_Toc171695010" w:history="1">
            <w:r w:rsidR="00F01EA4" w:rsidRPr="00E75F02">
              <w:rPr>
                <w:rStyle w:val="Hyperlink"/>
                <w:noProof/>
              </w:rPr>
              <w:t>Appendix K. Recruitment Letter</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_Toc171695010 \h </w:instrText>
            </w:r>
            <w:r w:rsidR="00F01EA4" w:rsidRPr="00E75F02">
              <w:rPr>
                <w:noProof/>
                <w:webHidden/>
              </w:rPr>
            </w:r>
            <w:r w:rsidR="00F01EA4" w:rsidRPr="00E75F02">
              <w:rPr>
                <w:noProof/>
                <w:webHidden/>
              </w:rPr>
              <w:fldChar w:fldCharType="separate"/>
            </w:r>
            <w:r w:rsidR="00F01EA4" w:rsidRPr="00E75F02">
              <w:rPr>
                <w:noProof/>
                <w:webHidden/>
              </w:rPr>
              <w:t>267</w:t>
            </w:r>
            <w:r w:rsidR="00F01EA4" w:rsidRPr="00E75F02">
              <w:rPr>
                <w:noProof/>
                <w:webHidden/>
              </w:rPr>
              <w:fldChar w:fldCharType="end"/>
            </w:r>
          </w:hyperlink>
        </w:p>
        <w:p w14:paraId="7D1BBA87" w14:textId="2F4B14E4" w:rsidR="00F01EA4" w:rsidRPr="00E75F02" w:rsidRDefault="00000000" w:rsidP="00FB7516">
          <w:pPr>
            <w:pStyle w:val="TOC1"/>
            <w:spacing w:after="0" w:line="480" w:lineRule="auto"/>
            <w:rPr>
              <w:rFonts w:eastAsiaTheme="minorEastAsia"/>
              <w:noProof/>
              <w:kern w:val="2"/>
              <w14:ligatures w14:val="standardContextual"/>
            </w:rPr>
          </w:pPr>
          <w:hyperlink w:anchor="_Toc171695011" w:history="1">
            <w:r w:rsidR="00F01EA4" w:rsidRPr="00E75F02">
              <w:rPr>
                <w:rStyle w:val="Hyperlink"/>
                <w:noProof/>
              </w:rPr>
              <w:t>Appendix L. Alignment of Questionnaire to Research Question</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_Toc171695011 \h </w:instrText>
            </w:r>
            <w:r w:rsidR="00F01EA4" w:rsidRPr="00E75F02">
              <w:rPr>
                <w:noProof/>
                <w:webHidden/>
              </w:rPr>
            </w:r>
            <w:r w:rsidR="00F01EA4" w:rsidRPr="00E75F02">
              <w:rPr>
                <w:noProof/>
                <w:webHidden/>
              </w:rPr>
              <w:fldChar w:fldCharType="separate"/>
            </w:r>
            <w:r w:rsidR="00F01EA4" w:rsidRPr="00E75F02">
              <w:rPr>
                <w:noProof/>
                <w:webHidden/>
              </w:rPr>
              <w:t>270</w:t>
            </w:r>
            <w:r w:rsidR="00F01EA4" w:rsidRPr="00E75F02">
              <w:rPr>
                <w:noProof/>
                <w:webHidden/>
              </w:rPr>
              <w:fldChar w:fldCharType="end"/>
            </w:r>
          </w:hyperlink>
        </w:p>
        <w:p w14:paraId="2BCFD052" w14:textId="7ABF4A15" w:rsidR="00F01EA4" w:rsidRPr="00E75F02" w:rsidRDefault="00000000" w:rsidP="00FB7516">
          <w:pPr>
            <w:pStyle w:val="TOC1"/>
            <w:spacing w:after="0" w:line="480" w:lineRule="auto"/>
            <w:rPr>
              <w:rFonts w:eastAsiaTheme="minorEastAsia"/>
              <w:noProof/>
              <w:kern w:val="2"/>
              <w14:ligatures w14:val="standardContextual"/>
            </w:rPr>
          </w:pPr>
          <w:hyperlink w:anchor="_Toc171695012" w:history="1">
            <w:r w:rsidR="00F01EA4" w:rsidRPr="00E75F02">
              <w:rPr>
                <w:rStyle w:val="Hyperlink"/>
                <w:noProof/>
              </w:rPr>
              <w:t>Appendix M. Copy of Invitation to Participant (Study Advertisement)</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_Toc171695012 \h </w:instrText>
            </w:r>
            <w:r w:rsidR="00F01EA4" w:rsidRPr="00E75F02">
              <w:rPr>
                <w:noProof/>
                <w:webHidden/>
              </w:rPr>
            </w:r>
            <w:r w:rsidR="00F01EA4" w:rsidRPr="00E75F02">
              <w:rPr>
                <w:noProof/>
                <w:webHidden/>
              </w:rPr>
              <w:fldChar w:fldCharType="separate"/>
            </w:r>
            <w:r w:rsidR="00F01EA4" w:rsidRPr="00E75F02">
              <w:rPr>
                <w:noProof/>
                <w:webHidden/>
              </w:rPr>
              <w:t>271</w:t>
            </w:r>
            <w:r w:rsidR="00F01EA4" w:rsidRPr="00E75F02">
              <w:rPr>
                <w:noProof/>
                <w:webHidden/>
              </w:rPr>
              <w:fldChar w:fldCharType="end"/>
            </w:r>
          </w:hyperlink>
        </w:p>
        <w:p w14:paraId="5E779641" w14:textId="2C9A978A" w:rsidR="00F01EA4" w:rsidRPr="00E75F02" w:rsidRDefault="00000000" w:rsidP="00FB7516">
          <w:pPr>
            <w:pStyle w:val="TOC1"/>
            <w:spacing w:after="0" w:line="480" w:lineRule="auto"/>
            <w:rPr>
              <w:rFonts w:eastAsiaTheme="minorEastAsia"/>
              <w:noProof/>
              <w:kern w:val="2"/>
              <w14:ligatures w14:val="standardContextual"/>
            </w:rPr>
          </w:pPr>
          <w:hyperlink w:anchor="_Toc171695013" w:history="1">
            <w:r w:rsidR="00F01EA4" w:rsidRPr="00E75F02">
              <w:rPr>
                <w:rStyle w:val="Hyperlink"/>
                <w:noProof/>
              </w:rPr>
              <w:t>Appendix N. Full Codes, Categories , and Category Meaning</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_Toc171695013 \h </w:instrText>
            </w:r>
            <w:r w:rsidR="00F01EA4" w:rsidRPr="00E75F02">
              <w:rPr>
                <w:noProof/>
                <w:webHidden/>
              </w:rPr>
            </w:r>
            <w:r w:rsidR="00F01EA4" w:rsidRPr="00E75F02">
              <w:rPr>
                <w:noProof/>
                <w:webHidden/>
              </w:rPr>
              <w:fldChar w:fldCharType="separate"/>
            </w:r>
            <w:r w:rsidR="00F01EA4" w:rsidRPr="00E75F02">
              <w:rPr>
                <w:noProof/>
                <w:webHidden/>
              </w:rPr>
              <w:t>273</w:t>
            </w:r>
            <w:r w:rsidR="00F01EA4" w:rsidRPr="00E75F02">
              <w:rPr>
                <w:noProof/>
                <w:webHidden/>
              </w:rPr>
              <w:fldChar w:fldCharType="end"/>
            </w:r>
          </w:hyperlink>
        </w:p>
        <w:p w14:paraId="2CCC2BDB" w14:textId="2FA29C25" w:rsidR="00F01EA4" w:rsidRPr="00E75F02" w:rsidRDefault="00000000" w:rsidP="00FB7516">
          <w:pPr>
            <w:pStyle w:val="TOC1"/>
            <w:spacing w:after="0" w:line="480" w:lineRule="auto"/>
            <w:rPr>
              <w:rFonts w:eastAsiaTheme="minorEastAsia"/>
              <w:noProof/>
              <w:kern w:val="2"/>
              <w14:ligatures w14:val="standardContextual"/>
            </w:rPr>
          </w:pPr>
          <w:hyperlink w:anchor="_Toc171695014" w:history="1">
            <w:r w:rsidR="00F01EA4" w:rsidRPr="00E75F02">
              <w:rPr>
                <w:rStyle w:val="Hyperlink"/>
                <w:noProof/>
              </w:rPr>
              <w:t>Appendix O Categories to Themes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_Toc171695014 \h </w:instrText>
            </w:r>
            <w:r w:rsidR="00F01EA4" w:rsidRPr="00E75F02">
              <w:rPr>
                <w:noProof/>
                <w:webHidden/>
              </w:rPr>
            </w:r>
            <w:r w:rsidR="00F01EA4" w:rsidRPr="00E75F02">
              <w:rPr>
                <w:noProof/>
                <w:webHidden/>
              </w:rPr>
              <w:fldChar w:fldCharType="separate"/>
            </w:r>
            <w:r w:rsidR="00F01EA4" w:rsidRPr="00E75F02">
              <w:rPr>
                <w:noProof/>
                <w:webHidden/>
              </w:rPr>
              <w:t>277</w:t>
            </w:r>
            <w:r w:rsidR="00F01EA4" w:rsidRPr="00E75F02">
              <w:rPr>
                <w:noProof/>
                <w:webHidden/>
              </w:rPr>
              <w:fldChar w:fldCharType="end"/>
            </w:r>
          </w:hyperlink>
        </w:p>
        <w:p w14:paraId="2FBB4E25" w14:textId="061FE141" w:rsidR="00F01EA4" w:rsidRPr="00E75F02" w:rsidRDefault="00000000" w:rsidP="00FB7516">
          <w:pPr>
            <w:pStyle w:val="TOC1"/>
            <w:spacing w:after="0" w:line="480" w:lineRule="auto"/>
            <w:rPr>
              <w:rFonts w:eastAsiaTheme="minorEastAsia"/>
              <w:noProof/>
              <w:kern w:val="2"/>
              <w14:ligatures w14:val="standardContextual"/>
            </w:rPr>
          </w:pPr>
          <w:hyperlink w:anchor="_Toc171695015" w:history="1">
            <w:r w:rsidR="00F01EA4" w:rsidRPr="00E75F02">
              <w:rPr>
                <w:rStyle w:val="Hyperlink"/>
                <w:noProof/>
              </w:rPr>
              <w:t>Appendix P  Final Themes to Research Questions</w:t>
            </w:r>
            <w:r w:rsidR="00F01EA4" w:rsidRPr="00E75F02">
              <w:rPr>
                <w:noProof/>
                <w:webHidden/>
              </w:rPr>
              <w:tab/>
            </w:r>
            <w:r w:rsidR="00F01EA4" w:rsidRPr="00E75F02">
              <w:rPr>
                <w:noProof/>
                <w:webHidden/>
              </w:rPr>
              <w:fldChar w:fldCharType="begin"/>
            </w:r>
            <w:r w:rsidR="00F01EA4" w:rsidRPr="00E75F02">
              <w:rPr>
                <w:noProof/>
                <w:webHidden/>
              </w:rPr>
              <w:instrText xml:space="preserve"> PAGEREF _Toc171695015 \h </w:instrText>
            </w:r>
            <w:r w:rsidR="00F01EA4" w:rsidRPr="00E75F02">
              <w:rPr>
                <w:noProof/>
                <w:webHidden/>
              </w:rPr>
            </w:r>
            <w:r w:rsidR="00F01EA4" w:rsidRPr="00E75F02">
              <w:rPr>
                <w:noProof/>
                <w:webHidden/>
              </w:rPr>
              <w:fldChar w:fldCharType="separate"/>
            </w:r>
            <w:r w:rsidR="00F01EA4" w:rsidRPr="00E75F02">
              <w:rPr>
                <w:noProof/>
                <w:webHidden/>
              </w:rPr>
              <w:t>279</w:t>
            </w:r>
            <w:r w:rsidR="00F01EA4" w:rsidRPr="00E75F02">
              <w:rPr>
                <w:noProof/>
                <w:webHidden/>
              </w:rPr>
              <w:fldChar w:fldCharType="end"/>
            </w:r>
          </w:hyperlink>
        </w:p>
        <w:p w14:paraId="163240DF" w14:textId="3FB1B643" w:rsidR="0088788A" w:rsidRPr="00E75F02" w:rsidRDefault="00B55A63" w:rsidP="00F01EA4">
          <w:pPr>
            <w:pStyle w:val="TOC1"/>
            <w:spacing w:after="0" w:line="480" w:lineRule="auto"/>
          </w:pPr>
          <w:r w:rsidRPr="00E75F02">
            <w:rPr>
              <w:b/>
              <w:bCs/>
              <w:noProof/>
            </w:rPr>
            <w:fldChar w:fldCharType="end"/>
          </w:r>
        </w:p>
      </w:sdtContent>
    </w:sdt>
    <w:p w14:paraId="0792F40E" w14:textId="77777777" w:rsidR="0002610F" w:rsidRPr="00E75F02" w:rsidRDefault="0002610F">
      <w:pPr>
        <w:spacing w:line="240" w:lineRule="auto"/>
        <w:ind w:firstLine="0"/>
        <w:rPr>
          <w:b/>
          <w:bCs/>
          <w:color w:val="000000"/>
        </w:rPr>
      </w:pPr>
      <w:bookmarkStart w:id="19" w:name="_Toc481674092"/>
      <w:bookmarkStart w:id="20" w:name="_Toc503990718"/>
      <w:bookmarkStart w:id="21" w:name="_Hlk534872638"/>
      <w:r w:rsidRPr="00E75F02">
        <w:br w:type="page"/>
      </w:r>
    </w:p>
    <w:p w14:paraId="1CC61387" w14:textId="74053A1A" w:rsidR="005613E5" w:rsidRPr="00E75F02" w:rsidRDefault="005613E5" w:rsidP="00F77AB5">
      <w:pPr>
        <w:pStyle w:val="Heading1"/>
      </w:pPr>
      <w:bookmarkStart w:id="22" w:name="_Toc171694913"/>
      <w:r w:rsidRPr="00E75F02">
        <w:lastRenderedPageBreak/>
        <w:t>List</w:t>
      </w:r>
      <w:r w:rsidR="00352F41" w:rsidRPr="00E75F02">
        <w:t xml:space="preserve"> </w:t>
      </w:r>
      <w:r w:rsidRPr="00E75F02">
        <w:t>of</w:t>
      </w:r>
      <w:r w:rsidR="00352F41" w:rsidRPr="00E75F02">
        <w:t xml:space="preserve"> </w:t>
      </w:r>
      <w:r w:rsidRPr="00E75F02">
        <w:t>Tables</w:t>
      </w:r>
      <w:bookmarkEnd w:id="19"/>
      <w:bookmarkEnd w:id="20"/>
      <w:bookmarkEnd w:id="22"/>
    </w:p>
    <w:p w14:paraId="17009F87" w14:textId="3EBC7C48" w:rsidR="003A0A76" w:rsidRPr="00FB7516" w:rsidRDefault="00A426DC">
      <w:pPr>
        <w:pStyle w:val="TableofFigures"/>
        <w:rPr>
          <w:ins w:id="23" w:author="Felicia Williams" w:date="2024-07-11T23:43:00Z"/>
          <w:rFonts w:asciiTheme="minorHAnsi" w:eastAsiaTheme="minorEastAsia" w:hAnsiTheme="minorHAnsi" w:cstheme="minorBidi"/>
          <w:noProof/>
          <w:kern w:val="2"/>
          <w:sz w:val="22"/>
          <w:szCs w:val="22"/>
          <w14:ligatures w14:val="standardContextual"/>
        </w:rPr>
      </w:pPr>
      <w:r w:rsidRPr="00E75F02">
        <w:rPr>
          <w:szCs w:val="24"/>
        </w:rPr>
        <w:fldChar w:fldCharType="begin"/>
      </w:r>
      <w:r w:rsidRPr="00E75F02">
        <w:rPr>
          <w:szCs w:val="24"/>
        </w:rPr>
        <w:instrText xml:space="preserve"> TOC \t "Table Title" \c "Table" </w:instrText>
      </w:r>
      <w:r w:rsidRPr="00E75F02">
        <w:rPr>
          <w:szCs w:val="24"/>
        </w:rPr>
        <w:fldChar w:fldCharType="separate"/>
      </w:r>
      <w:ins w:id="24" w:author="Felicia Williams" w:date="2024-07-11T23:43:00Z">
        <w:r w:rsidR="003A0A76" w:rsidRPr="00E75F02">
          <w:rPr>
            <w:b/>
            <w:bCs/>
            <w:noProof/>
            <w:szCs w:val="24"/>
          </w:rPr>
          <w:t>Table 1</w:t>
        </w:r>
        <w:r w:rsidR="003A0A76" w:rsidRPr="00E75F02">
          <w:rPr>
            <w:noProof/>
            <w:szCs w:val="24"/>
          </w:rPr>
          <w:t xml:space="preserve">  </w:t>
        </w:r>
        <w:r w:rsidR="003A0A76" w:rsidRPr="00E75F02">
          <w:rPr>
            <w:i/>
            <w:noProof/>
            <w:szCs w:val="24"/>
          </w:rPr>
          <w:t>Alignment Table</w:t>
        </w:r>
        <w:r w:rsidR="003A0A76" w:rsidRPr="00E75F02">
          <w:rPr>
            <w:noProof/>
            <w:szCs w:val="24"/>
          </w:rPr>
          <w:tab/>
        </w:r>
        <w:r w:rsidR="003A0A76" w:rsidRPr="00E75F02">
          <w:rPr>
            <w:noProof/>
            <w:szCs w:val="24"/>
          </w:rPr>
          <w:fldChar w:fldCharType="begin"/>
        </w:r>
        <w:r w:rsidR="003A0A76" w:rsidRPr="00E75F02">
          <w:rPr>
            <w:noProof/>
            <w:szCs w:val="24"/>
          </w:rPr>
          <w:instrText xml:space="preserve"> PAGEREF _Toc171633801 \h </w:instrText>
        </w:r>
      </w:ins>
      <w:r w:rsidR="003A0A76" w:rsidRPr="00E75F02">
        <w:rPr>
          <w:noProof/>
          <w:szCs w:val="24"/>
        </w:rPr>
      </w:r>
      <w:r w:rsidR="003A0A76" w:rsidRPr="00E75F02">
        <w:rPr>
          <w:noProof/>
          <w:szCs w:val="24"/>
        </w:rPr>
        <w:fldChar w:fldCharType="separate"/>
      </w:r>
      <w:ins w:id="25" w:author="Felicia Williams" w:date="2024-07-11T23:43:00Z">
        <w:r w:rsidR="003A0A76" w:rsidRPr="00E75F02">
          <w:rPr>
            <w:noProof/>
            <w:szCs w:val="24"/>
          </w:rPr>
          <w:t>8</w:t>
        </w:r>
        <w:r w:rsidR="003A0A76" w:rsidRPr="00E75F02">
          <w:rPr>
            <w:noProof/>
            <w:szCs w:val="24"/>
          </w:rPr>
          <w:fldChar w:fldCharType="end"/>
        </w:r>
      </w:ins>
    </w:p>
    <w:p w14:paraId="0DF4BB1D" w14:textId="35950D08" w:rsidR="003A0A76" w:rsidRPr="00FB7516" w:rsidRDefault="003A0A76">
      <w:pPr>
        <w:pStyle w:val="TableofFigures"/>
        <w:rPr>
          <w:ins w:id="26" w:author="Felicia Williams" w:date="2024-07-11T23:43:00Z"/>
          <w:rFonts w:asciiTheme="minorHAnsi" w:eastAsiaTheme="minorEastAsia" w:hAnsiTheme="minorHAnsi" w:cstheme="minorBidi"/>
          <w:noProof/>
          <w:kern w:val="2"/>
          <w:sz w:val="22"/>
          <w:szCs w:val="22"/>
          <w14:ligatures w14:val="standardContextual"/>
        </w:rPr>
      </w:pPr>
      <w:ins w:id="27" w:author="Felicia Williams" w:date="2024-07-11T23:43:00Z">
        <w:r w:rsidRPr="00E75F02">
          <w:rPr>
            <w:b/>
            <w:bCs/>
            <w:noProof/>
            <w:szCs w:val="24"/>
          </w:rPr>
          <w:t>Table 2</w:t>
        </w:r>
        <w:r w:rsidRPr="00E75F02">
          <w:rPr>
            <w:noProof/>
            <w:szCs w:val="24"/>
          </w:rPr>
          <w:t xml:space="preserve">  </w:t>
        </w:r>
        <w:r w:rsidRPr="00E75F02">
          <w:rPr>
            <w:i/>
            <w:noProof/>
            <w:szCs w:val="24"/>
          </w:rPr>
          <w:t>Descriptive Information for Interviews</w:t>
        </w:r>
        <w:r w:rsidRPr="00E75F02">
          <w:rPr>
            <w:noProof/>
            <w:szCs w:val="24"/>
          </w:rPr>
          <w:tab/>
        </w:r>
        <w:r w:rsidRPr="00E75F02">
          <w:rPr>
            <w:noProof/>
            <w:szCs w:val="24"/>
          </w:rPr>
          <w:fldChar w:fldCharType="begin"/>
        </w:r>
        <w:r w:rsidRPr="00E75F02">
          <w:rPr>
            <w:noProof/>
            <w:szCs w:val="24"/>
          </w:rPr>
          <w:instrText xml:space="preserve"> PAGEREF _Toc171633802 \h </w:instrText>
        </w:r>
      </w:ins>
      <w:r w:rsidRPr="00E75F02">
        <w:rPr>
          <w:noProof/>
          <w:szCs w:val="24"/>
        </w:rPr>
      </w:r>
      <w:r w:rsidRPr="00E75F02">
        <w:rPr>
          <w:noProof/>
          <w:szCs w:val="24"/>
        </w:rPr>
        <w:fldChar w:fldCharType="separate"/>
      </w:r>
      <w:ins w:id="28" w:author="Felicia Williams" w:date="2024-07-11T23:43:00Z">
        <w:r w:rsidRPr="00E75F02">
          <w:rPr>
            <w:noProof/>
            <w:szCs w:val="24"/>
          </w:rPr>
          <w:t>99</w:t>
        </w:r>
        <w:r w:rsidRPr="00E75F02">
          <w:rPr>
            <w:noProof/>
            <w:szCs w:val="24"/>
          </w:rPr>
          <w:fldChar w:fldCharType="end"/>
        </w:r>
      </w:ins>
    </w:p>
    <w:p w14:paraId="00BAFC70" w14:textId="3AE83379" w:rsidR="003A0A76" w:rsidRPr="00FB7516" w:rsidRDefault="003A0A76">
      <w:pPr>
        <w:pStyle w:val="TableofFigures"/>
        <w:rPr>
          <w:ins w:id="29" w:author="Felicia Williams" w:date="2024-07-11T23:43:00Z"/>
          <w:rFonts w:asciiTheme="minorHAnsi" w:eastAsiaTheme="minorEastAsia" w:hAnsiTheme="minorHAnsi" w:cstheme="minorBidi"/>
          <w:noProof/>
          <w:kern w:val="2"/>
          <w:sz w:val="22"/>
          <w:szCs w:val="22"/>
          <w14:ligatures w14:val="standardContextual"/>
        </w:rPr>
      </w:pPr>
      <w:ins w:id="30" w:author="Felicia Williams" w:date="2024-07-11T23:43:00Z">
        <w:r w:rsidRPr="00E75F02">
          <w:rPr>
            <w:b/>
            <w:bCs/>
            <w:noProof/>
            <w:szCs w:val="24"/>
          </w:rPr>
          <w:t>Table 3</w:t>
        </w:r>
        <w:r w:rsidRPr="00E75F02">
          <w:rPr>
            <w:noProof/>
            <w:szCs w:val="24"/>
          </w:rPr>
          <w:t xml:space="preserve">  </w:t>
        </w:r>
        <w:r w:rsidRPr="00E75F02">
          <w:rPr>
            <w:i/>
            <w:noProof/>
            <w:szCs w:val="24"/>
          </w:rPr>
          <w:t>Data Collection Characteristics for Questionnaire</w:t>
        </w:r>
        <w:r w:rsidRPr="00E75F02">
          <w:rPr>
            <w:noProof/>
            <w:szCs w:val="24"/>
          </w:rPr>
          <w:tab/>
        </w:r>
        <w:r w:rsidRPr="00E75F02">
          <w:rPr>
            <w:noProof/>
            <w:szCs w:val="24"/>
          </w:rPr>
          <w:fldChar w:fldCharType="begin"/>
        </w:r>
        <w:r w:rsidRPr="00E75F02">
          <w:rPr>
            <w:noProof/>
            <w:szCs w:val="24"/>
          </w:rPr>
          <w:instrText xml:space="preserve"> PAGEREF _Toc171633803 \h </w:instrText>
        </w:r>
      </w:ins>
      <w:r w:rsidRPr="00E75F02">
        <w:rPr>
          <w:noProof/>
          <w:szCs w:val="24"/>
        </w:rPr>
      </w:r>
      <w:r w:rsidRPr="00E75F02">
        <w:rPr>
          <w:noProof/>
          <w:szCs w:val="24"/>
        </w:rPr>
        <w:fldChar w:fldCharType="separate"/>
      </w:r>
      <w:ins w:id="31" w:author="Felicia Williams" w:date="2024-07-11T23:43:00Z">
        <w:r w:rsidRPr="00E75F02">
          <w:rPr>
            <w:noProof/>
            <w:szCs w:val="24"/>
          </w:rPr>
          <w:t>100</w:t>
        </w:r>
        <w:r w:rsidRPr="00E75F02">
          <w:rPr>
            <w:noProof/>
            <w:szCs w:val="24"/>
          </w:rPr>
          <w:fldChar w:fldCharType="end"/>
        </w:r>
      </w:ins>
    </w:p>
    <w:p w14:paraId="2073114F" w14:textId="6FFA3131" w:rsidR="003A0A76" w:rsidRPr="00FB7516" w:rsidRDefault="003A0A76">
      <w:pPr>
        <w:pStyle w:val="TableofFigures"/>
        <w:rPr>
          <w:ins w:id="32" w:author="Felicia Williams" w:date="2024-07-11T23:43:00Z"/>
          <w:rFonts w:asciiTheme="minorHAnsi" w:eastAsiaTheme="minorEastAsia" w:hAnsiTheme="minorHAnsi" w:cstheme="minorBidi"/>
          <w:noProof/>
          <w:kern w:val="2"/>
          <w:sz w:val="22"/>
          <w:szCs w:val="22"/>
          <w14:ligatures w14:val="standardContextual"/>
        </w:rPr>
      </w:pPr>
      <w:ins w:id="33" w:author="Felicia Williams" w:date="2024-07-11T23:43:00Z">
        <w:r w:rsidRPr="00E75F02">
          <w:rPr>
            <w:b/>
            <w:bCs/>
            <w:noProof/>
            <w:szCs w:val="24"/>
          </w:rPr>
          <w:t>Table 4</w:t>
        </w:r>
        <w:r w:rsidRPr="00E75F02">
          <w:rPr>
            <w:noProof/>
            <w:szCs w:val="24"/>
          </w:rPr>
          <w:t xml:space="preserve">  </w:t>
        </w:r>
        <w:r w:rsidRPr="00E75F02">
          <w:rPr>
            <w:i/>
            <w:noProof/>
            <w:szCs w:val="24"/>
          </w:rPr>
          <w:t>Participant Demographic Characteristics from Questionnaire</w:t>
        </w:r>
        <w:r w:rsidRPr="00E75F02">
          <w:rPr>
            <w:noProof/>
            <w:szCs w:val="24"/>
          </w:rPr>
          <w:tab/>
        </w:r>
        <w:r w:rsidRPr="00E75F02">
          <w:rPr>
            <w:noProof/>
            <w:szCs w:val="24"/>
          </w:rPr>
          <w:fldChar w:fldCharType="begin"/>
        </w:r>
        <w:r w:rsidRPr="00E75F02">
          <w:rPr>
            <w:noProof/>
            <w:szCs w:val="24"/>
          </w:rPr>
          <w:instrText xml:space="preserve"> PAGEREF _Toc171633804 \h </w:instrText>
        </w:r>
      </w:ins>
      <w:r w:rsidRPr="00E75F02">
        <w:rPr>
          <w:noProof/>
          <w:szCs w:val="24"/>
        </w:rPr>
      </w:r>
      <w:r w:rsidRPr="00E75F02">
        <w:rPr>
          <w:noProof/>
          <w:szCs w:val="24"/>
        </w:rPr>
        <w:fldChar w:fldCharType="separate"/>
      </w:r>
      <w:ins w:id="34" w:author="Felicia Williams" w:date="2024-07-11T23:43:00Z">
        <w:r w:rsidRPr="00E75F02">
          <w:rPr>
            <w:noProof/>
            <w:szCs w:val="24"/>
          </w:rPr>
          <w:t>102</w:t>
        </w:r>
        <w:r w:rsidRPr="00E75F02">
          <w:rPr>
            <w:noProof/>
            <w:szCs w:val="24"/>
          </w:rPr>
          <w:fldChar w:fldCharType="end"/>
        </w:r>
      </w:ins>
    </w:p>
    <w:p w14:paraId="796BB526" w14:textId="21703937" w:rsidR="003A0A76" w:rsidRPr="00FB7516" w:rsidRDefault="003A0A76">
      <w:pPr>
        <w:pStyle w:val="TableofFigures"/>
        <w:rPr>
          <w:ins w:id="35" w:author="Felicia Williams" w:date="2024-07-11T23:43:00Z"/>
          <w:rFonts w:asciiTheme="minorHAnsi" w:eastAsiaTheme="minorEastAsia" w:hAnsiTheme="minorHAnsi" w:cstheme="minorBidi"/>
          <w:noProof/>
          <w:kern w:val="2"/>
          <w:sz w:val="22"/>
          <w:szCs w:val="22"/>
          <w14:ligatures w14:val="standardContextual"/>
        </w:rPr>
      </w:pPr>
      <w:ins w:id="36" w:author="Felicia Williams" w:date="2024-07-11T23:43:00Z">
        <w:r w:rsidRPr="00E75F02">
          <w:rPr>
            <w:b/>
            <w:bCs/>
            <w:noProof/>
            <w:szCs w:val="24"/>
          </w:rPr>
          <w:t>Table 5</w:t>
        </w:r>
        <w:r w:rsidRPr="00E75F02">
          <w:rPr>
            <w:noProof/>
            <w:szCs w:val="24"/>
          </w:rPr>
          <w:t xml:space="preserve">  </w:t>
        </w:r>
        <w:r w:rsidRPr="00E75F02">
          <w:rPr>
            <w:i/>
            <w:noProof/>
            <w:szCs w:val="24"/>
          </w:rPr>
          <w:t>Example of Generating Initial Codes from the interviews</w:t>
        </w:r>
        <w:r w:rsidRPr="00E75F02">
          <w:rPr>
            <w:noProof/>
            <w:szCs w:val="24"/>
          </w:rPr>
          <w:tab/>
        </w:r>
        <w:r w:rsidRPr="00E75F02">
          <w:rPr>
            <w:noProof/>
            <w:szCs w:val="24"/>
          </w:rPr>
          <w:fldChar w:fldCharType="begin"/>
        </w:r>
        <w:r w:rsidRPr="00E75F02">
          <w:rPr>
            <w:noProof/>
            <w:szCs w:val="24"/>
          </w:rPr>
          <w:instrText xml:space="preserve"> PAGEREF _Toc171633805 \h </w:instrText>
        </w:r>
      </w:ins>
      <w:r w:rsidRPr="00E75F02">
        <w:rPr>
          <w:noProof/>
          <w:szCs w:val="24"/>
        </w:rPr>
      </w:r>
      <w:r w:rsidRPr="00E75F02">
        <w:rPr>
          <w:noProof/>
          <w:szCs w:val="24"/>
        </w:rPr>
        <w:fldChar w:fldCharType="separate"/>
      </w:r>
      <w:ins w:id="37" w:author="Felicia Williams" w:date="2024-07-11T23:43:00Z">
        <w:r w:rsidRPr="00E75F02">
          <w:rPr>
            <w:noProof/>
            <w:szCs w:val="24"/>
          </w:rPr>
          <w:t>110</w:t>
        </w:r>
        <w:r w:rsidRPr="00E75F02">
          <w:rPr>
            <w:noProof/>
            <w:szCs w:val="24"/>
          </w:rPr>
          <w:fldChar w:fldCharType="end"/>
        </w:r>
      </w:ins>
    </w:p>
    <w:p w14:paraId="34117A04" w14:textId="35E12339" w:rsidR="003A0A76" w:rsidRPr="00FB7516" w:rsidRDefault="003A0A76">
      <w:pPr>
        <w:pStyle w:val="TableofFigures"/>
        <w:rPr>
          <w:ins w:id="38" w:author="Felicia Williams" w:date="2024-07-11T23:43:00Z"/>
          <w:rFonts w:asciiTheme="minorHAnsi" w:eastAsiaTheme="minorEastAsia" w:hAnsiTheme="minorHAnsi" w:cstheme="minorBidi"/>
          <w:noProof/>
          <w:kern w:val="2"/>
          <w:sz w:val="22"/>
          <w:szCs w:val="22"/>
          <w14:ligatures w14:val="standardContextual"/>
        </w:rPr>
      </w:pPr>
      <w:ins w:id="39" w:author="Felicia Williams" w:date="2024-07-11T23:43:00Z">
        <w:r w:rsidRPr="00E75F02">
          <w:rPr>
            <w:b/>
            <w:bCs/>
            <w:noProof/>
            <w:szCs w:val="24"/>
          </w:rPr>
          <w:t>Table 6</w:t>
        </w:r>
        <w:r w:rsidRPr="00E75F02">
          <w:rPr>
            <w:noProof/>
            <w:szCs w:val="24"/>
          </w:rPr>
          <w:t xml:space="preserve">  </w:t>
        </w:r>
        <w:r w:rsidRPr="00E75F02">
          <w:rPr>
            <w:i/>
            <w:noProof/>
            <w:szCs w:val="24"/>
          </w:rPr>
          <w:t>Example Codes to Categories</w:t>
        </w:r>
        <w:r w:rsidRPr="00E75F02">
          <w:rPr>
            <w:noProof/>
            <w:szCs w:val="24"/>
          </w:rPr>
          <w:tab/>
        </w:r>
        <w:r w:rsidRPr="00E75F02">
          <w:rPr>
            <w:noProof/>
            <w:szCs w:val="24"/>
          </w:rPr>
          <w:fldChar w:fldCharType="begin"/>
        </w:r>
        <w:r w:rsidRPr="00E75F02">
          <w:rPr>
            <w:noProof/>
            <w:szCs w:val="24"/>
          </w:rPr>
          <w:instrText xml:space="preserve"> PAGEREF _Toc171633806 \h </w:instrText>
        </w:r>
      </w:ins>
      <w:r w:rsidRPr="00E75F02">
        <w:rPr>
          <w:noProof/>
          <w:szCs w:val="24"/>
        </w:rPr>
      </w:r>
      <w:r w:rsidRPr="00E75F02">
        <w:rPr>
          <w:noProof/>
          <w:szCs w:val="24"/>
        </w:rPr>
        <w:fldChar w:fldCharType="separate"/>
      </w:r>
      <w:ins w:id="40" w:author="Felicia Williams" w:date="2024-07-11T23:43:00Z">
        <w:r w:rsidRPr="00E75F02">
          <w:rPr>
            <w:noProof/>
            <w:szCs w:val="24"/>
          </w:rPr>
          <w:t>113</w:t>
        </w:r>
        <w:r w:rsidRPr="00E75F02">
          <w:rPr>
            <w:noProof/>
            <w:szCs w:val="24"/>
          </w:rPr>
          <w:fldChar w:fldCharType="end"/>
        </w:r>
      </w:ins>
    </w:p>
    <w:p w14:paraId="1D82A96C" w14:textId="340CFE2C" w:rsidR="003A0A76" w:rsidRPr="00FB7516" w:rsidRDefault="003A0A76">
      <w:pPr>
        <w:pStyle w:val="TableofFigures"/>
        <w:rPr>
          <w:ins w:id="41" w:author="Felicia Williams" w:date="2024-07-11T23:43:00Z"/>
          <w:rFonts w:asciiTheme="minorHAnsi" w:eastAsiaTheme="minorEastAsia" w:hAnsiTheme="minorHAnsi" w:cstheme="minorBidi"/>
          <w:noProof/>
          <w:kern w:val="2"/>
          <w:sz w:val="22"/>
          <w:szCs w:val="22"/>
          <w14:ligatures w14:val="standardContextual"/>
        </w:rPr>
      </w:pPr>
      <w:ins w:id="42" w:author="Felicia Williams" w:date="2024-07-11T23:43:00Z">
        <w:r w:rsidRPr="00E75F02">
          <w:rPr>
            <w:b/>
            <w:bCs/>
            <w:noProof/>
            <w:szCs w:val="24"/>
          </w:rPr>
          <w:t>Table 7</w:t>
        </w:r>
        <w:r w:rsidRPr="00E75F02">
          <w:rPr>
            <w:noProof/>
            <w:szCs w:val="24"/>
          </w:rPr>
          <w:t xml:space="preserve">  </w:t>
        </w:r>
        <w:r w:rsidRPr="00E75F02">
          <w:rPr>
            <w:i/>
            <w:noProof/>
            <w:szCs w:val="24"/>
          </w:rPr>
          <w:t>Example of Codes to Category to Themes</w:t>
        </w:r>
        <w:r w:rsidRPr="00E75F02">
          <w:rPr>
            <w:noProof/>
            <w:szCs w:val="24"/>
          </w:rPr>
          <w:t xml:space="preserve"> </w:t>
        </w:r>
        <w:r w:rsidRPr="00E75F02">
          <w:rPr>
            <w:noProof/>
            <w:szCs w:val="24"/>
          </w:rPr>
          <w:tab/>
        </w:r>
        <w:r w:rsidRPr="00E75F02">
          <w:rPr>
            <w:noProof/>
            <w:szCs w:val="24"/>
          </w:rPr>
          <w:fldChar w:fldCharType="begin"/>
        </w:r>
        <w:r w:rsidRPr="00E75F02">
          <w:rPr>
            <w:noProof/>
            <w:szCs w:val="24"/>
          </w:rPr>
          <w:instrText xml:space="preserve"> PAGEREF _Toc171633807 \h </w:instrText>
        </w:r>
      </w:ins>
      <w:r w:rsidRPr="00E75F02">
        <w:rPr>
          <w:noProof/>
          <w:szCs w:val="24"/>
        </w:rPr>
      </w:r>
      <w:r w:rsidRPr="00E75F02">
        <w:rPr>
          <w:noProof/>
          <w:szCs w:val="24"/>
        </w:rPr>
        <w:fldChar w:fldCharType="separate"/>
      </w:r>
      <w:ins w:id="43" w:author="Felicia Williams" w:date="2024-07-11T23:43:00Z">
        <w:r w:rsidRPr="00E75F02">
          <w:rPr>
            <w:noProof/>
            <w:szCs w:val="24"/>
          </w:rPr>
          <w:t>115</w:t>
        </w:r>
        <w:r w:rsidRPr="00E75F02">
          <w:rPr>
            <w:noProof/>
            <w:szCs w:val="24"/>
          </w:rPr>
          <w:fldChar w:fldCharType="end"/>
        </w:r>
      </w:ins>
    </w:p>
    <w:p w14:paraId="38AA5007" w14:textId="179AD16F" w:rsidR="003A0A76" w:rsidRPr="00FB7516" w:rsidRDefault="003A0A76">
      <w:pPr>
        <w:pStyle w:val="TableofFigures"/>
        <w:rPr>
          <w:ins w:id="44" w:author="Felicia Williams" w:date="2024-07-11T23:43:00Z"/>
          <w:rFonts w:asciiTheme="minorHAnsi" w:eastAsiaTheme="minorEastAsia" w:hAnsiTheme="minorHAnsi" w:cstheme="minorBidi"/>
          <w:noProof/>
          <w:kern w:val="2"/>
          <w:sz w:val="22"/>
          <w:szCs w:val="22"/>
          <w14:ligatures w14:val="standardContextual"/>
        </w:rPr>
      </w:pPr>
      <w:ins w:id="45" w:author="Felicia Williams" w:date="2024-07-11T23:43:00Z">
        <w:r w:rsidRPr="00E75F02">
          <w:rPr>
            <w:b/>
            <w:bCs/>
            <w:noProof/>
            <w:szCs w:val="24"/>
          </w:rPr>
          <w:t>Table 8</w:t>
        </w:r>
        <w:r w:rsidRPr="00E75F02">
          <w:rPr>
            <w:noProof/>
            <w:szCs w:val="24"/>
          </w:rPr>
          <w:t xml:space="preserve">  </w:t>
        </w:r>
        <w:r w:rsidRPr="00E75F02">
          <w:rPr>
            <w:i/>
            <w:noProof/>
            <w:szCs w:val="24"/>
          </w:rPr>
          <w:t>Analyzing Themes</w:t>
        </w:r>
        <w:r w:rsidRPr="00E75F02">
          <w:rPr>
            <w:noProof/>
            <w:szCs w:val="24"/>
          </w:rPr>
          <w:tab/>
        </w:r>
        <w:r w:rsidRPr="00E75F02">
          <w:rPr>
            <w:noProof/>
            <w:szCs w:val="24"/>
          </w:rPr>
          <w:fldChar w:fldCharType="begin"/>
        </w:r>
        <w:r w:rsidRPr="00E75F02">
          <w:rPr>
            <w:noProof/>
            <w:szCs w:val="24"/>
          </w:rPr>
          <w:instrText xml:space="preserve"> PAGEREF _Toc171633808 \h </w:instrText>
        </w:r>
      </w:ins>
      <w:r w:rsidRPr="00E75F02">
        <w:rPr>
          <w:noProof/>
          <w:szCs w:val="24"/>
        </w:rPr>
      </w:r>
      <w:r w:rsidRPr="00E75F02">
        <w:rPr>
          <w:noProof/>
          <w:szCs w:val="24"/>
        </w:rPr>
        <w:fldChar w:fldCharType="separate"/>
      </w:r>
      <w:ins w:id="46" w:author="Felicia Williams" w:date="2024-07-11T23:43:00Z">
        <w:r w:rsidRPr="00E75F02">
          <w:rPr>
            <w:noProof/>
            <w:szCs w:val="24"/>
          </w:rPr>
          <w:t>116</w:t>
        </w:r>
        <w:r w:rsidRPr="00E75F02">
          <w:rPr>
            <w:noProof/>
            <w:szCs w:val="24"/>
          </w:rPr>
          <w:fldChar w:fldCharType="end"/>
        </w:r>
      </w:ins>
    </w:p>
    <w:p w14:paraId="78CCF46E" w14:textId="5D7F9FC2" w:rsidR="003A0A76" w:rsidRPr="00FB7516" w:rsidRDefault="003A0A76">
      <w:pPr>
        <w:pStyle w:val="TableofFigures"/>
        <w:rPr>
          <w:ins w:id="47" w:author="Felicia Williams" w:date="2024-07-11T23:43:00Z"/>
          <w:rFonts w:asciiTheme="minorHAnsi" w:eastAsiaTheme="minorEastAsia" w:hAnsiTheme="minorHAnsi" w:cstheme="minorBidi"/>
          <w:noProof/>
          <w:kern w:val="2"/>
          <w:sz w:val="22"/>
          <w:szCs w:val="22"/>
          <w14:ligatures w14:val="standardContextual"/>
        </w:rPr>
      </w:pPr>
      <w:ins w:id="48" w:author="Felicia Williams" w:date="2024-07-11T23:43:00Z">
        <w:r w:rsidRPr="00E75F02">
          <w:rPr>
            <w:b/>
            <w:bCs/>
            <w:noProof/>
            <w:szCs w:val="24"/>
          </w:rPr>
          <w:t>Table 9</w:t>
        </w:r>
        <w:r w:rsidRPr="00E75F02">
          <w:rPr>
            <w:noProof/>
            <w:szCs w:val="24"/>
          </w:rPr>
          <w:t xml:space="preserve">  </w:t>
        </w:r>
        <w:r w:rsidRPr="00E75F02">
          <w:rPr>
            <w:i/>
            <w:noProof/>
            <w:szCs w:val="24"/>
          </w:rPr>
          <w:t>Themes, Theme Meanings, and Aligned Categories</w:t>
        </w:r>
        <w:r w:rsidRPr="00E75F02">
          <w:rPr>
            <w:noProof/>
            <w:szCs w:val="24"/>
          </w:rPr>
          <w:tab/>
        </w:r>
        <w:r w:rsidRPr="00E75F02">
          <w:rPr>
            <w:noProof/>
            <w:szCs w:val="24"/>
          </w:rPr>
          <w:fldChar w:fldCharType="begin"/>
        </w:r>
        <w:r w:rsidRPr="00E75F02">
          <w:rPr>
            <w:noProof/>
            <w:szCs w:val="24"/>
          </w:rPr>
          <w:instrText xml:space="preserve"> PAGEREF _Toc171633809 \h </w:instrText>
        </w:r>
      </w:ins>
      <w:r w:rsidRPr="00E75F02">
        <w:rPr>
          <w:noProof/>
          <w:szCs w:val="24"/>
        </w:rPr>
      </w:r>
      <w:r w:rsidRPr="00E75F02">
        <w:rPr>
          <w:noProof/>
          <w:szCs w:val="24"/>
        </w:rPr>
        <w:fldChar w:fldCharType="separate"/>
      </w:r>
      <w:ins w:id="49" w:author="Felicia Williams" w:date="2024-07-11T23:43:00Z">
        <w:r w:rsidRPr="00E75F02">
          <w:rPr>
            <w:noProof/>
            <w:szCs w:val="24"/>
          </w:rPr>
          <w:t>117</w:t>
        </w:r>
        <w:r w:rsidRPr="00E75F02">
          <w:rPr>
            <w:noProof/>
            <w:szCs w:val="24"/>
          </w:rPr>
          <w:fldChar w:fldCharType="end"/>
        </w:r>
      </w:ins>
    </w:p>
    <w:p w14:paraId="69CA22A2" w14:textId="3A147E0D" w:rsidR="003A0A76" w:rsidRPr="00FB7516" w:rsidRDefault="003A0A76">
      <w:pPr>
        <w:pStyle w:val="TableofFigures"/>
        <w:rPr>
          <w:ins w:id="50" w:author="Felicia Williams" w:date="2024-07-11T23:43:00Z"/>
          <w:rFonts w:asciiTheme="minorHAnsi" w:eastAsiaTheme="minorEastAsia" w:hAnsiTheme="minorHAnsi" w:cstheme="minorBidi"/>
          <w:noProof/>
          <w:kern w:val="2"/>
          <w:sz w:val="22"/>
          <w:szCs w:val="22"/>
          <w14:ligatures w14:val="standardContextual"/>
        </w:rPr>
      </w:pPr>
      <w:ins w:id="51" w:author="Felicia Williams" w:date="2024-07-11T23:43:00Z">
        <w:r w:rsidRPr="00E75F02">
          <w:rPr>
            <w:i/>
            <w:noProof/>
            <w:szCs w:val="24"/>
          </w:rPr>
          <w:t>Questionnaire and RQ Alignment</w:t>
        </w:r>
        <w:r w:rsidRPr="00E75F02">
          <w:rPr>
            <w:noProof/>
            <w:szCs w:val="24"/>
          </w:rPr>
          <w:tab/>
        </w:r>
        <w:r w:rsidRPr="00E75F02">
          <w:rPr>
            <w:noProof/>
            <w:szCs w:val="24"/>
          </w:rPr>
          <w:fldChar w:fldCharType="begin"/>
        </w:r>
        <w:r w:rsidRPr="00E75F02">
          <w:rPr>
            <w:noProof/>
            <w:szCs w:val="24"/>
          </w:rPr>
          <w:instrText xml:space="preserve"> PAGEREF _Toc171633810 \h </w:instrText>
        </w:r>
      </w:ins>
      <w:r w:rsidRPr="00E75F02">
        <w:rPr>
          <w:noProof/>
          <w:szCs w:val="24"/>
        </w:rPr>
      </w:r>
      <w:r w:rsidRPr="00E75F02">
        <w:rPr>
          <w:noProof/>
          <w:szCs w:val="24"/>
        </w:rPr>
        <w:fldChar w:fldCharType="separate"/>
      </w:r>
      <w:ins w:id="52" w:author="Felicia Williams" w:date="2024-07-11T23:43:00Z">
        <w:r w:rsidRPr="00E75F02">
          <w:rPr>
            <w:noProof/>
            <w:szCs w:val="24"/>
          </w:rPr>
          <w:t>280</w:t>
        </w:r>
        <w:r w:rsidRPr="00E75F02">
          <w:rPr>
            <w:noProof/>
            <w:szCs w:val="24"/>
          </w:rPr>
          <w:fldChar w:fldCharType="end"/>
        </w:r>
      </w:ins>
    </w:p>
    <w:p w14:paraId="0A9F98AA" w14:textId="13AF9096" w:rsidR="003A0A76" w:rsidRPr="00FB7516" w:rsidRDefault="003A0A76">
      <w:pPr>
        <w:pStyle w:val="TableofFigures"/>
        <w:rPr>
          <w:ins w:id="53" w:author="Felicia Williams" w:date="2024-07-11T23:43:00Z"/>
          <w:rFonts w:asciiTheme="minorHAnsi" w:eastAsiaTheme="minorEastAsia" w:hAnsiTheme="minorHAnsi" w:cstheme="minorBidi"/>
          <w:noProof/>
          <w:kern w:val="2"/>
          <w:sz w:val="22"/>
          <w:szCs w:val="22"/>
          <w14:ligatures w14:val="standardContextual"/>
        </w:rPr>
      </w:pPr>
      <w:ins w:id="54" w:author="Felicia Williams" w:date="2024-07-11T23:43:00Z">
        <w:r w:rsidRPr="00E75F02">
          <w:rPr>
            <w:i/>
            <w:noProof/>
            <w:szCs w:val="24"/>
          </w:rPr>
          <w:t>Final Themes and Definitions</w:t>
        </w:r>
        <w:r w:rsidRPr="00E75F02">
          <w:rPr>
            <w:noProof/>
            <w:szCs w:val="24"/>
          </w:rPr>
          <w:tab/>
        </w:r>
        <w:r w:rsidRPr="00E75F02">
          <w:rPr>
            <w:noProof/>
            <w:szCs w:val="24"/>
          </w:rPr>
          <w:fldChar w:fldCharType="begin"/>
        </w:r>
        <w:r w:rsidRPr="00E75F02">
          <w:rPr>
            <w:noProof/>
            <w:szCs w:val="24"/>
          </w:rPr>
          <w:instrText xml:space="preserve"> PAGEREF _Toc171633811 \h </w:instrText>
        </w:r>
      </w:ins>
      <w:r w:rsidRPr="00E75F02">
        <w:rPr>
          <w:noProof/>
          <w:szCs w:val="24"/>
        </w:rPr>
      </w:r>
      <w:r w:rsidRPr="00E75F02">
        <w:rPr>
          <w:noProof/>
          <w:szCs w:val="24"/>
        </w:rPr>
        <w:fldChar w:fldCharType="separate"/>
      </w:r>
      <w:ins w:id="55" w:author="Felicia Williams" w:date="2024-07-11T23:43:00Z">
        <w:r w:rsidRPr="00E75F02">
          <w:rPr>
            <w:noProof/>
            <w:szCs w:val="24"/>
          </w:rPr>
          <w:t>288</w:t>
        </w:r>
        <w:r w:rsidRPr="00E75F02">
          <w:rPr>
            <w:noProof/>
            <w:szCs w:val="24"/>
          </w:rPr>
          <w:fldChar w:fldCharType="end"/>
        </w:r>
      </w:ins>
    </w:p>
    <w:p w14:paraId="7FD5886C" w14:textId="27B0763E" w:rsidR="0039142A" w:rsidRPr="00E75F02" w:rsidDel="003A0A76" w:rsidRDefault="0039142A">
      <w:pPr>
        <w:pStyle w:val="TableofFigures"/>
        <w:rPr>
          <w:del w:id="56" w:author="Felicia Williams" w:date="2024-07-11T23:43:00Z"/>
          <w:rFonts w:eastAsiaTheme="minorEastAsia"/>
          <w:noProof/>
          <w:kern w:val="2"/>
          <w:szCs w:val="24"/>
          <w14:ligatures w14:val="standardContextual"/>
          <w:rPrChange w:id="57" w:author="Michael Grohs" w:date="2024-07-15T17:38:00Z" w16du:dateUtc="2024-07-15T22:38:00Z">
            <w:rPr>
              <w:del w:id="58" w:author="Felicia Williams" w:date="2024-07-11T23:43:00Z"/>
              <w:rFonts w:asciiTheme="minorHAnsi" w:eastAsiaTheme="minorEastAsia" w:hAnsiTheme="minorHAnsi" w:cstheme="minorBidi"/>
              <w:noProof/>
              <w:kern w:val="2"/>
              <w:sz w:val="22"/>
              <w:szCs w:val="22"/>
              <w14:ligatures w14:val="standardContextual"/>
            </w:rPr>
          </w:rPrChange>
        </w:rPr>
      </w:pPr>
      <w:del w:id="59" w:author="Felicia Williams" w:date="2024-07-11T23:43:00Z">
        <w:r w:rsidRPr="00E75F02" w:rsidDel="003A0A76">
          <w:rPr>
            <w:b/>
            <w:bCs/>
            <w:noProof/>
            <w:szCs w:val="24"/>
          </w:rPr>
          <w:delText>Table 1</w:delText>
        </w:r>
        <w:r w:rsidRPr="00E75F02" w:rsidDel="003A0A76">
          <w:rPr>
            <w:noProof/>
            <w:szCs w:val="24"/>
          </w:rPr>
          <w:delText xml:space="preserve">  </w:delText>
        </w:r>
        <w:r w:rsidRPr="00E75F02" w:rsidDel="003A0A76">
          <w:rPr>
            <w:i/>
            <w:noProof/>
            <w:szCs w:val="24"/>
          </w:rPr>
          <w:delText>Alignment Table</w:delText>
        </w:r>
        <w:r w:rsidRPr="00E75F02" w:rsidDel="003A0A76">
          <w:rPr>
            <w:noProof/>
            <w:szCs w:val="24"/>
          </w:rPr>
          <w:tab/>
          <w:delText>8</w:delText>
        </w:r>
      </w:del>
    </w:p>
    <w:p w14:paraId="3DDFA214" w14:textId="33EF0FA4" w:rsidR="0039142A" w:rsidRPr="00E75F02" w:rsidDel="003A0A76" w:rsidRDefault="0039142A">
      <w:pPr>
        <w:pStyle w:val="TableofFigures"/>
        <w:rPr>
          <w:del w:id="60" w:author="Felicia Williams" w:date="2024-07-11T23:43:00Z"/>
          <w:rFonts w:eastAsiaTheme="minorEastAsia"/>
          <w:noProof/>
          <w:kern w:val="2"/>
          <w:szCs w:val="24"/>
          <w14:ligatures w14:val="standardContextual"/>
          <w:rPrChange w:id="61" w:author="Michael Grohs" w:date="2024-07-15T17:38:00Z" w16du:dateUtc="2024-07-15T22:38:00Z">
            <w:rPr>
              <w:del w:id="62" w:author="Felicia Williams" w:date="2024-07-11T23:43:00Z"/>
              <w:rFonts w:asciiTheme="minorHAnsi" w:eastAsiaTheme="minorEastAsia" w:hAnsiTheme="minorHAnsi" w:cstheme="minorBidi"/>
              <w:noProof/>
              <w:kern w:val="2"/>
              <w:sz w:val="22"/>
              <w:szCs w:val="22"/>
              <w14:ligatures w14:val="standardContextual"/>
            </w:rPr>
          </w:rPrChange>
        </w:rPr>
      </w:pPr>
      <w:del w:id="63" w:author="Felicia Williams" w:date="2024-07-11T23:43:00Z">
        <w:r w:rsidRPr="00E75F02" w:rsidDel="003A0A76">
          <w:rPr>
            <w:b/>
            <w:bCs/>
            <w:noProof/>
            <w:szCs w:val="24"/>
          </w:rPr>
          <w:delText>Table 2</w:delText>
        </w:r>
        <w:r w:rsidRPr="00E75F02" w:rsidDel="003A0A76">
          <w:rPr>
            <w:noProof/>
            <w:szCs w:val="24"/>
          </w:rPr>
          <w:delText xml:space="preserve">  </w:delText>
        </w:r>
        <w:r w:rsidRPr="00E75F02" w:rsidDel="003A0A76">
          <w:rPr>
            <w:i/>
            <w:noProof/>
            <w:szCs w:val="24"/>
          </w:rPr>
          <w:delText>Descriptive Information for Interviews</w:delText>
        </w:r>
        <w:r w:rsidRPr="00E75F02" w:rsidDel="003A0A76">
          <w:rPr>
            <w:noProof/>
            <w:szCs w:val="24"/>
          </w:rPr>
          <w:tab/>
          <w:delText>99</w:delText>
        </w:r>
      </w:del>
    </w:p>
    <w:p w14:paraId="4759A312" w14:textId="63440036" w:rsidR="0039142A" w:rsidRPr="00E75F02" w:rsidDel="003A0A76" w:rsidRDefault="0039142A">
      <w:pPr>
        <w:pStyle w:val="TableofFigures"/>
        <w:rPr>
          <w:del w:id="64" w:author="Felicia Williams" w:date="2024-07-11T23:43:00Z"/>
          <w:rFonts w:eastAsiaTheme="minorEastAsia"/>
          <w:noProof/>
          <w:kern w:val="2"/>
          <w:szCs w:val="24"/>
          <w14:ligatures w14:val="standardContextual"/>
          <w:rPrChange w:id="65" w:author="Michael Grohs" w:date="2024-07-15T17:38:00Z" w16du:dateUtc="2024-07-15T22:38:00Z">
            <w:rPr>
              <w:del w:id="66" w:author="Felicia Williams" w:date="2024-07-11T23:43:00Z"/>
              <w:rFonts w:asciiTheme="minorHAnsi" w:eastAsiaTheme="minorEastAsia" w:hAnsiTheme="minorHAnsi" w:cstheme="minorBidi"/>
              <w:noProof/>
              <w:kern w:val="2"/>
              <w:sz w:val="22"/>
              <w:szCs w:val="22"/>
              <w14:ligatures w14:val="standardContextual"/>
            </w:rPr>
          </w:rPrChange>
        </w:rPr>
      </w:pPr>
      <w:del w:id="67" w:author="Felicia Williams" w:date="2024-07-11T23:43:00Z">
        <w:r w:rsidRPr="00E75F02" w:rsidDel="003A0A76">
          <w:rPr>
            <w:b/>
            <w:bCs/>
            <w:noProof/>
            <w:szCs w:val="24"/>
          </w:rPr>
          <w:delText>Table 3</w:delText>
        </w:r>
        <w:r w:rsidRPr="00E75F02" w:rsidDel="003A0A76">
          <w:rPr>
            <w:noProof/>
            <w:szCs w:val="24"/>
          </w:rPr>
          <w:delText xml:space="preserve">  </w:delText>
        </w:r>
        <w:r w:rsidRPr="00E75F02" w:rsidDel="003A0A76">
          <w:rPr>
            <w:i/>
            <w:noProof/>
            <w:szCs w:val="24"/>
          </w:rPr>
          <w:delText>Data Collection Characteristics for Questionnaire</w:delText>
        </w:r>
        <w:r w:rsidRPr="00E75F02" w:rsidDel="003A0A76">
          <w:rPr>
            <w:noProof/>
            <w:szCs w:val="24"/>
          </w:rPr>
          <w:tab/>
          <w:delText>100</w:delText>
        </w:r>
      </w:del>
    </w:p>
    <w:p w14:paraId="54D1C028" w14:textId="43CA044B" w:rsidR="0039142A" w:rsidRPr="00E75F02" w:rsidDel="003A0A76" w:rsidRDefault="0039142A">
      <w:pPr>
        <w:pStyle w:val="TableofFigures"/>
        <w:rPr>
          <w:del w:id="68" w:author="Felicia Williams" w:date="2024-07-11T23:43:00Z"/>
          <w:rFonts w:eastAsiaTheme="minorEastAsia"/>
          <w:noProof/>
          <w:kern w:val="2"/>
          <w:szCs w:val="24"/>
          <w14:ligatures w14:val="standardContextual"/>
          <w:rPrChange w:id="69" w:author="Michael Grohs" w:date="2024-07-15T17:38:00Z" w16du:dateUtc="2024-07-15T22:38:00Z">
            <w:rPr>
              <w:del w:id="70" w:author="Felicia Williams" w:date="2024-07-11T23:43:00Z"/>
              <w:rFonts w:asciiTheme="minorHAnsi" w:eastAsiaTheme="minorEastAsia" w:hAnsiTheme="minorHAnsi" w:cstheme="minorBidi"/>
              <w:noProof/>
              <w:kern w:val="2"/>
              <w:sz w:val="22"/>
              <w:szCs w:val="22"/>
              <w14:ligatures w14:val="standardContextual"/>
            </w:rPr>
          </w:rPrChange>
        </w:rPr>
      </w:pPr>
      <w:del w:id="71" w:author="Felicia Williams" w:date="2024-07-11T23:43:00Z">
        <w:r w:rsidRPr="00E75F02" w:rsidDel="003A0A76">
          <w:rPr>
            <w:b/>
            <w:bCs/>
            <w:noProof/>
            <w:szCs w:val="24"/>
          </w:rPr>
          <w:delText>Table 4</w:delText>
        </w:r>
        <w:r w:rsidRPr="00E75F02" w:rsidDel="003A0A76">
          <w:rPr>
            <w:noProof/>
            <w:szCs w:val="24"/>
          </w:rPr>
          <w:delText xml:space="preserve">  </w:delText>
        </w:r>
        <w:r w:rsidRPr="00E75F02" w:rsidDel="003A0A76">
          <w:rPr>
            <w:i/>
            <w:noProof/>
            <w:szCs w:val="24"/>
          </w:rPr>
          <w:delText>Participant Demographic Characteristics from Questionnaire</w:delText>
        </w:r>
        <w:r w:rsidRPr="00E75F02" w:rsidDel="003A0A76">
          <w:rPr>
            <w:noProof/>
            <w:szCs w:val="24"/>
          </w:rPr>
          <w:tab/>
          <w:delText>102</w:delText>
        </w:r>
      </w:del>
    </w:p>
    <w:p w14:paraId="0DC59779" w14:textId="4ACE4DC5" w:rsidR="0039142A" w:rsidRPr="00E75F02" w:rsidDel="003A0A76" w:rsidRDefault="0039142A">
      <w:pPr>
        <w:pStyle w:val="TableofFigures"/>
        <w:rPr>
          <w:del w:id="72" w:author="Felicia Williams" w:date="2024-07-11T23:43:00Z"/>
          <w:rFonts w:eastAsiaTheme="minorEastAsia"/>
          <w:noProof/>
          <w:kern w:val="2"/>
          <w:szCs w:val="24"/>
          <w14:ligatures w14:val="standardContextual"/>
          <w:rPrChange w:id="73" w:author="Michael Grohs" w:date="2024-07-15T17:38:00Z" w16du:dateUtc="2024-07-15T22:38:00Z">
            <w:rPr>
              <w:del w:id="74" w:author="Felicia Williams" w:date="2024-07-11T23:43:00Z"/>
              <w:rFonts w:asciiTheme="minorHAnsi" w:eastAsiaTheme="minorEastAsia" w:hAnsiTheme="minorHAnsi" w:cstheme="minorBidi"/>
              <w:noProof/>
              <w:kern w:val="2"/>
              <w:sz w:val="22"/>
              <w:szCs w:val="22"/>
              <w14:ligatures w14:val="standardContextual"/>
            </w:rPr>
          </w:rPrChange>
        </w:rPr>
      </w:pPr>
      <w:del w:id="75" w:author="Felicia Williams" w:date="2024-07-11T23:43:00Z">
        <w:r w:rsidRPr="00E75F02" w:rsidDel="003A0A76">
          <w:rPr>
            <w:b/>
            <w:bCs/>
            <w:noProof/>
            <w:szCs w:val="24"/>
          </w:rPr>
          <w:delText>Table 5</w:delText>
        </w:r>
        <w:r w:rsidRPr="00E75F02" w:rsidDel="003A0A76">
          <w:rPr>
            <w:noProof/>
            <w:szCs w:val="24"/>
          </w:rPr>
          <w:delText xml:space="preserve">  </w:delText>
        </w:r>
        <w:r w:rsidRPr="00E75F02" w:rsidDel="003A0A76">
          <w:rPr>
            <w:i/>
            <w:noProof/>
            <w:szCs w:val="24"/>
          </w:rPr>
          <w:delText>Example of Generating Initial Codes from the interviews</w:delText>
        </w:r>
        <w:r w:rsidRPr="00E75F02" w:rsidDel="003A0A76">
          <w:rPr>
            <w:noProof/>
            <w:szCs w:val="24"/>
          </w:rPr>
          <w:tab/>
          <w:delText>110</w:delText>
        </w:r>
      </w:del>
    </w:p>
    <w:p w14:paraId="7050C7BC" w14:textId="6811F9D1" w:rsidR="0039142A" w:rsidRPr="00E75F02" w:rsidDel="003A0A76" w:rsidRDefault="0039142A">
      <w:pPr>
        <w:pStyle w:val="TableofFigures"/>
        <w:rPr>
          <w:del w:id="76" w:author="Felicia Williams" w:date="2024-07-11T23:43:00Z"/>
          <w:rFonts w:eastAsiaTheme="minorEastAsia"/>
          <w:noProof/>
          <w:kern w:val="2"/>
          <w:szCs w:val="24"/>
          <w14:ligatures w14:val="standardContextual"/>
          <w:rPrChange w:id="77" w:author="Michael Grohs" w:date="2024-07-15T17:38:00Z" w16du:dateUtc="2024-07-15T22:38:00Z">
            <w:rPr>
              <w:del w:id="78" w:author="Felicia Williams" w:date="2024-07-11T23:43:00Z"/>
              <w:rFonts w:asciiTheme="minorHAnsi" w:eastAsiaTheme="minorEastAsia" w:hAnsiTheme="minorHAnsi" w:cstheme="minorBidi"/>
              <w:noProof/>
              <w:kern w:val="2"/>
              <w:sz w:val="22"/>
              <w:szCs w:val="22"/>
              <w14:ligatures w14:val="standardContextual"/>
            </w:rPr>
          </w:rPrChange>
        </w:rPr>
      </w:pPr>
      <w:del w:id="79" w:author="Felicia Williams" w:date="2024-07-11T23:43:00Z">
        <w:r w:rsidRPr="00E75F02" w:rsidDel="003A0A76">
          <w:rPr>
            <w:b/>
            <w:bCs/>
            <w:noProof/>
            <w:szCs w:val="24"/>
          </w:rPr>
          <w:delText>Table 6</w:delText>
        </w:r>
        <w:r w:rsidRPr="00E75F02" w:rsidDel="003A0A76">
          <w:rPr>
            <w:noProof/>
            <w:szCs w:val="24"/>
          </w:rPr>
          <w:delText xml:space="preserve">  </w:delText>
        </w:r>
        <w:r w:rsidRPr="00E75F02" w:rsidDel="003A0A76">
          <w:rPr>
            <w:i/>
            <w:noProof/>
            <w:szCs w:val="24"/>
          </w:rPr>
          <w:delText>Example Codes to Categories</w:delText>
        </w:r>
        <w:r w:rsidRPr="00E75F02" w:rsidDel="003A0A76">
          <w:rPr>
            <w:noProof/>
            <w:szCs w:val="24"/>
          </w:rPr>
          <w:tab/>
          <w:delText>113</w:delText>
        </w:r>
      </w:del>
    </w:p>
    <w:p w14:paraId="660B5BC6" w14:textId="78FF152F" w:rsidR="0039142A" w:rsidRPr="00E75F02" w:rsidDel="003A0A76" w:rsidRDefault="0039142A">
      <w:pPr>
        <w:pStyle w:val="TableofFigures"/>
        <w:rPr>
          <w:del w:id="80" w:author="Felicia Williams" w:date="2024-07-11T23:43:00Z"/>
          <w:rFonts w:eastAsiaTheme="minorEastAsia"/>
          <w:noProof/>
          <w:kern w:val="2"/>
          <w:szCs w:val="24"/>
          <w14:ligatures w14:val="standardContextual"/>
          <w:rPrChange w:id="81" w:author="Michael Grohs" w:date="2024-07-15T17:38:00Z" w16du:dateUtc="2024-07-15T22:38:00Z">
            <w:rPr>
              <w:del w:id="82" w:author="Felicia Williams" w:date="2024-07-11T23:43:00Z"/>
              <w:rFonts w:asciiTheme="minorHAnsi" w:eastAsiaTheme="minorEastAsia" w:hAnsiTheme="minorHAnsi" w:cstheme="minorBidi"/>
              <w:noProof/>
              <w:kern w:val="2"/>
              <w:sz w:val="22"/>
              <w:szCs w:val="22"/>
              <w14:ligatures w14:val="standardContextual"/>
            </w:rPr>
          </w:rPrChange>
        </w:rPr>
      </w:pPr>
      <w:del w:id="83" w:author="Felicia Williams" w:date="2024-07-11T23:43:00Z">
        <w:r w:rsidRPr="00E75F02" w:rsidDel="003A0A76">
          <w:rPr>
            <w:b/>
            <w:bCs/>
            <w:noProof/>
            <w:szCs w:val="24"/>
          </w:rPr>
          <w:delText>Table 7</w:delText>
        </w:r>
        <w:r w:rsidRPr="00E75F02" w:rsidDel="003A0A76">
          <w:rPr>
            <w:noProof/>
            <w:szCs w:val="24"/>
          </w:rPr>
          <w:delText xml:space="preserve">  </w:delText>
        </w:r>
        <w:r w:rsidRPr="00E75F02" w:rsidDel="003A0A76">
          <w:rPr>
            <w:i/>
            <w:noProof/>
            <w:szCs w:val="24"/>
          </w:rPr>
          <w:delText>Example of Codes to Themes</w:delText>
        </w:r>
        <w:r w:rsidRPr="00E75F02" w:rsidDel="003A0A76">
          <w:rPr>
            <w:noProof/>
            <w:szCs w:val="24"/>
          </w:rPr>
          <w:tab/>
          <w:delText>114</w:delText>
        </w:r>
      </w:del>
    </w:p>
    <w:p w14:paraId="5CCCAB19" w14:textId="57805BEB" w:rsidR="0039142A" w:rsidRPr="00E75F02" w:rsidDel="003A0A76" w:rsidRDefault="0039142A">
      <w:pPr>
        <w:pStyle w:val="TableofFigures"/>
        <w:rPr>
          <w:del w:id="84" w:author="Felicia Williams" w:date="2024-07-11T23:43:00Z"/>
          <w:rFonts w:eastAsiaTheme="minorEastAsia"/>
          <w:noProof/>
          <w:kern w:val="2"/>
          <w:szCs w:val="24"/>
          <w14:ligatures w14:val="standardContextual"/>
          <w:rPrChange w:id="85" w:author="Michael Grohs" w:date="2024-07-15T17:38:00Z" w16du:dateUtc="2024-07-15T22:38:00Z">
            <w:rPr>
              <w:del w:id="86" w:author="Felicia Williams" w:date="2024-07-11T23:43:00Z"/>
              <w:rFonts w:asciiTheme="minorHAnsi" w:eastAsiaTheme="minorEastAsia" w:hAnsiTheme="minorHAnsi" w:cstheme="minorBidi"/>
              <w:noProof/>
              <w:kern w:val="2"/>
              <w:sz w:val="22"/>
              <w:szCs w:val="22"/>
              <w14:ligatures w14:val="standardContextual"/>
            </w:rPr>
          </w:rPrChange>
        </w:rPr>
      </w:pPr>
      <w:del w:id="87" w:author="Felicia Williams" w:date="2024-07-11T23:43:00Z">
        <w:r w:rsidRPr="00E75F02" w:rsidDel="003A0A76">
          <w:rPr>
            <w:b/>
            <w:bCs/>
            <w:noProof/>
            <w:szCs w:val="24"/>
          </w:rPr>
          <w:delText>Table 8</w:delText>
        </w:r>
        <w:r w:rsidRPr="00E75F02" w:rsidDel="003A0A76">
          <w:rPr>
            <w:noProof/>
            <w:szCs w:val="24"/>
          </w:rPr>
          <w:delText xml:space="preserve">  </w:delText>
        </w:r>
        <w:r w:rsidRPr="00E75F02" w:rsidDel="003A0A76">
          <w:rPr>
            <w:i/>
            <w:noProof/>
            <w:szCs w:val="24"/>
          </w:rPr>
          <w:delText>Analyzing Themes</w:delText>
        </w:r>
        <w:r w:rsidRPr="00E75F02" w:rsidDel="003A0A76">
          <w:rPr>
            <w:noProof/>
            <w:szCs w:val="24"/>
          </w:rPr>
          <w:tab/>
          <w:delText>116</w:delText>
        </w:r>
      </w:del>
    </w:p>
    <w:p w14:paraId="32CCB4B3" w14:textId="10E9B560" w:rsidR="0039142A" w:rsidRPr="00E75F02" w:rsidDel="003A0A76" w:rsidRDefault="0039142A">
      <w:pPr>
        <w:pStyle w:val="TableofFigures"/>
        <w:rPr>
          <w:del w:id="88" w:author="Felicia Williams" w:date="2024-07-11T23:43:00Z"/>
          <w:rFonts w:eastAsiaTheme="minorEastAsia"/>
          <w:noProof/>
          <w:kern w:val="2"/>
          <w:szCs w:val="24"/>
          <w14:ligatures w14:val="standardContextual"/>
          <w:rPrChange w:id="89" w:author="Michael Grohs" w:date="2024-07-15T17:38:00Z" w16du:dateUtc="2024-07-15T22:38:00Z">
            <w:rPr>
              <w:del w:id="90" w:author="Felicia Williams" w:date="2024-07-11T23:43:00Z"/>
              <w:rFonts w:asciiTheme="minorHAnsi" w:eastAsiaTheme="minorEastAsia" w:hAnsiTheme="minorHAnsi" w:cstheme="minorBidi"/>
              <w:noProof/>
              <w:kern w:val="2"/>
              <w:sz w:val="22"/>
              <w:szCs w:val="22"/>
              <w14:ligatures w14:val="standardContextual"/>
            </w:rPr>
          </w:rPrChange>
        </w:rPr>
      </w:pPr>
      <w:del w:id="91" w:author="Felicia Williams" w:date="2024-07-11T23:43:00Z">
        <w:r w:rsidRPr="00E75F02" w:rsidDel="003A0A76">
          <w:rPr>
            <w:b/>
            <w:bCs/>
            <w:noProof/>
            <w:szCs w:val="24"/>
          </w:rPr>
          <w:delText>Table 9</w:delText>
        </w:r>
        <w:r w:rsidRPr="00E75F02" w:rsidDel="003A0A76">
          <w:rPr>
            <w:noProof/>
            <w:szCs w:val="24"/>
          </w:rPr>
          <w:delText xml:space="preserve">  </w:delText>
        </w:r>
        <w:r w:rsidRPr="00E75F02" w:rsidDel="003A0A76">
          <w:rPr>
            <w:i/>
            <w:noProof/>
            <w:szCs w:val="24"/>
          </w:rPr>
          <w:delText>Themes, Theme Meanings, and Aligned Categories</w:delText>
        </w:r>
        <w:r w:rsidRPr="00E75F02" w:rsidDel="003A0A76">
          <w:rPr>
            <w:noProof/>
            <w:szCs w:val="24"/>
          </w:rPr>
          <w:tab/>
          <w:delText>117</w:delText>
        </w:r>
      </w:del>
    </w:p>
    <w:p w14:paraId="723D0FF7" w14:textId="402C3BBA" w:rsidR="0039142A" w:rsidRPr="00E75F02" w:rsidDel="003A0A76" w:rsidRDefault="0039142A">
      <w:pPr>
        <w:pStyle w:val="TableofFigures"/>
        <w:rPr>
          <w:del w:id="92" w:author="Felicia Williams" w:date="2024-07-11T23:43:00Z"/>
          <w:rFonts w:eastAsiaTheme="minorEastAsia"/>
          <w:noProof/>
          <w:kern w:val="2"/>
          <w:szCs w:val="24"/>
          <w14:ligatures w14:val="standardContextual"/>
          <w:rPrChange w:id="93" w:author="Michael Grohs" w:date="2024-07-15T17:38:00Z" w16du:dateUtc="2024-07-15T22:38:00Z">
            <w:rPr>
              <w:del w:id="94" w:author="Felicia Williams" w:date="2024-07-11T23:43:00Z"/>
              <w:rFonts w:asciiTheme="minorHAnsi" w:eastAsiaTheme="minorEastAsia" w:hAnsiTheme="minorHAnsi" w:cstheme="minorBidi"/>
              <w:noProof/>
              <w:kern w:val="2"/>
              <w:sz w:val="22"/>
              <w:szCs w:val="22"/>
              <w14:ligatures w14:val="standardContextual"/>
            </w:rPr>
          </w:rPrChange>
        </w:rPr>
      </w:pPr>
      <w:del w:id="95" w:author="Felicia Williams" w:date="2024-07-11T23:43:00Z">
        <w:r w:rsidRPr="00E75F02" w:rsidDel="003A0A76">
          <w:rPr>
            <w:b/>
            <w:bCs/>
            <w:noProof/>
            <w:szCs w:val="24"/>
          </w:rPr>
          <w:delText>Table L11</w:delText>
        </w:r>
        <w:r w:rsidRPr="00E75F02" w:rsidDel="003A0A76">
          <w:rPr>
            <w:noProof/>
            <w:szCs w:val="24"/>
          </w:rPr>
          <w:delText xml:space="preserve">  </w:delText>
        </w:r>
        <w:r w:rsidRPr="00E75F02" w:rsidDel="003A0A76">
          <w:rPr>
            <w:i/>
            <w:noProof/>
            <w:szCs w:val="24"/>
          </w:rPr>
          <w:delText>Questionnaire and RQ Alignment</w:delText>
        </w:r>
        <w:r w:rsidRPr="00E75F02" w:rsidDel="003A0A76">
          <w:rPr>
            <w:noProof/>
            <w:szCs w:val="24"/>
          </w:rPr>
          <w:tab/>
          <w:delText>266</w:delText>
        </w:r>
      </w:del>
    </w:p>
    <w:p w14:paraId="2B9A67E0" w14:textId="562A6EEE" w:rsidR="0039142A" w:rsidRPr="00E75F02" w:rsidDel="003A0A76" w:rsidRDefault="0039142A">
      <w:pPr>
        <w:pStyle w:val="TableofFigures"/>
        <w:rPr>
          <w:del w:id="96" w:author="Felicia Williams" w:date="2024-07-11T23:43:00Z"/>
          <w:rFonts w:eastAsiaTheme="minorEastAsia"/>
          <w:noProof/>
          <w:kern w:val="2"/>
          <w:szCs w:val="24"/>
          <w14:ligatures w14:val="standardContextual"/>
          <w:rPrChange w:id="97" w:author="Michael Grohs" w:date="2024-07-15T17:38:00Z" w16du:dateUtc="2024-07-15T22:38:00Z">
            <w:rPr>
              <w:del w:id="98" w:author="Felicia Williams" w:date="2024-07-11T23:43:00Z"/>
              <w:rFonts w:asciiTheme="minorHAnsi" w:eastAsiaTheme="minorEastAsia" w:hAnsiTheme="minorHAnsi" w:cstheme="minorBidi"/>
              <w:noProof/>
              <w:kern w:val="2"/>
              <w:sz w:val="22"/>
              <w:szCs w:val="22"/>
              <w14:ligatures w14:val="standardContextual"/>
            </w:rPr>
          </w:rPrChange>
        </w:rPr>
      </w:pPr>
      <w:del w:id="99" w:author="Felicia Williams" w:date="2024-07-11T23:43:00Z">
        <w:r w:rsidRPr="00E75F02" w:rsidDel="003A0A76">
          <w:rPr>
            <w:b/>
            <w:bCs/>
            <w:noProof/>
            <w:szCs w:val="24"/>
          </w:rPr>
          <w:delText>Table O12</w:delText>
        </w:r>
        <w:r w:rsidRPr="00E75F02" w:rsidDel="003A0A76">
          <w:rPr>
            <w:noProof/>
            <w:szCs w:val="24"/>
          </w:rPr>
          <w:delText xml:space="preserve">  </w:delText>
        </w:r>
        <w:r w:rsidRPr="00E75F02" w:rsidDel="003A0A76">
          <w:rPr>
            <w:i/>
            <w:noProof/>
            <w:szCs w:val="24"/>
          </w:rPr>
          <w:delText>Final Themes and Definitions</w:delText>
        </w:r>
        <w:r w:rsidRPr="00E75F02" w:rsidDel="003A0A76">
          <w:rPr>
            <w:noProof/>
            <w:szCs w:val="24"/>
          </w:rPr>
          <w:tab/>
          <w:delText>269</w:delText>
        </w:r>
      </w:del>
    </w:p>
    <w:p w14:paraId="1BC7FFE7" w14:textId="638D60AA" w:rsidR="00034EEB" w:rsidRPr="00E75F02" w:rsidRDefault="00A426DC" w:rsidP="000B523B">
      <w:pPr>
        <w:ind w:firstLine="0"/>
        <w:rPr>
          <w:i/>
        </w:rPr>
      </w:pPr>
      <w:r w:rsidRPr="00E75F02">
        <w:fldChar w:fldCharType="end"/>
      </w:r>
      <w:bookmarkStart w:id="100" w:name="_Hlk47866073"/>
      <w:bookmarkEnd w:id="21"/>
    </w:p>
    <w:bookmarkEnd w:id="100"/>
    <w:p w14:paraId="3A2C51E6" w14:textId="393FD44D" w:rsidR="005613E5" w:rsidRPr="00E75F02" w:rsidRDefault="00634166" w:rsidP="00F77AB5">
      <w:pPr>
        <w:pStyle w:val="Heading1"/>
      </w:pPr>
      <w:r w:rsidRPr="00E75F02">
        <w:br w:type="page"/>
      </w:r>
      <w:bookmarkStart w:id="101" w:name="_Toc481674093"/>
      <w:bookmarkStart w:id="102" w:name="_Toc503990719"/>
      <w:bookmarkStart w:id="103" w:name="_Toc171694914"/>
      <w:r w:rsidR="005613E5" w:rsidRPr="00E75F02">
        <w:lastRenderedPageBreak/>
        <w:t>List</w:t>
      </w:r>
      <w:r w:rsidR="00352F41" w:rsidRPr="00E75F02">
        <w:t xml:space="preserve"> </w:t>
      </w:r>
      <w:r w:rsidR="005613E5" w:rsidRPr="00E75F02">
        <w:t>of</w:t>
      </w:r>
      <w:r w:rsidR="00352F41" w:rsidRPr="00E75F02">
        <w:t xml:space="preserve"> </w:t>
      </w:r>
      <w:r w:rsidR="005613E5" w:rsidRPr="00E75F02">
        <w:t>Figures</w:t>
      </w:r>
      <w:bookmarkEnd w:id="101"/>
      <w:bookmarkEnd w:id="102"/>
      <w:bookmarkEnd w:id="103"/>
    </w:p>
    <w:p w14:paraId="63AF9DA5" w14:textId="3C242BDC" w:rsidR="003A0A76" w:rsidRPr="00FB7516" w:rsidRDefault="00523E60">
      <w:pPr>
        <w:pStyle w:val="TableofFigures"/>
        <w:rPr>
          <w:ins w:id="104" w:author="Felicia Williams" w:date="2024-07-11T23:43:00Z"/>
          <w:rFonts w:asciiTheme="minorHAnsi" w:eastAsiaTheme="minorEastAsia" w:hAnsiTheme="minorHAnsi" w:cstheme="minorBidi"/>
          <w:noProof/>
          <w:kern w:val="2"/>
          <w:sz w:val="22"/>
          <w:szCs w:val="22"/>
          <w14:ligatures w14:val="standardContextual"/>
        </w:rPr>
      </w:pPr>
      <w:r w:rsidRPr="00E75F02">
        <w:rPr>
          <w:szCs w:val="24"/>
        </w:rPr>
        <w:fldChar w:fldCharType="begin"/>
      </w:r>
      <w:r w:rsidRPr="00E75F02">
        <w:rPr>
          <w:szCs w:val="24"/>
        </w:rPr>
        <w:instrText xml:space="preserve"> TOC \t "Caption" \c </w:instrText>
      </w:r>
      <w:r w:rsidRPr="00E75F02">
        <w:rPr>
          <w:szCs w:val="24"/>
        </w:rPr>
        <w:fldChar w:fldCharType="separate"/>
      </w:r>
      <w:ins w:id="105" w:author="Felicia Williams" w:date="2024-07-11T23:43:00Z">
        <w:r w:rsidR="003A0A76" w:rsidRPr="00E75F02">
          <w:rPr>
            <w:rFonts w:eastAsia="Calibri"/>
            <w:b/>
            <w:noProof/>
            <w:szCs w:val="24"/>
            <w:shd w:val="clear" w:color="auto" w:fill="FFFFFF"/>
          </w:rPr>
          <w:t>Figure 1</w:t>
        </w:r>
        <w:r w:rsidR="003A0A76" w:rsidRPr="00E75F02">
          <w:rPr>
            <w:rFonts w:eastAsia="Calibri"/>
            <w:noProof/>
            <w:szCs w:val="24"/>
            <w:shd w:val="clear" w:color="auto" w:fill="FFFFFF"/>
          </w:rPr>
          <w:t xml:space="preserve">  </w:t>
        </w:r>
        <w:r w:rsidR="003A0A76" w:rsidRPr="00E75F02">
          <w:rPr>
            <w:rFonts w:eastAsia="Calibri"/>
            <w:i/>
            <w:iCs/>
            <w:noProof/>
            <w:szCs w:val="24"/>
            <w:shd w:val="clear" w:color="auto" w:fill="FFFFFF"/>
          </w:rPr>
          <w:t>Retention Model of Motivation</w:t>
        </w:r>
        <w:r w:rsidR="003A0A76" w:rsidRPr="00E75F02">
          <w:rPr>
            <w:noProof/>
            <w:szCs w:val="24"/>
          </w:rPr>
          <w:tab/>
        </w:r>
        <w:r w:rsidR="003A0A76" w:rsidRPr="00E75F02">
          <w:rPr>
            <w:noProof/>
            <w:szCs w:val="24"/>
          </w:rPr>
          <w:fldChar w:fldCharType="begin"/>
        </w:r>
        <w:r w:rsidR="003A0A76" w:rsidRPr="00E75F02">
          <w:rPr>
            <w:noProof/>
            <w:szCs w:val="24"/>
          </w:rPr>
          <w:instrText xml:space="preserve"> PAGEREF _Toc171633843 \h </w:instrText>
        </w:r>
      </w:ins>
      <w:r w:rsidR="003A0A76" w:rsidRPr="00E75F02">
        <w:rPr>
          <w:noProof/>
          <w:szCs w:val="24"/>
        </w:rPr>
      </w:r>
      <w:r w:rsidR="003A0A76" w:rsidRPr="00E75F02">
        <w:rPr>
          <w:noProof/>
          <w:szCs w:val="24"/>
        </w:rPr>
        <w:fldChar w:fldCharType="separate"/>
      </w:r>
      <w:ins w:id="106" w:author="Felicia Williams" w:date="2024-07-11T23:43:00Z">
        <w:r w:rsidR="003A0A76" w:rsidRPr="00E75F02">
          <w:rPr>
            <w:noProof/>
            <w:szCs w:val="24"/>
          </w:rPr>
          <w:t>17</w:t>
        </w:r>
        <w:r w:rsidR="003A0A76" w:rsidRPr="00E75F02">
          <w:rPr>
            <w:noProof/>
            <w:szCs w:val="24"/>
          </w:rPr>
          <w:fldChar w:fldCharType="end"/>
        </w:r>
      </w:ins>
    </w:p>
    <w:p w14:paraId="633FA013" w14:textId="1C31EA21" w:rsidR="003A0A76" w:rsidRPr="00FB7516" w:rsidRDefault="003A0A76">
      <w:pPr>
        <w:pStyle w:val="TableofFigures"/>
        <w:rPr>
          <w:ins w:id="107" w:author="Felicia Williams" w:date="2024-07-11T23:43:00Z"/>
          <w:rFonts w:asciiTheme="minorHAnsi" w:eastAsiaTheme="minorEastAsia" w:hAnsiTheme="minorHAnsi" w:cstheme="minorBidi"/>
          <w:noProof/>
          <w:kern w:val="2"/>
          <w:sz w:val="22"/>
          <w:szCs w:val="22"/>
          <w14:ligatures w14:val="standardContextual"/>
        </w:rPr>
      </w:pPr>
      <w:ins w:id="108" w:author="Felicia Williams" w:date="2024-07-11T23:43:00Z">
        <w:r w:rsidRPr="00E75F02">
          <w:rPr>
            <w:rFonts w:eastAsia="Calibri"/>
            <w:b/>
            <w:noProof/>
            <w:szCs w:val="24"/>
            <w:shd w:val="clear" w:color="auto" w:fill="FFFFFF"/>
          </w:rPr>
          <w:t>Figure 2</w:t>
        </w:r>
        <w:r w:rsidRPr="00E75F02">
          <w:rPr>
            <w:rFonts w:eastAsia="Calibri"/>
            <w:noProof/>
            <w:szCs w:val="24"/>
            <w:shd w:val="clear" w:color="auto" w:fill="FFFFFF"/>
          </w:rPr>
          <w:t xml:space="preserve">  </w:t>
        </w:r>
        <w:r w:rsidRPr="00E75F02">
          <w:rPr>
            <w:rFonts w:eastAsia="Calibri"/>
            <w:i/>
            <w:iCs/>
            <w:noProof/>
            <w:szCs w:val="24"/>
            <w:shd w:val="clear" w:color="auto" w:fill="FFFFFF"/>
          </w:rPr>
          <w:t>Example of Code Groupings</w:t>
        </w:r>
        <w:r w:rsidRPr="00E75F02">
          <w:rPr>
            <w:noProof/>
            <w:szCs w:val="24"/>
          </w:rPr>
          <w:tab/>
        </w:r>
        <w:r w:rsidRPr="00E75F02">
          <w:rPr>
            <w:noProof/>
            <w:szCs w:val="24"/>
          </w:rPr>
          <w:fldChar w:fldCharType="begin"/>
        </w:r>
        <w:r w:rsidRPr="00E75F02">
          <w:rPr>
            <w:noProof/>
            <w:szCs w:val="24"/>
          </w:rPr>
          <w:instrText xml:space="preserve"> PAGEREF _Toc171633844 \h </w:instrText>
        </w:r>
      </w:ins>
      <w:r w:rsidRPr="00E75F02">
        <w:rPr>
          <w:noProof/>
          <w:szCs w:val="24"/>
        </w:rPr>
      </w:r>
      <w:r w:rsidRPr="00E75F02">
        <w:rPr>
          <w:noProof/>
          <w:szCs w:val="24"/>
        </w:rPr>
        <w:fldChar w:fldCharType="separate"/>
      </w:r>
      <w:ins w:id="109" w:author="Felicia Williams" w:date="2024-07-11T23:43:00Z">
        <w:r w:rsidRPr="00E75F02">
          <w:rPr>
            <w:noProof/>
            <w:szCs w:val="24"/>
          </w:rPr>
          <w:t>107</w:t>
        </w:r>
        <w:r w:rsidRPr="00E75F02">
          <w:rPr>
            <w:noProof/>
            <w:szCs w:val="24"/>
          </w:rPr>
          <w:fldChar w:fldCharType="end"/>
        </w:r>
      </w:ins>
    </w:p>
    <w:p w14:paraId="1AECF0A4" w14:textId="4FF4710D" w:rsidR="003A0A76" w:rsidRPr="00FB7516" w:rsidRDefault="003A0A76">
      <w:pPr>
        <w:pStyle w:val="TableofFigures"/>
        <w:rPr>
          <w:ins w:id="110" w:author="Felicia Williams" w:date="2024-07-11T23:43:00Z"/>
          <w:rFonts w:asciiTheme="minorHAnsi" w:eastAsiaTheme="minorEastAsia" w:hAnsiTheme="minorHAnsi" w:cstheme="minorBidi"/>
          <w:noProof/>
          <w:kern w:val="2"/>
          <w:sz w:val="22"/>
          <w:szCs w:val="22"/>
          <w14:ligatures w14:val="standardContextual"/>
        </w:rPr>
      </w:pPr>
      <w:ins w:id="111" w:author="Felicia Williams" w:date="2024-07-11T23:43:00Z">
        <w:r w:rsidRPr="00E75F02">
          <w:rPr>
            <w:rFonts w:eastAsia="Calibri"/>
            <w:b/>
            <w:noProof/>
            <w:szCs w:val="24"/>
            <w:shd w:val="clear" w:color="auto" w:fill="FFFFFF"/>
          </w:rPr>
          <w:t>Figure 3</w:t>
        </w:r>
        <w:r w:rsidRPr="00E75F02">
          <w:rPr>
            <w:rFonts w:eastAsia="Calibri"/>
            <w:noProof/>
            <w:szCs w:val="24"/>
            <w:shd w:val="clear" w:color="auto" w:fill="FFFFFF"/>
          </w:rPr>
          <w:t xml:space="preserve">  </w:t>
        </w:r>
        <w:r w:rsidRPr="00E75F02">
          <w:rPr>
            <w:rFonts w:eastAsia="Calibri"/>
            <w:i/>
            <w:iCs/>
            <w:noProof/>
            <w:szCs w:val="24"/>
            <w:shd w:val="clear" w:color="auto" w:fill="FFFFFF"/>
          </w:rPr>
          <w:t>Example of Codes to Category</w:t>
        </w:r>
        <w:r w:rsidRPr="00E75F02">
          <w:rPr>
            <w:noProof/>
            <w:szCs w:val="24"/>
          </w:rPr>
          <w:tab/>
        </w:r>
        <w:r w:rsidRPr="00E75F02">
          <w:rPr>
            <w:noProof/>
            <w:szCs w:val="24"/>
          </w:rPr>
          <w:fldChar w:fldCharType="begin"/>
        </w:r>
        <w:r w:rsidRPr="00E75F02">
          <w:rPr>
            <w:noProof/>
            <w:szCs w:val="24"/>
          </w:rPr>
          <w:instrText xml:space="preserve"> PAGEREF _Toc171633845 \h </w:instrText>
        </w:r>
      </w:ins>
      <w:r w:rsidRPr="00E75F02">
        <w:rPr>
          <w:noProof/>
          <w:szCs w:val="24"/>
        </w:rPr>
      </w:r>
      <w:r w:rsidRPr="00E75F02">
        <w:rPr>
          <w:noProof/>
          <w:szCs w:val="24"/>
        </w:rPr>
        <w:fldChar w:fldCharType="separate"/>
      </w:r>
      <w:ins w:id="112" w:author="Felicia Williams" w:date="2024-07-11T23:43:00Z">
        <w:r w:rsidRPr="00E75F02">
          <w:rPr>
            <w:noProof/>
            <w:szCs w:val="24"/>
          </w:rPr>
          <w:t>111</w:t>
        </w:r>
        <w:r w:rsidRPr="00E75F02">
          <w:rPr>
            <w:noProof/>
            <w:szCs w:val="24"/>
          </w:rPr>
          <w:fldChar w:fldCharType="end"/>
        </w:r>
      </w:ins>
    </w:p>
    <w:p w14:paraId="24685EF5" w14:textId="0ED88119" w:rsidR="003F521C" w:rsidRPr="00E75F02" w:rsidDel="003A0A76" w:rsidRDefault="003F521C">
      <w:pPr>
        <w:pStyle w:val="TableofFigures"/>
        <w:rPr>
          <w:del w:id="113" w:author="Felicia Williams" w:date="2024-07-11T23:43:00Z"/>
          <w:rFonts w:eastAsiaTheme="minorEastAsia"/>
          <w:noProof/>
          <w:kern w:val="2"/>
          <w:szCs w:val="24"/>
          <w14:ligatures w14:val="standardContextual"/>
          <w:rPrChange w:id="114" w:author="Michael Grohs" w:date="2024-07-15T17:38:00Z" w16du:dateUtc="2024-07-15T22:38:00Z">
            <w:rPr>
              <w:del w:id="115" w:author="Felicia Williams" w:date="2024-07-11T23:43:00Z"/>
              <w:rFonts w:asciiTheme="minorHAnsi" w:eastAsiaTheme="minorEastAsia" w:hAnsiTheme="minorHAnsi" w:cstheme="minorBidi"/>
              <w:noProof/>
              <w:kern w:val="2"/>
              <w:sz w:val="22"/>
              <w:szCs w:val="22"/>
              <w14:ligatures w14:val="standardContextual"/>
            </w:rPr>
          </w:rPrChange>
        </w:rPr>
      </w:pPr>
      <w:del w:id="116" w:author="Felicia Williams" w:date="2024-07-11T23:43:00Z">
        <w:r w:rsidRPr="00E75F02" w:rsidDel="003A0A76">
          <w:rPr>
            <w:rFonts w:eastAsia="Calibri"/>
            <w:b/>
            <w:noProof/>
            <w:szCs w:val="24"/>
            <w:shd w:val="clear" w:color="auto" w:fill="FFFFFF"/>
          </w:rPr>
          <w:delText>Figure 1</w:delText>
        </w:r>
        <w:r w:rsidRPr="00E75F02" w:rsidDel="003A0A76">
          <w:rPr>
            <w:rFonts w:eastAsia="Calibri"/>
            <w:noProof/>
            <w:szCs w:val="24"/>
            <w:shd w:val="clear" w:color="auto" w:fill="FFFFFF"/>
          </w:rPr>
          <w:delText xml:space="preserve">  </w:delText>
        </w:r>
        <w:r w:rsidRPr="00E75F02" w:rsidDel="003A0A76">
          <w:rPr>
            <w:rFonts w:eastAsia="Calibri"/>
            <w:i/>
            <w:iCs/>
            <w:noProof/>
            <w:szCs w:val="24"/>
            <w:shd w:val="clear" w:color="auto" w:fill="FFFFFF"/>
          </w:rPr>
          <w:delText>Retention Model of Motivation</w:delText>
        </w:r>
        <w:r w:rsidRPr="00E75F02" w:rsidDel="003A0A76">
          <w:rPr>
            <w:noProof/>
            <w:szCs w:val="24"/>
          </w:rPr>
          <w:tab/>
          <w:delText>17</w:delText>
        </w:r>
      </w:del>
    </w:p>
    <w:p w14:paraId="530F9AF8" w14:textId="79E7CB0C" w:rsidR="003F521C" w:rsidRPr="00E75F02" w:rsidDel="003A0A76" w:rsidRDefault="003F521C">
      <w:pPr>
        <w:pStyle w:val="TableofFigures"/>
        <w:rPr>
          <w:del w:id="117" w:author="Felicia Williams" w:date="2024-07-11T23:43:00Z"/>
          <w:rFonts w:eastAsiaTheme="minorEastAsia"/>
          <w:noProof/>
          <w:kern w:val="2"/>
          <w:szCs w:val="24"/>
          <w14:ligatures w14:val="standardContextual"/>
          <w:rPrChange w:id="118" w:author="Michael Grohs" w:date="2024-07-15T17:38:00Z" w16du:dateUtc="2024-07-15T22:38:00Z">
            <w:rPr>
              <w:del w:id="119" w:author="Felicia Williams" w:date="2024-07-11T23:43:00Z"/>
              <w:rFonts w:asciiTheme="minorHAnsi" w:eastAsiaTheme="minorEastAsia" w:hAnsiTheme="minorHAnsi" w:cstheme="minorBidi"/>
              <w:noProof/>
              <w:kern w:val="2"/>
              <w:sz w:val="22"/>
              <w:szCs w:val="22"/>
              <w14:ligatures w14:val="standardContextual"/>
            </w:rPr>
          </w:rPrChange>
        </w:rPr>
      </w:pPr>
      <w:del w:id="120" w:author="Felicia Williams" w:date="2024-07-11T23:43:00Z">
        <w:r w:rsidRPr="00E75F02" w:rsidDel="003A0A76">
          <w:rPr>
            <w:rFonts w:eastAsia="Calibri"/>
            <w:b/>
            <w:noProof/>
            <w:szCs w:val="24"/>
            <w:shd w:val="clear" w:color="auto" w:fill="FFFFFF"/>
          </w:rPr>
          <w:delText>Figure 2</w:delText>
        </w:r>
        <w:r w:rsidRPr="00E75F02" w:rsidDel="003A0A76">
          <w:rPr>
            <w:rFonts w:eastAsia="Calibri"/>
            <w:noProof/>
            <w:szCs w:val="24"/>
            <w:shd w:val="clear" w:color="auto" w:fill="FFFFFF"/>
          </w:rPr>
          <w:delText xml:space="preserve">  </w:delText>
        </w:r>
        <w:r w:rsidRPr="00E75F02" w:rsidDel="003A0A76">
          <w:rPr>
            <w:rFonts w:eastAsia="Calibri"/>
            <w:i/>
            <w:iCs/>
            <w:noProof/>
            <w:szCs w:val="24"/>
            <w:shd w:val="clear" w:color="auto" w:fill="FFFFFF"/>
          </w:rPr>
          <w:delText>Example of Code Groupings</w:delText>
        </w:r>
        <w:r w:rsidRPr="00E75F02" w:rsidDel="003A0A76">
          <w:rPr>
            <w:noProof/>
            <w:szCs w:val="24"/>
          </w:rPr>
          <w:tab/>
          <w:delText>107</w:delText>
        </w:r>
      </w:del>
    </w:p>
    <w:p w14:paraId="18B8FE41" w14:textId="2E5F6CBB" w:rsidR="003F521C" w:rsidRPr="00E75F02" w:rsidDel="003A0A76" w:rsidRDefault="003F521C">
      <w:pPr>
        <w:pStyle w:val="TableofFigures"/>
        <w:rPr>
          <w:del w:id="121" w:author="Felicia Williams" w:date="2024-07-11T23:43:00Z"/>
          <w:rFonts w:eastAsiaTheme="minorEastAsia"/>
          <w:noProof/>
          <w:kern w:val="2"/>
          <w:szCs w:val="24"/>
          <w14:ligatures w14:val="standardContextual"/>
          <w:rPrChange w:id="122" w:author="Michael Grohs" w:date="2024-07-15T17:38:00Z" w16du:dateUtc="2024-07-15T22:38:00Z">
            <w:rPr>
              <w:del w:id="123" w:author="Felicia Williams" w:date="2024-07-11T23:43:00Z"/>
              <w:rFonts w:asciiTheme="minorHAnsi" w:eastAsiaTheme="minorEastAsia" w:hAnsiTheme="minorHAnsi" w:cstheme="minorBidi"/>
              <w:noProof/>
              <w:kern w:val="2"/>
              <w:sz w:val="22"/>
              <w:szCs w:val="22"/>
              <w14:ligatures w14:val="standardContextual"/>
            </w:rPr>
          </w:rPrChange>
        </w:rPr>
      </w:pPr>
      <w:del w:id="124" w:author="Felicia Williams" w:date="2024-07-11T23:43:00Z">
        <w:r w:rsidRPr="00E75F02" w:rsidDel="003A0A76">
          <w:rPr>
            <w:rFonts w:eastAsia="Calibri"/>
            <w:b/>
            <w:noProof/>
            <w:szCs w:val="24"/>
            <w:shd w:val="clear" w:color="auto" w:fill="FFFFFF"/>
          </w:rPr>
          <w:delText>Figure 3</w:delText>
        </w:r>
        <w:r w:rsidRPr="00E75F02" w:rsidDel="003A0A76">
          <w:rPr>
            <w:rFonts w:eastAsia="Calibri"/>
            <w:noProof/>
            <w:szCs w:val="24"/>
            <w:shd w:val="clear" w:color="auto" w:fill="FFFFFF"/>
          </w:rPr>
          <w:delText xml:space="preserve">  </w:delText>
        </w:r>
        <w:r w:rsidRPr="00E75F02" w:rsidDel="003A0A76">
          <w:rPr>
            <w:rFonts w:eastAsia="Calibri"/>
            <w:i/>
            <w:iCs/>
            <w:noProof/>
            <w:szCs w:val="24"/>
            <w:shd w:val="clear" w:color="auto" w:fill="FFFFFF"/>
          </w:rPr>
          <w:delText>Example of Codes to Category</w:delText>
        </w:r>
        <w:r w:rsidRPr="00E75F02" w:rsidDel="003A0A76">
          <w:rPr>
            <w:noProof/>
            <w:szCs w:val="24"/>
          </w:rPr>
          <w:tab/>
          <w:delText>111</w:delText>
        </w:r>
      </w:del>
    </w:p>
    <w:p w14:paraId="52B793B6" w14:textId="720110AD" w:rsidR="004B4C3D" w:rsidRPr="00E75F02" w:rsidRDefault="00523E60" w:rsidP="00F77AB5">
      <w:pPr>
        <w:ind w:firstLine="0"/>
        <w:jc w:val="both"/>
      </w:pPr>
      <w:r w:rsidRPr="00E75F02">
        <w:rPr>
          <w:noProof/>
        </w:rPr>
        <w:fldChar w:fldCharType="end"/>
      </w:r>
    </w:p>
    <w:p w14:paraId="5CAE175D" w14:textId="77777777" w:rsidR="00870D4A" w:rsidRPr="00E75F02" w:rsidRDefault="00870D4A" w:rsidP="002C28B6">
      <w:pPr>
        <w:pStyle w:val="Caption"/>
        <w:rPr>
          <w:szCs w:val="24"/>
        </w:rPr>
        <w:sectPr w:rsidR="00870D4A" w:rsidRPr="00E75F02" w:rsidSect="00C71809">
          <w:headerReference w:type="default" r:id="rId18"/>
          <w:footerReference w:type="default" r:id="rId19"/>
          <w:pgSz w:w="12240" w:h="15840"/>
          <w:pgMar w:top="1440" w:right="1440" w:bottom="1440" w:left="2160" w:header="734" w:footer="720" w:gutter="0"/>
          <w:pgNumType w:fmt="lowerRoman" w:start="6"/>
          <w:cols w:space="720"/>
          <w:docGrid w:linePitch="360"/>
        </w:sectPr>
      </w:pPr>
    </w:p>
    <w:p w14:paraId="36E1455D" w14:textId="77777777" w:rsidR="00625CB2" w:rsidRPr="00E75F02" w:rsidRDefault="00625CB2" w:rsidP="00777744">
      <w:pPr>
        <w:pStyle w:val="Heading1"/>
      </w:pPr>
      <w:bookmarkStart w:id="125" w:name="_Toc349720617"/>
      <w:bookmarkStart w:id="126" w:name="_Toc350241661"/>
      <w:bookmarkStart w:id="127" w:name="_Toc481674094"/>
      <w:bookmarkStart w:id="128" w:name="_Toc503990720"/>
      <w:bookmarkStart w:id="129" w:name="_Toc10804036"/>
      <w:bookmarkStart w:id="130" w:name="_Toc171694915"/>
      <w:bookmarkStart w:id="131" w:name="_Toc349720628"/>
      <w:bookmarkStart w:id="132" w:name="_Toc350241672"/>
      <w:bookmarkStart w:id="133" w:name="_Toc481674109"/>
      <w:bookmarkStart w:id="134" w:name="_Toc503990734"/>
      <w:r w:rsidRPr="00E75F02">
        <w:lastRenderedPageBreak/>
        <w:t>Chapter 1: Introduction to the Study</w:t>
      </w:r>
      <w:bookmarkEnd w:id="125"/>
      <w:bookmarkEnd w:id="126"/>
      <w:bookmarkEnd w:id="127"/>
      <w:bookmarkEnd w:id="128"/>
      <w:bookmarkEnd w:id="129"/>
      <w:bookmarkEnd w:id="130"/>
    </w:p>
    <w:p w14:paraId="7B2ED5D3" w14:textId="23ECE31D" w:rsidR="00625CB2" w:rsidRPr="00E75F02" w:rsidRDefault="00625CB2" w:rsidP="00777744">
      <w:pPr>
        <w:pStyle w:val="Heading2"/>
      </w:pPr>
      <w:bookmarkStart w:id="135" w:name="_Toc348346876"/>
      <w:bookmarkStart w:id="136" w:name="_Toc349720618"/>
      <w:bookmarkStart w:id="137" w:name="_Toc350241662"/>
      <w:bookmarkStart w:id="138" w:name="_Toc481674095"/>
      <w:bookmarkStart w:id="139" w:name="_Toc503990721"/>
      <w:bookmarkStart w:id="140" w:name="_Toc10804037"/>
      <w:bookmarkStart w:id="141" w:name="_Toc171694916"/>
      <w:r w:rsidRPr="00E75F02">
        <w:t>Introduction</w:t>
      </w:r>
      <w:bookmarkEnd w:id="135"/>
      <w:bookmarkEnd w:id="136"/>
      <w:bookmarkEnd w:id="137"/>
      <w:bookmarkEnd w:id="138"/>
      <w:bookmarkEnd w:id="139"/>
      <w:bookmarkEnd w:id="140"/>
      <w:bookmarkEnd w:id="141"/>
    </w:p>
    <w:p w14:paraId="29772CE3" w14:textId="77233E0A" w:rsidR="00CE7784" w:rsidRPr="00E75F02" w:rsidRDefault="00CE7784" w:rsidP="00777744">
      <w:pPr>
        <w:spacing w:after="0"/>
      </w:pPr>
      <w:bookmarkStart w:id="142" w:name="_Hlk10553276"/>
      <w:r w:rsidRPr="00E75F02">
        <w:t xml:space="preserve">Historically, research has shown that experiences that occur to African American students who attend </w:t>
      </w:r>
      <w:commentRangeStart w:id="143"/>
      <w:r w:rsidR="00517BA3" w:rsidRPr="00E75F02">
        <w:t>Predominantly</w:t>
      </w:r>
      <w:r w:rsidRPr="00E75F02">
        <w:t xml:space="preserve"> White Institutions </w:t>
      </w:r>
      <w:ins w:id="144" w:author="Michael Grohs" w:date="2024-07-14T19:12:00Z" w16du:dateUtc="2024-07-15T00:12:00Z">
        <w:r w:rsidR="00232ED9" w:rsidRPr="00E75F02">
          <w:t xml:space="preserve">(PWI) </w:t>
        </w:r>
        <w:commentRangeEnd w:id="143"/>
        <w:r w:rsidR="00232ED9" w:rsidRPr="00FB7516">
          <w:rPr>
            <w:rStyle w:val="CommentReference"/>
          </w:rPr>
          <w:commentReference w:id="143"/>
        </w:r>
      </w:ins>
      <w:r w:rsidRPr="00E75F02">
        <w:t xml:space="preserve">directly affect the student's ability to persist to graduation. Even though research has proven that the lack of diversity with faculty of color diminishes </w:t>
      </w:r>
      <w:r w:rsidR="006706E1" w:rsidRPr="00E75F02">
        <w:t>African American</w:t>
      </w:r>
      <w:r w:rsidRPr="00E75F02">
        <w:t xml:space="preserve"> students 'sense of belonging at PWIs (Benitez et al., 2017), there is still much to understand in terms of how self-motivation, goal setting, and ongoing persistence from African American faculty and peers contributed to African American students and alumni success. Therefore, it is not known how </w:t>
      </w:r>
      <w:r w:rsidR="006706E1" w:rsidRPr="00E75F02">
        <w:t>African American</w:t>
      </w:r>
      <w:r w:rsidRPr="00E75F02">
        <w:t xml:space="preserve"> faculty and peers contributed to goal setting, self-motivation, and ongoing persistence in the college experiences for African</w:t>
      </w:r>
      <w:r w:rsidR="00B33C2C" w:rsidRPr="00E75F02">
        <w:t xml:space="preserve"> American</w:t>
      </w:r>
      <w:r w:rsidRPr="00E75F02">
        <w:t xml:space="preserve"> alumni of </w:t>
      </w:r>
      <w:commentRangeStart w:id="145"/>
      <w:r w:rsidR="00517BA3" w:rsidRPr="00E75F02">
        <w:t>Predominantly</w:t>
      </w:r>
      <w:r w:rsidRPr="00E75F02">
        <w:t xml:space="preserve"> White Institutions</w:t>
      </w:r>
      <w:commentRangeEnd w:id="145"/>
      <w:r w:rsidR="00232ED9" w:rsidRPr="00FB7516">
        <w:rPr>
          <w:rStyle w:val="CommentReference"/>
        </w:rPr>
        <w:commentReference w:id="145"/>
      </w:r>
      <w:r w:rsidRPr="00E75F02">
        <w:t xml:space="preserve">. Further exploration of this topic could potentially lead to showing the impact of having diversity in faculty and peers at PWIs. </w:t>
      </w:r>
    </w:p>
    <w:p w14:paraId="3CB609DB" w14:textId="255CC21E" w:rsidR="008A0801" w:rsidRPr="00E75F02" w:rsidRDefault="008A0801" w:rsidP="00777744">
      <w:pPr>
        <w:spacing w:after="0"/>
      </w:pPr>
      <w:r w:rsidRPr="00E75F02">
        <w:t xml:space="preserve">The purpose of this qualitative descriptive study </w:t>
      </w:r>
      <w:r w:rsidR="00AF689E" w:rsidRPr="00E75F02">
        <w:t>was</w:t>
      </w:r>
      <w:r w:rsidRPr="00E75F02">
        <w:t xml:space="preserve"> to explore how </w:t>
      </w:r>
      <w:r w:rsidR="006706E1" w:rsidRPr="00E75F02">
        <w:t>African American</w:t>
      </w:r>
      <w:r w:rsidRPr="00E75F02">
        <w:t xml:space="preserve"> alumni describe the contribution</w:t>
      </w:r>
      <w:r w:rsidR="00BA372F" w:rsidRPr="00E75F02">
        <w:t>s</w:t>
      </w:r>
      <w:r w:rsidRPr="00E75F02">
        <w:t xml:space="preserve"> of </w:t>
      </w:r>
      <w:r w:rsidR="00B33C2C" w:rsidRPr="00E75F02">
        <w:t>African American</w:t>
      </w:r>
      <w:r w:rsidRPr="00E75F02">
        <w:t xml:space="preserve"> faculty and peers on goal setting, self-motivation, and ongoing persistence at </w:t>
      </w:r>
      <w:del w:id="146" w:author="Michael Grohs" w:date="2024-07-14T19:14:00Z" w16du:dateUtc="2024-07-15T00:14:00Z">
        <w:r w:rsidRPr="00E75F02" w:rsidDel="00232ED9">
          <w:delText xml:space="preserve">Predominantly White Institutions </w:delText>
        </w:r>
      </w:del>
      <w:del w:id="147" w:author="Michael Grohs" w:date="2024-07-14T19:13:00Z" w16du:dateUtc="2024-07-15T00:13:00Z">
        <w:r w:rsidRPr="00E75F02" w:rsidDel="00232ED9">
          <w:delText>(</w:delText>
        </w:r>
      </w:del>
      <w:r w:rsidRPr="00E75F02">
        <w:t>PWIs</w:t>
      </w:r>
      <w:del w:id="148" w:author="Michael Grohs" w:date="2024-07-14T19:13:00Z" w16du:dateUtc="2024-07-15T00:13:00Z">
        <w:r w:rsidRPr="00E75F02" w:rsidDel="00232ED9">
          <w:delText>)</w:delText>
        </w:r>
      </w:del>
      <w:r w:rsidRPr="00E75F02">
        <w:t xml:space="preserve"> in the South Atlantic Region of the United States of America. This study could potentially advance knowledge and practice by offering insight into the retention of </w:t>
      </w:r>
      <w:r w:rsidR="006706E1" w:rsidRPr="00E75F02">
        <w:t>African American</w:t>
      </w:r>
      <w:r w:rsidRPr="00E75F02">
        <w:t xml:space="preserve"> students at PWI</w:t>
      </w:r>
      <w:ins w:id="149" w:author="Michael Grohs" w:date="2024-07-14T19:14:00Z" w16du:dateUtc="2024-07-15T00:14:00Z">
        <w:r w:rsidR="00232ED9" w:rsidRPr="00E75F02">
          <w:t>s</w:t>
        </w:r>
      </w:ins>
      <w:r w:rsidR="00A54EE3" w:rsidRPr="00E75F02">
        <w:t xml:space="preserve">. </w:t>
      </w:r>
      <w:r w:rsidR="000F0E9A" w:rsidRPr="00E75F02">
        <w:t xml:space="preserve">This study also </w:t>
      </w:r>
      <w:r w:rsidRPr="00E75F02">
        <w:t>show</w:t>
      </w:r>
      <w:r w:rsidR="000F0E9A" w:rsidRPr="00E75F02">
        <w:t>s</w:t>
      </w:r>
      <w:r w:rsidRPr="00E75F02">
        <w:t xml:space="preserve"> that hiring </w:t>
      </w:r>
      <w:r w:rsidR="00B33C2C" w:rsidRPr="00E75F02">
        <w:t>African American</w:t>
      </w:r>
      <w:r w:rsidRPr="00E75F02">
        <w:t xml:space="preserve"> faculty can help with diversity and the academic success of African American students (Foster, 2018).</w:t>
      </w:r>
    </w:p>
    <w:p w14:paraId="69BE1347" w14:textId="3B73733C" w:rsidR="00C0478F" w:rsidRPr="00E75F02" w:rsidRDefault="00C0478F" w:rsidP="00777744">
      <w:pPr>
        <w:spacing w:after="0"/>
        <w:rPr>
          <w:b/>
        </w:rPr>
      </w:pPr>
      <w:r w:rsidRPr="00E75F02">
        <w:t xml:space="preserve">The problem space in the research has been identified by various research. D’Amico and Fruiht (2020) conducted a quantitative study to determine how on-campus </w:t>
      </w:r>
      <w:r w:rsidRPr="00E75F02">
        <w:lastRenderedPageBreak/>
        <w:t>social support predicts students' perceived ability to persist and succeed in college. The purpose of this study explore</w:t>
      </w:r>
      <w:r w:rsidR="00890151" w:rsidRPr="00E75F02">
        <w:t>s</w:t>
      </w:r>
      <w:r w:rsidRPr="00E75F02">
        <w:t xml:space="preserve"> how hope and social support predict overall satisfaction with academic progress with the ability to graduate and achieve educational goals in college students. This study shows that on-campus support from teachers, advisors, peers, and other staff members </w:t>
      </w:r>
      <w:r w:rsidRPr="00E75F02">
        <w:rPr>
          <w:color w:val="000000"/>
        </w:rPr>
        <w:t>increases retention and success in college students (Tinto, 1993, 2006)</w:t>
      </w:r>
      <w:r w:rsidR="00AF689E" w:rsidRPr="00E75F02">
        <w:rPr>
          <w:color w:val="000000"/>
        </w:rPr>
        <w:t xml:space="preserve">. </w:t>
      </w:r>
      <w:r w:rsidRPr="00E75F02">
        <w:rPr>
          <w:color w:val="000000"/>
        </w:rPr>
        <w:t>Relationships with faculty members are vital in retention and academic success</w:t>
      </w:r>
      <w:r w:rsidR="0086003D" w:rsidRPr="00E75F02">
        <w:rPr>
          <w:color w:val="000000"/>
        </w:rPr>
        <w:t>.</w:t>
      </w:r>
      <w:r w:rsidRPr="00E75F02">
        <w:rPr>
          <w:color w:val="000000"/>
        </w:rPr>
        <w:t xml:space="preserve"> Students who have regular contact with a faculty member have a greater connection and persistence to the campus (Fischer,</w:t>
      </w:r>
      <w:r w:rsidR="00E05F23" w:rsidRPr="00E75F02">
        <w:rPr>
          <w:color w:val="000000"/>
        </w:rPr>
        <w:t xml:space="preserve"> </w:t>
      </w:r>
      <w:r w:rsidRPr="00E75F02">
        <w:rPr>
          <w:color w:val="000000"/>
        </w:rPr>
        <w:t>2007; Heisserer &amp; Parette, 2002).</w:t>
      </w:r>
    </w:p>
    <w:bookmarkEnd w:id="142"/>
    <w:p w14:paraId="474FD939" w14:textId="644EA031" w:rsidR="000751EE" w:rsidRPr="00E75F02" w:rsidRDefault="000751EE" w:rsidP="00777744">
      <w:pPr>
        <w:tabs>
          <w:tab w:val="left" w:pos="2070"/>
        </w:tabs>
        <w:spacing w:after="0"/>
        <w:rPr>
          <w:color w:val="000000"/>
        </w:rPr>
      </w:pPr>
      <w:commentRangeStart w:id="150"/>
      <w:r w:rsidRPr="00E75F02">
        <w:rPr>
          <w:color w:val="000000"/>
        </w:rPr>
        <w:t>994</w:t>
      </w:r>
      <w:commentRangeEnd w:id="150"/>
      <w:r w:rsidR="00232ED9" w:rsidRPr="00FB7516">
        <w:rPr>
          <w:rStyle w:val="CommentReference"/>
        </w:rPr>
        <w:commentReference w:id="150"/>
      </w:r>
      <w:r w:rsidRPr="00E75F02">
        <w:rPr>
          <w:color w:val="000000"/>
        </w:rPr>
        <w:t xml:space="preserve"> undergraduate students from a mid-sized public university participated in this study. Snyder's</w:t>
      </w:r>
      <w:commentRangeStart w:id="151"/>
      <w:r w:rsidRPr="00E75F02">
        <w:rPr>
          <w:color w:val="000000"/>
        </w:rPr>
        <w:t xml:space="preserve"> </w:t>
      </w:r>
      <w:commentRangeEnd w:id="151"/>
      <w:r w:rsidR="00232ED9" w:rsidRPr="00FB7516">
        <w:rPr>
          <w:rStyle w:val="CommentReference"/>
        </w:rPr>
        <w:commentReference w:id="151"/>
      </w:r>
      <w:r w:rsidRPr="00E75F02">
        <w:rPr>
          <w:color w:val="000000"/>
        </w:rPr>
        <w:t>theory of hope was used as the theoretical foundation. Participants completed the Trait and Academic Hope Scale. Participants responded to questions related to social support, experiences on campus, and demographic information. The result of this study shows that on-campus support from teachers and professors predicted academic outcomes. This study supports the gap that underrepresented ethnic minorities report that they had no support from educators on campus. The findings from this study show</w:t>
      </w:r>
      <w:r w:rsidR="00AF689E" w:rsidRPr="00E75F02">
        <w:rPr>
          <w:color w:val="000000"/>
        </w:rPr>
        <w:t>ed</w:t>
      </w:r>
      <w:r w:rsidRPr="00E75F02">
        <w:rPr>
          <w:color w:val="000000"/>
        </w:rPr>
        <w:t xml:space="preserve"> the need for more research on how social support helps with retention and hope in college. This study shows how relationships between students and faculty on campus predict the success of students.</w:t>
      </w:r>
    </w:p>
    <w:p w14:paraId="11CB9C7C" w14:textId="211DEC6A" w:rsidR="00A93146" w:rsidRPr="00E75F02" w:rsidRDefault="001927F7" w:rsidP="00777744">
      <w:pPr>
        <w:tabs>
          <w:tab w:val="left" w:pos="2070"/>
        </w:tabs>
        <w:spacing w:after="0"/>
      </w:pPr>
      <w:r w:rsidRPr="00E75F02">
        <w:t>This chapter include</w:t>
      </w:r>
      <w:r w:rsidR="00AF689E" w:rsidRPr="00E75F02">
        <w:t>s</w:t>
      </w:r>
      <w:r w:rsidRPr="00E75F02">
        <w:t xml:space="preserve"> the background of the study, information found in the literature on African American attending PWIs, and the problem statement for this study. The section includes the purpose of the research, research questions that direct this study, and gives reasons why this study advances knowledge through the Tinto Retention Model </w:t>
      </w:r>
      <w:r w:rsidRPr="00E75F02">
        <w:lastRenderedPageBreak/>
        <w:t>of Motivation. This chapter include</w:t>
      </w:r>
      <w:r w:rsidR="00AF689E" w:rsidRPr="00E75F02">
        <w:t>s</w:t>
      </w:r>
      <w:r w:rsidRPr="00E75F02">
        <w:t xml:space="preserve"> the definition of terms, assumptions, limitations, delimitations, and a summary to further understand this study.</w:t>
      </w:r>
    </w:p>
    <w:p w14:paraId="6804D380" w14:textId="77777777" w:rsidR="00CC2F57" w:rsidRPr="00E75F02" w:rsidRDefault="00CC2F57" w:rsidP="00777744">
      <w:pPr>
        <w:pStyle w:val="Heading2"/>
      </w:pPr>
      <w:bookmarkStart w:id="152" w:name="_Toc481674097"/>
      <w:bookmarkStart w:id="153" w:name="_Toc503990722"/>
      <w:bookmarkStart w:id="154" w:name="_Toc44415681"/>
      <w:bookmarkStart w:id="155" w:name="_Toc171694917"/>
      <w:r w:rsidRPr="00E75F02">
        <w:t>Background of the Study</w:t>
      </w:r>
      <w:bookmarkEnd w:id="152"/>
      <w:bookmarkEnd w:id="153"/>
      <w:bookmarkEnd w:id="154"/>
      <w:bookmarkEnd w:id="155"/>
    </w:p>
    <w:p w14:paraId="58A1361E" w14:textId="1403708F" w:rsidR="00BE613A" w:rsidRPr="00E75F02" w:rsidRDefault="00BE613A" w:rsidP="00777744">
      <w:pPr>
        <w:spacing w:after="0"/>
      </w:pPr>
      <w:r w:rsidRPr="00E75F02">
        <w:t>Relationships with African American faculty have been shown to serve a compensatory role in the success of African American students. Many years ago, colleges and universities were racially integrated but there is still a difference in the graduation rates of African American students and White students (Griffith</w:t>
      </w:r>
      <w:r w:rsidR="00E05F23" w:rsidRPr="00E75F02">
        <w:t xml:space="preserve"> et al.</w:t>
      </w:r>
      <w:r w:rsidRPr="00E75F02">
        <w:t>, 2017). The phenomenon of how African American college alumni from the South Atlantic Region describe the contribution of their African American faculty and peers on goal setting, self-motivation, and ongoing persistence at PWIs can be explored through research. Diversity is important in communities. To create diversity, colleges should hire more African American faculty at PWIs (Foster, 2018). It is important for African American students to have representation at PWIs. Benitez et al. (2017) investigated how the lack of diversity among African American faculty and peers decreases African American students' sense of belonging. This study found that African American students understand that the lack of faculty of color decreases their sense of belonging and resilience at PWIs. Academic motivation and persistence are lessened by feelings of self-doubt and the lack of a sense of belonging. The presence of African American faculty reduces these effects. As a result, African American students perform better on tests when African American faculty are present.</w:t>
      </w:r>
    </w:p>
    <w:p w14:paraId="4C179BF3" w14:textId="1747DE2B" w:rsidR="001A5ADF" w:rsidRPr="00E75F02" w:rsidRDefault="001A5ADF" w:rsidP="00777744">
      <w:pPr>
        <w:spacing w:after="0"/>
      </w:pPr>
      <w:r w:rsidRPr="00E75F02">
        <w:t xml:space="preserve">Multiple studies have shown that relationships with African American faculty and peers are important in the retention of African American students at PWIs. African American faculty relationships were an essential component in assisting in the success of </w:t>
      </w:r>
      <w:r w:rsidRPr="00E75F02">
        <w:lastRenderedPageBreak/>
        <w:t>African American students. Broom</w:t>
      </w:r>
      <w:r w:rsidR="00E05F23" w:rsidRPr="00E75F02">
        <w:t>s</w:t>
      </w:r>
      <w:r w:rsidRPr="00E75F02">
        <w:t xml:space="preserve"> (2019) conducted a qualitative study with 90 African American college students who participated in a Culture Attitude and Climate survey on the direct relationship between campus climate, racial stereotypes, faculty relationships, and student retention in African American students attending a PWI. This study concluded that African American women graduate students view mentors who shared their racial and cultural identities as vital for optimal success. </w:t>
      </w:r>
      <w:proofErr w:type="spellStart"/>
      <w:r w:rsidRPr="00E75F02">
        <w:t>Minnett</w:t>
      </w:r>
      <w:proofErr w:type="spellEnd"/>
      <w:r w:rsidRPr="00E75F02">
        <w:t xml:space="preserve"> et al. (2019) conducted a qualitative study on mentorship being a crucial component of the doctoral student experience. This study showed that African American graduate students view mentors who share their racial and cultural identities as being vital int the success of their program (</w:t>
      </w:r>
      <w:proofErr w:type="spellStart"/>
      <w:r w:rsidR="0086003D" w:rsidRPr="00E75F02">
        <w:t>Minnett</w:t>
      </w:r>
      <w:proofErr w:type="spellEnd"/>
      <w:r w:rsidR="0086003D" w:rsidRPr="00E75F02">
        <w:t xml:space="preserve"> et al. (2019</w:t>
      </w:r>
      <w:r w:rsidRPr="00E75F02">
        <w:t>). African American women doctoral students who attend PWIs look for mentors who share comparable identity experiences. African American students seek out African American women faculty mentors who attended PWIs (</w:t>
      </w:r>
      <w:r w:rsidR="0086003D" w:rsidRPr="00E75F02">
        <w:t>Adams et al.</w:t>
      </w:r>
      <w:r w:rsidR="005C5301" w:rsidRPr="00E75F02">
        <w:t xml:space="preserve">, </w:t>
      </w:r>
      <w:r w:rsidR="0086003D" w:rsidRPr="00E75F02">
        <w:t>2016)</w:t>
      </w:r>
      <w:r w:rsidRPr="00E75F02">
        <w:t>. The researchers found that there was a significant relationship between self-efficacy, motivation, and persistence within these studies.</w:t>
      </w:r>
    </w:p>
    <w:p w14:paraId="097DFF17" w14:textId="76044F8D" w:rsidR="00625CB2" w:rsidRPr="00E75F02" w:rsidRDefault="00A23864" w:rsidP="00777744">
      <w:pPr>
        <w:spacing w:after="0"/>
      </w:pPr>
      <w:r w:rsidRPr="00E75F02">
        <w:t>The research that needs to be better understood is</w:t>
      </w:r>
      <w:r w:rsidR="0082661E" w:rsidRPr="00E75F02">
        <w:t xml:space="preserve"> </w:t>
      </w:r>
      <w:r w:rsidR="009A3329" w:rsidRPr="00E75F02">
        <w:t>how</w:t>
      </w:r>
      <w:r w:rsidR="00DC191A" w:rsidRPr="00E75F02">
        <w:t xml:space="preserve"> </w:t>
      </w:r>
      <w:r w:rsidR="00761E33" w:rsidRPr="00E75F02">
        <w:t xml:space="preserve">African American </w:t>
      </w:r>
      <w:r w:rsidR="00C443D0" w:rsidRPr="00E75F02">
        <w:t>teachers</w:t>
      </w:r>
      <w:r w:rsidR="00DC191A" w:rsidRPr="00E75F02">
        <w:t xml:space="preserve"> benefit African American </w:t>
      </w:r>
      <w:r w:rsidR="0086003D" w:rsidRPr="00E75F02">
        <w:t>students’</w:t>
      </w:r>
      <w:r w:rsidR="00DC191A" w:rsidRPr="00E75F02">
        <w:t xml:space="preserve"> </w:t>
      </w:r>
      <w:r w:rsidR="003B00AB" w:rsidRPr="00E75F02">
        <w:t>success at PWIs</w:t>
      </w:r>
      <w:r w:rsidR="00C443D0" w:rsidRPr="00E75F02">
        <w:t>.</w:t>
      </w:r>
      <w:r w:rsidR="00C2388A" w:rsidRPr="00E75F02">
        <w:t xml:space="preserve"> African American students who </w:t>
      </w:r>
      <w:r w:rsidR="00436E7C" w:rsidRPr="00E75F02">
        <w:t>a</w:t>
      </w:r>
      <w:r w:rsidR="008B274C" w:rsidRPr="00E75F02">
        <w:t xml:space="preserve">ttend </w:t>
      </w:r>
      <w:r w:rsidR="00C2388A" w:rsidRPr="00E75F02">
        <w:t>PWIs</w:t>
      </w:r>
      <w:r w:rsidR="00436E7C" w:rsidRPr="00E75F02">
        <w:t xml:space="preserve"> </w:t>
      </w:r>
      <w:r w:rsidR="00C2388A" w:rsidRPr="00E75F02">
        <w:t xml:space="preserve">tend to have lower graduation rates than White </w:t>
      </w:r>
      <w:r w:rsidR="00436E7C" w:rsidRPr="00E75F02">
        <w:t>students</w:t>
      </w:r>
      <w:r w:rsidR="00C13CCF" w:rsidRPr="00E75F02">
        <w:t xml:space="preserve"> (N</w:t>
      </w:r>
      <w:r w:rsidR="00E87C24" w:rsidRPr="00E75F02">
        <w:t>ational Center for Education Statistics</w:t>
      </w:r>
      <w:r w:rsidR="00C13CCF" w:rsidRPr="00E75F02">
        <w:t>,</w:t>
      </w:r>
      <w:r w:rsidR="005C5301" w:rsidRPr="00E75F02">
        <w:t xml:space="preserve"> </w:t>
      </w:r>
      <w:r w:rsidR="00C13CCF" w:rsidRPr="00E75F02">
        <w:t>20</w:t>
      </w:r>
      <w:r w:rsidR="00E87C24" w:rsidRPr="00E75F02">
        <w:t>20</w:t>
      </w:r>
      <w:r w:rsidR="00C13CCF" w:rsidRPr="00E75F02">
        <w:t xml:space="preserve">). </w:t>
      </w:r>
      <w:r w:rsidR="00E77CD9" w:rsidRPr="00E75F02">
        <w:t xml:space="preserve">Adams (2014) research shows that African American students have </w:t>
      </w:r>
      <w:r w:rsidR="00C32AE2" w:rsidRPr="00E75F02">
        <w:t xml:space="preserve">common factors that make it </w:t>
      </w:r>
      <w:r w:rsidR="00E77CD9" w:rsidRPr="00E75F02">
        <w:t>difficul</w:t>
      </w:r>
      <w:r w:rsidR="00C32AE2" w:rsidRPr="00E75F02">
        <w:t>t for student</w:t>
      </w:r>
      <w:r w:rsidR="004D1EA5" w:rsidRPr="00E75F02">
        <w:t xml:space="preserve">s </w:t>
      </w:r>
      <w:r w:rsidR="00C32AE2" w:rsidRPr="00E75F02">
        <w:t>to</w:t>
      </w:r>
      <w:r w:rsidR="00E77CD9" w:rsidRPr="00E75F02">
        <w:t xml:space="preserve"> persis</w:t>
      </w:r>
      <w:r w:rsidR="00C32AE2" w:rsidRPr="00E75F02">
        <w:t>t</w:t>
      </w:r>
      <w:r w:rsidR="00E77CD9" w:rsidRPr="00E75F02">
        <w:t xml:space="preserve"> and </w:t>
      </w:r>
      <w:r w:rsidR="00C32AE2" w:rsidRPr="00E75F02">
        <w:t>graduate</w:t>
      </w:r>
      <w:r w:rsidR="00A34340" w:rsidRPr="00E75F02">
        <w:t xml:space="preserve"> </w:t>
      </w:r>
      <w:r w:rsidR="00E77CD9" w:rsidRPr="00E75F02">
        <w:t xml:space="preserve">such as </w:t>
      </w:r>
      <w:r w:rsidR="00A34340" w:rsidRPr="00E75F02">
        <w:t xml:space="preserve">not </w:t>
      </w:r>
      <w:r w:rsidR="00E77CD9" w:rsidRPr="00E75F02">
        <w:t>perform</w:t>
      </w:r>
      <w:r w:rsidR="00A34340" w:rsidRPr="00E75F02">
        <w:t>ing well academically</w:t>
      </w:r>
      <w:r w:rsidR="00E77CD9" w:rsidRPr="00E75F02">
        <w:t xml:space="preserve">, </w:t>
      </w:r>
      <w:r w:rsidR="00612D93" w:rsidRPr="00E75F02">
        <w:t xml:space="preserve">having </w:t>
      </w:r>
      <w:r w:rsidR="00DF2502" w:rsidRPr="00E75F02">
        <w:t>no sense of belonging</w:t>
      </w:r>
      <w:r w:rsidR="00E77CD9" w:rsidRPr="00E75F02">
        <w:t>, financ</w:t>
      </w:r>
      <w:r w:rsidR="00DF2502" w:rsidRPr="00E75F02">
        <w:t>ial issues</w:t>
      </w:r>
      <w:r w:rsidR="00E77CD9" w:rsidRPr="00E75F02">
        <w:t>, o</w:t>
      </w:r>
      <w:r w:rsidR="00DF2502" w:rsidRPr="00E75F02">
        <w:t>r</w:t>
      </w:r>
      <w:r w:rsidR="00E45210" w:rsidRPr="00E75F02">
        <w:t xml:space="preserve"> racial microaggressions</w:t>
      </w:r>
      <w:r w:rsidR="0006129D" w:rsidRPr="00E75F02">
        <w:t>/</w:t>
      </w:r>
      <w:r w:rsidR="00E77CD9" w:rsidRPr="00E75F02">
        <w:t>discrimination</w:t>
      </w:r>
      <w:r w:rsidR="00D50B24" w:rsidRPr="00E75F02">
        <w:t>. A</w:t>
      </w:r>
      <w:r w:rsidR="00E77CD9" w:rsidRPr="00E75F02">
        <w:t xml:space="preserve">cademics and interpersonal </w:t>
      </w:r>
      <w:r w:rsidR="00D50B24" w:rsidRPr="00E75F02">
        <w:t>relations</w:t>
      </w:r>
      <w:r w:rsidR="007A6628" w:rsidRPr="00E75F02">
        <w:t>hips</w:t>
      </w:r>
      <w:r w:rsidR="00E77CD9" w:rsidRPr="00E75F02">
        <w:t xml:space="preserve"> </w:t>
      </w:r>
      <w:r w:rsidR="007A6628" w:rsidRPr="00E75F02">
        <w:t>impact</w:t>
      </w:r>
      <w:r w:rsidR="00E77CD9" w:rsidRPr="00E75F02">
        <w:t xml:space="preserve"> persistence and retention among African American students</w:t>
      </w:r>
      <w:r w:rsidR="00CF7CDA" w:rsidRPr="00E75F02">
        <w:t xml:space="preserve"> but there is little research that address</w:t>
      </w:r>
      <w:r w:rsidR="00EB6E0D" w:rsidRPr="00E75F02">
        <w:t>es</w:t>
      </w:r>
      <w:r w:rsidR="00CF7CDA" w:rsidRPr="00E75F02">
        <w:t xml:space="preserve"> the problem </w:t>
      </w:r>
      <w:r w:rsidR="00E77CD9" w:rsidRPr="00E75F02">
        <w:t xml:space="preserve">(White &amp; Ali-Khan, 2013). </w:t>
      </w:r>
      <w:r w:rsidR="00256EAB" w:rsidRPr="00E75F02">
        <w:t>Holland</w:t>
      </w:r>
      <w:r w:rsidR="00B67788" w:rsidRPr="00E75F02">
        <w:t xml:space="preserve"> (</w:t>
      </w:r>
      <w:r w:rsidR="00684925" w:rsidRPr="00E75F02">
        <w:t>2016</w:t>
      </w:r>
      <w:r w:rsidR="00B67788" w:rsidRPr="00E75F02">
        <w:t>),</w:t>
      </w:r>
      <w:r w:rsidR="00684925" w:rsidRPr="00E75F02">
        <w:t xml:space="preserve"> research </w:t>
      </w:r>
      <w:r w:rsidR="00684925" w:rsidRPr="00E75F02">
        <w:lastRenderedPageBreak/>
        <w:t xml:space="preserve">shows that colleges and universities are </w:t>
      </w:r>
      <w:r w:rsidR="00505BE8" w:rsidRPr="00E75F02">
        <w:t xml:space="preserve">increasing their efforts in </w:t>
      </w:r>
      <w:r w:rsidR="00E77CD9" w:rsidRPr="00E75F02">
        <w:t xml:space="preserve">diversity in </w:t>
      </w:r>
      <w:r w:rsidR="00505BE8" w:rsidRPr="00E75F02">
        <w:t>enrollment, however</w:t>
      </w:r>
      <w:r w:rsidR="00590238" w:rsidRPr="00E75F02">
        <w:t>,</w:t>
      </w:r>
      <w:r w:rsidR="00505BE8" w:rsidRPr="00E75F02">
        <w:t xml:space="preserve"> </w:t>
      </w:r>
      <w:r w:rsidR="00A41D2A" w:rsidRPr="00E75F02">
        <w:t>there are no efforts made in retention</w:t>
      </w:r>
      <w:r w:rsidR="00B925A8" w:rsidRPr="00E75F02">
        <w:t xml:space="preserve"> and </w:t>
      </w:r>
      <w:r w:rsidR="00E77CD9" w:rsidRPr="00E75F02">
        <w:t>effective teaching and classroom intervention strategies</w:t>
      </w:r>
      <w:r w:rsidR="00B925A8" w:rsidRPr="00E75F02">
        <w:t>.</w:t>
      </w:r>
      <w:r w:rsidR="00E77CD9" w:rsidRPr="00E75F02">
        <w:t xml:space="preserve"> </w:t>
      </w:r>
      <w:r w:rsidR="00EE74A9" w:rsidRPr="00E75F02">
        <w:t>The research that need</w:t>
      </w:r>
      <w:r w:rsidR="00A914D9" w:rsidRPr="00E75F02">
        <w:t xml:space="preserve">s </w:t>
      </w:r>
      <w:r w:rsidR="00EE74A9" w:rsidRPr="00E75F02">
        <w:t xml:space="preserve">to be better understood </w:t>
      </w:r>
      <w:r w:rsidR="00B0202A" w:rsidRPr="00E75F02">
        <w:t>is how motivation, goal setting</w:t>
      </w:r>
      <w:r w:rsidR="00EB6E0D" w:rsidRPr="00E75F02">
        <w:t xml:space="preserve">, </w:t>
      </w:r>
      <w:r w:rsidR="00B0202A" w:rsidRPr="00E75F02">
        <w:t>and persistence from African American faculty and peers contributed to African American students</w:t>
      </w:r>
      <w:r w:rsidR="00590238" w:rsidRPr="00E75F02">
        <w:t xml:space="preserve"> </w:t>
      </w:r>
      <w:r w:rsidR="00B0202A" w:rsidRPr="00E75F02">
        <w:t xml:space="preserve">and alumni success. </w:t>
      </w:r>
      <w:r w:rsidR="00E77CD9" w:rsidRPr="00E75F02">
        <w:t xml:space="preserve">To address this problem, </w:t>
      </w:r>
      <w:r w:rsidR="00255DAC" w:rsidRPr="00E75F02">
        <w:t>PWIs</w:t>
      </w:r>
      <w:r w:rsidR="00E77CD9" w:rsidRPr="00E75F02">
        <w:t xml:space="preserve"> should understand </w:t>
      </w:r>
      <w:r w:rsidR="00AE3CC1" w:rsidRPr="00E75F02">
        <w:t xml:space="preserve">the </w:t>
      </w:r>
      <w:r w:rsidR="00B0202A" w:rsidRPr="00E75F02">
        <w:t>diversity</w:t>
      </w:r>
      <w:r w:rsidR="005C7856" w:rsidRPr="00E75F02">
        <w:t>,</w:t>
      </w:r>
      <w:r w:rsidR="00E77CD9" w:rsidRPr="00E75F02">
        <w:t xml:space="preserve"> motivational factors</w:t>
      </w:r>
      <w:r w:rsidR="00371C7A" w:rsidRPr="00E75F02">
        <w:t xml:space="preserve">, </w:t>
      </w:r>
      <w:r w:rsidR="00043DF2" w:rsidRPr="00E75F02">
        <w:t>and</w:t>
      </w:r>
      <w:r w:rsidR="00E77CD9" w:rsidRPr="00E75F02">
        <w:t xml:space="preserve"> framework that supports t</w:t>
      </w:r>
      <w:r w:rsidR="00043DF2" w:rsidRPr="00E75F02">
        <w:t>heir African American students.</w:t>
      </w:r>
    </w:p>
    <w:p w14:paraId="594722CD" w14:textId="5C6775B3" w:rsidR="002474EE" w:rsidRPr="00E75F02" w:rsidRDefault="00625CB2" w:rsidP="00777744">
      <w:pPr>
        <w:pStyle w:val="Heading2"/>
      </w:pPr>
      <w:bookmarkStart w:id="156" w:name="_Toc349720625"/>
      <w:bookmarkStart w:id="157" w:name="_Toc350241669"/>
      <w:bookmarkStart w:id="158" w:name="_Toc481674104"/>
      <w:bookmarkStart w:id="159" w:name="_Toc503990729"/>
      <w:bookmarkStart w:id="160" w:name="_Toc10804045"/>
      <w:bookmarkStart w:id="161" w:name="_Toc171694918"/>
      <w:r w:rsidRPr="00E75F02">
        <w:t>Definition of Terms</w:t>
      </w:r>
      <w:bookmarkEnd w:id="156"/>
      <w:bookmarkEnd w:id="157"/>
      <w:bookmarkEnd w:id="158"/>
      <w:bookmarkEnd w:id="159"/>
      <w:bookmarkEnd w:id="160"/>
      <w:bookmarkEnd w:id="161"/>
    </w:p>
    <w:p w14:paraId="42C72E8E" w14:textId="385BE10F" w:rsidR="00A85C15" w:rsidRPr="00E75F02" w:rsidRDefault="004B2A8C" w:rsidP="00777744">
      <w:pPr>
        <w:spacing w:after="0"/>
      </w:pPr>
      <w:r w:rsidRPr="00E75F02">
        <w:t>Some t</w:t>
      </w:r>
      <w:r w:rsidR="007121D2" w:rsidRPr="00E75F02">
        <w:t xml:space="preserve">erms </w:t>
      </w:r>
      <w:r w:rsidR="00A93F62" w:rsidRPr="00E75F02">
        <w:t xml:space="preserve">require </w:t>
      </w:r>
      <w:r w:rsidRPr="00E75F02">
        <w:t>further</w:t>
      </w:r>
      <w:r w:rsidR="007121D2" w:rsidRPr="00E75F02">
        <w:t xml:space="preserve"> explanation</w:t>
      </w:r>
      <w:r w:rsidR="00A93F62" w:rsidRPr="00E75F02">
        <w:t xml:space="preserve"> in a study</w:t>
      </w:r>
      <w:r w:rsidR="007121D2" w:rsidRPr="00E75F02">
        <w:t xml:space="preserve">. </w:t>
      </w:r>
      <w:r w:rsidR="0005309D" w:rsidRPr="00E75F02">
        <w:t xml:space="preserve">The phenomenon </w:t>
      </w:r>
      <w:r w:rsidR="00197A26" w:rsidRPr="00E75F02">
        <w:t xml:space="preserve">of </w:t>
      </w:r>
      <w:r w:rsidR="0005309D" w:rsidRPr="00E75F02">
        <w:t>this study is how African American college alumni from the South Atlantic Region describes the contribution</w:t>
      </w:r>
      <w:r w:rsidR="00DB3D31" w:rsidRPr="00E75F02">
        <w:t xml:space="preserve">s </w:t>
      </w:r>
      <w:r w:rsidR="0005309D" w:rsidRPr="00E75F02">
        <w:t xml:space="preserve">of their African American faculty and peers on goal setting, self-motivation, and ongoing persistence at PWIs. </w:t>
      </w:r>
      <w:r w:rsidR="007121D2" w:rsidRPr="00E75F02">
        <w:t>The following terms w</w:t>
      </w:r>
      <w:r w:rsidR="008E5C1D" w:rsidRPr="00E75F02">
        <w:t>as</w:t>
      </w:r>
      <w:r w:rsidR="00A93F62" w:rsidRPr="00E75F02">
        <w:t xml:space="preserve"> used</w:t>
      </w:r>
      <w:r w:rsidR="007121D2" w:rsidRPr="00E75F02">
        <w:t xml:space="preserve"> in this study</w:t>
      </w:r>
      <w:r w:rsidR="0005309D" w:rsidRPr="00E75F02">
        <w:t>:</w:t>
      </w:r>
    </w:p>
    <w:p w14:paraId="671E00D0" w14:textId="09A8AE0B" w:rsidR="00221E05" w:rsidRPr="00E75F02" w:rsidRDefault="0052637D" w:rsidP="00777744">
      <w:pPr>
        <w:spacing w:after="0"/>
      </w:pPr>
      <w:r w:rsidRPr="00E75F02">
        <w:rPr>
          <w:rStyle w:val="Heading4Char"/>
        </w:rPr>
        <w:t>D</w:t>
      </w:r>
      <w:r w:rsidR="008A6ABD" w:rsidRPr="00E75F02">
        <w:rPr>
          <w:rStyle w:val="Heading4Char"/>
        </w:rPr>
        <w:t>iscrimination</w:t>
      </w:r>
      <w:r w:rsidR="00516C13" w:rsidRPr="00E75F02">
        <w:rPr>
          <w:rStyle w:val="Heading4Char"/>
        </w:rPr>
        <w:t>.</w:t>
      </w:r>
      <w:r w:rsidR="00516C13" w:rsidRPr="00E75F02">
        <w:rPr>
          <w:b/>
          <w:bCs/>
        </w:rPr>
        <w:t xml:space="preserve"> </w:t>
      </w:r>
      <w:r w:rsidR="003900B0" w:rsidRPr="00E75F02">
        <w:t>Disc</w:t>
      </w:r>
      <w:r w:rsidR="00717574" w:rsidRPr="00E75F02">
        <w:t xml:space="preserve">rimination </w:t>
      </w:r>
      <w:r w:rsidR="008A6ABD" w:rsidRPr="00E75F02">
        <w:t xml:space="preserve">is </w:t>
      </w:r>
      <w:r w:rsidR="00221E05" w:rsidRPr="00E75F02">
        <w:t>when a person is</w:t>
      </w:r>
      <w:r w:rsidR="001642C8" w:rsidRPr="00E75F02">
        <w:t xml:space="preserve"> treated </w:t>
      </w:r>
      <w:r w:rsidR="00F92296" w:rsidRPr="00E75F02">
        <w:t>negatively</w:t>
      </w:r>
      <w:r w:rsidR="008A6ABD" w:rsidRPr="00E75F02">
        <w:t xml:space="preserve"> based on race, religious </w:t>
      </w:r>
      <w:r w:rsidR="00597BE6" w:rsidRPr="00E75F02">
        <w:t>preferences,</w:t>
      </w:r>
      <w:r w:rsidR="008A6ABD" w:rsidRPr="00E75F02">
        <w:t xml:space="preserve"> or gender (Clair &amp; Denis, 2015). </w:t>
      </w:r>
    </w:p>
    <w:p w14:paraId="60C0BCDD" w14:textId="22045493" w:rsidR="00EA46D9" w:rsidRPr="00E75F02" w:rsidRDefault="008A6ABD" w:rsidP="00777744">
      <w:pPr>
        <w:spacing w:after="0"/>
      </w:pPr>
      <w:r w:rsidRPr="00E75F02">
        <w:rPr>
          <w:rStyle w:val="Heading4Char"/>
        </w:rPr>
        <w:t>Ethnicity.</w:t>
      </w:r>
      <w:r w:rsidRPr="00E75F02">
        <w:t xml:space="preserve"> Ethnicity is the cultural </w:t>
      </w:r>
      <w:r w:rsidR="00EA46D9" w:rsidRPr="00E75F02">
        <w:t>trait</w:t>
      </w:r>
      <w:r w:rsidRPr="00E75F02">
        <w:t xml:space="preserve"> shared by a social group (Clair &amp; Denis, 2015). </w:t>
      </w:r>
    </w:p>
    <w:p w14:paraId="56D54F6E" w14:textId="0E842C90" w:rsidR="00775A27" w:rsidRPr="00E75F02" w:rsidRDefault="00775A27" w:rsidP="00777744">
      <w:pPr>
        <w:spacing w:after="0"/>
      </w:pPr>
      <w:r w:rsidRPr="00E75F02">
        <w:rPr>
          <w:rStyle w:val="Heading4Char"/>
        </w:rPr>
        <w:t>Goal Setting.</w:t>
      </w:r>
      <w:r w:rsidRPr="00E75F02">
        <w:t xml:space="preserve"> The process by which goals are achieved by identifying what you want to accomplish through measurable objectives and time limits (Latham, 2004)</w:t>
      </w:r>
      <w:r w:rsidR="00D03E46" w:rsidRPr="00E75F02">
        <w:t>.</w:t>
      </w:r>
    </w:p>
    <w:p w14:paraId="4499022C" w14:textId="1EC6B4CB" w:rsidR="000229AE" w:rsidRPr="00E75F02" w:rsidRDefault="008A6ABD" w:rsidP="00777744">
      <w:pPr>
        <w:spacing w:after="0"/>
      </w:pPr>
      <w:r w:rsidRPr="00E75F02">
        <w:rPr>
          <w:rStyle w:val="Heading4Char"/>
        </w:rPr>
        <w:t xml:space="preserve">Historically Black </w:t>
      </w:r>
      <w:r w:rsidR="005C5B92" w:rsidRPr="00E75F02">
        <w:rPr>
          <w:rStyle w:val="Heading4Char"/>
        </w:rPr>
        <w:t>College</w:t>
      </w:r>
      <w:r w:rsidRPr="00E75F02">
        <w:rPr>
          <w:rStyle w:val="Heading4Char"/>
        </w:rPr>
        <w:t xml:space="preserve">s and </w:t>
      </w:r>
      <w:r w:rsidR="005C5B92" w:rsidRPr="00E75F02">
        <w:rPr>
          <w:rStyle w:val="Heading4Char"/>
        </w:rPr>
        <w:t>Universitie</w:t>
      </w:r>
      <w:r w:rsidRPr="00E75F02">
        <w:rPr>
          <w:rStyle w:val="Heading4Char"/>
        </w:rPr>
        <w:t>s (HBCU).</w:t>
      </w:r>
      <w:r w:rsidRPr="00E75F02">
        <w:rPr>
          <w:b/>
          <w:bCs/>
        </w:rPr>
        <w:t xml:space="preserve"> </w:t>
      </w:r>
      <w:r w:rsidRPr="00E75F02">
        <w:t>Historically Black</w:t>
      </w:r>
      <w:r w:rsidR="005C5B92" w:rsidRPr="00E75F02">
        <w:t xml:space="preserve"> </w:t>
      </w:r>
      <w:r w:rsidRPr="00E75F02">
        <w:t xml:space="preserve">Colleges </w:t>
      </w:r>
      <w:r w:rsidR="005C5B92" w:rsidRPr="00E75F02">
        <w:t xml:space="preserve">and Universities </w:t>
      </w:r>
      <w:r w:rsidRPr="00E75F02">
        <w:t xml:space="preserve">established </w:t>
      </w:r>
      <w:r w:rsidR="001B247C" w:rsidRPr="00E75F02">
        <w:t xml:space="preserve">for African Americans </w:t>
      </w:r>
      <w:r w:rsidRPr="00E75F02">
        <w:t>to serve the</w:t>
      </w:r>
      <w:r w:rsidR="001B247C" w:rsidRPr="00E75F02">
        <w:t>ir</w:t>
      </w:r>
      <w:r w:rsidRPr="00E75F02">
        <w:t xml:space="preserve"> educational needs (Taylor, 2018). </w:t>
      </w:r>
    </w:p>
    <w:p w14:paraId="20059036" w14:textId="5357FA5F" w:rsidR="00C0451F" w:rsidRPr="00E75F02" w:rsidRDefault="00C0451F" w:rsidP="00777744">
      <w:pPr>
        <w:spacing w:after="0"/>
      </w:pPr>
      <w:r w:rsidRPr="00E75F02">
        <w:rPr>
          <w:rStyle w:val="Heading4Char"/>
        </w:rPr>
        <w:t>Mentor.</w:t>
      </w:r>
      <w:r w:rsidRPr="00E75F02">
        <w:rPr>
          <w:b/>
          <w:bCs/>
        </w:rPr>
        <w:t xml:space="preserve"> </w:t>
      </w:r>
      <w:r w:rsidR="000C6EE8" w:rsidRPr="00E75F02">
        <w:t>A mentor</w:t>
      </w:r>
      <w:r w:rsidR="00AD7760" w:rsidRPr="00E75F02">
        <w:t xml:space="preserve"> </w:t>
      </w:r>
      <w:r w:rsidR="006E5BCF" w:rsidRPr="00E75F02">
        <w:t>is</w:t>
      </w:r>
      <w:r w:rsidRPr="00E75F02">
        <w:t xml:space="preserve"> an advisor, coach, counselor, </w:t>
      </w:r>
      <w:r w:rsidR="005B34A4" w:rsidRPr="00E75F02">
        <w:t xml:space="preserve">or </w:t>
      </w:r>
      <w:r w:rsidRPr="00E75F02">
        <w:t>role model</w:t>
      </w:r>
      <w:r w:rsidR="005B34A4" w:rsidRPr="00E75F02">
        <w:t xml:space="preserve"> who </w:t>
      </w:r>
      <w:r w:rsidRPr="00E75F02">
        <w:t>contribut</w:t>
      </w:r>
      <w:r w:rsidR="00E350CD" w:rsidRPr="00E75F02">
        <w:t xml:space="preserve">es </w:t>
      </w:r>
      <w:r w:rsidRPr="00E75F02">
        <w:t xml:space="preserve">to </w:t>
      </w:r>
      <w:r w:rsidR="00E350CD" w:rsidRPr="00E75F02">
        <w:t>the personal or professional</w:t>
      </w:r>
      <w:r w:rsidRPr="00E75F02">
        <w:t xml:space="preserve"> development of the mentee (Edwards &amp; Ross, 2018).</w:t>
      </w:r>
    </w:p>
    <w:p w14:paraId="74CE5587" w14:textId="764421B0" w:rsidR="00625CB2" w:rsidRPr="00E75F02" w:rsidRDefault="008A6ABD" w:rsidP="00777744">
      <w:pPr>
        <w:spacing w:after="0"/>
      </w:pPr>
      <w:r w:rsidRPr="00E75F02">
        <w:rPr>
          <w:rStyle w:val="Heading4Char"/>
        </w:rPr>
        <w:lastRenderedPageBreak/>
        <w:t>Microaggression.</w:t>
      </w:r>
      <w:r w:rsidRPr="00E75F02">
        <w:t xml:space="preserve"> </w:t>
      </w:r>
      <w:r w:rsidR="000542C2" w:rsidRPr="00E75F02">
        <w:t>Microaggression</w:t>
      </w:r>
      <w:r w:rsidR="00AD7760" w:rsidRPr="00E75F02">
        <w:t xml:space="preserve"> is </w:t>
      </w:r>
      <w:r w:rsidR="00441968" w:rsidRPr="00E75F02">
        <w:t>unintentionally</w:t>
      </w:r>
      <w:r w:rsidRPr="00E75F02">
        <w:t xml:space="preserve"> discriminatory a</w:t>
      </w:r>
      <w:r w:rsidR="00B45072" w:rsidRPr="00E75F02">
        <w:t>gainst members</w:t>
      </w:r>
      <w:r w:rsidRPr="00E75F02">
        <w:t xml:space="preserve"> of a marginalized group (Bourke, 2016)</w:t>
      </w:r>
      <w:r w:rsidR="00CB477C" w:rsidRPr="00E75F02">
        <w:t>.</w:t>
      </w:r>
    </w:p>
    <w:p w14:paraId="4EC7F243" w14:textId="62FA38E9" w:rsidR="00102F1E" w:rsidRPr="00E75F02" w:rsidRDefault="00102F1E" w:rsidP="00777744">
      <w:pPr>
        <w:spacing w:after="0"/>
      </w:pPr>
      <w:r w:rsidRPr="00E75F02">
        <w:rPr>
          <w:b/>
          <w:bCs/>
        </w:rPr>
        <w:t>National Pan-Hellenic Council</w:t>
      </w:r>
      <w:r w:rsidRPr="00E75F02">
        <w:t>. Composed of the nine historically Black Fraternities and Sororities to promote community awareness and action through cultural activities (Taylor, 2018).</w:t>
      </w:r>
    </w:p>
    <w:p w14:paraId="329DDC22" w14:textId="47892F7D" w:rsidR="00CB477C" w:rsidRPr="00E75F02" w:rsidRDefault="00441968" w:rsidP="00777744">
      <w:pPr>
        <w:spacing w:after="0"/>
      </w:pPr>
      <w:r w:rsidRPr="00E75F02">
        <w:rPr>
          <w:rStyle w:val="Heading4Char"/>
        </w:rPr>
        <w:t>Ongoing Persistence.</w:t>
      </w:r>
      <w:r w:rsidRPr="00E75F02">
        <w:t xml:space="preserve"> Continuing to do something that you</w:t>
      </w:r>
      <w:r w:rsidR="001779ED" w:rsidRPr="00E75F02">
        <w:t>’</w:t>
      </w:r>
      <w:r w:rsidRPr="00E75F02">
        <w:t>r</w:t>
      </w:r>
      <w:r w:rsidR="001779ED" w:rsidRPr="00E75F02">
        <w:t>e</w:t>
      </w:r>
      <w:r w:rsidRPr="00E75F02">
        <w:t xml:space="preserve"> determined to do even when facing difficulties or oppositions. (Gloria, A. M. et al., 1999).</w:t>
      </w:r>
    </w:p>
    <w:p w14:paraId="79D0A0D8" w14:textId="1E1A2A70" w:rsidR="009E3A3B" w:rsidRPr="00E75F02" w:rsidRDefault="00C0451F" w:rsidP="00777744">
      <w:pPr>
        <w:spacing w:after="0"/>
      </w:pPr>
      <w:r w:rsidRPr="00E75F02">
        <w:rPr>
          <w:rStyle w:val="Heading4Char"/>
        </w:rPr>
        <w:t xml:space="preserve">Predominantly White </w:t>
      </w:r>
      <w:r w:rsidR="0044502A" w:rsidRPr="00E75F02">
        <w:rPr>
          <w:rStyle w:val="Heading4Char"/>
        </w:rPr>
        <w:t>I</w:t>
      </w:r>
      <w:r w:rsidRPr="00E75F02">
        <w:rPr>
          <w:rStyle w:val="Heading4Char"/>
        </w:rPr>
        <w:t>nstitution (PWI)</w:t>
      </w:r>
      <w:r w:rsidR="00647190" w:rsidRPr="00E75F02">
        <w:rPr>
          <w:rStyle w:val="Heading4Char"/>
        </w:rPr>
        <w:t>.</w:t>
      </w:r>
      <w:r w:rsidRPr="00E75F02">
        <w:t xml:space="preserve"> Colleges and universities in which at least </w:t>
      </w:r>
      <w:r w:rsidR="00C20D2C" w:rsidRPr="00E75F02">
        <w:t xml:space="preserve">half </w:t>
      </w:r>
      <w:r w:rsidRPr="00E75F02">
        <w:t>of the student</w:t>
      </w:r>
      <w:r w:rsidR="00572125" w:rsidRPr="00E75F02">
        <w:t xml:space="preserve"> population</w:t>
      </w:r>
      <w:r w:rsidRPr="00E75F02">
        <w:t xml:space="preserve"> are White (Brown &amp; Dancy, </w:t>
      </w:r>
      <w:r w:rsidR="008301FC" w:rsidRPr="00E75F02">
        <w:t>2010</w:t>
      </w:r>
      <w:r w:rsidRPr="00E75F02">
        <w:t>).</w:t>
      </w:r>
    </w:p>
    <w:p w14:paraId="61442589" w14:textId="1CD13738" w:rsidR="00625CB2" w:rsidRPr="00E75F02" w:rsidRDefault="009A0C16" w:rsidP="00777744">
      <w:pPr>
        <w:spacing w:after="0"/>
      </w:pPr>
      <w:r w:rsidRPr="00E75F02">
        <w:rPr>
          <w:rStyle w:val="Heading4Char"/>
        </w:rPr>
        <w:t>Self-efficacy.</w:t>
      </w:r>
      <w:r w:rsidRPr="00FB7516">
        <w:rPr>
          <w:color w:val="2E2E2E"/>
          <w:sz w:val="30"/>
          <w:szCs w:val="30"/>
        </w:rPr>
        <w:t xml:space="preserve"> </w:t>
      </w:r>
      <w:r w:rsidRPr="00E75F02">
        <w:rPr>
          <w:color w:val="2E2E2E"/>
        </w:rPr>
        <w:t xml:space="preserve">The </w:t>
      </w:r>
      <w:r w:rsidRPr="00E75F02">
        <w:t xml:space="preserve">belief in someone successfully executing a required behavior </w:t>
      </w:r>
      <w:r w:rsidR="00C00A45" w:rsidRPr="00E75F02">
        <w:t>or a person confidence</w:t>
      </w:r>
      <w:r w:rsidR="008554DF" w:rsidRPr="00E75F02">
        <w:t xml:space="preserve"> to solve a problem </w:t>
      </w:r>
      <w:r w:rsidRPr="00E75F02">
        <w:t xml:space="preserve">(Davis et al., 2018). </w:t>
      </w:r>
      <w:bookmarkStart w:id="162" w:name="_Toc349720626"/>
      <w:bookmarkStart w:id="163" w:name="_Toc350241670"/>
    </w:p>
    <w:p w14:paraId="47519668" w14:textId="77777777" w:rsidR="00216B98" w:rsidRPr="00E75F02" w:rsidRDefault="00216B98" w:rsidP="00777744">
      <w:pPr>
        <w:pStyle w:val="Heading2"/>
      </w:pPr>
      <w:bookmarkStart w:id="164" w:name="_Toc171694919"/>
      <w:r w:rsidRPr="00E75F02">
        <w:t>Anticipated Limitations</w:t>
      </w:r>
      <w:bookmarkEnd w:id="164"/>
    </w:p>
    <w:p w14:paraId="447610FE" w14:textId="27A9F363" w:rsidR="00CD5696" w:rsidRPr="00E75F02" w:rsidRDefault="00CD5696" w:rsidP="00777744">
      <w:pPr>
        <w:spacing w:after="0"/>
      </w:pPr>
      <w:r w:rsidRPr="00E75F02">
        <w:t>Th</w:t>
      </w:r>
      <w:r w:rsidR="008E5C1D" w:rsidRPr="00E75F02">
        <w:t>is</w:t>
      </w:r>
      <w:r w:rsidRPr="00E75F02">
        <w:t xml:space="preserve"> study could have limitations that this researcher cannot control. Limitations are weaknesses within a research study. Limitation could potentially affect the outcomes of the research (Ross &amp; Bibler</w:t>
      </w:r>
      <w:r w:rsidR="00E05F23" w:rsidRPr="00E75F02">
        <w:t xml:space="preserve"> Zaidi</w:t>
      </w:r>
      <w:r w:rsidRPr="00E75F02">
        <w:t xml:space="preserve">, 2019). Methodology and research design could affect the limitations in this study. The following is an example of potential limitations that could affect this study: </w:t>
      </w:r>
    </w:p>
    <w:p w14:paraId="5C73669B" w14:textId="3DEAEABE" w:rsidR="000E5AE5" w:rsidRPr="00E75F02" w:rsidRDefault="00CD5696" w:rsidP="00777744">
      <w:pPr>
        <w:pStyle w:val="ListParagraph"/>
        <w:numPr>
          <w:ilvl w:val="0"/>
          <w:numId w:val="21"/>
        </w:numPr>
      </w:pPr>
      <w:r w:rsidRPr="00E75F02">
        <w:t xml:space="preserve">Sampling strategy-This researcher will employ </w:t>
      </w:r>
      <w:r w:rsidR="008E5C1D" w:rsidRPr="00E75F02">
        <w:t>c</w:t>
      </w:r>
      <w:r w:rsidR="008C78ED" w:rsidRPr="00E75F02">
        <w:t>onvenience</w:t>
      </w:r>
      <w:r w:rsidRPr="00E75F02">
        <w:t xml:space="preserve"> sampling, </w:t>
      </w:r>
      <w:r w:rsidR="000E5AE5" w:rsidRPr="00E75F02">
        <w:t>Convenience sampling is used for a group that is easily accessible, non-random, and at times members of a similar group or geographic location (</w:t>
      </w:r>
      <w:proofErr w:type="spellStart"/>
      <w:r w:rsidR="000E5AE5" w:rsidRPr="00E75F02">
        <w:t>Etikan</w:t>
      </w:r>
      <w:proofErr w:type="spellEnd"/>
      <w:r w:rsidR="00F6491B" w:rsidRPr="00E75F02">
        <w:t>,</w:t>
      </w:r>
      <w:r w:rsidR="000E5AE5" w:rsidRPr="00E75F02">
        <w:t xml:space="preserve"> 2016). For th</w:t>
      </w:r>
      <w:r w:rsidR="008E5C1D" w:rsidRPr="00E75F02">
        <w:t>is</w:t>
      </w:r>
      <w:r w:rsidR="000E5AE5" w:rsidRPr="00E75F02">
        <w:t xml:space="preserve"> study, convenience sampling w</w:t>
      </w:r>
      <w:r w:rsidR="008E5C1D" w:rsidRPr="00E75F02">
        <w:t xml:space="preserve">as </w:t>
      </w:r>
      <w:r w:rsidR="000E5AE5" w:rsidRPr="00E75F02">
        <w:t>used to recruit African American participants that can contribute data to the study. Participants must be able to contribute to the phenomenon being studied.</w:t>
      </w:r>
    </w:p>
    <w:p w14:paraId="04CA69CF" w14:textId="5C47ED71" w:rsidR="00D87C8B" w:rsidRPr="00E75F02" w:rsidRDefault="00F659BA" w:rsidP="00777744">
      <w:pPr>
        <w:pStyle w:val="ListParagraph"/>
        <w:numPr>
          <w:ilvl w:val="0"/>
          <w:numId w:val="21"/>
        </w:numPr>
      </w:pPr>
      <w:r w:rsidRPr="00E75F02">
        <w:t>Limitations of data sources</w:t>
      </w:r>
      <w:r w:rsidR="00DC341E" w:rsidRPr="00E75F02">
        <w:t xml:space="preserve">- </w:t>
      </w:r>
      <w:r w:rsidRPr="00E75F02">
        <w:t>The data from the study w</w:t>
      </w:r>
      <w:r w:rsidR="008E5C1D" w:rsidRPr="00E75F02">
        <w:t xml:space="preserve">as </w:t>
      </w:r>
      <w:r w:rsidRPr="00E75F02">
        <w:t>gathered from participants through self-report</w:t>
      </w:r>
      <w:r w:rsidR="00DC341E" w:rsidRPr="00E75F02">
        <w:t>ed data through questionnaires and interview questions</w:t>
      </w:r>
      <w:r w:rsidR="006509E5" w:rsidRPr="00E75F02">
        <w:t xml:space="preserve"> which could be </w:t>
      </w:r>
      <w:r w:rsidRPr="00E75F02">
        <w:t>difficult to verify</w:t>
      </w:r>
      <w:r w:rsidR="006509E5" w:rsidRPr="00E75F02">
        <w:t>.</w:t>
      </w:r>
      <w:r w:rsidRPr="00E75F02">
        <w:t xml:space="preserve"> </w:t>
      </w:r>
      <w:r w:rsidR="006509E5" w:rsidRPr="00E75F02">
        <w:t>Self-reported data</w:t>
      </w:r>
      <w:r w:rsidRPr="00E75F02">
        <w:t xml:space="preserve"> can lead to potential biases (Hopwood et al., 2018).</w:t>
      </w:r>
    </w:p>
    <w:p w14:paraId="13E9869A" w14:textId="783C4353" w:rsidR="00D87C8B" w:rsidRPr="00E75F02" w:rsidRDefault="00A1328C" w:rsidP="00777744">
      <w:pPr>
        <w:pStyle w:val="ListParagraph"/>
        <w:numPr>
          <w:ilvl w:val="0"/>
          <w:numId w:val="21"/>
        </w:numPr>
      </w:pPr>
      <w:r w:rsidRPr="00E75F02">
        <w:lastRenderedPageBreak/>
        <w:t>S</w:t>
      </w:r>
      <w:r w:rsidR="00F659BA" w:rsidRPr="00E75F02">
        <w:t xml:space="preserve">emi-structured </w:t>
      </w:r>
      <w:r w:rsidRPr="00E75F02">
        <w:t>interview questions-</w:t>
      </w:r>
      <w:r w:rsidR="00F659BA" w:rsidRPr="00E75F02">
        <w:t xml:space="preserve"> </w:t>
      </w:r>
      <w:r w:rsidRPr="00E75F02">
        <w:t xml:space="preserve">Questions could </w:t>
      </w:r>
      <w:r w:rsidR="00F659BA" w:rsidRPr="00E75F02">
        <w:t>limit the narrative</w:t>
      </w:r>
      <w:r w:rsidRPr="00E75F02">
        <w:t xml:space="preserve"> and </w:t>
      </w:r>
      <w:r w:rsidR="00F659BA" w:rsidRPr="00E75F02">
        <w:t>narrow the focus</w:t>
      </w:r>
      <w:r w:rsidRPr="00E75F02">
        <w:t>.</w:t>
      </w:r>
      <w:r w:rsidR="00F659BA" w:rsidRPr="00E75F02">
        <w:t xml:space="preserve"> </w:t>
      </w:r>
      <w:r w:rsidRPr="00E75F02">
        <w:t xml:space="preserve">Semi structured questions </w:t>
      </w:r>
      <w:r w:rsidR="00D87C8B" w:rsidRPr="00E75F02">
        <w:t xml:space="preserve">could </w:t>
      </w:r>
      <w:r w:rsidR="00F659BA" w:rsidRPr="00E75F02">
        <w:t>cause the loss of valuable information (Cronin, 2014)</w:t>
      </w:r>
    </w:p>
    <w:p w14:paraId="1E8AF643" w14:textId="030821D1" w:rsidR="00A11D36" w:rsidRPr="00E75F02" w:rsidRDefault="00B92552" w:rsidP="00777744">
      <w:pPr>
        <w:pStyle w:val="ListParagraph"/>
        <w:numPr>
          <w:ilvl w:val="0"/>
          <w:numId w:val="21"/>
        </w:numPr>
      </w:pPr>
      <w:r w:rsidRPr="00E75F02">
        <w:t>Transferability of information-</w:t>
      </w:r>
      <w:r w:rsidR="00FA5A4D" w:rsidRPr="00E75F02">
        <w:t>P</w:t>
      </w:r>
      <w:r w:rsidR="00F659BA" w:rsidRPr="00E75F02">
        <w:t xml:space="preserve">articipants </w:t>
      </w:r>
      <w:r w:rsidR="00FA5A4D" w:rsidRPr="00E75F02">
        <w:t xml:space="preserve">must </w:t>
      </w:r>
      <w:r w:rsidR="00F659BA" w:rsidRPr="00E75F02">
        <w:t>share or not share</w:t>
      </w:r>
      <w:r w:rsidR="00FA5A4D" w:rsidRPr="00E75F02">
        <w:t xml:space="preserve"> </w:t>
      </w:r>
      <w:r w:rsidR="00F659BA" w:rsidRPr="00E75F02">
        <w:t>their experience</w:t>
      </w:r>
      <w:r w:rsidR="00FA5A4D" w:rsidRPr="00E75F02">
        <w:t xml:space="preserve"> </w:t>
      </w:r>
      <w:r w:rsidR="00D5088E" w:rsidRPr="00E75F02">
        <w:t>at</w:t>
      </w:r>
      <w:r w:rsidR="00FA5A4D" w:rsidRPr="00E75F02">
        <w:t xml:space="preserve"> PWI which c</w:t>
      </w:r>
      <w:r w:rsidR="00811699" w:rsidRPr="00E75F02">
        <w:t xml:space="preserve">ould </w:t>
      </w:r>
      <w:r w:rsidR="00F659BA" w:rsidRPr="00E75F02">
        <w:t>lead to issues with the transferability of the data (McQuestion &amp; Cashell, 2020</w:t>
      </w:r>
      <w:r w:rsidR="00A11D36" w:rsidRPr="00E75F02">
        <w:t>)</w:t>
      </w:r>
    </w:p>
    <w:p w14:paraId="4BBE818D" w14:textId="25E68CB1" w:rsidR="00FC6F14" w:rsidRPr="00E75F02" w:rsidRDefault="00D5088E" w:rsidP="00777744">
      <w:pPr>
        <w:pStyle w:val="ListParagraph"/>
        <w:numPr>
          <w:ilvl w:val="0"/>
          <w:numId w:val="21"/>
        </w:numPr>
      </w:pPr>
      <w:r w:rsidRPr="00E75F02">
        <w:t>Transcription of data-</w:t>
      </w:r>
      <w:r w:rsidR="00FA5074" w:rsidRPr="00E75F02">
        <w:t>T</w:t>
      </w:r>
      <w:r w:rsidRPr="00E75F02">
        <w:t>h</w:t>
      </w:r>
      <w:r w:rsidR="00FA5074" w:rsidRPr="00E75F02">
        <w:t>ird-party source</w:t>
      </w:r>
      <w:r w:rsidRPr="00E75F02">
        <w:t>s may be used</w:t>
      </w:r>
      <w:r w:rsidR="00FA5074" w:rsidRPr="00E75F02">
        <w:t xml:space="preserve"> to transcribe and code the data</w:t>
      </w:r>
      <w:r w:rsidRPr="00E75F02">
        <w:t xml:space="preserve">. </w:t>
      </w:r>
      <w:r w:rsidR="0046037F" w:rsidRPr="00E75F02">
        <w:t>Third party sources</w:t>
      </w:r>
      <w:r w:rsidR="00FA5074" w:rsidRPr="00E75F02">
        <w:t xml:space="preserve"> could potentially introduce biases into the study.</w:t>
      </w:r>
    </w:p>
    <w:p w14:paraId="0E60E21F" w14:textId="77777777" w:rsidR="00625CB2" w:rsidRPr="00E75F02" w:rsidRDefault="00625CB2" w:rsidP="00777744">
      <w:pPr>
        <w:pStyle w:val="Heading2"/>
      </w:pPr>
      <w:bookmarkStart w:id="165" w:name="_Toc349720627"/>
      <w:bookmarkStart w:id="166" w:name="_Toc350241671"/>
      <w:bookmarkStart w:id="167" w:name="_Toc481674108"/>
      <w:bookmarkStart w:id="168" w:name="_Toc503990733"/>
      <w:bookmarkStart w:id="169" w:name="_Toc10804050"/>
      <w:bookmarkStart w:id="170" w:name="_Toc171694920"/>
      <w:bookmarkEnd w:id="162"/>
      <w:bookmarkEnd w:id="163"/>
      <w:r w:rsidRPr="00E75F02">
        <w:t>Summary and Organization of the Remainder of the Study</w:t>
      </w:r>
      <w:bookmarkEnd w:id="165"/>
      <w:bookmarkEnd w:id="166"/>
      <w:bookmarkEnd w:id="167"/>
      <w:bookmarkEnd w:id="168"/>
      <w:bookmarkEnd w:id="169"/>
      <w:bookmarkEnd w:id="170"/>
    </w:p>
    <w:p w14:paraId="506B64DE" w14:textId="72D7F386" w:rsidR="006A01C7" w:rsidRPr="00E75F02" w:rsidRDefault="006A01C7" w:rsidP="00777744">
      <w:pPr>
        <w:spacing w:after="0"/>
      </w:pPr>
      <w:r w:rsidRPr="00E75F02">
        <w:t>A review of the literature</w:t>
      </w:r>
      <w:r w:rsidR="000F0E9A" w:rsidRPr="00E75F02">
        <w:t xml:space="preserve"> was fully done in this study. The literature review </w:t>
      </w:r>
      <w:r w:rsidR="00370F7A" w:rsidRPr="00E75F02">
        <w:t>shows</w:t>
      </w:r>
      <w:r w:rsidRPr="00E75F02">
        <w:t xml:space="preserve"> that there is still much to be known about </w:t>
      </w:r>
      <w:r w:rsidR="00470F43" w:rsidRPr="00E75F02">
        <w:t>the contributions of African American faculty and peers</w:t>
      </w:r>
      <w:r w:rsidR="001521F1" w:rsidRPr="00E75F02">
        <w:t xml:space="preserve"> on</w:t>
      </w:r>
      <w:r w:rsidR="00150C50" w:rsidRPr="00E75F02">
        <w:t xml:space="preserve"> African American alumni goal </w:t>
      </w:r>
      <w:r w:rsidR="000F0E9A" w:rsidRPr="00E75F02">
        <w:t>setting,</w:t>
      </w:r>
      <w:r w:rsidR="00150C50" w:rsidRPr="00E75F02">
        <w:t xml:space="preserve"> </w:t>
      </w:r>
      <w:r w:rsidR="00766EC5" w:rsidRPr="00E75F02">
        <w:t>self-motivation</w:t>
      </w:r>
      <w:r w:rsidR="00150C50" w:rsidRPr="00E75F02">
        <w:t xml:space="preserve">, and </w:t>
      </w:r>
      <w:r w:rsidR="00766EC5" w:rsidRPr="00E75F02">
        <w:t>ongoing</w:t>
      </w:r>
      <w:r w:rsidR="00150C50" w:rsidRPr="00E75F02">
        <w:t xml:space="preserve"> persistence at</w:t>
      </w:r>
      <w:r w:rsidR="00766EC5" w:rsidRPr="00E75F02">
        <w:t xml:space="preserve"> PWIs</w:t>
      </w:r>
      <w:r w:rsidRPr="00E75F02">
        <w:t>. Th</w:t>
      </w:r>
      <w:r w:rsidR="008C1D5E" w:rsidRPr="00E75F02">
        <w:t>is</w:t>
      </w:r>
      <w:r w:rsidRPr="00E75F02">
        <w:t xml:space="preserve"> study</w:t>
      </w:r>
      <w:r w:rsidR="008E5C1D" w:rsidRPr="00E75F02">
        <w:t xml:space="preserve"> </w:t>
      </w:r>
      <w:r w:rsidRPr="00E75F02">
        <w:t>explore</w:t>
      </w:r>
      <w:r w:rsidR="008E5C1D" w:rsidRPr="00E75F02">
        <w:t>d</w:t>
      </w:r>
      <w:r w:rsidRPr="00E75F02">
        <w:t xml:space="preserve"> the </w:t>
      </w:r>
      <w:r w:rsidR="00C931E6" w:rsidRPr="00E75F02">
        <w:t>prob</w:t>
      </w:r>
      <w:r w:rsidR="0019180D" w:rsidRPr="00E75F02">
        <w:t xml:space="preserve">lem space/gap </w:t>
      </w:r>
      <w:r w:rsidRPr="00E75F02">
        <w:t>that are present within the existing research.</w:t>
      </w:r>
    </w:p>
    <w:p w14:paraId="43098B4A" w14:textId="43EECDD1" w:rsidR="006A01C7" w:rsidRPr="00E75F02" w:rsidRDefault="00B661D3" w:rsidP="00777744">
      <w:pPr>
        <w:spacing w:after="0"/>
      </w:pPr>
      <w:r w:rsidRPr="00E75F02">
        <w:t xml:space="preserve">Feasibility </w:t>
      </w:r>
      <w:r w:rsidR="008E5C1D" w:rsidRPr="00E75F02">
        <w:t>w</w:t>
      </w:r>
      <w:r w:rsidR="00475C04" w:rsidRPr="00E75F02">
        <w:t xml:space="preserve">as </w:t>
      </w:r>
      <w:r w:rsidRPr="00E75F02">
        <w:t xml:space="preserve">addressed </w:t>
      </w:r>
      <w:r w:rsidR="00E03905" w:rsidRPr="00E75F02">
        <w:t xml:space="preserve">through the planning of the </w:t>
      </w:r>
      <w:r w:rsidR="006A01C7" w:rsidRPr="00E75F02">
        <w:t>study</w:t>
      </w:r>
      <w:r w:rsidR="006D4497" w:rsidRPr="00E75F02">
        <w:t xml:space="preserve">. </w:t>
      </w:r>
      <w:r w:rsidR="00E109C5" w:rsidRPr="00E75F02">
        <w:t>In</w:t>
      </w:r>
      <w:r w:rsidR="006A01C7" w:rsidRPr="00E75F02">
        <w:t>formed consent and site authorizations</w:t>
      </w:r>
      <w:r w:rsidR="00567D07" w:rsidRPr="00E75F02">
        <w:t xml:space="preserve"> w</w:t>
      </w:r>
      <w:r w:rsidR="00475C04" w:rsidRPr="00E75F02">
        <w:t>ere</w:t>
      </w:r>
      <w:r w:rsidR="00567D07" w:rsidRPr="00E75F02">
        <w:t xml:space="preserve"> implemented</w:t>
      </w:r>
      <w:r w:rsidR="008E5C1D" w:rsidRPr="00E75F02">
        <w:t>.</w:t>
      </w:r>
      <w:r w:rsidR="00567D07" w:rsidRPr="00E75F02">
        <w:t xml:space="preserve"> </w:t>
      </w:r>
      <w:r w:rsidR="003A79A2" w:rsidRPr="00E75F02">
        <w:t>A</w:t>
      </w:r>
      <w:r w:rsidR="006A01C7" w:rsidRPr="00E75F02">
        <w:t xml:space="preserve"> recruit</w:t>
      </w:r>
      <w:r w:rsidR="003A79A2" w:rsidRPr="00E75F02">
        <w:t xml:space="preserve">ment plan </w:t>
      </w:r>
      <w:r w:rsidR="00C80892" w:rsidRPr="00E75F02">
        <w:t xml:space="preserve">for </w:t>
      </w:r>
      <w:r w:rsidR="003A79A2" w:rsidRPr="00E75F02">
        <w:t xml:space="preserve">the </w:t>
      </w:r>
      <w:r w:rsidR="006A01C7" w:rsidRPr="00E75F02">
        <w:t>participants</w:t>
      </w:r>
      <w:r w:rsidR="00C80892" w:rsidRPr="00E75F02">
        <w:t xml:space="preserve"> w</w:t>
      </w:r>
      <w:r w:rsidR="008E5C1D" w:rsidRPr="00E75F02">
        <w:t>as</w:t>
      </w:r>
      <w:r w:rsidR="00C80892" w:rsidRPr="00E75F02">
        <w:t xml:space="preserve"> </w:t>
      </w:r>
      <w:r w:rsidR="001A232B" w:rsidRPr="00E75F02">
        <w:t>implemented to</w:t>
      </w:r>
      <w:r w:rsidR="008D1F8F" w:rsidRPr="00E75F02">
        <w:t xml:space="preserve"> </w:t>
      </w:r>
      <w:r w:rsidR="00DD0461" w:rsidRPr="00E75F02">
        <w:t xml:space="preserve">address the </w:t>
      </w:r>
      <w:r w:rsidR="006A01C7" w:rsidRPr="00E75F02">
        <w:t>expectations</w:t>
      </w:r>
      <w:r w:rsidR="00DD0461" w:rsidRPr="00E75F02">
        <w:t xml:space="preserve">, </w:t>
      </w:r>
      <w:r w:rsidR="006A01C7" w:rsidRPr="00E75F02">
        <w:t>requirements, an</w:t>
      </w:r>
      <w:r w:rsidR="00DD0461" w:rsidRPr="00E75F02">
        <w:t>d the</w:t>
      </w:r>
      <w:r w:rsidR="006A01C7" w:rsidRPr="00E75F02">
        <w:t xml:space="preserve"> benefits of the research</w:t>
      </w:r>
      <w:r w:rsidR="004F4ABF" w:rsidRPr="00E75F02">
        <w:t xml:space="preserve">. </w:t>
      </w:r>
      <w:r w:rsidR="00974C1B" w:rsidRPr="00E75F02">
        <w:t>F</w:t>
      </w:r>
      <w:r w:rsidR="006A01C7" w:rsidRPr="00E75F02">
        <w:t>easibilit</w:t>
      </w:r>
      <w:r w:rsidR="00974C1B" w:rsidRPr="00E75F02">
        <w:t>y w</w:t>
      </w:r>
      <w:r w:rsidR="008E5C1D" w:rsidRPr="00E75F02">
        <w:t>as</w:t>
      </w:r>
      <w:r w:rsidR="00974C1B" w:rsidRPr="00E75F02">
        <w:t xml:space="preserve"> increased by the</w:t>
      </w:r>
      <w:r w:rsidR="006A01C7" w:rsidRPr="00E75F02">
        <w:t xml:space="preserve"> participants </w:t>
      </w:r>
      <w:r w:rsidR="00974C1B" w:rsidRPr="00E75F02">
        <w:t xml:space="preserve">having </w:t>
      </w:r>
      <w:r w:rsidR="0013308B" w:rsidRPr="00E75F02">
        <w:t>a</w:t>
      </w:r>
      <w:r w:rsidR="008238F6" w:rsidRPr="00E75F02">
        <w:t xml:space="preserve"> limited</w:t>
      </w:r>
      <w:r w:rsidR="006A01C7" w:rsidRPr="00E75F02">
        <w:t xml:space="preserve"> amount of time </w:t>
      </w:r>
      <w:r w:rsidR="001D595E" w:rsidRPr="00E75F02">
        <w:t xml:space="preserve">for </w:t>
      </w:r>
      <w:r w:rsidR="006A01C7" w:rsidRPr="00E75F02">
        <w:t>the study. Participants w</w:t>
      </w:r>
      <w:r w:rsidR="007C07F8" w:rsidRPr="00E75F02">
        <w:t>ere</w:t>
      </w:r>
      <w:r w:rsidR="001D595E" w:rsidRPr="00E75F02">
        <w:t xml:space="preserve"> allowed to choose an</w:t>
      </w:r>
      <w:r w:rsidR="006A01C7" w:rsidRPr="00E75F02">
        <w:t xml:space="preserve"> interview time that is convenient for them. </w:t>
      </w:r>
      <w:r w:rsidR="008E5C1D" w:rsidRPr="00E75F02">
        <w:t>The r</w:t>
      </w:r>
      <w:r w:rsidR="00FE130E" w:rsidRPr="00E75F02">
        <w:t>esearcher</w:t>
      </w:r>
      <w:r w:rsidR="006A01C7" w:rsidRPr="00E75F02">
        <w:t xml:space="preserve"> </w:t>
      </w:r>
      <w:r w:rsidR="000F0E9A" w:rsidRPr="00E75F02">
        <w:t>ke</w:t>
      </w:r>
      <w:r w:rsidR="000E2200" w:rsidRPr="00E75F02">
        <w:t>pt</w:t>
      </w:r>
      <w:r w:rsidR="006A01C7" w:rsidRPr="00E75F02">
        <w:t xml:space="preserve"> in contact </w:t>
      </w:r>
      <w:r w:rsidR="008E5C1D" w:rsidRPr="00E75F02">
        <w:t xml:space="preserve">with </w:t>
      </w:r>
      <w:r w:rsidR="00D7157A" w:rsidRPr="00E75F02">
        <w:t>the</w:t>
      </w:r>
      <w:r w:rsidR="006A01C7" w:rsidRPr="00E75F02">
        <w:t xml:space="preserve"> participants </w:t>
      </w:r>
      <w:r w:rsidR="00BB34EA" w:rsidRPr="00E75F02">
        <w:t xml:space="preserve">during and after the research through social media </w:t>
      </w:r>
      <w:r w:rsidR="00833F65" w:rsidRPr="00E75F02">
        <w:t>platforms.</w:t>
      </w:r>
      <w:r w:rsidR="00370FFD" w:rsidRPr="00E75F02">
        <w:t xml:space="preserve"> </w:t>
      </w:r>
      <w:r w:rsidR="008860A9" w:rsidRPr="00E75F02">
        <w:t xml:space="preserve">The alignment and </w:t>
      </w:r>
      <w:r w:rsidR="006D0088" w:rsidRPr="00E75F02">
        <w:t>descriptions can</w:t>
      </w:r>
      <w:r w:rsidR="008860A9" w:rsidRPr="00E75F02">
        <w:t xml:space="preserve"> be found in Table 1 for this study.</w:t>
      </w:r>
    </w:p>
    <w:p w14:paraId="44376967" w14:textId="77777777" w:rsidR="00777744" w:rsidRPr="00E75F02" w:rsidRDefault="00777744">
      <w:pPr>
        <w:ind w:firstLine="0"/>
        <w:rPr>
          <w:b/>
          <w:bCs/>
        </w:rPr>
      </w:pPr>
      <w:bookmarkStart w:id="171" w:name="_Toc101443228"/>
      <w:bookmarkStart w:id="172" w:name="_Hlk100821683"/>
      <w:r w:rsidRPr="00E75F02">
        <w:rPr>
          <w:b/>
          <w:bCs/>
        </w:rPr>
        <w:br w:type="page"/>
      </w:r>
    </w:p>
    <w:p w14:paraId="1D15E5F7" w14:textId="0B76B1A7" w:rsidR="006246FB" w:rsidRPr="00E75F02" w:rsidRDefault="006432F9" w:rsidP="006432F9">
      <w:pPr>
        <w:pStyle w:val="TableTitle"/>
        <w:rPr>
          <w:i/>
        </w:rPr>
      </w:pPr>
      <w:bookmarkStart w:id="173" w:name="_Toc171633801"/>
      <w:r w:rsidRPr="00E75F02">
        <w:rPr>
          <w:b/>
          <w:bCs/>
        </w:rPr>
        <w:lastRenderedPageBreak/>
        <w:t>Table 1</w:t>
      </w:r>
      <w:r w:rsidRPr="00E75F02">
        <w:br/>
      </w:r>
      <w:r w:rsidRPr="00E75F02">
        <w:br/>
      </w:r>
      <w:r w:rsidRPr="00E75F02">
        <w:rPr>
          <w:i/>
        </w:rPr>
        <w:t>Alignment Table</w:t>
      </w:r>
      <w:bookmarkEnd w:id="171"/>
      <w:bookmarkEnd w:id="172"/>
      <w:bookmarkEnd w:id="173"/>
    </w:p>
    <w:tbl>
      <w:tblPr>
        <w:tblStyle w:val="TableGridHeader23"/>
        <w:tblW w:w="8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155"/>
      </w:tblGrid>
      <w:tr w:rsidR="0044502A" w:rsidRPr="00E75F02" w14:paraId="0C53BCB6" w14:textId="77777777" w:rsidTr="006432F9">
        <w:tc>
          <w:tcPr>
            <w:tcW w:w="2425" w:type="dxa"/>
            <w:tcBorders>
              <w:top w:val="single" w:sz="4" w:space="0" w:color="auto"/>
              <w:bottom w:val="single" w:sz="4" w:space="0" w:color="auto"/>
            </w:tcBorders>
          </w:tcPr>
          <w:p w14:paraId="5C1DB597" w14:textId="450476BE" w:rsidR="0044502A" w:rsidRPr="00FB7516" w:rsidRDefault="0044502A" w:rsidP="00777744">
            <w:pPr>
              <w:pStyle w:val="TableText"/>
              <w:rPr>
                <w:rFonts w:cs="Times New Roman"/>
              </w:rPr>
            </w:pPr>
            <w:r w:rsidRPr="00FB7516">
              <w:rPr>
                <w:rFonts w:cs="Times New Roman"/>
              </w:rPr>
              <w:t>Alignment Item</w:t>
            </w:r>
          </w:p>
        </w:tc>
        <w:tc>
          <w:tcPr>
            <w:tcW w:w="6155" w:type="dxa"/>
            <w:tcBorders>
              <w:top w:val="single" w:sz="4" w:space="0" w:color="auto"/>
              <w:bottom w:val="single" w:sz="4" w:space="0" w:color="auto"/>
            </w:tcBorders>
          </w:tcPr>
          <w:p w14:paraId="7ACC57DD" w14:textId="574C326F" w:rsidR="0044502A" w:rsidRPr="00FB7516" w:rsidRDefault="0044502A" w:rsidP="00777744">
            <w:pPr>
              <w:pStyle w:val="TableText"/>
              <w:rPr>
                <w:rFonts w:cs="Times New Roman"/>
              </w:rPr>
            </w:pPr>
            <w:r w:rsidRPr="00FB7516">
              <w:rPr>
                <w:rFonts w:cs="Times New Roman"/>
              </w:rPr>
              <w:t>Alignment Item Description</w:t>
            </w:r>
          </w:p>
        </w:tc>
      </w:tr>
      <w:tr w:rsidR="0044502A" w:rsidRPr="00E75F02" w14:paraId="251ECF8B" w14:textId="77777777" w:rsidTr="006432F9">
        <w:tc>
          <w:tcPr>
            <w:tcW w:w="2425" w:type="dxa"/>
            <w:tcBorders>
              <w:top w:val="single" w:sz="4" w:space="0" w:color="auto"/>
            </w:tcBorders>
          </w:tcPr>
          <w:p w14:paraId="037B5CAD" w14:textId="4C6A32B7" w:rsidR="0044502A" w:rsidRPr="00FB7516" w:rsidRDefault="0044502A" w:rsidP="00777744">
            <w:pPr>
              <w:pStyle w:val="TableText"/>
              <w:rPr>
                <w:rFonts w:cs="Times New Roman"/>
              </w:rPr>
            </w:pPr>
            <w:r w:rsidRPr="00FB7516">
              <w:rPr>
                <w:rFonts w:cs="Times New Roman"/>
              </w:rPr>
              <w:t>Problem Space Need:</w:t>
            </w:r>
          </w:p>
        </w:tc>
        <w:tc>
          <w:tcPr>
            <w:tcW w:w="6155" w:type="dxa"/>
            <w:tcBorders>
              <w:top w:val="single" w:sz="4" w:space="0" w:color="auto"/>
            </w:tcBorders>
          </w:tcPr>
          <w:p w14:paraId="2E9F020F" w14:textId="69815557" w:rsidR="0044502A" w:rsidRPr="00FB7516" w:rsidRDefault="0044502A" w:rsidP="00777744">
            <w:pPr>
              <w:pStyle w:val="TableText"/>
              <w:rPr>
                <w:rFonts w:cs="Times New Roman"/>
              </w:rPr>
            </w:pPr>
            <w:r w:rsidRPr="00FB7516">
              <w:rPr>
                <w:rFonts w:cs="Times New Roman"/>
              </w:rPr>
              <w:t>The concept of how African American students perceive the contributions of African American faculty and peers on goal setting, self-motivation, and ongoing persistence at PWIs.</w:t>
            </w:r>
          </w:p>
        </w:tc>
      </w:tr>
      <w:tr w:rsidR="0044502A" w:rsidRPr="00E75F02" w14:paraId="1DEF81E9" w14:textId="77777777" w:rsidTr="006432F9">
        <w:tc>
          <w:tcPr>
            <w:tcW w:w="2425" w:type="dxa"/>
          </w:tcPr>
          <w:p w14:paraId="2A0CD606" w14:textId="5C7BBD10" w:rsidR="0044502A" w:rsidRPr="00FB7516" w:rsidRDefault="0044502A" w:rsidP="00777744">
            <w:pPr>
              <w:pStyle w:val="TableText"/>
              <w:rPr>
                <w:rFonts w:cs="Times New Roman"/>
              </w:rPr>
            </w:pPr>
            <w:r w:rsidRPr="00FB7516">
              <w:rPr>
                <w:rFonts w:cs="Times New Roman"/>
              </w:rPr>
              <w:t>Problem Statement:</w:t>
            </w:r>
          </w:p>
        </w:tc>
        <w:tc>
          <w:tcPr>
            <w:tcW w:w="6155" w:type="dxa"/>
          </w:tcPr>
          <w:p w14:paraId="497B6571" w14:textId="0DFEDBFA" w:rsidR="0044502A" w:rsidRPr="00FB7516" w:rsidRDefault="0044502A" w:rsidP="00777744">
            <w:pPr>
              <w:pStyle w:val="TableText"/>
              <w:rPr>
                <w:rFonts w:cs="Times New Roman"/>
              </w:rPr>
            </w:pPr>
            <w:r w:rsidRPr="00FB7516">
              <w:rPr>
                <w:rFonts w:cs="Times New Roman"/>
              </w:rPr>
              <w:t>It is not known how African American faculty and peers contributed to goal setting, self-motivation, and on-going persistence in the college experiences for African American alumni of PWIs.</w:t>
            </w:r>
          </w:p>
        </w:tc>
      </w:tr>
      <w:tr w:rsidR="0044502A" w:rsidRPr="00E75F02" w14:paraId="205F800A" w14:textId="77777777" w:rsidTr="006432F9">
        <w:tc>
          <w:tcPr>
            <w:tcW w:w="2425" w:type="dxa"/>
          </w:tcPr>
          <w:p w14:paraId="085783AA" w14:textId="324C0BB5" w:rsidR="0044502A" w:rsidRPr="00FB7516" w:rsidRDefault="0044502A" w:rsidP="00777744">
            <w:pPr>
              <w:pStyle w:val="TableText"/>
              <w:rPr>
                <w:rFonts w:cs="Times New Roman"/>
              </w:rPr>
            </w:pPr>
            <w:r w:rsidRPr="00FB7516">
              <w:rPr>
                <w:rFonts w:cs="Times New Roman"/>
              </w:rPr>
              <w:t>Purpose of the Study:</w:t>
            </w:r>
          </w:p>
        </w:tc>
        <w:tc>
          <w:tcPr>
            <w:tcW w:w="6155" w:type="dxa"/>
          </w:tcPr>
          <w:p w14:paraId="71493412" w14:textId="7B9804C6" w:rsidR="0044502A" w:rsidRPr="00FB7516" w:rsidRDefault="0044502A" w:rsidP="00777744">
            <w:pPr>
              <w:pStyle w:val="TableText"/>
              <w:rPr>
                <w:rFonts w:cs="Times New Roman"/>
              </w:rPr>
            </w:pPr>
            <w:bookmarkStart w:id="174" w:name="_Hlk111998511"/>
            <w:r w:rsidRPr="00FB7516">
              <w:rPr>
                <w:rFonts w:cs="Times New Roman"/>
              </w:rPr>
              <w:t>The purpose of this qualitative descriptive study is to explore how African American alumni describe the contributions of African American faculty and peers on goal setting, self-motivation, and ongoing persistence at PWIs in the South Atlantic Region of the United States of America</w:t>
            </w:r>
            <w:bookmarkEnd w:id="174"/>
            <w:r w:rsidRPr="00FB7516">
              <w:rPr>
                <w:rFonts w:cs="Times New Roman"/>
              </w:rPr>
              <w:t>.</w:t>
            </w:r>
          </w:p>
        </w:tc>
      </w:tr>
      <w:tr w:rsidR="0044502A" w:rsidRPr="00E75F02" w14:paraId="6516AFDF" w14:textId="77777777" w:rsidTr="006432F9">
        <w:tc>
          <w:tcPr>
            <w:tcW w:w="2425" w:type="dxa"/>
          </w:tcPr>
          <w:p w14:paraId="0ABFCFE2" w14:textId="3A3CC163" w:rsidR="0044502A" w:rsidRPr="00FB7516" w:rsidRDefault="0044502A" w:rsidP="00777744">
            <w:pPr>
              <w:pStyle w:val="TableText"/>
              <w:rPr>
                <w:rFonts w:cs="Times New Roman"/>
              </w:rPr>
            </w:pPr>
            <w:r w:rsidRPr="00FB7516">
              <w:rPr>
                <w:rFonts w:cs="Times New Roman"/>
              </w:rPr>
              <w:t>Phenomenon:</w:t>
            </w:r>
          </w:p>
        </w:tc>
        <w:tc>
          <w:tcPr>
            <w:tcW w:w="6155" w:type="dxa"/>
          </w:tcPr>
          <w:p w14:paraId="7B96D92E" w14:textId="11FC19D7" w:rsidR="0044502A" w:rsidRPr="00FB7516" w:rsidRDefault="0044502A" w:rsidP="00777744">
            <w:pPr>
              <w:pStyle w:val="TableText"/>
              <w:rPr>
                <w:rFonts w:cs="Times New Roman"/>
              </w:rPr>
            </w:pPr>
            <w:r w:rsidRPr="00FB7516">
              <w:rPr>
                <w:rFonts w:cs="Times New Roman"/>
              </w:rPr>
              <w:t>The phenomena being explored are the contributions of African American faculty and peers on goal setting, self-motivation, and on-going persistence.</w:t>
            </w:r>
          </w:p>
        </w:tc>
      </w:tr>
      <w:tr w:rsidR="0044502A" w:rsidRPr="00E75F02" w14:paraId="0FD020C4" w14:textId="77777777" w:rsidTr="006432F9">
        <w:tc>
          <w:tcPr>
            <w:tcW w:w="2425" w:type="dxa"/>
          </w:tcPr>
          <w:p w14:paraId="627620C0" w14:textId="24F45A89" w:rsidR="0044502A" w:rsidRPr="00FB7516" w:rsidRDefault="0044502A" w:rsidP="00777744">
            <w:pPr>
              <w:pStyle w:val="TableText"/>
              <w:rPr>
                <w:rFonts w:cs="Times New Roman"/>
              </w:rPr>
            </w:pPr>
            <w:r w:rsidRPr="00FB7516">
              <w:rPr>
                <w:rFonts w:cs="Times New Roman"/>
              </w:rPr>
              <w:t>Research Questions:</w:t>
            </w:r>
          </w:p>
        </w:tc>
        <w:tc>
          <w:tcPr>
            <w:tcW w:w="6155" w:type="dxa"/>
          </w:tcPr>
          <w:p w14:paraId="4D41EF6B" w14:textId="098C09BC" w:rsidR="0044502A" w:rsidRPr="00FB7516" w:rsidRDefault="0044502A" w:rsidP="00777744">
            <w:pPr>
              <w:pStyle w:val="TableText"/>
              <w:rPr>
                <w:rFonts w:cs="Times New Roman"/>
              </w:rPr>
            </w:pPr>
            <w:r w:rsidRPr="00FB7516">
              <w:rPr>
                <w:rFonts w:cs="Times New Roman"/>
              </w:rPr>
              <w:t>RQ1: How do African American college alumni from the South Atlantic Region of the United States describe the contributions of their African American faculty and peers on goal setting?</w:t>
            </w:r>
          </w:p>
          <w:p w14:paraId="758AB7CE" w14:textId="5C5E3781" w:rsidR="0044502A" w:rsidRPr="00FB7516" w:rsidRDefault="0044502A" w:rsidP="00777744">
            <w:pPr>
              <w:pStyle w:val="TableText"/>
              <w:rPr>
                <w:rFonts w:cs="Times New Roman"/>
              </w:rPr>
            </w:pPr>
            <w:r w:rsidRPr="00FB7516">
              <w:rPr>
                <w:rFonts w:cs="Times New Roman"/>
              </w:rPr>
              <w:t>RQ2: How do African American college alumni from the South Atlantic Region of the United States describe the contributions of their African American faculty and peers on self-motivation?</w:t>
            </w:r>
          </w:p>
          <w:p w14:paraId="68D35E28" w14:textId="7BF6BEEB" w:rsidR="0044502A" w:rsidRPr="00FB7516" w:rsidRDefault="0044502A" w:rsidP="00777744">
            <w:pPr>
              <w:pStyle w:val="TableText"/>
              <w:rPr>
                <w:rFonts w:cs="Times New Roman"/>
              </w:rPr>
            </w:pPr>
            <w:r w:rsidRPr="00FB7516">
              <w:rPr>
                <w:rFonts w:cs="Times New Roman"/>
              </w:rPr>
              <w:t>RQ3: How do African American college alumni from the South Atlantic Region of the United States describe the contributions of their African American faculty and peers on ongoing persistence?</w:t>
            </w:r>
          </w:p>
        </w:tc>
      </w:tr>
      <w:tr w:rsidR="0044502A" w:rsidRPr="00E75F02" w14:paraId="12A42D03" w14:textId="77777777" w:rsidTr="006432F9">
        <w:tc>
          <w:tcPr>
            <w:tcW w:w="2425" w:type="dxa"/>
            <w:tcBorders>
              <w:bottom w:val="single" w:sz="4" w:space="0" w:color="auto"/>
            </w:tcBorders>
          </w:tcPr>
          <w:p w14:paraId="2A183887" w14:textId="38622BDD" w:rsidR="0044502A" w:rsidRPr="00FB7516" w:rsidRDefault="0044502A" w:rsidP="00777744">
            <w:pPr>
              <w:pStyle w:val="TableText"/>
              <w:rPr>
                <w:rFonts w:cs="Times New Roman"/>
              </w:rPr>
            </w:pPr>
            <w:r w:rsidRPr="00FB7516">
              <w:rPr>
                <w:rFonts w:cs="Times New Roman"/>
              </w:rPr>
              <w:t xml:space="preserve">Methodology/Research Design: </w:t>
            </w:r>
          </w:p>
        </w:tc>
        <w:tc>
          <w:tcPr>
            <w:tcW w:w="6155" w:type="dxa"/>
            <w:tcBorders>
              <w:bottom w:val="single" w:sz="4" w:space="0" w:color="auto"/>
            </w:tcBorders>
          </w:tcPr>
          <w:p w14:paraId="7E3D599F" w14:textId="6ECE5098" w:rsidR="0044502A" w:rsidRPr="00FB7516" w:rsidRDefault="0044502A" w:rsidP="00777744">
            <w:pPr>
              <w:pStyle w:val="TableText"/>
              <w:rPr>
                <w:rFonts w:cs="Times New Roman"/>
              </w:rPr>
            </w:pPr>
            <w:r w:rsidRPr="00FB7516">
              <w:rPr>
                <w:rFonts w:cs="Times New Roman"/>
              </w:rPr>
              <w:t>Qualitative Descriptive Research</w:t>
            </w:r>
          </w:p>
        </w:tc>
      </w:tr>
    </w:tbl>
    <w:p w14:paraId="0AABBA20" w14:textId="3FD4B2EC" w:rsidR="0030550B" w:rsidRPr="00E75F02" w:rsidRDefault="0030550B" w:rsidP="0044502A">
      <w:pPr>
        <w:spacing w:before="240"/>
      </w:pPr>
      <w:r w:rsidRPr="00E75F02">
        <w:t xml:space="preserve">In </w:t>
      </w:r>
      <w:r w:rsidR="00BC7DD6" w:rsidRPr="00E75F02">
        <w:t>C</w:t>
      </w:r>
      <w:r w:rsidRPr="00E75F02">
        <w:t xml:space="preserve">hapter 2 the researcher </w:t>
      </w:r>
      <w:r w:rsidR="0021789F" w:rsidRPr="00E75F02">
        <w:t xml:space="preserve">provided </w:t>
      </w:r>
      <w:r w:rsidRPr="00E75F02">
        <w:t>a background to the study</w:t>
      </w:r>
      <w:r w:rsidR="00BC7DD6" w:rsidRPr="00E75F02">
        <w:t xml:space="preserve">, </w:t>
      </w:r>
      <w:r w:rsidRPr="00E75F02">
        <w:t>theoretical foundations</w:t>
      </w:r>
      <w:r w:rsidR="00BC7DD6" w:rsidRPr="00E75F02">
        <w:t>, and</w:t>
      </w:r>
      <w:r w:rsidRPr="00E75F02">
        <w:t xml:space="preserve"> a</w:t>
      </w:r>
      <w:r w:rsidR="00821815" w:rsidRPr="00E75F02">
        <w:t xml:space="preserve"> </w:t>
      </w:r>
      <w:r w:rsidRPr="00E75F02">
        <w:t xml:space="preserve">review of the literature </w:t>
      </w:r>
      <w:r w:rsidR="009B1333" w:rsidRPr="00E75F02">
        <w:t xml:space="preserve">that </w:t>
      </w:r>
      <w:r w:rsidRPr="00E75F02">
        <w:t>support</w:t>
      </w:r>
      <w:r w:rsidR="009B1333" w:rsidRPr="00E75F02">
        <w:t xml:space="preserve">s </w:t>
      </w:r>
      <w:r w:rsidRPr="00E75F02">
        <w:t xml:space="preserve">the study. Chapter 3 </w:t>
      </w:r>
      <w:r w:rsidR="00DE6872" w:rsidRPr="00E75F02">
        <w:t>contains</w:t>
      </w:r>
      <w:r w:rsidRPr="00E75F02">
        <w:t xml:space="preserve"> the methodology, the research design, and the plans for data collection</w:t>
      </w:r>
      <w:r w:rsidR="00DE6872" w:rsidRPr="00E75F02">
        <w:t xml:space="preserve">. </w:t>
      </w:r>
      <w:r w:rsidRPr="00E75F02">
        <w:t xml:space="preserve">Chapter 4 </w:t>
      </w:r>
      <w:r w:rsidR="008E5C1D" w:rsidRPr="00E75F02">
        <w:t>included</w:t>
      </w:r>
      <w:r w:rsidR="00DE6872" w:rsidRPr="00E75F02">
        <w:t xml:space="preserve"> </w:t>
      </w:r>
      <w:r w:rsidRPr="00E75F02">
        <w:t>data analys</w:t>
      </w:r>
      <w:r w:rsidR="00DC06A7" w:rsidRPr="00E75F02">
        <w:t xml:space="preserve">is and the </w:t>
      </w:r>
      <w:r w:rsidRPr="00E75F02">
        <w:t>summary of the results</w:t>
      </w:r>
      <w:r w:rsidR="00DC06A7" w:rsidRPr="00E75F02">
        <w:t xml:space="preserve">. </w:t>
      </w:r>
      <w:r w:rsidR="004D086D" w:rsidRPr="00E75F02">
        <w:t xml:space="preserve">In </w:t>
      </w:r>
      <w:r w:rsidRPr="00E75F02">
        <w:t>Chapter 5</w:t>
      </w:r>
      <w:r w:rsidR="004D086D" w:rsidRPr="00E75F02">
        <w:t>,</w:t>
      </w:r>
      <w:r w:rsidR="00DC06A7" w:rsidRPr="00E75F02">
        <w:t xml:space="preserve"> the</w:t>
      </w:r>
      <w:r w:rsidRPr="00E75F02">
        <w:t xml:space="preserve"> conclusions and implications reached </w:t>
      </w:r>
      <w:r w:rsidR="00DC06A7" w:rsidRPr="00E75F02">
        <w:t>w</w:t>
      </w:r>
      <w:r w:rsidR="00381EB5" w:rsidRPr="00E75F02">
        <w:t>ere</w:t>
      </w:r>
      <w:r w:rsidR="00DC06A7" w:rsidRPr="00E75F02">
        <w:t xml:space="preserve"> discussed</w:t>
      </w:r>
      <w:r w:rsidR="0044502A" w:rsidRPr="00E75F02">
        <w:t>.</w:t>
      </w:r>
    </w:p>
    <w:p w14:paraId="75D4D13E" w14:textId="77777777" w:rsidR="00625CB2" w:rsidRPr="00E75F02" w:rsidRDefault="00625CB2">
      <w:pPr>
        <w:spacing w:line="240" w:lineRule="auto"/>
        <w:ind w:firstLine="0"/>
        <w:rPr>
          <w:iCs/>
        </w:rPr>
      </w:pPr>
      <w:r w:rsidRPr="00E75F02">
        <w:br w:type="page"/>
      </w:r>
    </w:p>
    <w:p w14:paraId="37877D62" w14:textId="658D30B8" w:rsidR="008759D3" w:rsidRPr="00E75F02" w:rsidRDefault="009B297B" w:rsidP="004A6CA3">
      <w:pPr>
        <w:pStyle w:val="Heading1"/>
      </w:pPr>
      <w:bookmarkStart w:id="175" w:name="_Toc171694921"/>
      <w:r w:rsidRPr="00E75F02">
        <w:lastRenderedPageBreak/>
        <w:t>Chapter</w:t>
      </w:r>
      <w:r w:rsidR="00352F41" w:rsidRPr="00E75F02">
        <w:t xml:space="preserve"> </w:t>
      </w:r>
      <w:r w:rsidRPr="00E75F02">
        <w:t>2:</w:t>
      </w:r>
      <w:r w:rsidR="00352F41" w:rsidRPr="00E75F02">
        <w:t xml:space="preserve"> </w:t>
      </w:r>
      <w:r w:rsidRPr="00E75F02">
        <w:t>Literature</w:t>
      </w:r>
      <w:r w:rsidR="00352F41" w:rsidRPr="00E75F02">
        <w:t xml:space="preserve"> </w:t>
      </w:r>
      <w:r w:rsidRPr="00E75F02">
        <w:t>Review</w:t>
      </w:r>
      <w:bookmarkEnd w:id="131"/>
      <w:bookmarkEnd w:id="132"/>
      <w:bookmarkEnd w:id="133"/>
      <w:bookmarkEnd w:id="134"/>
      <w:bookmarkEnd w:id="175"/>
    </w:p>
    <w:p w14:paraId="45758A52" w14:textId="28CBB2C1" w:rsidR="008F3D2F" w:rsidRPr="00E75F02" w:rsidRDefault="008F3D2F" w:rsidP="004A6CA3">
      <w:pPr>
        <w:pStyle w:val="Heading2"/>
      </w:pPr>
      <w:bookmarkStart w:id="176" w:name="_Toc349720629"/>
      <w:bookmarkStart w:id="177" w:name="_Toc350241673"/>
      <w:bookmarkStart w:id="178" w:name="_Toc481674110"/>
      <w:bookmarkStart w:id="179" w:name="_Toc503990735"/>
      <w:bookmarkStart w:id="180" w:name="_Toc171694922"/>
      <w:r w:rsidRPr="00E75F02">
        <w:t>Introduction</w:t>
      </w:r>
      <w:r w:rsidR="00352F41" w:rsidRPr="00E75F02">
        <w:t xml:space="preserve"> </w:t>
      </w:r>
      <w:r w:rsidR="00847B71" w:rsidRPr="00E75F02">
        <w:t>to</w:t>
      </w:r>
      <w:r w:rsidR="00352F41" w:rsidRPr="00E75F02">
        <w:t xml:space="preserve"> </w:t>
      </w:r>
      <w:r w:rsidR="00847B71" w:rsidRPr="00E75F02">
        <w:t>the</w:t>
      </w:r>
      <w:r w:rsidR="00352F41" w:rsidRPr="00E75F02">
        <w:t xml:space="preserve"> </w:t>
      </w:r>
      <w:r w:rsidR="00847B71" w:rsidRPr="00E75F02">
        <w:t>Chapter</w:t>
      </w:r>
      <w:r w:rsidR="00352F41" w:rsidRPr="00E75F02">
        <w:t xml:space="preserve"> </w:t>
      </w:r>
      <w:r w:rsidRPr="00E75F02">
        <w:t>and</w:t>
      </w:r>
      <w:r w:rsidR="00352F41" w:rsidRPr="00E75F02">
        <w:t xml:space="preserve"> </w:t>
      </w:r>
      <w:r w:rsidRPr="00E75F02">
        <w:t>Background</w:t>
      </w:r>
      <w:r w:rsidR="00352F41" w:rsidRPr="00E75F02">
        <w:t xml:space="preserve"> </w:t>
      </w:r>
      <w:r w:rsidRPr="00E75F02">
        <w:t>to</w:t>
      </w:r>
      <w:r w:rsidR="00352F41" w:rsidRPr="00E75F02">
        <w:t xml:space="preserve"> </w:t>
      </w:r>
      <w:r w:rsidRPr="00E75F02">
        <w:t>the</w:t>
      </w:r>
      <w:r w:rsidR="00352F41" w:rsidRPr="00E75F02">
        <w:t xml:space="preserve"> </w:t>
      </w:r>
      <w:r w:rsidRPr="00E75F02">
        <w:t>Problem</w:t>
      </w:r>
      <w:bookmarkEnd w:id="176"/>
      <w:bookmarkEnd w:id="177"/>
      <w:bookmarkEnd w:id="178"/>
      <w:bookmarkEnd w:id="179"/>
      <w:bookmarkEnd w:id="180"/>
    </w:p>
    <w:p w14:paraId="49485271" w14:textId="38CD5D09" w:rsidR="005A26F4" w:rsidRPr="00E75F02" w:rsidRDefault="002648EF" w:rsidP="004A6CA3">
      <w:pPr>
        <w:spacing w:after="0"/>
      </w:pPr>
      <w:r w:rsidRPr="00E75F02">
        <w:t xml:space="preserve">The intent of this </w:t>
      </w:r>
      <w:r w:rsidR="00012219" w:rsidRPr="00E75F02">
        <w:t xml:space="preserve">study is to </w:t>
      </w:r>
      <w:r w:rsidR="00020622" w:rsidRPr="00E75F02">
        <w:t>illustrate</w:t>
      </w:r>
      <w:r w:rsidR="00012219" w:rsidRPr="00E75F02">
        <w:t xml:space="preserve"> the contributions of Af</w:t>
      </w:r>
      <w:r w:rsidR="0084747E" w:rsidRPr="00E75F02">
        <w:t xml:space="preserve">rican American faculty and peers on African American </w:t>
      </w:r>
      <w:r w:rsidR="00020622" w:rsidRPr="00E75F02">
        <w:t xml:space="preserve">student success. Specifically, this work </w:t>
      </w:r>
      <w:r w:rsidR="00EC5E3A" w:rsidRPr="00E75F02">
        <w:t>address’s</w:t>
      </w:r>
      <w:r w:rsidR="00020622" w:rsidRPr="00E75F02">
        <w:t xml:space="preserve"> goal</w:t>
      </w:r>
      <w:r w:rsidR="0084747E" w:rsidRPr="00E75F02">
        <w:t xml:space="preserve"> setting, self-</w:t>
      </w:r>
      <w:r w:rsidR="00D03499" w:rsidRPr="00E75F02">
        <w:t>motivation,</w:t>
      </w:r>
      <w:r w:rsidR="0084747E" w:rsidRPr="00E75F02">
        <w:t xml:space="preserve"> and </w:t>
      </w:r>
      <w:r w:rsidR="00020622" w:rsidRPr="00E75F02">
        <w:t xml:space="preserve">how these contributions contributed to the </w:t>
      </w:r>
      <w:r w:rsidR="0084747E" w:rsidRPr="00E75F02">
        <w:t xml:space="preserve">on-going </w:t>
      </w:r>
      <w:r w:rsidR="00C75863" w:rsidRPr="00E75F02">
        <w:t xml:space="preserve">persistence at </w:t>
      </w:r>
      <w:r w:rsidR="00517BA3" w:rsidRPr="00E75F02">
        <w:t>Predominantly</w:t>
      </w:r>
      <w:r w:rsidR="00C75863" w:rsidRPr="00E75F02">
        <w:t xml:space="preserve"> White Institutions. The review of the literature probed </w:t>
      </w:r>
      <w:r w:rsidR="00CB3B0A" w:rsidRPr="00E75F02">
        <w:t xml:space="preserve">into the issues that African American alumni faced relating to self-efficacy, </w:t>
      </w:r>
      <w:r w:rsidR="00020622" w:rsidRPr="00E75F02">
        <w:t xml:space="preserve">a student’s </w:t>
      </w:r>
      <w:r w:rsidR="00CB3B0A" w:rsidRPr="00E75F02">
        <w:t>sense of belonging</w:t>
      </w:r>
      <w:r w:rsidR="00020622" w:rsidRPr="00E75F02">
        <w:t xml:space="preserve"> at the institution</w:t>
      </w:r>
      <w:r w:rsidR="00BD199E" w:rsidRPr="00E75F02">
        <w:t xml:space="preserve">, and </w:t>
      </w:r>
      <w:r w:rsidR="00020622" w:rsidRPr="00E75F02">
        <w:t xml:space="preserve">the </w:t>
      </w:r>
      <w:r w:rsidR="00BD199E" w:rsidRPr="00E75F02">
        <w:t xml:space="preserve">perception of </w:t>
      </w:r>
      <w:r w:rsidR="00020622" w:rsidRPr="00E75F02">
        <w:t xml:space="preserve">the </w:t>
      </w:r>
      <w:r w:rsidR="00BD199E" w:rsidRPr="00E75F02">
        <w:t xml:space="preserve">curriculum while attending a </w:t>
      </w:r>
      <w:r w:rsidR="00517BA3" w:rsidRPr="00E75F02">
        <w:t>Predominantly</w:t>
      </w:r>
      <w:r w:rsidR="00020622" w:rsidRPr="00E75F02">
        <w:t xml:space="preserve"> </w:t>
      </w:r>
      <w:r w:rsidR="00BD199E" w:rsidRPr="00E75F02">
        <w:t>W</w:t>
      </w:r>
      <w:r w:rsidR="00020622" w:rsidRPr="00E75F02">
        <w:t xml:space="preserve">hite </w:t>
      </w:r>
      <w:r w:rsidR="00BD199E" w:rsidRPr="00E75F02">
        <w:t>I</w:t>
      </w:r>
      <w:r w:rsidR="00020622" w:rsidRPr="00E75F02">
        <w:t>nstitution (PWI)</w:t>
      </w:r>
      <w:r w:rsidR="00BD199E" w:rsidRPr="00E75F02">
        <w:t>. This research</w:t>
      </w:r>
      <w:r w:rsidR="00E74EA6" w:rsidRPr="00E75F02">
        <w:t xml:space="preserve"> </w:t>
      </w:r>
      <w:r w:rsidR="00020622" w:rsidRPr="00E75F02">
        <w:t xml:space="preserve">was analyzed against </w:t>
      </w:r>
      <w:r w:rsidR="00E74EA6" w:rsidRPr="00E75F02">
        <w:t>Tinto’s Re</w:t>
      </w:r>
      <w:r w:rsidR="00DC1E94" w:rsidRPr="00E75F02">
        <w:t xml:space="preserve">tention Model of </w:t>
      </w:r>
      <w:r w:rsidR="00EF330B" w:rsidRPr="00E75F02">
        <w:t>M</w:t>
      </w:r>
      <w:r w:rsidR="00DC1E94" w:rsidRPr="00E75F02">
        <w:t>otivation</w:t>
      </w:r>
      <w:r w:rsidR="00020622" w:rsidRPr="00E75F02">
        <w:t xml:space="preserve"> which helped</w:t>
      </w:r>
      <w:r w:rsidR="00DC1E94" w:rsidRPr="00E75F02">
        <w:t xml:space="preserve"> to explore the lived experiences of African American Alumni at P</w:t>
      </w:r>
      <w:r w:rsidR="00020622" w:rsidRPr="00E75F02">
        <w:t>WI</w:t>
      </w:r>
      <w:r w:rsidR="002965AB" w:rsidRPr="00E75F02">
        <w:t>s</w:t>
      </w:r>
      <w:r w:rsidR="00DC1E94" w:rsidRPr="00E75F02">
        <w:t xml:space="preserve">. </w:t>
      </w:r>
    </w:p>
    <w:p w14:paraId="613E057B" w14:textId="244274E4" w:rsidR="009935E1" w:rsidRPr="00E75F02" w:rsidRDefault="001E59D7" w:rsidP="004A6CA3">
      <w:pPr>
        <w:spacing w:after="0"/>
      </w:pPr>
      <w:r w:rsidRPr="00E75F02">
        <w:t xml:space="preserve">Persistence can be described </w:t>
      </w:r>
      <w:r w:rsidR="003538E4" w:rsidRPr="00E75F02">
        <w:t>with Tinto’s model</w:t>
      </w:r>
      <w:r w:rsidR="00520F92" w:rsidRPr="00E75F02">
        <w:t xml:space="preserve"> however there are additional forces that potentially </w:t>
      </w:r>
      <w:r w:rsidR="008113FA" w:rsidRPr="00E75F02">
        <w:t>work against the African American experience.</w:t>
      </w:r>
      <w:r w:rsidR="00E8557F" w:rsidRPr="00E75F02">
        <w:t xml:space="preserve"> This strong and </w:t>
      </w:r>
      <w:r w:rsidR="00792AD3" w:rsidRPr="00E75F02">
        <w:t>relevant</w:t>
      </w:r>
      <w:r w:rsidR="00E8557F" w:rsidRPr="00E75F02">
        <w:t xml:space="preserve"> </w:t>
      </w:r>
      <w:r w:rsidR="00792AD3" w:rsidRPr="00E75F02">
        <w:t xml:space="preserve">theorist focused the work on the </w:t>
      </w:r>
      <w:r w:rsidR="00A6568E" w:rsidRPr="00E75F02">
        <w:t xml:space="preserve">whole of a student population which is </w:t>
      </w:r>
      <w:r w:rsidR="00517BA3" w:rsidRPr="00E75F02">
        <w:t>Predominantly</w:t>
      </w:r>
      <w:r w:rsidR="00A6568E" w:rsidRPr="00E75F02">
        <w:t xml:space="preserve"> White. </w:t>
      </w:r>
      <w:r w:rsidR="00397382" w:rsidRPr="00E75F02">
        <w:t xml:space="preserve">This may not allow for the voice of the Black experience to be heard. </w:t>
      </w:r>
      <w:r w:rsidR="00B4512A" w:rsidRPr="00E75F02">
        <w:t xml:space="preserve">Considering the African </w:t>
      </w:r>
      <w:r w:rsidR="00AC4951" w:rsidRPr="00E75F02">
        <w:t>American</w:t>
      </w:r>
      <w:r w:rsidR="00B4512A" w:rsidRPr="00E75F02">
        <w:t xml:space="preserve"> experience, these students also </w:t>
      </w:r>
      <w:proofErr w:type="gramStart"/>
      <w:r w:rsidR="00B4512A" w:rsidRPr="00E75F02">
        <w:t>have to</w:t>
      </w:r>
      <w:proofErr w:type="gramEnd"/>
      <w:r w:rsidR="00B4512A" w:rsidRPr="00E75F02">
        <w:t xml:space="preserve"> endure microaggression</w:t>
      </w:r>
      <w:r w:rsidR="006E622C" w:rsidRPr="00E75F02">
        <w:t xml:space="preserve">s, challenges with peer mentoring, and the challenges with lack of African </w:t>
      </w:r>
      <w:r w:rsidR="00AC4951" w:rsidRPr="00E75F02">
        <w:t>American</w:t>
      </w:r>
      <w:r w:rsidR="006E622C" w:rsidRPr="00E75F02">
        <w:t xml:space="preserve"> </w:t>
      </w:r>
      <w:r w:rsidR="00AC4951" w:rsidRPr="00E75F02">
        <w:t>faculty representation. These variables will also be addressed.</w:t>
      </w:r>
    </w:p>
    <w:p w14:paraId="3807AD11" w14:textId="2E2FF050" w:rsidR="00E21B23" w:rsidRPr="00E75F02" w:rsidRDefault="005A26F4" w:rsidP="004A6CA3">
      <w:pPr>
        <w:spacing w:after="0"/>
      </w:pPr>
      <w:bookmarkStart w:id="181" w:name="_Hlk30567632"/>
      <w:r w:rsidRPr="00E75F02">
        <w:t>The</w:t>
      </w:r>
      <w:r w:rsidR="00352F41" w:rsidRPr="00E75F02">
        <w:t xml:space="preserve"> </w:t>
      </w:r>
      <w:bookmarkStart w:id="182" w:name="_Hlk47466206"/>
      <w:bookmarkEnd w:id="181"/>
      <w:r w:rsidR="002647CE" w:rsidRPr="00E75F02">
        <w:t>literature</w:t>
      </w:r>
      <w:r w:rsidR="00C138EF" w:rsidRPr="00E75F02">
        <w:t xml:space="preserve"> review</w:t>
      </w:r>
      <w:r w:rsidR="00374C5B" w:rsidRPr="00E75F02">
        <w:t xml:space="preserve"> </w:t>
      </w:r>
      <w:r w:rsidR="00020622" w:rsidRPr="00E75F02">
        <w:t xml:space="preserve">was </w:t>
      </w:r>
      <w:r w:rsidR="00EF1300" w:rsidRPr="00E75F02">
        <w:t xml:space="preserve">organized to address </w:t>
      </w:r>
      <w:r w:rsidR="0071316A" w:rsidRPr="00E75F02">
        <w:t xml:space="preserve">the </w:t>
      </w:r>
      <w:r w:rsidR="00BE5D76" w:rsidRPr="00E75F02">
        <w:t>introduction to the problem, background to the problem and the problem spac</w:t>
      </w:r>
      <w:r w:rsidR="0018012B" w:rsidRPr="00E75F02">
        <w:t>e</w:t>
      </w:r>
      <w:r w:rsidR="00192926" w:rsidRPr="00E75F02">
        <w:t xml:space="preserve">. The overview </w:t>
      </w:r>
      <w:r w:rsidR="00E62C29" w:rsidRPr="00E75F02">
        <w:t>of the study</w:t>
      </w:r>
      <w:r w:rsidR="00416090" w:rsidRPr="00E75F02">
        <w:t xml:space="preserve"> and frame</w:t>
      </w:r>
      <w:r w:rsidR="00B33468" w:rsidRPr="00E75F02">
        <w:t xml:space="preserve">work for </w:t>
      </w:r>
      <w:r w:rsidR="00B749A3" w:rsidRPr="00E75F02">
        <w:t>t</w:t>
      </w:r>
      <w:r w:rsidR="00B33468" w:rsidRPr="00E75F02">
        <w:t>he literature</w:t>
      </w:r>
      <w:r w:rsidR="00E62C29" w:rsidRPr="00E75F02">
        <w:t xml:space="preserve"> will be found in t</w:t>
      </w:r>
      <w:r w:rsidR="00E0302F" w:rsidRPr="00E75F02">
        <w:t>h</w:t>
      </w:r>
      <w:r w:rsidR="00E62C29" w:rsidRPr="00E75F02">
        <w:t>e introduction to the problem space</w:t>
      </w:r>
      <w:r w:rsidR="007A0428" w:rsidRPr="00E75F02">
        <w:t xml:space="preserve"> as well as </w:t>
      </w:r>
      <w:r w:rsidR="00DB3C77" w:rsidRPr="00E75F02">
        <w:t xml:space="preserve">discuss how the problem has evolved from </w:t>
      </w:r>
      <w:r w:rsidR="009429B4" w:rsidRPr="00E75F02">
        <w:t xml:space="preserve">past historically to present. </w:t>
      </w:r>
      <w:r w:rsidR="0087500D" w:rsidRPr="00E75F02">
        <w:t>The problem space will help to identify</w:t>
      </w:r>
      <w:r w:rsidR="0086065B" w:rsidRPr="00E75F02">
        <w:t xml:space="preserve"> what still needs to be understood for this research topic.</w:t>
      </w:r>
    </w:p>
    <w:bookmarkEnd w:id="182"/>
    <w:p w14:paraId="7C22D096" w14:textId="04E9D03E" w:rsidR="009448C5" w:rsidRPr="00E75F02" w:rsidRDefault="00B768CD" w:rsidP="004A6CA3">
      <w:pPr>
        <w:pStyle w:val="NormalWeb"/>
        <w:spacing w:before="0" w:beforeAutospacing="0" w:after="0" w:afterAutospacing="0" w:line="480" w:lineRule="auto"/>
      </w:pPr>
      <w:r w:rsidRPr="00E75F02">
        <w:lastRenderedPageBreak/>
        <w:t>The literature</w:t>
      </w:r>
      <w:r w:rsidR="00020622" w:rsidRPr="00E75F02">
        <w:t xml:space="preserve"> used was found in </w:t>
      </w:r>
      <w:r w:rsidR="004A5764" w:rsidRPr="00E75F02">
        <w:t xml:space="preserve">peer reviewed </w:t>
      </w:r>
      <w:r w:rsidR="00B87578" w:rsidRPr="00E75F02">
        <w:t>journals</w:t>
      </w:r>
      <w:r w:rsidR="004A5764" w:rsidRPr="00E75F02">
        <w:t xml:space="preserve"> and articles </w:t>
      </w:r>
      <w:r w:rsidR="00020622" w:rsidRPr="00E75F02">
        <w:t xml:space="preserve">in Google Scholarly and </w:t>
      </w:r>
      <w:r w:rsidR="00F15AD8" w:rsidRPr="00E75F02">
        <w:t xml:space="preserve">Grand Canyon University library. </w:t>
      </w:r>
      <w:r w:rsidR="00EC192C" w:rsidRPr="00E75F02">
        <w:t>T</w:t>
      </w:r>
      <w:r w:rsidR="00F15AD8" w:rsidRPr="00E75F02">
        <w:t>he search t</w:t>
      </w:r>
      <w:r w:rsidR="00EC192C" w:rsidRPr="00E75F02">
        <w:t xml:space="preserve">erms </w:t>
      </w:r>
      <w:r w:rsidR="00F15AD8" w:rsidRPr="00E75F02">
        <w:t>used included</w:t>
      </w:r>
      <w:r w:rsidR="00EC192C" w:rsidRPr="00E75F02">
        <w:t xml:space="preserve"> </w:t>
      </w:r>
      <w:r w:rsidR="00880255" w:rsidRPr="00E75F02">
        <w:t xml:space="preserve">PWI </w:t>
      </w:r>
      <w:r w:rsidR="001F4B24" w:rsidRPr="00E75F02">
        <w:t>(</w:t>
      </w:r>
      <w:r w:rsidR="00517BA3" w:rsidRPr="00E75F02">
        <w:t>Predominantly</w:t>
      </w:r>
      <w:r w:rsidR="00880255" w:rsidRPr="00E75F02">
        <w:t xml:space="preserve"> White Institute),</w:t>
      </w:r>
      <w:r w:rsidR="00640E0D" w:rsidRPr="00E75F02">
        <w:t xml:space="preserve"> </w:t>
      </w:r>
      <w:r w:rsidR="007C26C9" w:rsidRPr="00E75F02">
        <w:t>HBCU (Historically Black Colleges and Universities)</w:t>
      </w:r>
      <w:r w:rsidR="00640E0D" w:rsidRPr="00E75F02">
        <w:t>,</w:t>
      </w:r>
      <w:r w:rsidR="00880255" w:rsidRPr="00E75F02">
        <w:t xml:space="preserve"> </w:t>
      </w:r>
      <w:r w:rsidR="003E4300" w:rsidRPr="00E75F02">
        <w:t xml:space="preserve">African Americans, White, </w:t>
      </w:r>
      <w:r w:rsidR="009A4FD3" w:rsidRPr="00E75F02">
        <w:t xml:space="preserve">mentors, </w:t>
      </w:r>
      <w:r w:rsidR="000259D4" w:rsidRPr="00E75F02">
        <w:t xml:space="preserve">mentoring, </w:t>
      </w:r>
      <w:r w:rsidR="00417722" w:rsidRPr="00E75F02">
        <w:t xml:space="preserve">African American </w:t>
      </w:r>
      <w:r w:rsidR="000259D4" w:rsidRPr="00E75F02">
        <w:t xml:space="preserve">faculty mentors, </w:t>
      </w:r>
      <w:r w:rsidR="00786B87" w:rsidRPr="00E75F02">
        <w:t xml:space="preserve">African American </w:t>
      </w:r>
      <w:r w:rsidR="000259D4" w:rsidRPr="00E75F02">
        <w:t xml:space="preserve">peer mentors, </w:t>
      </w:r>
      <w:r w:rsidR="00372077" w:rsidRPr="00E75F02">
        <w:t xml:space="preserve">higher education, </w:t>
      </w:r>
      <w:r w:rsidR="00660AA8" w:rsidRPr="00E75F02">
        <w:t xml:space="preserve">African American </w:t>
      </w:r>
      <w:r w:rsidR="00372077" w:rsidRPr="00E75F02">
        <w:t>graduation</w:t>
      </w:r>
      <w:r w:rsidR="003F30A3" w:rsidRPr="00E75F02">
        <w:t xml:space="preserve"> rates</w:t>
      </w:r>
      <w:r w:rsidR="008A3D3C" w:rsidRPr="00E75F02">
        <w:t xml:space="preserve">, </w:t>
      </w:r>
      <w:r w:rsidR="00372077" w:rsidRPr="00E75F02">
        <w:t>retention</w:t>
      </w:r>
      <w:r w:rsidR="008A3D3C" w:rsidRPr="00E75F02">
        <w:t>, academic success, student involvement, student en</w:t>
      </w:r>
      <w:r w:rsidR="00236C8E" w:rsidRPr="00E75F02">
        <w:t>gagement</w:t>
      </w:r>
      <w:r w:rsidR="00657083" w:rsidRPr="00E75F02">
        <w:t>,</w:t>
      </w:r>
      <w:r w:rsidR="00372077" w:rsidRPr="00E75F02">
        <w:t xml:space="preserve"> </w:t>
      </w:r>
      <w:r w:rsidR="00674496" w:rsidRPr="00E75F02">
        <w:t>goal setting, self-motivation, ongoing persistence,</w:t>
      </w:r>
      <w:r w:rsidR="00494504" w:rsidRPr="00E75F02">
        <w:t xml:space="preserve"> self-efficacy, sense of belonging, </w:t>
      </w:r>
      <w:r w:rsidR="00F15AD8" w:rsidRPr="00E75F02">
        <w:t xml:space="preserve">and </w:t>
      </w:r>
      <w:r w:rsidR="00494504" w:rsidRPr="00E75F02">
        <w:t>perception of c</w:t>
      </w:r>
      <w:r w:rsidR="001F4B24" w:rsidRPr="00E75F02">
        <w:t>urriculum</w:t>
      </w:r>
      <w:r w:rsidR="00F15AD8" w:rsidRPr="00E75F02">
        <w:t>.</w:t>
      </w:r>
      <w:r w:rsidR="00F15AD8" w:rsidRPr="00E75F02">
        <w:rPr>
          <w:i/>
          <w:iCs/>
        </w:rPr>
        <w:t xml:space="preserve"> </w:t>
      </w:r>
      <w:r w:rsidR="0097289A" w:rsidRPr="00E75F02">
        <w:t xml:space="preserve">Google scholar </w:t>
      </w:r>
      <w:r w:rsidR="00F37F7F" w:rsidRPr="00E75F02">
        <w:t>w</w:t>
      </w:r>
      <w:r w:rsidR="00F15AD8" w:rsidRPr="00E75F02">
        <w:t xml:space="preserve">as </w:t>
      </w:r>
      <w:r w:rsidR="0097289A" w:rsidRPr="00E75F02">
        <w:t xml:space="preserve">used </w:t>
      </w:r>
      <w:r w:rsidR="00901A1F" w:rsidRPr="00E75F02">
        <w:t xml:space="preserve">to obtain </w:t>
      </w:r>
      <w:r w:rsidR="001F3AED" w:rsidRPr="00E75F02">
        <w:t xml:space="preserve">peer reviewed </w:t>
      </w:r>
      <w:r w:rsidR="00901A1F" w:rsidRPr="00E75F02">
        <w:t>articles</w:t>
      </w:r>
      <w:r w:rsidR="00D83A77" w:rsidRPr="00E75F02">
        <w:t xml:space="preserve"> published </w:t>
      </w:r>
      <w:r w:rsidR="00C37157" w:rsidRPr="00E75F02">
        <w:t>within the past 5 years</w:t>
      </w:r>
      <w:r w:rsidR="00901A1F" w:rsidRPr="00E75F02">
        <w:t xml:space="preserve"> needed to </w:t>
      </w:r>
      <w:r w:rsidR="0001420D" w:rsidRPr="00E75F02">
        <w:t xml:space="preserve">gain knowledge and information to </w:t>
      </w:r>
      <w:r w:rsidR="00901A1F" w:rsidRPr="00E75F02">
        <w:t>support the problem space</w:t>
      </w:r>
      <w:r w:rsidR="0001420D" w:rsidRPr="00E75F02">
        <w:t>.</w:t>
      </w:r>
      <w:r w:rsidR="008332EB" w:rsidRPr="00E75F02">
        <w:t xml:space="preserve"> </w:t>
      </w:r>
      <w:r w:rsidR="00870B81" w:rsidRPr="00E75F02">
        <w:t>My search effor</w:t>
      </w:r>
      <w:r w:rsidR="00DF2363" w:rsidRPr="00E75F02">
        <w:t>ts also</w:t>
      </w:r>
      <w:r w:rsidR="00870B81" w:rsidRPr="00E75F02">
        <w:t xml:space="preserve"> include</w:t>
      </w:r>
      <w:r w:rsidR="00F15AD8" w:rsidRPr="00E75F02">
        <w:t>d</w:t>
      </w:r>
      <w:r w:rsidR="00DF2363" w:rsidRPr="00E75F02">
        <w:t xml:space="preserve"> </w:t>
      </w:r>
      <w:r w:rsidR="00C37157" w:rsidRPr="00E75F02">
        <w:t>articles and books</w:t>
      </w:r>
      <w:r w:rsidR="00F44F06" w:rsidRPr="00E75F02">
        <w:t xml:space="preserve"> in the</w:t>
      </w:r>
      <w:r w:rsidR="00F15AD8" w:rsidRPr="00E75F02">
        <w:t xml:space="preserve"> university</w:t>
      </w:r>
      <w:r w:rsidR="00F44F06" w:rsidRPr="00E75F02">
        <w:t xml:space="preserve"> library that will be relevant to my research</w:t>
      </w:r>
      <w:r w:rsidR="00020330" w:rsidRPr="00E75F02">
        <w:t xml:space="preserve">. </w:t>
      </w:r>
      <w:r w:rsidR="00C453BB" w:rsidRPr="00E75F02">
        <w:t xml:space="preserve">The </w:t>
      </w:r>
      <w:r w:rsidR="00020330" w:rsidRPr="00E75F02">
        <w:t xml:space="preserve">Educational database that </w:t>
      </w:r>
      <w:r w:rsidR="00C453BB" w:rsidRPr="00E75F02">
        <w:t>was</w:t>
      </w:r>
      <w:r w:rsidR="00020330" w:rsidRPr="00E75F02">
        <w:t xml:space="preserve"> </w:t>
      </w:r>
      <w:r w:rsidR="00E83AA6" w:rsidRPr="00E75F02">
        <w:t>used include</w:t>
      </w:r>
      <w:r w:rsidR="00C453BB" w:rsidRPr="00E75F02">
        <w:t>d</w:t>
      </w:r>
      <w:r w:rsidR="00E83AA6" w:rsidRPr="00E75F02">
        <w:t xml:space="preserve"> ERIC, Sage Journals, JSTOR</w:t>
      </w:r>
      <w:r w:rsidR="008E0C47" w:rsidRPr="00E75F02">
        <w:t xml:space="preserve"> Journals and Books, and Dissertations and </w:t>
      </w:r>
      <w:r w:rsidR="00DE79BE" w:rsidRPr="00E75F02">
        <w:t>Thesis database at Grand Canyon University.</w:t>
      </w:r>
    </w:p>
    <w:p w14:paraId="00543597" w14:textId="42163559" w:rsidR="00AD134C" w:rsidRPr="00E75F02" w:rsidRDefault="004F6799" w:rsidP="004A6CA3">
      <w:pPr>
        <w:pStyle w:val="NormalWeb"/>
        <w:spacing w:before="0" w:beforeAutospacing="0" w:after="0" w:afterAutospacing="0" w:line="480" w:lineRule="auto"/>
      </w:pPr>
      <w:r w:rsidRPr="00E75F02">
        <w:t xml:space="preserve">The </w:t>
      </w:r>
      <w:r w:rsidR="00DC6FF0" w:rsidRPr="00E75F02">
        <w:t>B</w:t>
      </w:r>
      <w:r w:rsidRPr="00E75F02">
        <w:t xml:space="preserve">ackground </w:t>
      </w:r>
      <w:r w:rsidR="00DC6FF0" w:rsidRPr="00E75F02">
        <w:t xml:space="preserve">to </w:t>
      </w:r>
      <w:r w:rsidRPr="00E75F02">
        <w:t xml:space="preserve">the </w:t>
      </w:r>
      <w:r w:rsidR="00DC6FF0" w:rsidRPr="00E75F02">
        <w:t>Problem</w:t>
      </w:r>
      <w:r w:rsidRPr="00E75F02">
        <w:t xml:space="preserve"> will discuss the evolution of historical </w:t>
      </w:r>
      <w:r w:rsidR="0048078E" w:rsidRPr="00E75F02">
        <w:t xml:space="preserve">information relating to African American in </w:t>
      </w:r>
      <w:r w:rsidR="00B74FC7" w:rsidRPr="00E75F02">
        <w:t>educational institutions such as Historically Black Colleges and Universities</w:t>
      </w:r>
      <w:r w:rsidR="00C453BB" w:rsidRPr="00E75F02">
        <w:t xml:space="preserve"> (HBCUs)</w:t>
      </w:r>
      <w:r w:rsidR="00B74FC7" w:rsidRPr="00E75F02">
        <w:t xml:space="preserve"> and P</w:t>
      </w:r>
      <w:r w:rsidR="00C453BB" w:rsidRPr="00E75F02">
        <w:t>WIs</w:t>
      </w:r>
      <w:r w:rsidR="00B74FC7" w:rsidRPr="00E75F02">
        <w:t xml:space="preserve">. </w:t>
      </w:r>
      <w:r w:rsidR="00C453BB" w:rsidRPr="00E75F02">
        <w:t>Also provided is</w:t>
      </w:r>
      <w:r w:rsidR="008136FB" w:rsidRPr="00E75F02">
        <w:t xml:space="preserve"> an overview </w:t>
      </w:r>
      <w:r w:rsidR="00E46131" w:rsidRPr="00E75F02">
        <w:t xml:space="preserve">of the </w:t>
      </w:r>
      <w:r w:rsidR="000D78BA" w:rsidRPr="00E75F02">
        <w:t>Problem Space</w:t>
      </w:r>
      <w:r w:rsidR="00C453BB" w:rsidRPr="00E75F02">
        <w:t xml:space="preserve"> seen within</w:t>
      </w:r>
      <w:r w:rsidR="00E46131" w:rsidRPr="00E75F02">
        <w:t xml:space="preserve"> the </w:t>
      </w:r>
      <w:r w:rsidR="00C453BB" w:rsidRPr="00E75F02">
        <w:t>literature and</w:t>
      </w:r>
      <w:r w:rsidR="00E46131" w:rsidRPr="00E75F02">
        <w:t xml:space="preserve"> </w:t>
      </w:r>
      <w:r w:rsidR="00C453BB" w:rsidRPr="00E75F02">
        <w:t xml:space="preserve">a </w:t>
      </w:r>
      <w:r w:rsidR="00E46131" w:rsidRPr="00E75F02">
        <w:t>summariz</w:t>
      </w:r>
      <w:r w:rsidR="00C453BB" w:rsidRPr="00E75F02">
        <w:t>ation of the</w:t>
      </w:r>
      <w:r w:rsidR="00E46131" w:rsidRPr="00E75F02">
        <w:t xml:space="preserve"> literature relating to </w:t>
      </w:r>
      <w:r w:rsidR="00365065" w:rsidRPr="00E75F02">
        <w:t xml:space="preserve">goals, motivation, and persistence among African American students. </w:t>
      </w:r>
      <w:r w:rsidR="002508EE" w:rsidRPr="00E75F02">
        <w:t>The theoretical foundation section will focus</w:t>
      </w:r>
      <w:r w:rsidR="00C453BB" w:rsidRPr="00E75F02">
        <w:t xml:space="preserve"> on</w:t>
      </w:r>
      <w:r w:rsidR="002508EE" w:rsidRPr="00E75F02">
        <w:t xml:space="preserve"> the framework that define</w:t>
      </w:r>
      <w:r w:rsidR="00C453BB" w:rsidRPr="00E75F02">
        <w:t>s</w:t>
      </w:r>
      <w:r w:rsidR="002508EE" w:rsidRPr="00E75F02">
        <w:t xml:space="preserve"> this study. </w:t>
      </w:r>
      <w:r w:rsidR="00AD4531" w:rsidRPr="00E75F02">
        <w:t xml:space="preserve">The review of literature will give a synopsis </w:t>
      </w:r>
      <w:r w:rsidR="00A054BF" w:rsidRPr="00E75F02">
        <w:t xml:space="preserve">of existing </w:t>
      </w:r>
      <w:r w:rsidR="00F200C6" w:rsidRPr="00E75F02">
        <w:t>literature</w:t>
      </w:r>
      <w:r w:rsidR="00A054BF" w:rsidRPr="00E75F02">
        <w:t xml:space="preserve"> and review methodology </w:t>
      </w:r>
      <w:r w:rsidR="00D30334" w:rsidRPr="00E75F02">
        <w:t>from previous research. A summa</w:t>
      </w:r>
      <w:r w:rsidR="00F200C6" w:rsidRPr="00E75F02">
        <w:t xml:space="preserve">ry </w:t>
      </w:r>
      <w:r w:rsidR="00C453BB" w:rsidRPr="00E75F02">
        <w:t>was</w:t>
      </w:r>
      <w:r w:rsidR="00F200C6" w:rsidRPr="00E75F02">
        <w:t xml:space="preserve"> provided at the end to summarize the information given </w:t>
      </w:r>
      <w:r w:rsidR="00C453BB" w:rsidRPr="00E75F02">
        <w:t>with</w:t>
      </w:r>
      <w:r w:rsidR="00F200C6" w:rsidRPr="00E75F02">
        <w:t>in this chapter.</w:t>
      </w:r>
    </w:p>
    <w:p w14:paraId="3D36411A" w14:textId="4DD43F0D" w:rsidR="00F760D2" w:rsidRPr="00E75F02" w:rsidRDefault="00756762" w:rsidP="004A6CA3">
      <w:pPr>
        <w:pStyle w:val="Heading2"/>
      </w:pPr>
      <w:bookmarkStart w:id="183" w:name="_Toc171694923"/>
      <w:r w:rsidRPr="00E75F02">
        <w:lastRenderedPageBreak/>
        <w:t>Background to the Problem</w:t>
      </w:r>
      <w:bookmarkEnd w:id="183"/>
    </w:p>
    <w:p w14:paraId="319B4A30" w14:textId="27C393A1" w:rsidR="009B7975" w:rsidRPr="00E75F02" w:rsidRDefault="00931276" w:rsidP="004A6CA3">
      <w:pPr>
        <w:pStyle w:val="NormalWeb"/>
        <w:spacing w:before="0" w:beforeAutospacing="0" w:after="0" w:afterAutospacing="0" w:line="480" w:lineRule="auto"/>
      </w:pPr>
      <w:r w:rsidRPr="00E75F02">
        <w:t xml:space="preserve">It is important for African American students to have </w:t>
      </w:r>
      <w:r w:rsidR="00B561C5" w:rsidRPr="00E75F02">
        <w:t>African</w:t>
      </w:r>
      <w:r w:rsidRPr="00E75F02">
        <w:t xml:space="preserve"> American teachers at </w:t>
      </w:r>
      <w:r w:rsidR="009C33F2" w:rsidRPr="00E75F02">
        <w:t>PWIs</w:t>
      </w:r>
      <w:r w:rsidR="00B561C5" w:rsidRPr="00E75F02">
        <w:t>. The</w:t>
      </w:r>
      <w:r w:rsidR="002943C6" w:rsidRPr="00E75F02">
        <w:t xml:space="preserve"> lack of diversity with faculty</w:t>
      </w:r>
      <w:r w:rsidR="00B561C5" w:rsidRPr="00E75F02">
        <w:t xml:space="preserve"> </w:t>
      </w:r>
      <w:r w:rsidR="002943C6" w:rsidRPr="00E75F02">
        <w:t xml:space="preserve">of color </w:t>
      </w:r>
      <w:r w:rsidR="004B4337" w:rsidRPr="00E75F02">
        <w:t>diminishes</w:t>
      </w:r>
      <w:r w:rsidR="00D42182" w:rsidRPr="00E75F02">
        <w:t xml:space="preserve"> African American students ‘sense of belonging at PWIs (B</w:t>
      </w:r>
      <w:r w:rsidR="0068195D" w:rsidRPr="00E75F02">
        <w:t>enitez et al</w:t>
      </w:r>
      <w:r w:rsidR="00451E5E" w:rsidRPr="00E75F02">
        <w:t>.</w:t>
      </w:r>
      <w:r w:rsidR="0068195D" w:rsidRPr="00E75F02">
        <w:t xml:space="preserve">, 2017). Research shows that retention plans need to be developed </w:t>
      </w:r>
      <w:r w:rsidR="00BD7CB8" w:rsidRPr="00E75F02">
        <w:t xml:space="preserve">to understand the </w:t>
      </w:r>
      <w:r w:rsidR="00841781" w:rsidRPr="00E75F02">
        <w:t>obstacles</w:t>
      </w:r>
      <w:r w:rsidR="00BD7CB8" w:rsidRPr="00E75F02">
        <w:t xml:space="preserve"> that will hinder the success of African America</w:t>
      </w:r>
      <w:r w:rsidR="00841781" w:rsidRPr="00E75F02">
        <w:t xml:space="preserve">n </w:t>
      </w:r>
      <w:r w:rsidR="00C10022" w:rsidRPr="00E75F02">
        <w:t>student population (Eakins &amp; Eakins Sr</w:t>
      </w:r>
      <w:r w:rsidR="00FE29C0" w:rsidRPr="00E75F02">
        <w:t xml:space="preserve">., 2017). </w:t>
      </w:r>
      <w:r w:rsidR="00D07053" w:rsidRPr="00E75F02">
        <w:t xml:space="preserve">Retention plans should include hiring more African American teachers for PWIs. PWIs have developed hiring practices </w:t>
      </w:r>
      <w:r w:rsidR="00D5556F" w:rsidRPr="00E75F02">
        <w:t>that</w:t>
      </w:r>
      <w:r w:rsidR="00D07053" w:rsidRPr="00E75F02">
        <w:t xml:space="preserve"> recruit and re</w:t>
      </w:r>
      <w:r w:rsidR="00D5556F" w:rsidRPr="00E75F02">
        <w:t>tain</w:t>
      </w:r>
      <w:r w:rsidR="00D07053" w:rsidRPr="00E75F02">
        <w:t xml:space="preserve"> faculty of color to help diversify their </w:t>
      </w:r>
      <w:r w:rsidR="00D5556F" w:rsidRPr="00E75F02">
        <w:t>institution (Hunn, 2014). African</w:t>
      </w:r>
      <w:r w:rsidR="00FE29C0" w:rsidRPr="00E75F02">
        <w:t xml:space="preserve"> American teachers have </w:t>
      </w:r>
      <w:r w:rsidR="009F4E7F" w:rsidRPr="00E75F02">
        <w:t xml:space="preserve">always been an essential </w:t>
      </w:r>
      <w:r w:rsidR="00DC686D" w:rsidRPr="00E75F02">
        <w:t>element</w:t>
      </w:r>
      <w:r w:rsidR="009F4E7F" w:rsidRPr="00E75F02">
        <w:t xml:space="preserve"> in African American students</w:t>
      </w:r>
      <w:r w:rsidR="00DC686D" w:rsidRPr="00E75F02">
        <w:t xml:space="preserve">’ success, especially when they are a </w:t>
      </w:r>
      <w:r w:rsidR="00B561C5" w:rsidRPr="00E75F02">
        <w:t>minority in an institution</w:t>
      </w:r>
      <w:r w:rsidR="004B4337" w:rsidRPr="00E75F02">
        <w:t>.</w:t>
      </w:r>
    </w:p>
    <w:p w14:paraId="45A44CBE" w14:textId="059E1692" w:rsidR="004B4337" w:rsidRPr="00E75F02" w:rsidRDefault="004B4337" w:rsidP="004A6CA3">
      <w:pPr>
        <w:pStyle w:val="NormalWeb"/>
        <w:spacing w:before="0" w:beforeAutospacing="0" w:after="0" w:afterAutospacing="0" w:line="480" w:lineRule="auto"/>
      </w:pPr>
      <w:r w:rsidRPr="00E75F02">
        <w:t xml:space="preserve">African </w:t>
      </w:r>
      <w:r w:rsidR="00F108D8" w:rsidRPr="00E75F02">
        <w:t>American</w:t>
      </w:r>
      <w:r w:rsidRPr="00E75F02">
        <w:t xml:space="preserve"> faculty serve as role models for A</w:t>
      </w:r>
      <w:r w:rsidR="00F108D8" w:rsidRPr="00E75F02">
        <w:t xml:space="preserve">frican American students which allows African American </w:t>
      </w:r>
      <w:r w:rsidR="003474ED" w:rsidRPr="00E75F02">
        <w:t xml:space="preserve">students to see themselves in the reflection of those who educate them. There is a lack of African American faculty </w:t>
      </w:r>
      <w:r w:rsidR="00C80E4C" w:rsidRPr="00E75F02">
        <w:t xml:space="preserve">representation at </w:t>
      </w:r>
      <w:r w:rsidR="00EC5E3A" w:rsidRPr="00E75F02">
        <w:t>PWIs which</w:t>
      </w:r>
      <w:r w:rsidR="00C80E4C" w:rsidRPr="00E75F02">
        <w:t xml:space="preserve"> results in African America</w:t>
      </w:r>
      <w:r w:rsidR="00D44EA6" w:rsidRPr="00E75F02">
        <w:t>n students being at a disadvantage for mentoring from someone with shared culture (G</w:t>
      </w:r>
      <w:r w:rsidR="00FF7D17" w:rsidRPr="00E75F02">
        <w:t>riffith</w:t>
      </w:r>
      <w:r w:rsidR="00E05F23" w:rsidRPr="00E75F02">
        <w:t xml:space="preserve"> et al.</w:t>
      </w:r>
      <w:r w:rsidR="00FF7D17" w:rsidRPr="00E75F02">
        <w:t>, 201</w:t>
      </w:r>
      <w:r w:rsidR="008719EE" w:rsidRPr="00E75F02">
        <w:t>7</w:t>
      </w:r>
      <w:r w:rsidR="00FF7D17" w:rsidRPr="00E75F02">
        <w:t>). Having at leas</w:t>
      </w:r>
      <w:r w:rsidR="00DF4E58" w:rsidRPr="00E75F02">
        <w:t xml:space="preserve">t one African American teacher can make a difference in </w:t>
      </w:r>
      <w:r w:rsidR="0028360C" w:rsidRPr="00E75F02">
        <w:t>the academic</w:t>
      </w:r>
      <w:r w:rsidR="00DF4E58" w:rsidRPr="00E75F02">
        <w:t xml:space="preserve"> performance of African America</w:t>
      </w:r>
      <w:r w:rsidR="005E6CDC" w:rsidRPr="00E75F02">
        <w:t>n</w:t>
      </w:r>
      <w:r w:rsidR="00DF4E58" w:rsidRPr="00E75F02">
        <w:t xml:space="preserve"> student</w:t>
      </w:r>
      <w:r w:rsidR="0028360C" w:rsidRPr="00E75F02">
        <w:t xml:space="preserve">s attending </w:t>
      </w:r>
      <w:r w:rsidR="005E6CDC" w:rsidRPr="00E75F02">
        <w:t>PWIs</w:t>
      </w:r>
      <w:r w:rsidR="0028360C" w:rsidRPr="00E75F02">
        <w:t xml:space="preserve">. </w:t>
      </w:r>
    </w:p>
    <w:p w14:paraId="25A20D6B" w14:textId="15033CEA" w:rsidR="00F74CA2" w:rsidRPr="00E75F02" w:rsidRDefault="00F74CA2" w:rsidP="004A6CA3">
      <w:pPr>
        <w:pStyle w:val="NormalWeb"/>
        <w:spacing w:before="0" w:beforeAutospacing="0" w:after="0" w:afterAutospacing="0" w:line="480" w:lineRule="auto"/>
      </w:pPr>
      <w:proofErr w:type="gramStart"/>
      <w:r w:rsidRPr="00E75F02">
        <w:t>In order to</w:t>
      </w:r>
      <w:proofErr w:type="gramEnd"/>
      <w:r w:rsidRPr="00E75F02">
        <w:t xml:space="preserve"> define the problem space, this researcher </w:t>
      </w:r>
      <w:r w:rsidR="00362152" w:rsidRPr="00E75F02">
        <w:t xml:space="preserve">will highlight what </w:t>
      </w:r>
      <w:r w:rsidR="00BD1079" w:rsidRPr="00E75F02">
        <w:t>is the current problem, what we</w:t>
      </w:r>
      <w:r w:rsidR="0034369B" w:rsidRPr="00E75F02">
        <w:t xml:space="preserve"> </w:t>
      </w:r>
      <w:r w:rsidR="00BD1079" w:rsidRPr="00E75F02">
        <w:t xml:space="preserve">know, and what </w:t>
      </w:r>
      <w:r w:rsidR="00362152" w:rsidRPr="00E75F02">
        <w:t>still needs to be understood</w:t>
      </w:r>
      <w:r w:rsidR="001E06F0" w:rsidRPr="00E75F02">
        <w:t xml:space="preserve"> by</w:t>
      </w:r>
      <w:r w:rsidR="005C6C52" w:rsidRPr="00E75F02">
        <w:t xml:space="preserve"> </w:t>
      </w:r>
      <w:r w:rsidR="0057260C" w:rsidRPr="00E75F02">
        <w:t xml:space="preserve">discussing the proposal of future research. </w:t>
      </w:r>
      <w:r w:rsidR="005E45EA" w:rsidRPr="00E75F02">
        <w:t xml:space="preserve">Current research shows that </w:t>
      </w:r>
      <w:r w:rsidR="001449D1" w:rsidRPr="00E75F02">
        <w:t>relationships with teachers have shown to serve a compensatory role in supporting the academic success of African</w:t>
      </w:r>
      <w:r w:rsidR="00C11DA2" w:rsidRPr="00E75F02">
        <w:t xml:space="preserve"> </w:t>
      </w:r>
      <w:r w:rsidR="001449D1" w:rsidRPr="00E75F02">
        <w:t xml:space="preserve">American students. </w:t>
      </w:r>
      <w:r w:rsidR="00EA7806" w:rsidRPr="00E75F02">
        <w:t xml:space="preserve">D’Amico </w:t>
      </w:r>
      <w:r w:rsidR="00E05F23" w:rsidRPr="00E75F02">
        <w:t>and</w:t>
      </w:r>
      <w:r w:rsidR="00EA7806" w:rsidRPr="00E75F02">
        <w:t xml:space="preserve"> Fruiht (2020) conductive a qualitative study to understan</w:t>
      </w:r>
      <w:r w:rsidR="00130734" w:rsidRPr="00E75F02">
        <w:t xml:space="preserve">d the role of hope and on-campus social support in predicting students’ </w:t>
      </w:r>
      <w:r w:rsidR="00130734" w:rsidRPr="00E75F02">
        <w:lastRenderedPageBreak/>
        <w:t>perceived ability to persist and succeed in college</w:t>
      </w:r>
      <w:r w:rsidR="00096E10" w:rsidRPr="00E75F02">
        <w:t>. Griffith et al</w:t>
      </w:r>
      <w:r w:rsidR="00451E5E" w:rsidRPr="00E75F02">
        <w:t>.</w:t>
      </w:r>
      <w:r w:rsidR="00096E10" w:rsidRPr="00E75F02">
        <w:t xml:space="preserve"> (201</w:t>
      </w:r>
      <w:r w:rsidR="008719EE" w:rsidRPr="00E75F02">
        <w:t>7</w:t>
      </w:r>
      <w:r w:rsidR="00096E10" w:rsidRPr="00E75F02">
        <w:t>)</w:t>
      </w:r>
      <w:r w:rsidR="0058778A" w:rsidRPr="00E75F02">
        <w:t xml:space="preserve"> conducted a study that demonstrated on-campus support from professors and teachers showed significant academic outcomes</w:t>
      </w:r>
      <w:r w:rsidR="00C11DA2" w:rsidRPr="00E75F02">
        <w:t xml:space="preserve"> and hope. </w:t>
      </w:r>
      <w:r w:rsidR="008413DE" w:rsidRPr="00E75F02">
        <w:t>Students</w:t>
      </w:r>
      <w:r w:rsidR="00565BF7" w:rsidRPr="00E75F02">
        <w:t xml:space="preserve"> perform better when they have a connection with their </w:t>
      </w:r>
      <w:r w:rsidR="002044BB" w:rsidRPr="00E75F02">
        <w:t>professor</w:t>
      </w:r>
      <w:r w:rsidR="00EE2E04" w:rsidRPr="00E75F02">
        <w:t xml:space="preserve"> and peers.</w:t>
      </w:r>
    </w:p>
    <w:p w14:paraId="5F07982B" w14:textId="3991091A" w:rsidR="00EE2E04" w:rsidRPr="00E75F02" w:rsidRDefault="006926C0" w:rsidP="004A6CA3">
      <w:pPr>
        <w:pStyle w:val="NormalWeb"/>
        <w:spacing w:before="0" w:beforeAutospacing="0" w:after="0" w:afterAutospacing="0" w:line="480" w:lineRule="auto"/>
      </w:pPr>
      <w:r w:rsidRPr="00E75F02">
        <w:t xml:space="preserve">African American </w:t>
      </w:r>
      <w:r w:rsidR="0026452C" w:rsidRPr="00E75F02">
        <w:t>faculty</w:t>
      </w:r>
      <w:r w:rsidRPr="00E75F02">
        <w:t xml:space="preserve"> </w:t>
      </w:r>
      <w:r w:rsidR="002C1733" w:rsidRPr="00E75F02">
        <w:t>relationships were</w:t>
      </w:r>
      <w:r w:rsidR="00420DD8" w:rsidRPr="00E75F02">
        <w:t xml:space="preserve"> an essential component in assisting African American students at </w:t>
      </w:r>
      <w:r w:rsidR="00EC5E3A" w:rsidRPr="00E75F02">
        <w:t>PWIs</w:t>
      </w:r>
      <w:r w:rsidR="00BD4C15" w:rsidRPr="00E75F02">
        <w:t xml:space="preserve"> </w:t>
      </w:r>
      <w:r w:rsidR="00C30DE8" w:rsidRPr="00E75F02">
        <w:t xml:space="preserve">to achieve success. </w:t>
      </w:r>
      <w:r w:rsidR="00451E5E" w:rsidRPr="00E75F02">
        <w:t>Broom</w:t>
      </w:r>
      <w:r w:rsidR="00473A36" w:rsidRPr="00E75F02">
        <w:t>s</w:t>
      </w:r>
      <w:r w:rsidR="00451E5E" w:rsidRPr="00E75F02">
        <w:t xml:space="preserve"> </w:t>
      </w:r>
      <w:r w:rsidR="00473A36" w:rsidRPr="00E75F02">
        <w:t>(</w:t>
      </w:r>
      <w:r w:rsidR="00451E5E" w:rsidRPr="00E75F02">
        <w:t>2019</w:t>
      </w:r>
      <w:r w:rsidR="00473A36" w:rsidRPr="00E75F02">
        <w:t>)</w:t>
      </w:r>
      <w:r w:rsidR="00736F0B" w:rsidRPr="00E75F02">
        <w:t xml:space="preserve"> conducted a quantitative study with 90 African American </w:t>
      </w:r>
      <w:r w:rsidR="00F120AB" w:rsidRPr="00E75F02">
        <w:t>college</w:t>
      </w:r>
      <w:r w:rsidR="001F1C65" w:rsidRPr="00E75F02">
        <w:t xml:space="preserve"> students who participated </w:t>
      </w:r>
      <w:r w:rsidR="00066D7D" w:rsidRPr="00E75F02">
        <w:t>in a Culture</w:t>
      </w:r>
      <w:r w:rsidR="00A9564D" w:rsidRPr="00E75F02">
        <w:t xml:space="preserve"> </w:t>
      </w:r>
      <w:r w:rsidR="00066D7D" w:rsidRPr="00E75F02">
        <w:t xml:space="preserve">Attitude and Climate Survey. </w:t>
      </w:r>
      <w:r w:rsidR="00FF61BA" w:rsidRPr="00E75F02">
        <w:t>This</w:t>
      </w:r>
      <w:r w:rsidR="00066D7D" w:rsidRPr="00E75F02">
        <w:t xml:space="preserve"> survey</w:t>
      </w:r>
      <w:r w:rsidR="00A02874" w:rsidRPr="00E75F02">
        <w:t xml:space="preserve"> looked at the direct relationship between campus</w:t>
      </w:r>
      <w:r w:rsidR="00FF61BA" w:rsidRPr="00E75F02">
        <w:t xml:space="preserve"> climate, racial </w:t>
      </w:r>
      <w:r w:rsidR="00A9564D" w:rsidRPr="00E75F02">
        <w:t xml:space="preserve">stereotypes, </w:t>
      </w:r>
      <w:r w:rsidR="00C749CA" w:rsidRPr="00E75F02">
        <w:t>fa</w:t>
      </w:r>
      <w:r w:rsidR="00277891" w:rsidRPr="00E75F02">
        <w:t xml:space="preserve">culty relationships and student retention in African American </w:t>
      </w:r>
      <w:r w:rsidR="006C5943" w:rsidRPr="00E75F02">
        <w:t xml:space="preserve">students attending a </w:t>
      </w:r>
      <w:r w:rsidR="00974244" w:rsidRPr="00E75F02">
        <w:t>PWI</w:t>
      </w:r>
      <w:r w:rsidR="006C5943" w:rsidRPr="00E75F02">
        <w:t>. African American wome</w:t>
      </w:r>
      <w:r w:rsidR="00243E53" w:rsidRPr="00E75F02">
        <w:t xml:space="preserve">n </w:t>
      </w:r>
      <w:r w:rsidR="005F0BBD" w:rsidRPr="00E75F02">
        <w:t>graduate</w:t>
      </w:r>
      <w:r w:rsidR="00243E53" w:rsidRPr="00E75F02">
        <w:t xml:space="preserve"> students view mentors </w:t>
      </w:r>
      <w:r w:rsidR="005F0BBD" w:rsidRPr="00E75F02">
        <w:t>who shared</w:t>
      </w:r>
      <w:r w:rsidR="00243E53" w:rsidRPr="00E75F02">
        <w:t xml:space="preserve"> their </w:t>
      </w:r>
      <w:r w:rsidR="005F0BBD" w:rsidRPr="00E75F02">
        <w:t>racial and</w:t>
      </w:r>
      <w:r w:rsidR="007945D4" w:rsidRPr="00E75F02">
        <w:t xml:space="preserve"> cultural </w:t>
      </w:r>
      <w:r w:rsidR="005F0BBD" w:rsidRPr="00E75F02">
        <w:t>identities</w:t>
      </w:r>
      <w:r w:rsidR="007945D4" w:rsidRPr="00E75F02">
        <w:t xml:space="preserve"> as vital for optimal success. </w:t>
      </w:r>
      <w:proofErr w:type="spellStart"/>
      <w:r w:rsidR="007945D4" w:rsidRPr="00E75F02">
        <w:t>Minnett</w:t>
      </w:r>
      <w:proofErr w:type="spellEnd"/>
      <w:r w:rsidR="007945D4" w:rsidRPr="00E75F02">
        <w:t xml:space="preserve"> et al. (2019)</w:t>
      </w:r>
      <w:r w:rsidR="005B5A6E" w:rsidRPr="00E75F02">
        <w:t xml:space="preserve"> conducted a qualitative study o</w:t>
      </w:r>
      <w:r w:rsidR="00153C55" w:rsidRPr="00E75F02">
        <w:t xml:space="preserve">n </w:t>
      </w:r>
      <w:r w:rsidR="005B5A6E" w:rsidRPr="00E75F02">
        <w:t xml:space="preserve">mentorship being a crucial component </w:t>
      </w:r>
      <w:r w:rsidR="005F0BBD" w:rsidRPr="00E75F02">
        <w:t xml:space="preserve">of the doctoral student </w:t>
      </w:r>
      <w:r w:rsidR="00D97DCD" w:rsidRPr="00E75F02">
        <w:t>experience.</w:t>
      </w:r>
    </w:p>
    <w:p w14:paraId="094DF083" w14:textId="3603CC0B" w:rsidR="007A0545" w:rsidRPr="00E75F02" w:rsidRDefault="00823296" w:rsidP="004A6CA3">
      <w:pPr>
        <w:pStyle w:val="NormalWeb"/>
        <w:spacing w:before="0" w:beforeAutospacing="0" w:after="0" w:afterAutospacing="0" w:line="480" w:lineRule="auto"/>
      </w:pPr>
      <w:r w:rsidRPr="00E75F02">
        <w:t xml:space="preserve">Previous </w:t>
      </w:r>
      <w:r w:rsidR="003E3C50" w:rsidRPr="00E75F02">
        <w:t>researchers ha</w:t>
      </w:r>
      <w:r w:rsidR="00FB1E1A" w:rsidRPr="00E75F02">
        <w:t>v</w:t>
      </w:r>
      <w:r w:rsidR="003E3C50" w:rsidRPr="00E75F02">
        <w:t xml:space="preserve">e identified that mentoring </w:t>
      </w:r>
      <w:r w:rsidR="00FB1E1A" w:rsidRPr="00E75F02">
        <w:t>is a positive fact</w:t>
      </w:r>
      <w:r w:rsidRPr="00E75F02">
        <w:t>or</w:t>
      </w:r>
      <w:r w:rsidR="00FB1E1A" w:rsidRPr="00E75F02">
        <w:t xml:space="preserve"> in retention and </w:t>
      </w:r>
      <w:r w:rsidR="00867F10" w:rsidRPr="00E75F02">
        <w:t>completion rates in higher education</w:t>
      </w:r>
      <w:r w:rsidRPr="00E75F02">
        <w:t xml:space="preserve"> (Blackwell</w:t>
      </w:r>
      <w:r w:rsidR="00CD0455" w:rsidRPr="00E75F02">
        <w:t>, 1989</w:t>
      </w:r>
      <w:r w:rsidR="00E05F23" w:rsidRPr="00E75F02">
        <w:t>;</w:t>
      </w:r>
      <w:r w:rsidR="00CD0455" w:rsidRPr="00E75F02">
        <w:t xml:space="preserve"> Faison, 1996</w:t>
      </w:r>
      <w:r w:rsidR="00E05F23" w:rsidRPr="00E75F02">
        <w:t>;</w:t>
      </w:r>
      <w:r w:rsidR="00CD0455" w:rsidRPr="00E75F02">
        <w:t xml:space="preserve"> </w:t>
      </w:r>
      <w:r w:rsidR="00C35767" w:rsidRPr="00E75F02">
        <w:t>Stout</w:t>
      </w:r>
      <w:r w:rsidR="00AA25A9" w:rsidRPr="00E75F02">
        <w:t xml:space="preserve"> et al</w:t>
      </w:r>
      <w:r w:rsidR="00E05F23" w:rsidRPr="00E75F02">
        <w:t>.</w:t>
      </w:r>
      <w:r w:rsidR="00AA25A9" w:rsidRPr="00E75F02">
        <w:t>, 2018)</w:t>
      </w:r>
      <w:r w:rsidR="00144772" w:rsidRPr="00E75F02">
        <w:t xml:space="preserve">. </w:t>
      </w:r>
      <w:r w:rsidR="00212FB4" w:rsidRPr="00E75F02">
        <w:t xml:space="preserve">Mentoring can be successful when students share </w:t>
      </w:r>
      <w:r w:rsidR="00970527" w:rsidRPr="00E75F02">
        <w:t xml:space="preserve">goals, perception, and world views. </w:t>
      </w:r>
      <w:r w:rsidR="007F617D" w:rsidRPr="00E75F02">
        <w:t xml:space="preserve">In a study done by Davis (1994), Davis </w:t>
      </w:r>
      <w:r w:rsidR="009A2FE5" w:rsidRPr="00E75F02">
        <w:t xml:space="preserve">stated that </w:t>
      </w:r>
      <w:r w:rsidR="00323679" w:rsidRPr="00E75F02">
        <w:t>some African American</w:t>
      </w:r>
      <w:r w:rsidR="00451E5E" w:rsidRPr="00E75F02">
        <w:t>s</w:t>
      </w:r>
      <w:r w:rsidR="00323679" w:rsidRPr="00E75F02">
        <w:t xml:space="preserve"> that attend</w:t>
      </w:r>
      <w:r w:rsidR="00451E5E" w:rsidRPr="00E75F02">
        <w:t>ed</w:t>
      </w:r>
      <w:r w:rsidR="00323679" w:rsidRPr="00E75F02">
        <w:t xml:space="preserve"> </w:t>
      </w:r>
      <w:r w:rsidR="00F81220" w:rsidRPr="00E75F02">
        <w:t>PWIs view</w:t>
      </w:r>
      <w:r w:rsidR="00EB6107" w:rsidRPr="00E75F02">
        <w:t xml:space="preserve"> their </w:t>
      </w:r>
      <w:r w:rsidR="0047670F" w:rsidRPr="00E75F02">
        <w:t>relationship</w:t>
      </w:r>
      <w:r w:rsidR="00EB6107" w:rsidRPr="00E75F02">
        <w:t xml:space="preserve"> with their </w:t>
      </w:r>
      <w:r w:rsidR="0047670F" w:rsidRPr="00E75F02">
        <w:t>faculty</w:t>
      </w:r>
      <w:r w:rsidR="00EB6107" w:rsidRPr="00E75F02">
        <w:t xml:space="preserve"> and peers as being a </w:t>
      </w:r>
      <w:r w:rsidR="0047670F" w:rsidRPr="00E75F02">
        <w:t>negative relation</w:t>
      </w:r>
      <w:r w:rsidR="00EB6107" w:rsidRPr="00E75F02">
        <w:t xml:space="preserve">. Davis study also showed that </w:t>
      </w:r>
      <w:r w:rsidR="00281E93" w:rsidRPr="00E75F02">
        <w:t xml:space="preserve">students who do well </w:t>
      </w:r>
      <w:r w:rsidR="005912D7" w:rsidRPr="00E75F02">
        <w:t>academically</w:t>
      </w:r>
      <w:r w:rsidR="00281E93" w:rsidRPr="00E75F02">
        <w:t xml:space="preserve"> have a </w:t>
      </w:r>
      <w:r w:rsidR="0047670F" w:rsidRPr="00E75F02">
        <w:t>positive campus experience</w:t>
      </w:r>
      <w:r w:rsidR="005912D7" w:rsidRPr="00E75F02">
        <w:t xml:space="preserve"> and have more interaction with their parents and peers. </w:t>
      </w:r>
      <w:r w:rsidR="005D69D0" w:rsidRPr="00E75F02">
        <w:t xml:space="preserve">This chapter </w:t>
      </w:r>
      <w:r w:rsidR="0014403D" w:rsidRPr="00E75F02">
        <w:t>will further present research</w:t>
      </w:r>
      <w:r w:rsidR="00F13166" w:rsidRPr="00E75F02">
        <w:t xml:space="preserve"> </w:t>
      </w:r>
      <w:r w:rsidR="0014403D" w:rsidRPr="00E75F02">
        <w:t>that shows h</w:t>
      </w:r>
      <w:r w:rsidR="003F3E6F" w:rsidRPr="00E75F02">
        <w:t xml:space="preserve">aving a good relationship with </w:t>
      </w:r>
      <w:r w:rsidR="00A34B71" w:rsidRPr="00E75F02">
        <w:t xml:space="preserve">faculty and peers can be beneficial to retention of </w:t>
      </w:r>
      <w:r w:rsidR="0047670F" w:rsidRPr="00E75F02">
        <w:t>students</w:t>
      </w:r>
      <w:r w:rsidR="00A34B71" w:rsidRPr="00E75F02">
        <w:t xml:space="preserve"> and increased graduation rates</w:t>
      </w:r>
      <w:r w:rsidR="003C59FB" w:rsidRPr="00E75F02">
        <w:t xml:space="preserve">. </w:t>
      </w:r>
    </w:p>
    <w:p w14:paraId="125DDB9D" w14:textId="77777777" w:rsidR="00940869" w:rsidRPr="00E75F02" w:rsidRDefault="00940869" w:rsidP="004A6CA3">
      <w:pPr>
        <w:pStyle w:val="Heading2"/>
      </w:pPr>
      <w:bookmarkStart w:id="184" w:name="_Toc503990736"/>
      <w:bookmarkStart w:id="185" w:name="_Toc10804053"/>
      <w:bookmarkStart w:id="186" w:name="_Toc171694924"/>
      <w:bookmarkStart w:id="187" w:name="_Toc349720630"/>
      <w:bookmarkStart w:id="188" w:name="_Toc350241674"/>
      <w:bookmarkStart w:id="189" w:name="_Toc481674111"/>
      <w:r w:rsidRPr="00E75F02">
        <w:lastRenderedPageBreak/>
        <w:t xml:space="preserve">Identification of the </w:t>
      </w:r>
      <w:bookmarkEnd w:id="184"/>
      <w:bookmarkEnd w:id="185"/>
      <w:r w:rsidRPr="00E75F02">
        <w:t>Problem Space</w:t>
      </w:r>
      <w:bookmarkEnd w:id="186"/>
    </w:p>
    <w:p w14:paraId="03CF718E" w14:textId="55EBBB3D" w:rsidR="00447B04" w:rsidRPr="00E75F02" w:rsidRDefault="003E4374" w:rsidP="004A6CA3">
      <w:pPr>
        <w:spacing w:after="0"/>
      </w:pPr>
      <w:bookmarkStart w:id="190" w:name="_Hlk47870649"/>
      <w:bookmarkStart w:id="191" w:name="_Hlk47890590"/>
      <w:r w:rsidRPr="00E75F02">
        <w:t>There is a need to further study the impact of the diversity in faculty and</w:t>
      </w:r>
      <w:r w:rsidR="00E34E30" w:rsidRPr="00E75F02">
        <w:t xml:space="preserve"> the diversity</w:t>
      </w:r>
      <w:r w:rsidR="00A276D9" w:rsidRPr="00E75F02">
        <w:t xml:space="preserve"> of</w:t>
      </w:r>
      <w:r w:rsidRPr="00E75F02">
        <w:t xml:space="preserve"> peers </w:t>
      </w:r>
      <w:r w:rsidR="00A276D9" w:rsidRPr="00E75F02">
        <w:t xml:space="preserve">as it relates to retention </w:t>
      </w:r>
      <w:r w:rsidRPr="00E75F02">
        <w:t xml:space="preserve">of African American </w:t>
      </w:r>
      <w:r w:rsidR="006B29B6" w:rsidRPr="00E75F02">
        <w:t>students</w:t>
      </w:r>
      <w:r w:rsidRPr="00E75F02">
        <w:t xml:space="preserve">. Colleges and </w:t>
      </w:r>
      <w:r w:rsidR="002B235F" w:rsidRPr="00E75F02">
        <w:t>universities were racially integrated many years ago but there is still some disparity between the graduation rates of African American students and White students (Griffith</w:t>
      </w:r>
      <w:r w:rsidR="00E05F23" w:rsidRPr="00E75F02">
        <w:t xml:space="preserve"> et al.</w:t>
      </w:r>
      <w:r w:rsidR="002B235F" w:rsidRPr="00E75F02">
        <w:t>, 201</w:t>
      </w:r>
      <w:r w:rsidR="00376352" w:rsidRPr="00E75F02">
        <w:t>7</w:t>
      </w:r>
      <w:r w:rsidR="002B235F" w:rsidRPr="00E75F02">
        <w:t>) as it relates to goals, motivation, and persistence for African American students at PWIs. Being a numerical minority in a largely White university can make African American students feel isolated (Harper, 2013). African American students felt that individuals who did not possess a shared understanding of race-related stressors, particularly those that may be unique to the PWI setting, would not be able to provide the support students needed (Seawell</w:t>
      </w:r>
      <w:r w:rsidR="00E05F23" w:rsidRPr="00E75F02">
        <w:t xml:space="preserve"> et al.</w:t>
      </w:r>
      <w:r w:rsidR="002B235F" w:rsidRPr="00E75F02">
        <w:t>, 2014).</w:t>
      </w:r>
    </w:p>
    <w:p w14:paraId="72085C6B" w14:textId="2BAF6C03" w:rsidR="00C95A89" w:rsidRPr="00E75F02" w:rsidRDefault="008C6D8A" w:rsidP="004A6CA3">
      <w:pPr>
        <w:spacing w:after="0"/>
      </w:pPr>
      <w:r w:rsidRPr="00E75F02">
        <w:t>There are contributing factors that</w:t>
      </w:r>
      <w:r w:rsidR="004A07A7" w:rsidRPr="00E75F02">
        <w:t xml:space="preserve"> African American college </w:t>
      </w:r>
      <w:r w:rsidR="00E32EC9" w:rsidRPr="00E75F02">
        <w:t>students’</w:t>
      </w:r>
      <w:r w:rsidR="004A07A7" w:rsidRPr="00E75F02">
        <w:t xml:space="preserve"> credit for </w:t>
      </w:r>
      <w:r w:rsidR="00A445A2" w:rsidRPr="00E75F02">
        <w:t xml:space="preserve">their academic success. </w:t>
      </w:r>
      <w:r w:rsidR="00914F2C" w:rsidRPr="00E75F02">
        <w:t xml:space="preserve">One factor is a sense of </w:t>
      </w:r>
      <w:r w:rsidR="00E32EC9" w:rsidRPr="00E75F02">
        <w:t>belonging</w:t>
      </w:r>
      <w:r w:rsidR="00914F2C" w:rsidRPr="00E75F02">
        <w:t xml:space="preserve"> which </w:t>
      </w:r>
      <w:r w:rsidR="00E32EC9" w:rsidRPr="00E75F02">
        <w:t xml:space="preserve">influences motivation and endurance to </w:t>
      </w:r>
      <w:r w:rsidR="00827347" w:rsidRPr="00E75F02">
        <w:t xml:space="preserve">persist </w:t>
      </w:r>
      <w:r w:rsidR="00827ADF" w:rsidRPr="00E75F02">
        <w:t>in</w:t>
      </w:r>
      <w:r w:rsidR="00827347" w:rsidRPr="00E75F02">
        <w:t xml:space="preserve"> academic</w:t>
      </w:r>
      <w:r w:rsidR="00F42700" w:rsidRPr="00E75F02">
        <w:t xml:space="preserve"> success (</w:t>
      </w:r>
      <w:r w:rsidR="000910C5" w:rsidRPr="00E75F02">
        <w:t xml:space="preserve">Ransom, 2017). </w:t>
      </w:r>
      <w:r w:rsidR="00456BCC" w:rsidRPr="00E75F02">
        <w:t xml:space="preserve">Graduation rates have increased </w:t>
      </w:r>
      <w:r w:rsidR="00000A16" w:rsidRPr="00E75F02">
        <w:t>for Af</w:t>
      </w:r>
      <w:r w:rsidR="00E84757" w:rsidRPr="00E75F02">
        <w:t>rican American</w:t>
      </w:r>
      <w:r w:rsidR="00792BAA" w:rsidRPr="00E75F02">
        <w:t xml:space="preserve"> college students</w:t>
      </w:r>
      <w:r w:rsidR="009707E3" w:rsidRPr="00E75F02">
        <w:t xml:space="preserve"> (Campbell, 2011). </w:t>
      </w:r>
      <w:r w:rsidR="001F603C" w:rsidRPr="00E75F02">
        <w:t xml:space="preserve">Previous research shows that African American </w:t>
      </w:r>
      <w:r w:rsidR="00CF59DB" w:rsidRPr="00E75F02">
        <w:t xml:space="preserve">experience social </w:t>
      </w:r>
      <w:r w:rsidR="00E55190" w:rsidRPr="00E75F02">
        <w:t>and</w:t>
      </w:r>
      <w:r w:rsidR="00CF59DB" w:rsidRPr="00E75F02">
        <w:t xml:space="preserve"> academic factors that can </w:t>
      </w:r>
      <w:r w:rsidR="007E333F" w:rsidRPr="00E75F02">
        <w:t xml:space="preserve">promote or inhibit the </w:t>
      </w:r>
      <w:r w:rsidR="003F098E" w:rsidRPr="00E75F02">
        <w:t>student’s</w:t>
      </w:r>
      <w:r w:rsidR="007E333F" w:rsidRPr="00E75F02">
        <w:t xml:space="preserve"> </w:t>
      </w:r>
      <w:r w:rsidR="00E55190" w:rsidRPr="00E75F02">
        <w:t>persistence</w:t>
      </w:r>
      <w:r w:rsidR="007E333F" w:rsidRPr="00E75F02">
        <w:t xml:space="preserve"> toward graduation.</w:t>
      </w:r>
    </w:p>
    <w:p w14:paraId="2D28033F" w14:textId="2B436127" w:rsidR="0082421B" w:rsidRPr="00E75F02" w:rsidRDefault="00467AAE" w:rsidP="004A6CA3">
      <w:pPr>
        <w:spacing w:after="0"/>
      </w:pPr>
      <w:r w:rsidRPr="00E75F02">
        <w:t>Guiffrida</w:t>
      </w:r>
      <w:r w:rsidR="00E87C24" w:rsidRPr="00E75F02">
        <w:t xml:space="preserve"> </w:t>
      </w:r>
      <w:r w:rsidRPr="00E75F02">
        <w:t>(2005) c</w:t>
      </w:r>
      <w:r w:rsidR="003F098E" w:rsidRPr="00E75F02">
        <w:t>onducted a study th</w:t>
      </w:r>
      <w:r w:rsidR="00A258E8" w:rsidRPr="00E75F02">
        <w:t xml:space="preserve">at showed how African American college </w:t>
      </w:r>
      <w:r w:rsidR="00917DB2" w:rsidRPr="00E75F02">
        <w:t>students’</w:t>
      </w:r>
      <w:r w:rsidR="004C24D2" w:rsidRPr="00E75F02">
        <w:t xml:space="preserve"> relationship with faculty, family, organization, and peers</w:t>
      </w:r>
      <w:r w:rsidR="000E14B7" w:rsidRPr="00E75F02">
        <w:t xml:space="preserve"> can become </w:t>
      </w:r>
      <w:r w:rsidR="00917DB2" w:rsidRPr="00E75F02">
        <w:t>assets or</w:t>
      </w:r>
      <w:r w:rsidR="000E14B7" w:rsidRPr="00E75F02">
        <w:t xml:space="preserve"> liabilities to their </w:t>
      </w:r>
      <w:r w:rsidR="00B42B0A" w:rsidRPr="00E75F02">
        <w:t xml:space="preserve">academic </w:t>
      </w:r>
      <w:r w:rsidR="00917DB2" w:rsidRPr="00E75F02">
        <w:t>achievement</w:t>
      </w:r>
      <w:r w:rsidR="00B42B0A" w:rsidRPr="00E75F02">
        <w:t xml:space="preserve"> and persistence. Guiffrida</w:t>
      </w:r>
      <w:r w:rsidR="00A54EE3" w:rsidRPr="00E75F02">
        <w:t xml:space="preserve"> </w:t>
      </w:r>
      <w:r w:rsidR="005A3B69" w:rsidRPr="00E75F02">
        <w:t>(2005)</w:t>
      </w:r>
      <w:r w:rsidR="00917DB2" w:rsidRPr="00E75F02">
        <w:t xml:space="preserve"> research showed that </w:t>
      </w:r>
      <w:r w:rsidR="00ED1A0F" w:rsidRPr="00E75F02">
        <w:t>a strong rela</w:t>
      </w:r>
      <w:r w:rsidR="002F2F9A" w:rsidRPr="00E75F02">
        <w:t>tionship</w:t>
      </w:r>
      <w:r w:rsidR="00ED1A0F" w:rsidRPr="00E75F02">
        <w:t xml:space="preserve"> with </w:t>
      </w:r>
      <w:r w:rsidR="00350DE5" w:rsidRPr="00E75F02">
        <w:t xml:space="preserve">faculty is vital to the success of college students. </w:t>
      </w:r>
      <w:r w:rsidR="00273E17" w:rsidRPr="00E75F02">
        <w:t>Campbell (2011</w:t>
      </w:r>
      <w:r w:rsidR="00B52922" w:rsidRPr="00E75F02">
        <w:t>) research</w:t>
      </w:r>
      <w:r w:rsidR="001C4AD1" w:rsidRPr="00E75F02">
        <w:t xml:space="preserve"> </w:t>
      </w:r>
      <w:r w:rsidR="003E74EB" w:rsidRPr="00E75F02">
        <w:t xml:space="preserve">showed that students perceive African American faculty as </w:t>
      </w:r>
      <w:r w:rsidR="005D2340" w:rsidRPr="00E75F02">
        <w:t>being more willing to go above and beyond White faculty</w:t>
      </w:r>
      <w:r w:rsidR="00B52922" w:rsidRPr="00E75F02">
        <w:t xml:space="preserve">. </w:t>
      </w:r>
    </w:p>
    <w:p w14:paraId="6D211542" w14:textId="40E48BA4" w:rsidR="009A7276" w:rsidRPr="00E75F02" w:rsidRDefault="00EC23CC" w:rsidP="004A6CA3">
      <w:pPr>
        <w:pStyle w:val="NormalWeb"/>
        <w:spacing w:before="0" w:beforeAutospacing="0" w:after="0" w:afterAutospacing="0" w:line="480" w:lineRule="auto"/>
      </w:pPr>
      <w:bookmarkStart w:id="192" w:name="_Hlk47619374"/>
      <w:bookmarkEnd w:id="190"/>
      <w:r w:rsidRPr="00E75F02">
        <w:lastRenderedPageBreak/>
        <w:t xml:space="preserve">Researchers found that African American students reported experiencing a significantly greater frequency of racial microaggressions and reported a lower sense of belonging (Lewis et al., 2021). These authors conducted a mixed methods study that explored the relationship between the frequency of racial microaggressions and sense of belonging using multiple regression analysis. The recommendations in this study were highlight implications for future research on African American students at </w:t>
      </w:r>
      <w:r w:rsidR="00A64720" w:rsidRPr="00E75F02">
        <w:t>PWIs</w:t>
      </w:r>
      <w:r w:rsidRPr="00E75F02">
        <w:t xml:space="preserve">. Same race teachers benefit students and demonstrate for </w:t>
      </w:r>
      <w:r w:rsidR="005F27FA" w:rsidRPr="00E75F02">
        <w:t xml:space="preserve">African American </w:t>
      </w:r>
      <w:r w:rsidRPr="00E75F02">
        <w:t>students in particular, positive outcome sparked by</w:t>
      </w:r>
      <w:r w:rsidR="000C7F4E" w:rsidRPr="00E75F02">
        <w:t xml:space="preserve"> the</w:t>
      </w:r>
      <w:r w:rsidRPr="00E75F02">
        <w:t xml:space="preserve"> role model effect can last into adulthood and potentially shrink the educational attainment gap (John</w:t>
      </w:r>
      <w:r w:rsidR="00D768AF" w:rsidRPr="00E75F02">
        <w:t>s</w:t>
      </w:r>
      <w:r w:rsidRPr="00E75F02">
        <w:t xml:space="preserve"> Hopkins University, 2018). There is a need to further study the impact of the diversity in faculty and peers at </w:t>
      </w:r>
      <w:r w:rsidR="00EC5E3A" w:rsidRPr="00E75F02">
        <w:t>PWIs</w:t>
      </w:r>
      <w:r w:rsidR="00722658" w:rsidRPr="00E75F02">
        <w:t xml:space="preserve"> </w:t>
      </w:r>
      <w:r w:rsidRPr="00E75F02">
        <w:t xml:space="preserve">as it pertains to the overall persistence of African American </w:t>
      </w:r>
      <w:r w:rsidR="005F27FA" w:rsidRPr="00E75F02">
        <w:t>a</w:t>
      </w:r>
      <w:r w:rsidRPr="00E75F02">
        <w:t xml:space="preserve">lumni as well as how </w:t>
      </w:r>
      <w:r w:rsidR="005F27FA" w:rsidRPr="00E75F02">
        <w:t>self-</w:t>
      </w:r>
      <w:r w:rsidRPr="00E75F02">
        <w:t xml:space="preserve">motivation, goal setting, and </w:t>
      </w:r>
      <w:r w:rsidR="00A07106" w:rsidRPr="00E75F02">
        <w:t xml:space="preserve">ongoing </w:t>
      </w:r>
      <w:r w:rsidRPr="00E75F02">
        <w:t xml:space="preserve">persistence from African American faculty contributed to African American students’ success. </w:t>
      </w:r>
    </w:p>
    <w:p w14:paraId="6D9F8EF2" w14:textId="4484967A" w:rsidR="00166B61" w:rsidRPr="00E75F02" w:rsidRDefault="00DD336B" w:rsidP="004A6CA3">
      <w:pPr>
        <w:spacing w:after="0"/>
      </w:pPr>
      <w:r w:rsidRPr="00E75F02">
        <w:t xml:space="preserve">African American students perceive that </w:t>
      </w:r>
      <w:r w:rsidR="00EE6BD0" w:rsidRPr="00E75F02">
        <w:t xml:space="preserve">African American faculty and peers </w:t>
      </w:r>
      <w:r w:rsidR="00093BA5" w:rsidRPr="00E75F02">
        <w:t>understand their needs culturally and socia</w:t>
      </w:r>
      <w:r w:rsidR="00C41481" w:rsidRPr="00E75F02">
        <w:t xml:space="preserve">lly than </w:t>
      </w:r>
      <w:r w:rsidR="001F7C95" w:rsidRPr="00E75F02">
        <w:t>W</w:t>
      </w:r>
      <w:r w:rsidR="00C41481" w:rsidRPr="00E75F02">
        <w:t>hite faculty and peers (</w:t>
      </w:r>
      <w:r w:rsidR="00C21BCC" w:rsidRPr="00E75F02">
        <w:t>Faison, 1996).</w:t>
      </w:r>
      <w:r w:rsidR="00E52266" w:rsidRPr="00E75F02">
        <w:t xml:space="preserve"> </w:t>
      </w:r>
      <w:r w:rsidR="00421896" w:rsidRPr="00E75F02">
        <w:t>A</w:t>
      </w:r>
      <w:r w:rsidR="009360A6" w:rsidRPr="00E75F02">
        <w:t xml:space="preserve">n increase </w:t>
      </w:r>
      <w:r w:rsidR="007549B1" w:rsidRPr="00E75F02">
        <w:t>in enrollment</w:t>
      </w:r>
      <w:r w:rsidR="00F92E8F" w:rsidRPr="00E75F02">
        <w:t xml:space="preserve"> of </w:t>
      </w:r>
      <w:r w:rsidR="009360A6" w:rsidRPr="00E75F02">
        <w:t xml:space="preserve">African American students reflect challenges faced at </w:t>
      </w:r>
      <w:r w:rsidR="00270051" w:rsidRPr="00E75F02">
        <w:t>PWIs (</w:t>
      </w:r>
      <w:r w:rsidR="00F832E0" w:rsidRPr="00E75F02">
        <w:t>Booker, 2016; Griffith et</w:t>
      </w:r>
      <w:r w:rsidR="007549B1" w:rsidRPr="00E75F02">
        <w:t xml:space="preserve"> </w:t>
      </w:r>
      <w:r w:rsidR="00F832E0" w:rsidRPr="00E75F02">
        <w:t xml:space="preserve">al., 2017). </w:t>
      </w:r>
      <w:r w:rsidR="00B123DE" w:rsidRPr="00E75F02">
        <w:t xml:space="preserve">Concerns regarding </w:t>
      </w:r>
      <w:r w:rsidR="00DB7631" w:rsidRPr="00E75F02">
        <w:t>African</w:t>
      </w:r>
      <w:r w:rsidR="00B123DE" w:rsidRPr="00E75F02">
        <w:t xml:space="preserve"> American students at </w:t>
      </w:r>
      <w:r w:rsidR="00EC5E3A" w:rsidRPr="00E75F02">
        <w:t>PWIs</w:t>
      </w:r>
      <w:r w:rsidR="00270051" w:rsidRPr="00E75F02">
        <w:t xml:space="preserve"> </w:t>
      </w:r>
      <w:r w:rsidR="00526B22" w:rsidRPr="00E75F02">
        <w:t>are</w:t>
      </w:r>
      <w:r w:rsidR="00C05606" w:rsidRPr="00E75F02">
        <w:t xml:space="preserve"> shown </w:t>
      </w:r>
      <w:r w:rsidR="00DB7631" w:rsidRPr="00E75F02">
        <w:t>throughout</w:t>
      </w:r>
      <w:r w:rsidR="00C05606" w:rsidRPr="00E75F02">
        <w:t xml:space="preserve"> research relating to </w:t>
      </w:r>
      <w:r w:rsidR="00DB7631" w:rsidRPr="00E75F02">
        <w:t>stereotyping, and discrimination</w:t>
      </w:r>
      <w:r w:rsidR="00134A8C" w:rsidRPr="00E75F02">
        <w:t xml:space="preserve"> Strayhorn &amp; Johnson, </w:t>
      </w:r>
      <w:r w:rsidR="00BE7B23" w:rsidRPr="00E75F02">
        <w:t>2014).</w:t>
      </w:r>
    </w:p>
    <w:p w14:paraId="779E14A9" w14:textId="6A52CB16" w:rsidR="00166B61" w:rsidRPr="00E75F02" w:rsidRDefault="00166B61" w:rsidP="004A6CA3">
      <w:pPr>
        <w:spacing w:after="0"/>
      </w:pPr>
      <w:r w:rsidRPr="00E75F02">
        <w:t xml:space="preserve">Research has shown that the overall success of African American students is contributed to motivation, sense of belonging, and persistence (Zumbrunn </w:t>
      </w:r>
      <w:r w:rsidR="005B3958" w:rsidRPr="00E75F02">
        <w:t xml:space="preserve">et al., </w:t>
      </w:r>
      <w:r w:rsidRPr="00E75F02">
        <w:t xml:space="preserve">2014). </w:t>
      </w:r>
      <w:proofErr w:type="spellStart"/>
      <w:r w:rsidR="00DC34AD" w:rsidRPr="00E75F02">
        <w:t>Zepke</w:t>
      </w:r>
      <w:proofErr w:type="spellEnd"/>
      <w:r w:rsidRPr="00E75F02">
        <w:t xml:space="preserve"> (2015) research explored the meaning of sense of belonging using mixed methods </w:t>
      </w:r>
      <w:r w:rsidRPr="00E75F02">
        <w:lastRenderedPageBreak/>
        <w:t>research. This research showed a need to further examine factors relating to sense of belonging such as engagement with faculty and peer relationships.</w:t>
      </w:r>
    </w:p>
    <w:p w14:paraId="601229F9" w14:textId="08CB7B38" w:rsidR="003E3FA0" w:rsidRPr="00E75F02" w:rsidRDefault="00CA44C1" w:rsidP="004A6CA3">
      <w:pPr>
        <w:spacing w:after="0"/>
      </w:pPr>
      <w:r w:rsidRPr="00E75F02">
        <w:t xml:space="preserve">Booker (2016) research shows </w:t>
      </w:r>
      <w:r w:rsidR="00FB2C16" w:rsidRPr="00E75F02">
        <w:t xml:space="preserve">that faculty and peer engagement </w:t>
      </w:r>
      <w:r w:rsidR="00D81218" w:rsidRPr="00E75F02">
        <w:t>play</w:t>
      </w:r>
      <w:r w:rsidR="00FB2C16" w:rsidRPr="00E75F02">
        <w:t xml:space="preserve"> a vital role in </w:t>
      </w:r>
      <w:r w:rsidR="003C5AB5" w:rsidRPr="00E75F02">
        <w:t xml:space="preserve">promoting the sense of belonging in African American college students. </w:t>
      </w:r>
      <w:r w:rsidR="007543B1" w:rsidRPr="00E75F02">
        <w:t>Booker researched showed</w:t>
      </w:r>
      <w:r w:rsidR="00580FF4" w:rsidRPr="00E75F02">
        <w:t xml:space="preserve"> that African American college students perceived </w:t>
      </w:r>
      <w:r w:rsidR="00885626" w:rsidRPr="00E75F02">
        <w:t>faculty</w:t>
      </w:r>
      <w:r w:rsidR="00580FF4" w:rsidRPr="00E75F02">
        <w:t xml:space="preserve"> as </w:t>
      </w:r>
      <w:r w:rsidR="00885626" w:rsidRPr="00E75F02">
        <w:t xml:space="preserve">being accessible </w:t>
      </w:r>
      <w:r w:rsidR="0040446C" w:rsidRPr="00E75F02">
        <w:t>and approachable</w:t>
      </w:r>
      <w:r w:rsidR="009909CC" w:rsidRPr="00E75F02">
        <w:t xml:space="preserve"> </w:t>
      </w:r>
      <w:r w:rsidR="00112D58" w:rsidRPr="00E75F02">
        <w:t xml:space="preserve">in their interactions with students. </w:t>
      </w:r>
      <w:r w:rsidR="00E2617D" w:rsidRPr="00E75F02">
        <w:t>Af</w:t>
      </w:r>
      <w:r w:rsidR="0033544E" w:rsidRPr="00E75F02">
        <w:t>rican American college students feel underrepresented which leads to feelings of isolation, frustration, and anger (</w:t>
      </w:r>
      <w:r w:rsidR="008745E5" w:rsidRPr="00E75F02">
        <w:t>B</w:t>
      </w:r>
      <w:r w:rsidR="0033544E" w:rsidRPr="00E75F02">
        <w:t>oyraz et</w:t>
      </w:r>
      <w:r w:rsidR="008745E5" w:rsidRPr="00E75F02">
        <w:t xml:space="preserve"> al</w:t>
      </w:r>
      <w:r w:rsidR="00E05F23" w:rsidRPr="00E75F02">
        <w:t>.</w:t>
      </w:r>
      <w:r w:rsidR="008745E5" w:rsidRPr="00E75F02">
        <w:t>, 2016).</w:t>
      </w:r>
      <w:bookmarkEnd w:id="192"/>
    </w:p>
    <w:p w14:paraId="2C02873D" w14:textId="3D090D55" w:rsidR="009E1381" w:rsidRPr="00E75F02" w:rsidRDefault="00CE239F" w:rsidP="004A6CA3">
      <w:pPr>
        <w:pStyle w:val="Heading2"/>
      </w:pPr>
      <w:bookmarkStart w:id="193" w:name="_Toc171694925"/>
      <w:bookmarkStart w:id="194" w:name="_Toc349720631"/>
      <w:bookmarkStart w:id="195" w:name="_Toc350241675"/>
      <w:bookmarkStart w:id="196" w:name="_Toc481674112"/>
      <w:bookmarkStart w:id="197" w:name="_Toc503990738"/>
      <w:bookmarkEnd w:id="187"/>
      <w:bookmarkEnd w:id="188"/>
      <w:bookmarkEnd w:id="189"/>
      <w:bookmarkEnd w:id="191"/>
      <w:r w:rsidRPr="00E75F02">
        <w:t xml:space="preserve">Theoretical </w:t>
      </w:r>
      <w:r w:rsidR="009E1381" w:rsidRPr="00E75F02">
        <w:t>Foundations</w:t>
      </w:r>
      <w:bookmarkEnd w:id="193"/>
    </w:p>
    <w:p w14:paraId="00570B43" w14:textId="0E974499" w:rsidR="00267481" w:rsidRPr="00E75F02" w:rsidRDefault="00C06978" w:rsidP="004A6CA3">
      <w:pPr>
        <w:spacing w:after="0"/>
      </w:pPr>
      <w:r w:rsidRPr="00E75F02">
        <w:t xml:space="preserve">Vincent </w:t>
      </w:r>
      <w:r w:rsidR="00860F0D" w:rsidRPr="00E75F02">
        <w:t xml:space="preserve">Tinto </w:t>
      </w:r>
      <w:r w:rsidR="00F02FA9" w:rsidRPr="00E75F02">
        <w:t xml:space="preserve">has developed his </w:t>
      </w:r>
      <w:r w:rsidR="00860F0D" w:rsidRPr="00E75F02">
        <w:t xml:space="preserve">theory </w:t>
      </w:r>
      <w:r w:rsidR="00206212" w:rsidRPr="00E75F02">
        <w:t>and retention model</w:t>
      </w:r>
      <w:r w:rsidR="00F02FA9" w:rsidRPr="00E75F02">
        <w:t xml:space="preserve"> </w:t>
      </w:r>
      <w:r w:rsidR="00206212" w:rsidRPr="00E75F02">
        <w:t xml:space="preserve">over the </w:t>
      </w:r>
      <w:r w:rsidR="002A3E1C" w:rsidRPr="00E75F02">
        <w:t xml:space="preserve">years to </w:t>
      </w:r>
      <w:r w:rsidR="00805C6A" w:rsidRPr="00E75F02">
        <w:t>include competence</w:t>
      </w:r>
      <w:r w:rsidR="00FA1D36" w:rsidRPr="00E75F02">
        <w:t xml:space="preserve"> to engage</w:t>
      </w:r>
      <w:r w:rsidR="00805C6A" w:rsidRPr="00E75F02">
        <w:t xml:space="preserve"> and </w:t>
      </w:r>
      <w:r w:rsidR="00FA1D36" w:rsidRPr="00E75F02">
        <w:t>pe</w:t>
      </w:r>
      <w:r w:rsidR="00805C6A" w:rsidRPr="00E75F02">
        <w:t xml:space="preserve">rsevere to achieve </w:t>
      </w:r>
      <w:r w:rsidR="00C77F42" w:rsidRPr="00E75F02">
        <w:t xml:space="preserve">high educational goals. </w:t>
      </w:r>
      <w:r w:rsidR="00211702" w:rsidRPr="00E75F02">
        <w:t>Tinto previous models</w:t>
      </w:r>
      <w:r w:rsidR="0040688F" w:rsidRPr="00E75F02">
        <w:t xml:space="preserve"> focused on</w:t>
      </w:r>
      <w:r w:rsidR="00CC0761" w:rsidRPr="00E75F02">
        <w:t xml:space="preserve"> </w:t>
      </w:r>
      <w:r w:rsidR="0040688F" w:rsidRPr="00E75F02">
        <w:t xml:space="preserve">family background, individual </w:t>
      </w:r>
      <w:r w:rsidR="00CA51D1" w:rsidRPr="00E75F02">
        <w:t>attitudes,</w:t>
      </w:r>
      <w:r w:rsidR="00CC0761" w:rsidRPr="00E75F02">
        <w:t xml:space="preserve"> and precollege education as being vital </w:t>
      </w:r>
      <w:r w:rsidR="00226D29" w:rsidRPr="00E75F02">
        <w:t>in purs</w:t>
      </w:r>
      <w:r w:rsidR="002E1F82" w:rsidRPr="00E75F02">
        <w:t>uin</w:t>
      </w:r>
      <w:r w:rsidR="00226D29" w:rsidRPr="00E75F02">
        <w:t xml:space="preserve">g </w:t>
      </w:r>
      <w:r w:rsidR="00CB572F" w:rsidRPr="00E75F02">
        <w:t xml:space="preserve">educational </w:t>
      </w:r>
      <w:r w:rsidR="00226D29" w:rsidRPr="00E75F02">
        <w:t xml:space="preserve">goal </w:t>
      </w:r>
      <w:r w:rsidR="00CB572F" w:rsidRPr="00E75F02">
        <w:t>(Tinto</w:t>
      </w:r>
      <w:r w:rsidR="006E29F1" w:rsidRPr="00E75F02">
        <w:t>,</w:t>
      </w:r>
      <w:r w:rsidR="00226D29" w:rsidRPr="00E75F02">
        <w:t xml:space="preserve"> 1975, </w:t>
      </w:r>
      <w:r w:rsidR="005C5301" w:rsidRPr="00E75F02">
        <w:t xml:space="preserve">1987, </w:t>
      </w:r>
      <w:r w:rsidR="00226D29" w:rsidRPr="00E75F02">
        <w:t xml:space="preserve">1988, </w:t>
      </w:r>
      <w:r w:rsidR="0048112F" w:rsidRPr="00E75F02">
        <w:t>1993, 2006, 2017</w:t>
      </w:r>
      <w:r w:rsidR="00226D29" w:rsidRPr="00E75F02">
        <w:t>).</w:t>
      </w:r>
      <w:r w:rsidR="00FC3621" w:rsidRPr="00E75F02">
        <w:t xml:space="preserve"> </w:t>
      </w:r>
      <w:r w:rsidR="00E44051" w:rsidRPr="00E75F02">
        <w:t xml:space="preserve">Tinto research has been instrumental in </w:t>
      </w:r>
      <w:r w:rsidR="00952982" w:rsidRPr="00E75F02">
        <w:t>identifying</w:t>
      </w:r>
      <w:r w:rsidR="00E44051" w:rsidRPr="00E75F02">
        <w:t xml:space="preserve"> </w:t>
      </w:r>
      <w:r w:rsidR="00C20F40" w:rsidRPr="00E75F02">
        <w:t>motivation,</w:t>
      </w:r>
      <w:r w:rsidR="00C749D5" w:rsidRPr="00E75F02">
        <w:t xml:space="preserve"> commitment, and goals that influence </w:t>
      </w:r>
      <w:r w:rsidR="00952982" w:rsidRPr="00E75F02">
        <w:t>retention</w:t>
      </w:r>
      <w:r w:rsidR="00C749D5" w:rsidRPr="00E75F02">
        <w:t xml:space="preserve"> </w:t>
      </w:r>
      <w:r w:rsidR="00952982" w:rsidRPr="00E75F02">
        <w:t>and success</w:t>
      </w:r>
      <w:r w:rsidR="00CD752F" w:rsidRPr="00E75F02">
        <w:t xml:space="preserve">. </w:t>
      </w:r>
      <w:r w:rsidR="00267481" w:rsidRPr="00E75F02">
        <w:t xml:space="preserve">Tinto conducted research on student retention as it relates to the impact of learning through the eyes of students (Tinto, 2017). </w:t>
      </w:r>
      <w:r w:rsidR="00A8547C" w:rsidRPr="00E75F02">
        <w:t>T</w:t>
      </w:r>
      <w:r w:rsidR="00977BD6" w:rsidRPr="00E75F02">
        <w:t xml:space="preserve">his </w:t>
      </w:r>
      <w:r w:rsidR="007328E0" w:rsidRPr="00E75F02">
        <w:t>theory will be the framework for th</w:t>
      </w:r>
      <w:r w:rsidR="00914980" w:rsidRPr="00E75F02">
        <w:t>e</w:t>
      </w:r>
      <w:r w:rsidR="007328E0" w:rsidRPr="00E75F02">
        <w:t xml:space="preserve"> study. </w:t>
      </w:r>
      <w:r w:rsidR="00267481" w:rsidRPr="00E75F02">
        <w:t xml:space="preserve">Retention is the ability to retain a student from admission through graduation at an institution. </w:t>
      </w:r>
      <w:r w:rsidR="00914980" w:rsidRPr="00E75F02">
        <w:t>I</w:t>
      </w:r>
      <w:r w:rsidR="00267481" w:rsidRPr="00E75F02">
        <w:t>nstitutional climate</w:t>
      </w:r>
      <w:r w:rsidR="00914980" w:rsidRPr="00E75F02">
        <w:t xml:space="preserve">, </w:t>
      </w:r>
      <w:r w:rsidR="00267481" w:rsidRPr="00E75F02">
        <w:t xml:space="preserve">student academic success, and social life </w:t>
      </w:r>
      <w:r w:rsidR="00914980" w:rsidRPr="00E75F02">
        <w:t>are</w:t>
      </w:r>
      <w:r w:rsidR="00267481" w:rsidRPr="00E75F02">
        <w:t xml:space="preserve"> important to student retention</w:t>
      </w:r>
      <w:r w:rsidR="00F771A6" w:rsidRPr="00E75F02">
        <w:t xml:space="preserve"> (Tinto</w:t>
      </w:r>
      <w:r w:rsidR="004873DE" w:rsidRPr="00E75F02">
        <w:t>, 1987)</w:t>
      </w:r>
      <w:r w:rsidR="00267481" w:rsidRPr="00E75F02">
        <w:t xml:space="preserve">. In Tinto updated research, Tinto stated that “students want to persist” (Tinto, </w:t>
      </w:r>
      <w:r w:rsidR="00745592" w:rsidRPr="00E75F02">
        <w:t>pp</w:t>
      </w:r>
      <w:r w:rsidR="005E035C" w:rsidRPr="00E75F02">
        <w:t xml:space="preserve"> 254</w:t>
      </w:r>
      <w:r w:rsidR="00D5007F" w:rsidRPr="00E75F02">
        <w:t xml:space="preserve">, </w:t>
      </w:r>
      <w:r w:rsidR="00267481" w:rsidRPr="00E75F02">
        <w:t>2017). Tinto Model of Retention will be used to provide understanding of the role of goal setting, motivation, and persistence for African American college</w:t>
      </w:r>
      <w:r w:rsidR="00747402" w:rsidRPr="00E75F02">
        <w:t xml:space="preserve"> </w:t>
      </w:r>
      <w:r w:rsidR="00890695" w:rsidRPr="00E75F02">
        <w:t xml:space="preserve">students </w:t>
      </w:r>
      <w:r w:rsidR="007341D8" w:rsidRPr="00E75F02">
        <w:t>through alumni</w:t>
      </w:r>
      <w:r w:rsidR="00267481" w:rsidRPr="00E75F02">
        <w:t xml:space="preserve"> </w:t>
      </w:r>
      <w:r w:rsidR="00890695" w:rsidRPr="00E75F02">
        <w:t xml:space="preserve">reflections of their time </w:t>
      </w:r>
      <w:r w:rsidR="00267481" w:rsidRPr="00E75F02">
        <w:t>at</w:t>
      </w:r>
      <w:r w:rsidR="007341D8" w:rsidRPr="00E75F02">
        <w:t xml:space="preserve"> PWIs</w:t>
      </w:r>
      <w:r w:rsidR="00267481" w:rsidRPr="00E75F02">
        <w:t xml:space="preserve">. </w:t>
      </w:r>
      <w:r w:rsidR="007341D8" w:rsidRPr="00E75F02">
        <w:t>The goal is to fin</w:t>
      </w:r>
      <w:r w:rsidR="0003394D" w:rsidRPr="00E75F02">
        <w:t xml:space="preserve">d out how </w:t>
      </w:r>
      <w:r w:rsidR="00F2706A" w:rsidRPr="00E75F02">
        <w:t xml:space="preserve">alumni were </w:t>
      </w:r>
      <w:r w:rsidR="00E46F30" w:rsidRPr="00E75F02">
        <w:lastRenderedPageBreak/>
        <w:t xml:space="preserve">successful to better </w:t>
      </w:r>
      <w:r w:rsidR="00895C17" w:rsidRPr="00E75F02">
        <w:t xml:space="preserve">inform a discussion of how African American college students could attain similar success. </w:t>
      </w:r>
    </w:p>
    <w:p w14:paraId="1943569E" w14:textId="0E02B1A8" w:rsidR="009451FD" w:rsidRPr="00E75F02" w:rsidRDefault="00267481" w:rsidP="004A6CA3">
      <w:pPr>
        <w:spacing w:after="0"/>
      </w:pPr>
      <w:r w:rsidRPr="00E75F02">
        <w:t>Tinto (2017) model is used in higher education literature. T</w:t>
      </w:r>
      <w:r w:rsidR="00087B73" w:rsidRPr="00E75F02">
        <w:t>he</w:t>
      </w:r>
      <w:r w:rsidR="00D23DEA" w:rsidRPr="00E75F02">
        <w:t xml:space="preserve"> author</w:t>
      </w:r>
      <w:r w:rsidRPr="00E75F02">
        <w:t xml:space="preserve"> focus</w:t>
      </w:r>
      <w:r w:rsidR="001715E5" w:rsidRPr="00E75F02">
        <w:t>ed</w:t>
      </w:r>
      <w:r w:rsidRPr="00E75F02">
        <w:t xml:space="preserve"> on factors that influence</w:t>
      </w:r>
      <w:r w:rsidR="00166896" w:rsidRPr="00E75F02">
        <w:t>d</w:t>
      </w:r>
      <w:r w:rsidRPr="00E75F02">
        <w:t xml:space="preserve"> students’ persistence in achieving their goals. T</w:t>
      </w:r>
      <w:r w:rsidR="004F337D" w:rsidRPr="00E75F02">
        <w:t>he author</w:t>
      </w:r>
      <w:r w:rsidR="0048112F" w:rsidRPr="00E75F02">
        <w:t xml:space="preserve"> retention</w:t>
      </w:r>
      <w:r w:rsidR="004F337D" w:rsidRPr="00E75F02">
        <w:t xml:space="preserve"> </w:t>
      </w:r>
      <w:r w:rsidR="0048112F" w:rsidRPr="00E75F02">
        <w:t>model</w:t>
      </w:r>
      <w:r w:rsidRPr="00E75F02">
        <w:t xml:space="preserve"> reflects on what causes students to remain motivated at colleges and universities by looking at self-efficacy, sense of belonging, and perceived relevance of the curriculum. </w:t>
      </w:r>
      <w:r w:rsidR="00E42A10" w:rsidRPr="00E75F02">
        <w:t>T</w:t>
      </w:r>
      <w:r w:rsidR="00D14C5E" w:rsidRPr="00E75F02">
        <w:t xml:space="preserve">his </w:t>
      </w:r>
      <w:r w:rsidR="007C0025" w:rsidRPr="00E75F02">
        <w:t>retention model helps to identify factors that contribute to student success</w:t>
      </w:r>
      <w:r w:rsidR="00D14C5E" w:rsidRPr="00E75F02">
        <w:t xml:space="preserve"> through the concept of setting</w:t>
      </w:r>
      <w:r w:rsidR="00FB413C" w:rsidRPr="00E75F02">
        <w:t xml:space="preserve"> goals and</w:t>
      </w:r>
      <w:r w:rsidR="00045AA1" w:rsidRPr="00E75F02">
        <w:t xml:space="preserve"> internal</w:t>
      </w:r>
      <w:r w:rsidR="00975E26" w:rsidRPr="00E75F02">
        <w:t>, personal</w:t>
      </w:r>
      <w:r w:rsidR="00FB413C" w:rsidRPr="00E75F02">
        <w:t xml:space="preserve"> motivation. </w:t>
      </w:r>
      <w:r w:rsidR="004F7B47" w:rsidRPr="00E75F02">
        <w:t xml:space="preserve">Research has shown various </w:t>
      </w:r>
      <w:r w:rsidR="00C80899" w:rsidRPr="00E75F02">
        <w:t>theoretical models</w:t>
      </w:r>
      <w:r w:rsidR="006F6AB0" w:rsidRPr="00E75F02">
        <w:t xml:space="preserve"> used to understand why students </w:t>
      </w:r>
      <w:r w:rsidR="00D02CEC" w:rsidRPr="00E75F02">
        <w:t>succeed in college</w:t>
      </w:r>
      <w:r w:rsidR="00B33457" w:rsidRPr="00E75F02">
        <w:t xml:space="preserve"> (</w:t>
      </w:r>
      <w:r w:rsidR="00B74510" w:rsidRPr="00E75F02">
        <w:t>Tinto, 19</w:t>
      </w:r>
      <w:r w:rsidR="00CF5863" w:rsidRPr="00E75F02">
        <w:t>7</w:t>
      </w:r>
      <w:r w:rsidR="0048112F" w:rsidRPr="00E75F02">
        <w:t>5</w:t>
      </w:r>
      <w:r w:rsidR="00B74510" w:rsidRPr="00E75F02">
        <w:t>,</w:t>
      </w:r>
      <w:r w:rsidR="00CF5863" w:rsidRPr="00E75F02">
        <w:t xml:space="preserve"> </w:t>
      </w:r>
      <w:r w:rsidR="00B74510" w:rsidRPr="00E75F02">
        <w:t>198</w:t>
      </w:r>
      <w:r w:rsidR="00E05F23" w:rsidRPr="00E75F02">
        <w:t>7</w:t>
      </w:r>
      <w:r w:rsidR="00B74510" w:rsidRPr="00E75F02">
        <w:t>,</w:t>
      </w:r>
      <w:r w:rsidR="00CF5863" w:rsidRPr="00E75F02">
        <w:t xml:space="preserve"> </w:t>
      </w:r>
      <w:r w:rsidR="00277916" w:rsidRPr="00E75F02">
        <w:t xml:space="preserve">1988, </w:t>
      </w:r>
      <w:r w:rsidR="00CF5863" w:rsidRPr="00E75F02">
        <w:t>199</w:t>
      </w:r>
      <w:r w:rsidR="00277916" w:rsidRPr="00E75F02">
        <w:t>3</w:t>
      </w:r>
      <w:r w:rsidR="00CF5863" w:rsidRPr="00E75F02">
        <w:t>,</w:t>
      </w:r>
      <w:r w:rsidR="00277916" w:rsidRPr="00E75F02">
        <w:t xml:space="preserve"> 2006,</w:t>
      </w:r>
      <w:r w:rsidR="00CF5863" w:rsidRPr="00E75F02">
        <w:t xml:space="preserve"> 2017)</w:t>
      </w:r>
      <w:r w:rsidR="002878D9" w:rsidRPr="00E75F02">
        <w:t xml:space="preserve">. </w:t>
      </w:r>
      <w:r w:rsidR="00010B90" w:rsidRPr="00E75F02">
        <w:t xml:space="preserve">Tinto (1988) </w:t>
      </w:r>
      <w:r w:rsidR="00340DB2" w:rsidRPr="00E75F02">
        <w:t>model focused on the contributions of institutions to</w:t>
      </w:r>
      <w:r w:rsidR="00DD60DE" w:rsidRPr="00E75F02">
        <w:t xml:space="preserve"> help students </w:t>
      </w:r>
      <w:r w:rsidR="002878D9" w:rsidRPr="00E75F02">
        <w:t xml:space="preserve">graduate. </w:t>
      </w:r>
      <w:r w:rsidR="004346BF" w:rsidRPr="00E75F02">
        <w:t>T</w:t>
      </w:r>
      <w:r w:rsidR="00EA3911" w:rsidRPr="00E75F02">
        <w:t>he</w:t>
      </w:r>
      <w:r w:rsidR="004346BF" w:rsidRPr="00E75F02">
        <w:t xml:space="preserve"> revi</w:t>
      </w:r>
      <w:r w:rsidR="004205AF" w:rsidRPr="00E75F02">
        <w:t>sed model</w:t>
      </w:r>
      <w:r w:rsidR="004346BF" w:rsidRPr="00E75F02">
        <w:t xml:space="preserve"> focus</w:t>
      </w:r>
      <w:r w:rsidR="005A6AA3" w:rsidRPr="00E75F02">
        <w:t>es</w:t>
      </w:r>
      <w:r w:rsidR="004346BF" w:rsidRPr="00E75F02">
        <w:t xml:space="preserve"> more on academic </w:t>
      </w:r>
      <w:r w:rsidR="004205AF" w:rsidRPr="00E75F02">
        <w:t>integration</w:t>
      </w:r>
      <w:r w:rsidR="004346BF" w:rsidRPr="00E75F02">
        <w:t xml:space="preserve"> and the</w:t>
      </w:r>
      <w:r w:rsidR="004205AF" w:rsidRPr="00E75F02">
        <w:t xml:space="preserve"> importance of faculty and student engagement.</w:t>
      </w:r>
    </w:p>
    <w:p w14:paraId="514E7643" w14:textId="1027BBEF" w:rsidR="001F1A45" w:rsidRPr="00E75F02" w:rsidRDefault="006916A7" w:rsidP="004A6CA3">
      <w:pPr>
        <w:spacing w:after="0"/>
      </w:pPr>
      <w:r w:rsidRPr="00E75F02">
        <w:t>Further</w:t>
      </w:r>
      <w:r w:rsidR="00A602BE" w:rsidRPr="00E75F02">
        <w:t>,</w:t>
      </w:r>
      <w:r w:rsidRPr="00E75F02">
        <w:t xml:space="preserve"> the</w:t>
      </w:r>
      <w:r w:rsidR="00A602BE" w:rsidRPr="00E75F02">
        <w:t xml:space="preserve"> </w:t>
      </w:r>
      <w:r w:rsidR="00FB1938" w:rsidRPr="00E75F02">
        <w:t>model focused on student engagement with faculty</w:t>
      </w:r>
      <w:r w:rsidR="009E257C" w:rsidRPr="00E75F02">
        <w:t xml:space="preserve"> which helps to produce student </w:t>
      </w:r>
      <w:r w:rsidR="00A602BE" w:rsidRPr="00E75F02">
        <w:t xml:space="preserve">retention and </w:t>
      </w:r>
      <w:r w:rsidR="009E257C" w:rsidRPr="00E75F02">
        <w:t>success</w:t>
      </w:r>
      <w:r w:rsidR="003E6B27" w:rsidRPr="00E75F02">
        <w:t xml:space="preserve"> </w:t>
      </w:r>
      <w:r w:rsidRPr="00E75F02">
        <w:t>(Tint</w:t>
      </w:r>
      <w:r w:rsidR="003E6B27" w:rsidRPr="00E75F02">
        <w:t>o, 2017).</w:t>
      </w:r>
      <w:r w:rsidR="003B0A56" w:rsidRPr="00E75F02">
        <w:t xml:space="preserve"> </w:t>
      </w:r>
      <w:r w:rsidR="008E4906" w:rsidRPr="00E75F02">
        <w:t>T</w:t>
      </w:r>
      <w:r w:rsidR="002314F6" w:rsidRPr="00E75F02">
        <w:t>his</w:t>
      </w:r>
      <w:r w:rsidR="008E4906" w:rsidRPr="00E75F02">
        <w:t xml:space="preserve"> retention model suggest</w:t>
      </w:r>
      <w:r w:rsidR="002314F6" w:rsidRPr="00E75F02">
        <w:t>s</w:t>
      </w:r>
      <w:r w:rsidR="008E4906" w:rsidRPr="00E75F02">
        <w:t xml:space="preserve"> that student engagement </w:t>
      </w:r>
      <w:r w:rsidR="00313432" w:rsidRPr="00E75F02">
        <w:t>with faculty helps to promote academic success</w:t>
      </w:r>
      <w:r w:rsidR="002F02F2" w:rsidRPr="00E75F02">
        <w:t xml:space="preserve"> and</w:t>
      </w:r>
      <w:r w:rsidR="00267481" w:rsidRPr="00E75F02">
        <w:t xml:space="preserve"> shows how student motivation level influences the ability to persist to complete their degree. </w:t>
      </w:r>
      <w:r w:rsidR="007F671C" w:rsidRPr="00E75F02">
        <w:t>Th</w:t>
      </w:r>
      <w:r w:rsidR="00D5500D" w:rsidRPr="00E75F02">
        <w:t xml:space="preserve">e phenomenon studied through this research </w:t>
      </w:r>
      <w:r w:rsidR="004624D6" w:rsidRPr="00E75F02">
        <w:t>describes</w:t>
      </w:r>
      <w:r w:rsidR="00D5500D" w:rsidRPr="00E75F02">
        <w:t xml:space="preserve"> the</w:t>
      </w:r>
      <w:r w:rsidR="008A22D7" w:rsidRPr="00E75F02">
        <w:t xml:space="preserve"> contributions of African American faculty </w:t>
      </w:r>
      <w:r w:rsidR="004624D6" w:rsidRPr="00E75F02">
        <w:t xml:space="preserve">and </w:t>
      </w:r>
      <w:r w:rsidR="00842E28" w:rsidRPr="00E75F02">
        <w:t xml:space="preserve">peers </w:t>
      </w:r>
      <w:r w:rsidR="005E5AA8" w:rsidRPr="00E75F02">
        <w:t xml:space="preserve">on African American alumni </w:t>
      </w:r>
      <w:r w:rsidR="00D50D42" w:rsidRPr="00E75F02">
        <w:t xml:space="preserve">goal setting, </w:t>
      </w:r>
      <w:r w:rsidR="00FF6F9A" w:rsidRPr="00E75F02">
        <w:t>self-motivation</w:t>
      </w:r>
      <w:r w:rsidR="00D50D42" w:rsidRPr="00E75F02">
        <w:t>, and on-going persistence</w:t>
      </w:r>
      <w:r w:rsidR="00FF6F9A" w:rsidRPr="00E75F02">
        <w:t xml:space="preserve"> at </w:t>
      </w:r>
      <w:r w:rsidR="00EC5E3A" w:rsidRPr="00E75F02">
        <w:t>PWIs</w:t>
      </w:r>
      <w:r w:rsidR="003E3369" w:rsidRPr="00E75F02">
        <w:t xml:space="preserve"> </w:t>
      </w:r>
      <w:r w:rsidR="005E12FD" w:rsidRPr="00E75F02">
        <w:t xml:space="preserve">located in the South Atlantic Region of the United States. </w:t>
      </w:r>
      <w:r w:rsidR="0047256A" w:rsidRPr="00E75F02">
        <w:t xml:space="preserve">This study will use </w:t>
      </w:r>
      <w:r w:rsidR="00742165" w:rsidRPr="00E75F02">
        <w:t xml:space="preserve">qualitative </w:t>
      </w:r>
      <w:r w:rsidR="009B4F7D" w:rsidRPr="00E75F02">
        <w:t xml:space="preserve">methodology and a descriptive </w:t>
      </w:r>
      <w:r w:rsidR="0095650E" w:rsidRPr="00E75F02">
        <w:t>design</w:t>
      </w:r>
      <w:r w:rsidR="00C75CD2" w:rsidRPr="00E75F02">
        <w:t>.</w:t>
      </w:r>
      <w:r w:rsidR="00304986" w:rsidRPr="00E75F02">
        <w:t xml:space="preserve"> </w:t>
      </w:r>
      <w:r w:rsidR="00DB3825" w:rsidRPr="00E75F02">
        <w:t>Although</w:t>
      </w:r>
      <w:r w:rsidR="00B97387" w:rsidRPr="00E75F02">
        <w:t xml:space="preserve"> Tinto</w:t>
      </w:r>
      <w:r w:rsidR="00421491" w:rsidRPr="00E75F02">
        <w:t>’s (2017)</w:t>
      </w:r>
      <w:r w:rsidR="00B44541" w:rsidRPr="00E75F02">
        <w:t xml:space="preserve"> </w:t>
      </w:r>
      <w:r w:rsidR="009C55C3" w:rsidRPr="00E75F02">
        <w:t>Retention Model</w:t>
      </w:r>
      <w:r w:rsidR="008C6431" w:rsidRPr="00E75F02">
        <w:t xml:space="preserve"> of Motivation </w:t>
      </w:r>
      <w:r w:rsidR="00B97387" w:rsidRPr="00E75F02">
        <w:t xml:space="preserve">does not specifically address African American students attending </w:t>
      </w:r>
      <w:r w:rsidR="00B44541" w:rsidRPr="00E75F02">
        <w:t>PWIs</w:t>
      </w:r>
      <w:r w:rsidR="00970047" w:rsidRPr="00E75F02">
        <w:t>, the</w:t>
      </w:r>
      <w:r w:rsidR="00304986" w:rsidRPr="00E75F02">
        <w:t xml:space="preserve"> theoretical </w:t>
      </w:r>
      <w:r w:rsidR="00E66B42" w:rsidRPr="00E75F02">
        <w:t xml:space="preserve">model allows factors to be identified </w:t>
      </w:r>
      <w:r w:rsidR="00E66B42" w:rsidRPr="00E75F02">
        <w:lastRenderedPageBreak/>
        <w:t>that will</w:t>
      </w:r>
      <w:r w:rsidR="00E23DCE" w:rsidRPr="00E75F02">
        <w:t xml:space="preserve"> help </w:t>
      </w:r>
      <w:r w:rsidR="00EC5E3A" w:rsidRPr="00E75F02">
        <w:t>PWIs</w:t>
      </w:r>
      <w:r w:rsidR="00970047" w:rsidRPr="00E75F02">
        <w:t xml:space="preserve"> </w:t>
      </w:r>
      <w:r w:rsidR="007468EC" w:rsidRPr="00E75F02">
        <w:t xml:space="preserve">manage </w:t>
      </w:r>
      <w:r w:rsidR="00362F4B" w:rsidRPr="00E75F02">
        <w:t>retention</w:t>
      </w:r>
      <w:r w:rsidR="007468EC" w:rsidRPr="00E75F02">
        <w:t xml:space="preserve"> </w:t>
      </w:r>
      <w:r w:rsidR="007946A3" w:rsidRPr="00E75F02">
        <w:t xml:space="preserve">through </w:t>
      </w:r>
      <w:r w:rsidR="00DB3825" w:rsidRPr="00E75F02">
        <w:t>inclusiveness</w:t>
      </w:r>
      <w:r w:rsidR="00362F4B" w:rsidRPr="00E75F02">
        <w:t xml:space="preserve">, </w:t>
      </w:r>
      <w:r w:rsidR="00DB3825" w:rsidRPr="00E75F02">
        <w:t>and</w:t>
      </w:r>
      <w:r w:rsidR="00E85F89" w:rsidRPr="00E75F02">
        <w:t xml:space="preserve"> the future</w:t>
      </w:r>
      <w:r w:rsidR="00DB3825" w:rsidRPr="00E75F02">
        <w:t xml:space="preserve"> success of African American students</w:t>
      </w:r>
      <w:r w:rsidR="001136D6" w:rsidRPr="00E75F02">
        <w:t xml:space="preserve"> by looking at the live</w:t>
      </w:r>
      <w:r w:rsidR="00E85F89" w:rsidRPr="00E75F02">
        <w:t>d</w:t>
      </w:r>
      <w:r w:rsidR="001136D6" w:rsidRPr="00E75F02">
        <w:t xml:space="preserve"> </w:t>
      </w:r>
      <w:r w:rsidR="000D14A8" w:rsidRPr="00E75F02">
        <w:t>experiences of alumni</w:t>
      </w:r>
      <w:r w:rsidR="00DB3825" w:rsidRPr="00E75F02">
        <w:t>.</w:t>
      </w:r>
      <w:r w:rsidR="000D14A8" w:rsidRPr="00E75F02">
        <w:t xml:space="preserve"> </w:t>
      </w:r>
    </w:p>
    <w:p w14:paraId="14551EF1" w14:textId="2946022F" w:rsidR="00F6424F" w:rsidRPr="00E75F02" w:rsidRDefault="00F6424F" w:rsidP="00F6424F">
      <w:pPr>
        <w:pStyle w:val="Caption"/>
        <w:rPr>
          <w:rFonts w:eastAsia="Calibri"/>
          <w:i/>
          <w:iCs/>
          <w:szCs w:val="24"/>
          <w:shd w:val="clear" w:color="auto" w:fill="FFFFFF"/>
        </w:rPr>
      </w:pPr>
      <w:bookmarkStart w:id="198" w:name="_Toc171633843"/>
      <w:r w:rsidRPr="00E75F02">
        <w:rPr>
          <w:rFonts w:eastAsia="Calibri"/>
          <w:b/>
          <w:bCs w:val="0"/>
          <w:szCs w:val="24"/>
          <w:shd w:val="clear" w:color="auto" w:fill="FFFFFF"/>
        </w:rPr>
        <w:t xml:space="preserve">Figure </w:t>
      </w:r>
      <w:r w:rsidR="00C127D1" w:rsidRPr="00E75F02">
        <w:rPr>
          <w:rFonts w:eastAsia="Calibri"/>
          <w:b/>
          <w:bCs w:val="0"/>
          <w:szCs w:val="24"/>
          <w:shd w:val="clear" w:color="auto" w:fill="FFFFFF"/>
        </w:rPr>
        <w:t>1</w:t>
      </w:r>
      <w:r w:rsidRPr="00E75F02">
        <w:rPr>
          <w:rFonts w:eastAsia="Calibri"/>
          <w:szCs w:val="24"/>
          <w:shd w:val="clear" w:color="auto" w:fill="FFFFFF"/>
        </w:rPr>
        <w:br/>
      </w:r>
      <w:r w:rsidRPr="00E75F02">
        <w:rPr>
          <w:rFonts w:eastAsia="Calibri"/>
          <w:szCs w:val="24"/>
          <w:shd w:val="clear" w:color="auto" w:fill="FFFFFF"/>
        </w:rPr>
        <w:br/>
      </w:r>
      <w:r w:rsidR="00C90025" w:rsidRPr="00E75F02">
        <w:rPr>
          <w:rFonts w:eastAsia="Calibri"/>
          <w:i/>
          <w:iCs/>
          <w:szCs w:val="24"/>
          <w:shd w:val="clear" w:color="auto" w:fill="FFFFFF"/>
        </w:rPr>
        <w:t>Retention Model of Motivation</w:t>
      </w:r>
      <w:bookmarkEnd w:id="198"/>
      <w:r w:rsidR="0009624A" w:rsidRPr="00E75F02">
        <w:rPr>
          <w:rFonts w:eastAsia="Calibri"/>
          <w:i/>
          <w:iCs/>
          <w:szCs w:val="24"/>
          <w:shd w:val="clear" w:color="auto" w:fill="FFFFFF"/>
        </w:rPr>
        <w:t xml:space="preserve"> </w:t>
      </w:r>
    </w:p>
    <w:p w14:paraId="1D7B0BDA" w14:textId="6049E224" w:rsidR="009E1381" w:rsidRPr="00E75F02" w:rsidRDefault="00CB5FE7" w:rsidP="00814130">
      <w:pPr>
        <w:spacing w:line="259" w:lineRule="auto"/>
        <w:ind w:firstLine="0"/>
        <w:rPr>
          <w:rFonts w:eastAsia="Calibri"/>
        </w:rPr>
      </w:pPr>
      <w:r w:rsidRPr="00E75F02">
        <w:rPr>
          <w:noProof/>
        </w:rPr>
        <w:drawing>
          <wp:inline distT="0" distB="0" distL="0" distR="0" wp14:anchorId="6467B916" wp14:editId="7113BC94">
            <wp:extent cx="5176562" cy="2847109"/>
            <wp:effectExtent l="12700" t="12700" r="17780" b="10795"/>
            <wp:docPr id="4" name="Picture 4" descr="Retention Initiatives – University of Copenhagen">
              <a:extLst xmlns:a="http://schemas.openxmlformats.org/drawingml/2006/main">
                <a:ext uri="{FF2B5EF4-FFF2-40B4-BE49-F238E27FC236}">
                  <a16:creationId xmlns:a16="http://schemas.microsoft.com/office/drawing/2014/main" id="{E84DC7FD-1331-4D32-9700-8994F526EF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Retention Initiatives – University of Copenhagen">
                      <a:extLst>
                        <a:ext uri="{FF2B5EF4-FFF2-40B4-BE49-F238E27FC236}">
                          <a16:creationId xmlns:a16="http://schemas.microsoft.com/office/drawing/2014/main" id="{E84DC7FD-1331-4D32-9700-8994F526EFBB}"/>
                        </a:ext>
                      </a:extLst>
                    </pic:cNvPr>
                    <pic:cNvPicPr>
                      <a:picLocks noGrp="1" noChangeAspect="1" noChangeArrowheads="1"/>
                    </pic:cNvPicPr>
                  </pic:nvPicPr>
                  <pic:blipFill rotWithShape="1">
                    <a:blip r:embed="rId20">
                      <a:extLst>
                        <a:ext uri="{28A0092B-C50C-407E-A947-70E740481C1C}">
                          <a14:useLocalDpi xmlns:a14="http://schemas.microsoft.com/office/drawing/2010/main" val="0"/>
                        </a:ext>
                      </a:extLst>
                    </a:blip>
                    <a:stretch/>
                  </pic:blipFill>
                  <pic:spPr bwMode="auto">
                    <a:xfrm>
                      <a:off x="0" y="0"/>
                      <a:ext cx="5189768" cy="2854372"/>
                    </a:xfrm>
                    <a:prstGeom prst="rect">
                      <a:avLst/>
                    </a:prstGeom>
                    <a:noFill/>
                    <a:ln>
                      <a:solidFill>
                        <a:schemeClr val="tx1"/>
                      </a:solidFill>
                    </a:ln>
                  </pic:spPr>
                </pic:pic>
              </a:graphicData>
            </a:graphic>
          </wp:inline>
        </w:drawing>
      </w:r>
    </w:p>
    <w:p w14:paraId="2061BD3D" w14:textId="594577C0" w:rsidR="00C90025" w:rsidRPr="00FB7516" w:rsidRDefault="00C90025" w:rsidP="00C90025">
      <w:pPr>
        <w:spacing w:after="0" w:line="240" w:lineRule="auto"/>
        <w:ind w:firstLine="0"/>
        <w:rPr>
          <w:rFonts w:eastAsia="Calibri"/>
          <w:sz w:val="20"/>
          <w:szCs w:val="20"/>
        </w:rPr>
      </w:pPr>
      <w:r w:rsidRPr="00FB7516">
        <w:rPr>
          <w:rFonts w:eastAsia="Calibri"/>
          <w:sz w:val="20"/>
          <w:szCs w:val="20"/>
          <w:shd w:val="clear" w:color="auto" w:fill="FFFFFF"/>
        </w:rPr>
        <w:t xml:space="preserve">Note. Incorporating Theories and Models of Research (Tinto, 2017) Permission to use Figure 1 Can Be Found in </w:t>
      </w:r>
      <w:r w:rsidR="0039142A" w:rsidRPr="00FB7516">
        <w:rPr>
          <w:rFonts w:eastAsia="Calibri"/>
          <w:sz w:val="20"/>
          <w:szCs w:val="20"/>
          <w:shd w:val="clear" w:color="auto" w:fill="FFFFFF"/>
        </w:rPr>
        <w:t>Appendix O</w:t>
      </w:r>
      <w:r w:rsidRPr="00FB7516">
        <w:rPr>
          <w:rFonts w:eastAsia="Calibri"/>
          <w:sz w:val="20"/>
          <w:szCs w:val="20"/>
          <w:shd w:val="clear" w:color="auto" w:fill="FFFFFF"/>
        </w:rPr>
        <w:t>.</w:t>
      </w:r>
    </w:p>
    <w:p w14:paraId="4EDFA992" w14:textId="7A5C9544" w:rsidR="002779F2" w:rsidRPr="00E75F02" w:rsidRDefault="00197705" w:rsidP="006432F9">
      <w:pPr>
        <w:pStyle w:val="Heading2"/>
        <w:spacing w:before="240"/>
      </w:pPr>
      <w:bookmarkStart w:id="199" w:name="_Toc171694926"/>
      <w:r w:rsidRPr="00E75F02">
        <w:t>Review</w:t>
      </w:r>
      <w:r w:rsidR="00352F41" w:rsidRPr="00E75F02">
        <w:t xml:space="preserve"> </w:t>
      </w:r>
      <w:r w:rsidRPr="00E75F02">
        <w:t>of</w:t>
      </w:r>
      <w:r w:rsidR="00352F41" w:rsidRPr="00E75F02">
        <w:t xml:space="preserve"> </w:t>
      </w:r>
      <w:r w:rsidRPr="00E75F02">
        <w:t>the</w:t>
      </w:r>
      <w:r w:rsidR="00352F41" w:rsidRPr="00E75F02">
        <w:t xml:space="preserve"> </w:t>
      </w:r>
      <w:r w:rsidRPr="00E75F02">
        <w:t>Literature</w:t>
      </w:r>
      <w:bookmarkEnd w:id="194"/>
      <w:bookmarkEnd w:id="195"/>
      <w:bookmarkEnd w:id="196"/>
      <w:bookmarkEnd w:id="197"/>
      <w:bookmarkEnd w:id="199"/>
    </w:p>
    <w:p w14:paraId="26B911C9" w14:textId="079BC28B" w:rsidR="004E2424" w:rsidRPr="00E75F02" w:rsidRDefault="001748A4" w:rsidP="004A6CA3">
      <w:pPr>
        <w:spacing w:after="0"/>
      </w:pPr>
      <w:r w:rsidRPr="00E75F02">
        <w:t xml:space="preserve">Researchers have used </w:t>
      </w:r>
      <w:r w:rsidR="00AF5BF0" w:rsidRPr="00E75F02">
        <w:t xml:space="preserve">many </w:t>
      </w:r>
      <w:r w:rsidRPr="00E75F02">
        <w:t>theories to stud</w:t>
      </w:r>
      <w:r w:rsidR="00104F0A" w:rsidRPr="00E75F02">
        <w:t>y</w:t>
      </w:r>
      <w:r w:rsidRPr="00E75F02">
        <w:t xml:space="preserve"> student retention</w:t>
      </w:r>
      <w:r w:rsidR="0019264D" w:rsidRPr="00E75F02">
        <w:t>.</w:t>
      </w:r>
      <w:r w:rsidRPr="00E75F02">
        <w:t xml:space="preserve"> Vincent Tinto research </w:t>
      </w:r>
      <w:r w:rsidR="0019264D" w:rsidRPr="00E75F02">
        <w:t>addresses</w:t>
      </w:r>
      <w:r w:rsidRPr="00E75F02">
        <w:t xml:space="preserve"> retention through the eyes of students. </w:t>
      </w:r>
      <w:r w:rsidR="000D1CA7" w:rsidRPr="00E75F02">
        <w:t>T</w:t>
      </w:r>
      <w:r w:rsidR="001014CD" w:rsidRPr="00E75F02">
        <w:t xml:space="preserve">into (2017) addressed the need for goals as they promote motivation. </w:t>
      </w:r>
      <w:r w:rsidR="006F17BC" w:rsidRPr="00E75F02">
        <w:t xml:space="preserve">Having strong motivation sooner aids persistence. Importantly, </w:t>
      </w:r>
      <w:r w:rsidR="00D5497C" w:rsidRPr="00E75F02">
        <w:t>the underlying promotion of goals, motivation</w:t>
      </w:r>
      <w:r w:rsidR="00523355" w:rsidRPr="00E75F02">
        <w:t xml:space="preserve">, and </w:t>
      </w:r>
      <w:r w:rsidR="00F95CE6" w:rsidRPr="00E75F02">
        <w:t xml:space="preserve">persistence </w:t>
      </w:r>
      <w:r w:rsidR="00971A7D" w:rsidRPr="00E75F02">
        <w:t>concern</w:t>
      </w:r>
      <w:r w:rsidR="005760C1" w:rsidRPr="00E75F02">
        <w:t>s</w:t>
      </w:r>
      <w:r w:rsidR="00F95CE6" w:rsidRPr="00E75F02">
        <w:t xml:space="preserve"> the student</w:t>
      </w:r>
      <w:r w:rsidR="00D20D77" w:rsidRPr="00E75F02">
        <w:t>’s self-efficacy</w:t>
      </w:r>
      <w:r w:rsidR="005760C1" w:rsidRPr="00E75F02">
        <w:t>, t</w:t>
      </w:r>
      <w:r w:rsidR="00D20D77" w:rsidRPr="00E75F02">
        <w:t xml:space="preserve">heir sense of belonging, and their perception </w:t>
      </w:r>
      <w:r w:rsidR="00CB48A4" w:rsidRPr="00E75F02">
        <w:t>of the</w:t>
      </w:r>
      <w:r w:rsidR="00971A7D" w:rsidRPr="00E75F02">
        <w:t xml:space="preserve"> </w:t>
      </w:r>
      <w:r w:rsidR="00CB48A4" w:rsidRPr="00E75F02">
        <w:t>curriculum</w:t>
      </w:r>
      <w:r w:rsidR="00971A7D" w:rsidRPr="00E75F02">
        <w:t>. The following section describes</w:t>
      </w:r>
      <w:r w:rsidR="009E79EE" w:rsidRPr="00E75F02">
        <w:t xml:space="preserve"> each of these six areas and how prior researchers have used </w:t>
      </w:r>
      <w:r w:rsidR="00AD0401" w:rsidRPr="00E75F02">
        <w:t xml:space="preserve">these concepts to describe </w:t>
      </w:r>
      <w:r w:rsidR="00C25474" w:rsidRPr="00E75F02">
        <w:t xml:space="preserve">these attributes </w:t>
      </w:r>
      <w:r w:rsidR="00983C43" w:rsidRPr="00E75F02">
        <w:t xml:space="preserve">in educational settings. Tinto stated that persistence can be described </w:t>
      </w:r>
      <w:r w:rsidR="007F59A6" w:rsidRPr="00E75F02">
        <w:t>with th</w:t>
      </w:r>
      <w:r w:rsidR="00F228DC" w:rsidRPr="00E75F02">
        <w:t>is</w:t>
      </w:r>
      <w:r w:rsidR="007F59A6" w:rsidRPr="00E75F02">
        <w:t xml:space="preserve"> model, however there are additional forces that potentially </w:t>
      </w:r>
      <w:r w:rsidR="006A2047" w:rsidRPr="00E75F02">
        <w:t xml:space="preserve">work against African American experience. This strong </w:t>
      </w:r>
      <w:r w:rsidR="006A2047" w:rsidRPr="00E75F02">
        <w:lastRenderedPageBreak/>
        <w:t>and relevant theorist</w:t>
      </w:r>
      <w:r w:rsidR="000A4BDA" w:rsidRPr="00E75F02">
        <w:t xml:space="preserve"> focused the work</w:t>
      </w:r>
      <w:r w:rsidR="002B6E8F" w:rsidRPr="00E75F02">
        <w:t xml:space="preserve"> on the whole studen</w:t>
      </w:r>
      <w:r w:rsidR="002E4F2F" w:rsidRPr="00E75F02">
        <w:t xml:space="preserve">t population which is </w:t>
      </w:r>
      <w:r w:rsidR="00517BA3" w:rsidRPr="00E75F02">
        <w:t>Predominantly</w:t>
      </w:r>
      <w:r w:rsidR="002E4F2F" w:rsidRPr="00E75F02">
        <w:t xml:space="preserve"> White. This may not allo</w:t>
      </w:r>
      <w:r w:rsidR="004168EC" w:rsidRPr="00E75F02">
        <w:t xml:space="preserve">w for the voice of the Black experience to be heard. Considering the African American </w:t>
      </w:r>
      <w:r w:rsidR="00B940DE" w:rsidRPr="00E75F02">
        <w:t xml:space="preserve">experience, these students also </w:t>
      </w:r>
      <w:proofErr w:type="gramStart"/>
      <w:r w:rsidR="00B940DE" w:rsidRPr="00E75F02">
        <w:t>have to</w:t>
      </w:r>
      <w:proofErr w:type="gramEnd"/>
      <w:r w:rsidR="00B940DE" w:rsidRPr="00E75F02">
        <w:t xml:space="preserve"> endure microaggressions </w:t>
      </w:r>
      <w:r w:rsidR="00681336" w:rsidRPr="00E75F02">
        <w:t xml:space="preserve">challenges with peer </w:t>
      </w:r>
      <w:r w:rsidR="005B219F" w:rsidRPr="00E75F02">
        <w:t>mentoring, and the challenges with a lack of African American facult</w:t>
      </w:r>
      <w:r w:rsidR="005243F3" w:rsidRPr="00E75F02">
        <w:t xml:space="preserve">y representation. </w:t>
      </w:r>
      <w:commentRangeStart w:id="200"/>
      <w:commentRangeStart w:id="201"/>
      <w:r w:rsidR="005243F3" w:rsidRPr="00E75F02">
        <w:t>These variables will be addressed within the literature review</w:t>
      </w:r>
      <w:r w:rsidR="0045792E" w:rsidRPr="00E75F02">
        <w:t>.</w:t>
      </w:r>
      <w:commentRangeEnd w:id="200"/>
      <w:r w:rsidR="00C43D32" w:rsidRPr="00FB7516">
        <w:rPr>
          <w:rStyle w:val="CommentReference"/>
        </w:rPr>
        <w:commentReference w:id="200"/>
      </w:r>
      <w:commentRangeEnd w:id="201"/>
      <w:r w:rsidR="0045792E" w:rsidRPr="00FB7516">
        <w:rPr>
          <w:rStyle w:val="CommentReference"/>
        </w:rPr>
        <w:commentReference w:id="201"/>
      </w:r>
    </w:p>
    <w:p w14:paraId="61D5A184" w14:textId="4FC1BEA9" w:rsidR="009C33F2" w:rsidRPr="00E75F02" w:rsidRDefault="009C33F2" w:rsidP="004A6CA3">
      <w:pPr>
        <w:pStyle w:val="Heading3"/>
      </w:pPr>
      <w:bookmarkStart w:id="202" w:name="_Toc171694927"/>
      <w:r w:rsidRPr="00E75F02">
        <w:t>History of African American Experience in Education</w:t>
      </w:r>
      <w:bookmarkEnd w:id="202"/>
    </w:p>
    <w:p w14:paraId="18347147" w14:textId="66931792" w:rsidR="009C33F2" w:rsidRPr="00E75F02" w:rsidRDefault="009C33F2" w:rsidP="004A6CA3">
      <w:pPr>
        <w:pStyle w:val="NormalWeb"/>
        <w:spacing w:before="0" w:beforeAutospacing="0" w:after="0" w:afterAutospacing="0" w:line="480" w:lineRule="auto"/>
      </w:pPr>
      <w:r w:rsidRPr="00E75F02">
        <w:t>African American experiences within higher Education has been a topic of research for many years (Shuford &amp; Flowers, 2016). Higher education has been historically reserved for White Americans. African Americans were excluded from higher learning because of discriminatory practices, government mandates, and institutional racism (</w:t>
      </w:r>
      <w:proofErr w:type="spellStart"/>
      <w:r w:rsidRPr="00E75F02">
        <w:t>Karkouti</w:t>
      </w:r>
      <w:proofErr w:type="spellEnd"/>
      <w:r w:rsidRPr="00E75F02">
        <w:t>, 2016). In 1799, John Chavis was the first African American to attend an American college or university (JBHE Research Department, 2019). In 1823, Alexander Twilight was the first African American to receive a degree from Middlebury College and in 1833, Oberlin College was the first university to admit African American students (JBHE Research Department, 2019). Historically, research has shown that diversity has become an area of increasing importance in communities. HBCUs have been a beacon of light for African American students for academic success in higher education. In 1954, the year of Brown v Board of Education, many US schools were segregated, and most Black students had Black teachers (Hor</w:t>
      </w:r>
      <w:r w:rsidR="00F6491B" w:rsidRPr="00E75F02">
        <w:t>n</w:t>
      </w:r>
      <w:r w:rsidRPr="00E75F02">
        <w:t xml:space="preserve">ick-Lockard, 2021). After Brown v Board of Education, many all-Black schools closed in the southern states. The desegregation decision of Brown v Board of Education made PWIs accessible for African Americans to attend higher education. Desegregation brought a decline in </w:t>
      </w:r>
      <w:r w:rsidRPr="00E75F02">
        <w:lastRenderedPageBreak/>
        <w:t xml:space="preserve">enrollment at HBCUs. The brown decision helped to increase diversity by allowing African American to attend PWIs. (Johnson, 2013). </w:t>
      </w:r>
    </w:p>
    <w:p w14:paraId="2EEA6D90" w14:textId="2E03CE08" w:rsidR="009C33F2" w:rsidRPr="00E75F02" w:rsidRDefault="009C33F2" w:rsidP="004A6CA3">
      <w:pPr>
        <w:pStyle w:val="NormalWeb"/>
        <w:spacing w:before="0" w:beforeAutospacing="0" w:after="0" w:afterAutospacing="0" w:line="480" w:lineRule="auto"/>
      </w:pPr>
      <w:r w:rsidRPr="00E75F02">
        <w:t xml:space="preserve">By 1900, across the United States, the average teacher was a middle-class </w:t>
      </w:r>
      <w:r w:rsidR="001F7C95" w:rsidRPr="00E75F02">
        <w:t>W</w:t>
      </w:r>
      <w:r w:rsidRPr="00E75F02">
        <w:t>hite woman. The start of the 21</w:t>
      </w:r>
      <w:r w:rsidRPr="00E75F02">
        <w:rPr>
          <w:vertAlign w:val="superscript"/>
        </w:rPr>
        <w:t>st</w:t>
      </w:r>
      <w:r w:rsidRPr="00E75F02">
        <w:t xml:space="preserve"> century showed an increase of African American students enrolled in </w:t>
      </w:r>
      <w:r w:rsidR="00EC5E3A" w:rsidRPr="00E75F02">
        <w:t>PWIs</w:t>
      </w:r>
      <w:r w:rsidR="002F4FB5" w:rsidRPr="00E75F02">
        <w:t xml:space="preserve"> </w:t>
      </w:r>
      <w:r w:rsidRPr="00E75F02">
        <w:t>(Johnson, 2013). It is critical for minority students to have positive student and faculty relationships in college (Houston</w:t>
      </w:r>
      <w:r w:rsidR="001D3F07" w:rsidRPr="00E75F02">
        <w:t xml:space="preserve"> et al.</w:t>
      </w:r>
      <w:r w:rsidRPr="00E75F02">
        <w:t>, 2010). Hiring African American faculty can increase a student chance to learn in a PWI as well as help with the development of student -faculty relationships for African American students (Johnson, 2013). To create more diversity in teachers, colleges and universities should consider hiring more African American faculty positions at colleges and universities (Foster, 2018). Hiring African American faculty will help with diversity especially in the education department.</w:t>
      </w:r>
    </w:p>
    <w:p w14:paraId="7279ECB3" w14:textId="631C27B3" w:rsidR="009C33F2" w:rsidRPr="00E75F02" w:rsidRDefault="009C33F2" w:rsidP="004A6CA3">
      <w:pPr>
        <w:pStyle w:val="NormalWeb"/>
        <w:spacing w:before="0" w:beforeAutospacing="0" w:after="0" w:afterAutospacing="0" w:line="480" w:lineRule="auto"/>
      </w:pPr>
      <w:r w:rsidRPr="00E75F02">
        <w:t xml:space="preserve">Before the Civil Rights Act of 1964, HBCUs were established as institutions of higher learning for African Americans (Wooten, 2015). Most HBCUs were in the Southern United States. During segregation, </w:t>
      </w:r>
      <w:proofErr w:type="gramStart"/>
      <w:r w:rsidRPr="00E75F02">
        <w:t>the majority of</w:t>
      </w:r>
      <w:proofErr w:type="gramEnd"/>
      <w:r w:rsidRPr="00E75F02">
        <w:t xml:space="preserve"> American institutions of higher learning served </w:t>
      </w:r>
      <w:r w:rsidR="00517BA3" w:rsidRPr="00E75F02">
        <w:t>Predominantly</w:t>
      </w:r>
      <w:r w:rsidRPr="00E75F02">
        <w:t xml:space="preserve"> </w:t>
      </w:r>
      <w:r w:rsidR="001F7C95" w:rsidRPr="00E75F02">
        <w:t>W</w:t>
      </w:r>
      <w:r w:rsidRPr="00E75F02">
        <w:t xml:space="preserve">hite students and limited the enrollment of </w:t>
      </w:r>
      <w:r w:rsidR="00D13955" w:rsidRPr="00E75F02">
        <w:t>B</w:t>
      </w:r>
      <w:r w:rsidRPr="00E75F02">
        <w:t xml:space="preserve">lack students (Wooten, 2015). During and after slavery, African Americans were prohibited to attend </w:t>
      </w:r>
      <w:r w:rsidR="00EC5E3A" w:rsidRPr="00E75F02">
        <w:t>PWIs</w:t>
      </w:r>
      <w:r w:rsidR="008215D7" w:rsidRPr="00E75F02">
        <w:t xml:space="preserve"> </w:t>
      </w:r>
      <w:r w:rsidRPr="00E75F02">
        <w:t xml:space="preserve">in the Southern United States (Wooten, 2015). HBCU were established to provide higher learning to African American Students. </w:t>
      </w:r>
    </w:p>
    <w:p w14:paraId="109463E7" w14:textId="77777777" w:rsidR="00F0070D" w:rsidRPr="00E75F02" w:rsidRDefault="009C33F2" w:rsidP="004A6CA3">
      <w:pPr>
        <w:spacing w:after="0"/>
      </w:pPr>
      <w:r w:rsidRPr="00E75F02">
        <w:t xml:space="preserve">After the Civil Rights Act and Higher Education Act, African American students started attending </w:t>
      </w:r>
      <w:r w:rsidR="00EC5E3A" w:rsidRPr="00E75F02">
        <w:t>PWIs</w:t>
      </w:r>
      <w:r w:rsidR="008215D7" w:rsidRPr="00E75F02">
        <w:t xml:space="preserve"> </w:t>
      </w:r>
      <w:r w:rsidRPr="00E75F02">
        <w:t xml:space="preserve">however, obstacles were faced for African American faculty and students teaching and working in this now diverse environment. Representation of African Americans in higher education at </w:t>
      </w:r>
      <w:r w:rsidR="00EC5E3A" w:rsidRPr="00E75F02">
        <w:t>PWIs</w:t>
      </w:r>
      <w:r w:rsidR="008215D7" w:rsidRPr="00E75F02">
        <w:t xml:space="preserve"> </w:t>
      </w:r>
      <w:r w:rsidRPr="00E75F02">
        <w:t xml:space="preserve">do not mirror the diversity of the US </w:t>
      </w:r>
      <w:r w:rsidRPr="00E75F02">
        <w:lastRenderedPageBreak/>
        <w:t xml:space="preserve">population. Throughout the century between 1971 and 1986, the percentage of African American faculty decreased from 8.1% to 6.9 % (Carrol, 2017). This percentage </w:t>
      </w:r>
      <w:r w:rsidR="00024F79" w:rsidRPr="00E75F02">
        <w:t>continues</w:t>
      </w:r>
      <w:r w:rsidRPr="00E75F02">
        <w:t xml:space="preserve"> to decrease into the 1900’s and through the 21</w:t>
      </w:r>
      <w:r w:rsidRPr="00E75F02">
        <w:rPr>
          <w:vertAlign w:val="superscript"/>
        </w:rPr>
        <w:t>st</w:t>
      </w:r>
      <w:r w:rsidRPr="00E75F02">
        <w:t xml:space="preserve"> century (Carrol, 2017).</w:t>
      </w:r>
    </w:p>
    <w:p w14:paraId="56BC2811" w14:textId="4A072E9F" w:rsidR="009C33F2" w:rsidRPr="00E75F02" w:rsidRDefault="009C33F2" w:rsidP="004A6CA3">
      <w:pPr>
        <w:spacing w:after="0"/>
      </w:pPr>
      <w:r w:rsidRPr="00E75F02">
        <w:t>Colleges and universities have found it challenging to recruit African American faculty due to not finding a sense of belonging and community (G</w:t>
      </w:r>
      <w:r w:rsidR="00F0070D" w:rsidRPr="00E75F02">
        <w:t>oodwill et al.</w:t>
      </w:r>
      <w:r w:rsidRPr="00E75F02">
        <w:t>, 2022).</w:t>
      </w:r>
      <w:r w:rsidR="00F0070D" w:rsidRPr="00E75F02">
        <w:t xml:space="preserve"> </w:t>
      </w:r>
      <w:r w:rsidRPr="00E75F02">
        <w:t>According to the National Center for Education Statistics, in the fall of 2017, out of 1</w:t>
      </w:r>
      <w:r w:rsidR="00F0070D" w:rsidRPr="00E75F02">
        <w:t>.</w:t>
      </w:r>
      <w:r w:rsidRPr="00E75F02">
        <w:t xml:space="preserve">5 million faculty in post-secondary institution, less than 3% of the faculty were African American males or females. Having low number of African American faculty has an impact on African American population at </w:t>
      </w:r>
      <w:r w:rsidR="00EC5E3A" w:rsidRPr="00E75F02">
        <w:t>PWIs</w:t>
      </w:r>
      <w:r w:rsidR="008215D7" w:rsidRPr="00E75F02">
        <w:t xml:space="preserve"> </w:t>
      </w:r>
      <w:r w:rsidRPr="00E75F02">
        <w:t>due to not being able to identify role models or mentors that look like them (Edwards &amp; Ross, 2018).</w:t>
      </w:r>
    </w:p>
    <w:p w14:paraId="26B0B501" w14:textId="77777777" w:rsidR="00E70760" w:rsidRPr="00E75F02" w:rsidRDefault="00E70760" w:rsidP="004A6CA3">
      <w:pPr>
        <w:pStyle w:val="Heading3"/>
      </w:pPr>
      <w:bookmarkStart w:id="203" w:name="_Toc171694928"/>
      <w:r w:rsidRPr="00E75F02">
        <w:t>Goals</w:t>
      </w:r>
      <w:bookmarkEnd w:id="203"/>
    </w:p>
    <w:p w14:paraId="66E8B7D6" w14:textId="7FAAC43E" w:rsidR="00D649F6" w:rsidRPr="00E75F02" w:rsidRDefault="00D649F6" w:rsidP="004A6CA3">
      <w:pPr>
        <w:spacing w:after="0"/>
      </w:pPr>
      <w:r w:rsidRPr="00E75F02">
        <w:t xml:space="preserve">Most students who attend a college or university have a goal to graduate. </w:t>
      </w:r>
    </w:p>
    <w:p w14:paraId="641CA8C6" w14:textId="43CB40D5" w:rsidR="00E70760" w:rsidRPr="00E75F02" w:rsidRDefault="00E70760" w:rsidP="004A6CA3">
      <w:pPr>
        <w:spacing w:after="0"/>
        <w:ind w:firstLine="0"/>
      </w:pPr>
      <w:r w:rsidRPr="00E75F02">
        <w:t>Student</w:t>
      </w:r>
      <w:r w:rsidR="003D6EBC" w:rsidRPr="00E75F02">
        <w:t>s</w:t>
      </w:r>
      <w:r w:rsidRPr="00E75F02">
        <w:t xml:space="preserve"> who </w:t>
      </w:r>
      <w:r w:rsidR="00540D1F" w:rsidRPr="00E75F02">
        <w:t>have</w:t>
      </w:r>
      <w:r w:rsidRPr="00E75F02">
        <w:t xml:space="preserve"> available resources at their academic institution are more likely to meet their goal of graduation. Students are more likely to graduate from college when they perceive they have sufficient support from faculty, </w:t>
      </w:r>
      <w:r w:rsidR="00260386" w:rsidRPr="00E75F02">
        <w:t>staff,</w:t>
      </w:r>
      <w:r w:rsidRPr="00E75F02">
        <w:t xml:space="preserve"> and peers at their institution (Ellis, 201</w:t>
      </w:r>
      <w:r w:rsidR="00F6491B" w:rsidRPr="00E75F02">
        <w:t>4</w:t>
      </w:r>
      <w:r w:rsidRPr="00E75F02">
        <w:t>). Lau et al. (2018) stated that students need access to faculty for setting and attaining educational goals. Jorgenson et al. (2018) stated that students who are satisfied with their social and academic environments, feel connected to their institution, and have a peer relationship are impacted to attain the goal of persisting and graduation from college. Students who are uninterested and disengaged will not achieve their educational goals (Wells et al., 2014).</w:t>
      </w:r>
    </w:p>
    <w:p w14:paraId="5E738201" w14:textId="73632AD2" w:rsidR="008519F5" w:rsidRPr="00E75F02" w:rsidRDefault="009163F7" w:rsidP="004A6CA3">
      <w:pPr>
        <w:spacing w:after="0"/>
      </w:pPr>
      <w:r w:rsidRPr="00E75F02">
        <w:t>Smith (2017)</w:t>
      </w:r>
      <w:r w:rsidR="001F7EED" w:rsidRPr="00E75F02">
        <w:t xml:space="preserve"> conducted</w:t>
      </w:r>
      <w:r w:rsidR="00001BF4" w:rsidRPr="00E75F02">
        <w:t xml:space="preserve"> </w:t>
      </w:r>
      <w:r w:rsidR="008D2112" w:rsidRPr="00E75F02">
        <w:t xml:space="preserve">a study that </w:t>
      </w:r>
      <w:r w:rsidR="00D9480D" w:rsidRPr="00E75F02">
        <w:t xml:space="preserve">measured goal commitment and academic </w:t>
      </w:r>
      <w:r w:rsidR="00980C47" w:rsidRPr="00E75F02">
        <w:t>success</w:t>
      </w:r>
      <w:r w:rsidR="00D9480D" w:rsidRPr="00E75F02">
        <w:t xml:space="preserve"> of African American student at a </w:t>
      </w:r>
      <w:r w:rsidR="00D85FFF" w:rsidRPr="00E75F02">
        <w:t>PWIs</w:t>
      </w:r>
      <w:r w:rsidR="00A30D9E" w:rsidRPr="00E75F02">
        <w:t>. The</w:t>
      </w:r>
      <w:r w:rsidR="00243F48" w:rsidRPr="00E75F02">
        <w:t xml:space="preserve"> study consisted of African </w:t>
      </w:r>
      <w:r w:rsidR="00243F48" w:rsidRPr="00E75F02">
        <w:lastRenderedPageBreak/>
        <w:t>Americ</w:t>
      </w:r>
      <w:r w:rsidR="001704E9" w:rsidRPr="00E75F02">
        <w:t xml:space="preserve">ans </w:t>
      </w:r>
      <w:r w:rsidR="00255DFA" w:rsidRPr="00E75F02">
        <w:t>college students</w:t>
      </w:r>
      <w:r w:rsidR="00CA0545" w:rsidRPr="00E75F02">
        <w:t xml:space="preserve"> ages 18-53</w:t>
      </w:r>
      <w:r w:rsidR="000122BE" w:rsidRPr="00E75F02">
        <w:t>.</w:t>
      </w:r>
      <w:r w:rsidR="001F7EED" w:rsidRPr="00E75F02">
        <w:t xml:space="preserve"> Smith </w:t>
      </w:r>
      <w:r w:rsidR="0008416A" w:rsidRPr="00E75F02">
        <w:t xml:space="preserve">study suggested that there are contributing factors that </w:t>
      </w:r>
      <w:r w:rsidR="00F34A35" w:rsidRPr="00E75F02">
        <w:t xml:space="preserve">influences the goals and success of </w:t>
      </w:r>
      <w:r w:rsidR="004D5F97" w:rsidRPr="00E75F02">
        <w:t>African</w:t>
      </w:r>
      <w:r w:rsidR="00F34A35" w:rsidRPr="00E75F02">
        <w:t xml:space="preserve"> American </w:t>
      </w:r>
      <w:r w:rsidR="008022B0" w:rsidRPr="00E75F02">
        <w:t xml:space="preserve">students. </w:t>
      </w:r>
      <w:r w:rsidR="002F2A20" w:rsidRPr="00E75F02">
        <w:t>Resear</w:t>
      </w:r>
      <w:r w:rsidR="005B2F2F" w:rsidRPr="00E75F02">
        <w:t>ch conduct by Smith</w:t>
      </w:r>
      <w:r w:rsidR="00034ECA" w:rsidRPr="00E75F02">
        <w:t xml:space="preserve"> </w:t>
      </w:r>
      <w:r w:rsidR="00E05F23" w:rsidRPr="00E75F02">
        <w:t>and</w:t>
      </w:r>
      <w:r w:rsidR="005B2F2F" w:rsidRPr="00E75F02">
        <w:t xml:space="preserve"> Ranso</w:t>
      </w:r>
      <w:r w:rsidR="00B0610C" w:rsidRPr="00E75F02">
        <w:t xml:space="preserve">m (2017) both showed </w:t>
      </w:r>
      <w:r w:rsidR="00C556CA" w:rsidRPr="00E75F02">
        <w:t xml:space="preserve">the influence of </w:t>
      </w:r>
      <w:r w:rsidR="00512A6C" w:rsidRPr="00E75F02">
        <w:t xml:space="preserve">involvement in campus organizations influences </w:t>
      </w:r>
      <w:r w:rsidR="00325443" w:rsidRPr="00E75F02">
        <w:t xml:space="preserve">motivation and persistence in African American students. </w:t>
      </w:r>
      <w:r w:rsidR="00B4501F" w:rsidRPr="00E75F02">
        <w:t>Smith &amp; Ransom research both supports</w:t>
      </w:r>
      <w:r w:rsidR="00A97743" w:rsidRPr="00E75F02">
        <w:t xml:space="preserve"> factors of </w:t>
      </w:r>
      <w:r w:rsidR="00B32658" w:rsidRPr="00E75F02">
        <w:t xml:space="preserve">goals and campus involvement are factors that contribute to the success of African American students at </w:t>
      </w:r>
      <w:r w:rsidR="00034ECA" w:rsidRPr="00E75F02">
        <w:t>PWIs</w:t>
      </w:r>
      <w:r w:rsidR="00B32658" w:rsidRPr="00E75F02">
        <w:t xml:space="preserve">. </w:t>
      </w:r>
    </w:p>
    <w:p w14:paraId="3A83A3B9" w14:textId="77777777" w:rsidR="00E70760" w:rsidRPr="00E75F02" w:rsidRDefault="00E70760" w:rsidP="004A6CA3">
      <w:pPr>
        <w:pStyle w:val="Heading3"/>
      </w:pPr>
      <w:bookmarkStart w:id="204" w:name="_Toc171694929"/>
      <w:r w:rsidRPr="00E75F02">
        <w:t>Motivation</w:t>
      </w:r>
      <w:bookmarkEnd w:id="204"/>
    </w:p>
    <w:p w14:paraId="760BCD26" w14:textId="7530040C" w:rsidR="00DB44D2" w:rsidRPr="00E75F02" w:rsidRDefault="00DA5C50" w:rsidP="004A6CA3">
      <w:pPr>
        <w:spacing w:after="0"/>
      </w:pPr>
      <w:r w:rsidRPr="00E75F02">
        <w:t>American Psychological Association define m</w:t>
      </w:r>
      <w:r w:rsidR="00DB44D2" w:rsidRPr="00E75F02">
        <w:t>otivation as a force that gives purpose or direction that operates at a conscious or unconscious level. Research has been done that defined internal and external motivating forces. Researchers show that people who have high academic aspirations are inclined to being motivated to succeed (Eccles &amp; Wigfield, 2002; Whiting, 2009). Motivation is important in determining success and failure of students (</w:t>
      </w:r>
      <w:proofErr w:type="spellStart"/>
      <w:r w:rsidR="00DB44D2" w:rsidRPr="00E75F02">
        <w:t>Opdenakker</w:t>
      </w:r>
      <w:proofErr w:type="spellEnd"/>
      <w:r w:rsidR="00DB44D2" w:rsidRPr="00E75F02">
        <w:t xml:space="preserve"> &amp; Maulana, 2011). African American students’ have various factors of motivation such as relevance of learning materials, interactions with the school, and school environment, and (Dowson &amp; McInerney, 2001; </w:t>
      </w:r>
      <w:proofErr w:type="spellStart"/>
      <w:r w:rsidR="00DB44D2" w:rsidRPr="00E75F02">
        <w:t>Oyserman</w:t>
      </w:r>
      <w:proofErr w:type="spellEnd"/>
      <w:r w:rsidR="00E05F23" w:rsidRPr="00E75F02">
        <w:t xml:space="preserve"> et al.</w:t>
      </w:r>
      <w:r w:rsidR="00DB44D2" w:rsidRPr="00E75F02">
        <w:t xml:space="preserve">, 2006). Whiting (2009) research shows that people who have internal motivation believe that they </w:t>
      </w:r>
      <w:proofErr w:type="gramStart"/>
      <w:r w:rsidR="00DB44D2" w:rsidRPr="00E75F02">
        <w:t>are capable of achieving</w:t>
      </w:r>
      <w:proofErr w:type="gramEnd"/>
      <w:r w:rsidR="00DB44D2" w:rsidRPr="00E75F02">
        <w:t xml:space="preserve"> success and are aware of external and social inequalities </w:t>
      </w:r>
      <w:r w:rsidR="00B62576" w:rsidRPr="00E75F02">
        <w:t>in</w:t>
      </w:r>
      <w:r w:rsidR="00DB44D2" w:rsidRPr="00E75F02">
        <w:t xml:space="preserve"> school environment (Whiting, 2009).</w:t>
      </w:r>
    </w:p>
    <w:p w14:paraId="50AFD374" w14:textId="76A1EC42" w:rsidR="006F0D83" w:rsidRPr="00E75F02" w:rsidRDefault="00E70760" w:rsidP="004A6CA3">
      <w:pPr>
        <w:spacing w:after="0"/>
      </w:pPr>
      <w:r w:rsidRPr="00E75F02">
        <w:t>According to Fong et al. (20</w:t>
      </w:r>
      <w:r w:rsidR="00FD0FA8" w:rsidRPr="00E75F02">
        <w:t>21</w:t>
      </w:r>
      <w:r w:rsidRPr="00E75F02">
        <w:t xml:space="preserve">) and Frey et al. (2018), motivation is a predictor of students’ academic success and persistence to graduate. African American students are likely to be motivated when they feel that they have meaning relationships with African American faculty and peers as well as internal desires to complete their goals. Davison </w:t>
      </w:r>
      <w:r w:rsidR="00E05F23" w:rsidRPr="00E75F02">
        <w:lastRenderedPageBreak/>
        <w:t>and</w:t>
      </w:r>
      <w:r w:rsidRPr="00E75F02">
        <w:t xml:space="preserve"> Worrell (2016) research show</w:t>
      </w:r>
      <w:r w:rsidR="00FA23B8" w:rsidRPr="00E75F02">
        <w:t xml:space="preserve"> </w:t>
      </w:r>
      <w:r w:rsidRPr="00E75F02">
        <w:t>that students who feel autonomous in a certain</w:t>
      </w:r>
      <w:r w:rsidR="00723E7C" w:rsidRPr="00E75F02">
        <w:t xml:space="preserve"> </w:t>
      </w:r>
      <w:r w:rsidR="003557ED" w:rsidRPr="00E75F02">
        <w:t>context are likely to be motivated, feel a sense of belonging, and experience academic success in that context</w:t>
      </w:r>
      <w:r w:rsidR="00B1017F" w:rsidRPr="00E75F02">
        <w:t xml:space="preserve">. </w:t>
      </w:r>
      <w:r w:rsidR="006F0D83" w:rsidRPr="00E75F02">
        <w:t xml:space="preserve">African American students are more aware of racial prejudice within their educational institution which has led to distrust with the systems and in those that attended </w:t>
      </w:r>
      <w:r w:rsidR="0006237D" w:rsidRPr="00E75F02">
        <w:t>PWIs (</w:t>
      </w:r>
      <w:r w:rsidR="006F0D83" w:rsidRPr="00E75F02">
        <w:t xml:space="preserve">Locust, 2017). African American student’s motivation for success depends on positive life outcomes and degree completion for academic success. Garland (2021) study shows African American Students are less motivated and put less effort in their pursuit for academic success compared to White students that attend </w:t>
      </w:r>
      <w:r w:rsidR="00F71A4C" w:rsidRPr="00E75F02">
        <w:t>PWIs</w:t>
      </w:r>
      <w:r w:rsidR="006F0D83" w:rsidRPr="00E75F02">
        <w:t>. and affects the performance of African American students.</w:t>
      </w:r>
    </w:p>
    <w:p w14:paraId="6D42345B" w14:textId="2AC32489" w:rsidR="003557ED" w:rsidRPr="00E75F02" w:rsidRDefault="006F0D83" w:rsidP="004A6CA3">
      <w:pPr>
        <w:spacing w:after="0"/>
      </w:pPr>
      <w:r w:rsidRPr="00E75F02">
        <w:t>Isik et al</w:t>
      </w:r>
      <w:r w:rsidR="00E05F23" w:rsidRPr="00E75F02">
        <w:t>.</w:t>
      </w:r>
      <w:r w:rsidRPr="00E75F02">
        <w:t xml:space="preserve"> </w:t>
      </w:r>
      <w:r w:rsidR="00E05F23" w:rsidRPr="00E75F02">
        <w:t>(</w:t>
      </w:r>
      <w:r w:rsidRPr="00E75F02">
        <w:t>2018</w:t>
      </w:r>
      <w:r w:rsidR="00E05F23" w:rsidRPr="00E75F02">
        <w:t>)</w:t>
      </w:r>
      <w:r w:rsidRPr="00E75F02">
        <w:t xml:space="preserve"> conducted qualitative inductive research to examine factors that might influence the motivation of ethnic minority students from their own perspective. Researchers show that there are several factors that can have a positive or a negative influence on academic motivation due to individual, family-related, school-related, and social factors (Isik et al., 2018)</w:t>
      </w:r>
      <w:r w:rsidR="00332448" w:rsidRPr="00E75F02">
        <w:t>.</w:t>
      </w:r>
      <w:r w:rsidRPr="00E75F02">
        <w:t xml:space="preserve"> This study shows that more research is needed to show what motivates ethnic minority students.</w:t>
      </w:r>
    </w:p>
    <w:p w14:paraId="1FDF7654" w14:textId="77777777" w:rsidR="003557ED" w:rsidRPr="00E75F02" w:rsidRDefault="003557ED" w:rsidP="004A6CA3">
      <w:pPr>
        <w:pStyle w:val="Heading3"/>
      </w:pPr>
      <w:bookmarkStart w:id="205" w:name="_Toc171694930"/>
      <w:r w:rsidRPr="00E75F02">
        <w:t>Persistence</w:t>
      </w:r>
      <w:bookmarkEnd w:id="205"/>
    </w:p>
    <w:p w14:paraId="041D91C2" w14:textId="4A273331" w:rsidR="00005CA2" w:rsidRPr="00E75F02" w:rsidRDefault="003557ED" w:rsidP="004A6CA3">
      <w:pPr>
        <w:spacing w:after="0"/>
      </w:pPr>
      <w:r w:rsidRPr="00E75F02">
        <w:t>Persistence includes reflecting on faculty teaching methods. Students need to feel the material learn</w:t>
      </w:r>
      <w:r w:rsidR="0007563C" w:rsidRPr="00E75F02">
        <w:t>ed</w:t>
      </w:r>
      <w:r w:rsidRPr="00E75F02">
        <w:t xml:space="preserve"> is of </w:t>
      </w:r>
      <w:r w:rsidR="00024F79" w:rsidRPr="00E75F02">
        <w:t>a quality</w:t>
      </w:r>
      <w:r w:rsidRPr="00E75F02">
        <w:t xml:space="preserve"> that warrant</w:t>
      </w:r>
      <w:r w:rsidR="0007563C" w:rsidRPr="00E75F02">
        <w:t>s</w:t>
      </w:r>
      <w:r w:rsidRPr="00E75F02">
        <w:t xml:space="preserve"> their time and effort. Persistence helps students to be motivated to be engaged in their curriculum (Turner</w:t>
      </w:r>
      <w:r w:rsidR="008301FC" w:rsidRPr="00E75F02">
        <w:t xml:space="preserve"> &amp; Waterman</w:t>
      </w:r>
      <w:r w:rsidRPr="00E75F02">
        <w:t xml:space="preserve">, 2019). Persistence in college among African American students continues to remain low compared to persistence among White students (Bourke &amp; Bray, 2012). Persistence increases as a student feel connected to the social environment of the institution (Braxton et al., 2004). There is a positive correlation between how students persist and faculty </w:t>
      </w:r>
      <w:r w:rsidRPr="00E75F02">
        <w:lastRenderedPageBreak/>
        <w:t>interaction.</w:t>
      </w:r>
      <w:r w:rsidR="00F23D24" w:rsidRPr="00E75F02">
        <w:t xml:space="preserve"> </w:t>
      </w:r>
      <w:r w:rsidRPr="00E75F02">
        <w:t xml:space="preserve">Involvement with faculty is related to student satisfaction more than student involvement (Astin, 1999). Zerquera et al. (2018) stated that faculty is the primary point of contact for college students and the faculty-student relationship. </w:t>
      </w:r>
      <w:r w:rsidR="00E05F23" w:rsidRPr="00E75F02">
        <w:t>Zerquera</w:t>
      </w:r>
      <w:r w:rsidRPr="00E75F02">
        <w:t xml:space="preserve"> et al. (2018) also stated that faculty play</w:t>
      </w:r>
      <w:r w:rsidR="004D6191" w:rsidRPr="00E75F02">
        <w:t xml:space="preserve">s </w:t>
      </w:r>
      <w:r w:rsidRPr="00E75F02">
        <w:t>an important role in shaping students’ experience in college and out of college which helps with students’ retention, persistence, and attaining goals.</w:t>
      </w:r>
    </w:p>
    <w:p w14:paraId="5ACB4450" w14:textId="5CE3AD19" w:rsidR="003557ED" w:rsidRPr="00E75F02" w:rsidRDefault="003557ED" w:rsidP="004A6CA3">
      <w:pPr>
        <w:spacing w:after="0"/>
      </w:pPr>
      <w:r w:rsidRPr="00E75F02">
        <w:t xml:space="preserve"> Stewart (2012) research shows that student and faculty interactions have a positive impact on graduation rates. Lundberg (2014) research shows that African American faculty and administrators are strong predictors in program completion of African American students. African American faculty helps in the persistence of African American students at </w:t>
      </w:r>
      <w:r w:rsidR="00703972" w:rsidRPr="00E75F02">
        <w:t>PWIs</w:t>
      </w:r>
      <w:r w:rsidRPr="00E75F02">
        <w:t>. Hiring African American faculty increases completion rates for African American students.</w:t>
      </w:r>
    </w:p>
    <w:p w14:paraId="43089C0F" w14:textId="2574912B" w:rsidR="003557ED" w:rsidRPr="00E75F02" w:rsidRDefault="003557ED" w:rsidP="004A6CA3">
      <w:pPr>
        <w:spacing w:after="0"/>
      </w:pPr>
      <w:proofErr w:type="spellStart"/>
      <w:r w:rsidRPr="00E75F02">
        <w:t>Himelhoch</w:t>
      </w:r>
      <w:proofErr w:type="spellEnd"/>
      <w:r w:rsidRPr="00E75F02">
        <w:t xml:space="preserve"> et al. (1997) did research that examine the factors that predict persistence for African American students attending </w:t>
      </w:r>
      <w:r w:rsidR="00703972" w:rsidRPr="00E75F02">
        <w:t>PWI</w:t>
      </w:r>
      <w:r w:rsidR="008218BC" w:rsidRPr="00E75F02">
        <w:t>s</w:t>
      </w:r>
      <w:r w:rsidRPr="00E75F02">
        <w:t xml:space="preserve">. </w:t>
      </w:r>
      <w:proofErr w:type="spellStart"/>
      <w:r w:rsidRPr="00E75F02">
        <w:t>Himelhoch</w:t>
      </w:r>
      <w:proofErr w:type="spellEnd"/>
      <w:r w:rsidRPr="00E75F02">
        <w:t xml:space="preserve"> study suggested that faculty mentoring was a significant factor for African American students’ persistence at </w:t>
      </w:r>
      <w:r w:rsidR="00703972" w:rsidRPr="00E75F02">
        <w:t>PWIs</w:t>
      </w:r>
      <w:r w:rsidRPr="00E75F02">
        <w:t xml:space="preserve">. Faison (1996) study showed the effects of mentoring African American students. Mentoring is crucial for African American students’ well-being and over persistence at </w:t>
      </w:r>
      <w:r w:rsidR="008218BC" w:rsidRPr="00E75F02">
        <w:t>PWIs</w:t>
      </w:r>
      <w:r w:rsidRPr="00E75F02">
        <w:t>. Gonz</w:t>
      </w:r>
      <w:r w:rsidR="00E57420" w:rsidRPr="00E75F02">
        <w:t>á</w:t>
      </w:r>
      <w:r w:rsidRPr="00E75F02">
        <w:t>le</w:t>
      </w:r>
      <w:r w:rsidR="00E57420" w:rsidRPr="00E75F02">
        <w:t>z</w:t>
      </w:r>
      <w:r w:rsidRPr="00E75F02">
        <w:t xml:space="preserve"> </w:t>
      </w:r>
      <w:r w:rsidR="00E57420" w:rsidRPr="00E75F02">
        <w:t>and</w:t>
      </w:r>
      <w:r w:rsidRPr="00E75F02">
        <w:t xml:space="preserve"> Meling (2018) examined the effectiveness of faculty -student relationships as it relates to student persistence. Faculty and student interaction are predictors of student commitment and persistence. </w:t>
      </w:r>
    </w:p>
    <w:p w14:paraId="0DFB6D2D" w14:textId="12A2C7AE" w:rsidR="008A6431" w:rsidRPr="00E75F02" w:rsidRDefault="00E06D51" w:rsidP="004A6CA3">
      <w:pPr>
        <w:spacing w:after="0"/>
      </w:pPr>
      <w:proofErr w:type="spellStart"/>
      <w:r w:rsidRPr="00E75F02">
        <w:t>Anumba</w:t>
      </w:r>
      <w:proofErr w:type="spellEnd"/>
      <w:r w:rsidRPr="00E75F02">
        <w:t xml:space="preserve"> (2015) qual</w:t>
      </w:r>
      <w:r w:rsidR="005F1B08" w:rsidRPr="00E75F02">
        <w:t xml:space="preserve">itative research explored the experiences of African American </w:t>
      </w:r>
      <w:r w:rsidR="00C367EE" w:rsidRPr="00E75F02">
        <w:t>males’</w:t>
      </w:r>
      <w:r w:rsidR="005F1B08" w:rsidRPr="00E75F02">
        <w:t xml:space="preserve"> persistence. </w:t>
      </w:r>
      <w:proofErr w:type="spellStart"/>
      <w:r w:rsidR="00B85F9A" w:rsidRPr="00E75F02">
        <w:t>A</w:t>
      </w:r>
      <w:r w:rsidR="009B79CF" w:rsidRPr="00E75F02">
        <w:t>numba</w:t>
      </w:r>
      <w:proofErr w:type="spellEnd"/>
      <w:r w:rsidR="009B79CF" w:rsidRPr="00E75F02">
        <w:t xml:space="preserve"> research showed that support fro</w:t>
      </w:r>
      <w:r w:rsidR="003774A8" w:rsidRPr="00E75F02">
        <w:t>m</w:t>
      </w:r>
      <w:r w:rsidR="009B79CF" w:rsidRPr="00E75F02">
        <w:t xml:space="preserve"> peers, teachers, and community members were important factors for the persistence of African American males. </w:t>
      </w:r>
      <w:proofErr w:type="spellStart"/>
      <w:r w:rsidR="00E25C79" w:rsidRPr="00E75F02">
        <w:t>Anumb</w:t>
      </w:r>
      <w:r w:rsidR="00702A5A" w:rsidRPr="00E75F02">
        <w:t>a</w:t>
      </w:r>
      <w:proofErr w:type="spellEnd"/>
      <w:r w:rsidR="00702A5A" w:rsidRPr="00E75F02">
        <w:t xml:space="preserve"> research did not focus on African Americans at </w:t>
      </w:r>
      <w:r w:rsidR="00517BA3" w:rsidRPr="00E75F02">
        <w:t>Predominantly</w:t>
      </w:r>
      <w:r w:rsidR="00702A5A" w:rsidRPr="00E75F02">
        <w:t xml:space="preserve"> White </w:t>
      </w:r>
      <w:r w:rsidR="00702A5A" w:rsidRPr="00E75F02">
        <w:lastRenderedPageBreak/>
        <w:t xml:space="preserve">institutions. </w:t>
      </w:r>
      <w:proofErr w:type="spellStart"/>
      <w:r w:rsidR="00966B8B" w:rsidRPr="00E75F02">
        <w:t>Anumba</w:t>
      </w:r>
      <w:proofErr w:type="spellEnd"/>
      <w:r w:rsidR="00966B8B" w:rsidRPr="00E75F02">
        <w:t xml:space="preserve"> </w:t>
      </w:r>
      <w:r w:rsidR="00702A5A" w:rsidRPr="00E75F02">
        <w:t xml:space="preserve">research </w:t>
      </w:r>
      <w:r w:rsidR="001578FE" w:rsidRPr="00E75F02">
        <w:t>had a s</w:t>
      </w:r>
      <w:r w:rsidR="005A775D" w:rsidRPr="00E75F02">
        <w:t>ample of 8</w:t>
      </w:r>
      <w:r w:rsidR="00702A5A" w:rsidRPr="00E75F02">
        <w:t xml:space="preserve"> African American males </w:t>
      </w:r>
      <w:r w:rsidR="00490BCF" w:rsidRPr="00E75F02">
        <w:t>college students.</w:t>
      </w:r>
    </w:p>
    <w:p w14:paraId="3C57D3FA" w14:textId="72D3B498" w:rsidR="003557ED" w:rsidRPr="00E75F02" w:rsidRDefault="003557ED" w:rsidP="004A6CA3">
      <w:pPr>
        <w:pStyle w:val="Heading3"/>
      </w:pPr>
      <w:bookmarkStart w:id="206" w:name="_Toc171694931"/>
      <w:r w:rsidRPr="00E75F02">
        <w:t>Self-</w:t>
      </w:r>
      <w:r w:rsidR="00814130" w:rsidRPr="00E75F02">
        <w:t>e</w:t>
      </w:r>
      <w:r w:rsidRPr="00E75F02">
        <w:t>fficacy</w:t>
      </w:r>
      <w:bookmarkEnd w:id="206"/>
    </w:p>
    <w:p w14:paraId="50FB61D6" w14:textId="2164B2E9" w:rsidR="00941AB7" w:rsidRPr="00E75F02" w:rsidRDefault="003557ED" w:rsidP="004A6CA3">
      <w:pPr>
        <w:spacing w:after="0"/>
      </w:pPr>
      <w:r w:rsidRPr="00E75F02">
        <w:t xml:space="preserve">Self-efficacy is the experience of success, that others believe in you and being and role models (Tinto, 2017). A </w:t>
      </w:r>
      <w:r w:rsidR="005578F0" w:rsidRPr="00E75F02">
        <w:t>person’s</w:t>
      </w:r>
      <w:r w:rsidRPr="00E75F02">
        <w:t xml:space="preserve"> belief in the ability to succeed in specific situations or tasks. </w:t>
      </w:r>
      <w:r w:rsidR="009B0535" w:rsidRPr="00E75F02">
        <w:t>Self-efficacy is how a person sees themselves from their experiences and interactions with others. Having a sense of self efficacy influences how a person addresses tasks and challenges which leads to goal attainment (John, 2019). Same race role models influence academic self-efficacy of African American college students (Pajares, 200</w:t>
      </w:r>
      <w:r w:rsidR="00F6491B" w:rsidRPr="00E75F02">
        <w:t>3</w:t>
      </w:r>
      <w:r w:rsidR="009B0535" w:rsidRPr="00E75F02">
        <w:t>). Self-efficacy beliefs are shaped by personal performance as success in academic increases a person’s self-efficacy. If a student feels confident about their ability to perform academically, they have a high self-efficacy regarding their learning goals (Beatson et al., 202</w:t>
      </w:r>
      <w:r w:rsidR="008301FC" w:rsidRPr="00E75F02">
        <w:t>1</w:t>
      </w:r>
      <w:r w:rsidR="009B0535" w:rsidRPr="00E75F02">
        <w:t>). In contrast, low self-efficacy can impact a student’s motivation to learn. In essence</w:t>
      </w:r>
      <w:r w:rsidR="00BB133C" w:rsidRPr="00E75F02">
        <w:t>,</w:t>
      </w:r>
      <w:r w:rsidR="009B0535" w:rsidRPr="00E75F02">
        <w:t xml:space="preserve"> a student’s self-efficacy influences students’ academic performance, African American students who enter PWIs with a high level of self-efficacy and make internal attributions, upon the first experience of failure, may question their abilities which could result in a negative effect on the academic self-efficacy and academic positive outcomes (van Laar</w:t>
      </w:r>
      <w:r w:rsidR="00E05F23" w:rsidRPr="00E75F02">
        <w:t>,</w:t>
      </w:r>
      <w:r w:rsidR="009B0535" w:rsidRPr="00E75F02">
        <w:t xml:space="preserve"> 2005).</w:t>
      </w:r>
    </w:p>
    <w:p w14:paraId="06CF9C91" w14:textId="245C05CE" w:rsidR="00B80D9C" w:rsidRPr="00E75F02" w:rsidRDefault="0007141D" w:rsidP="004A6CA3">
      <w:pPr>
        <w:spacing w:after="0"/>
      </w:pPr>
      <w:r w:rsidRPr="00E75F02">
        <w:rPr>
          <w:rStyle w:val="Heading4Char"/>
        </w:rPr>
        <w:t>History</w:t>
      </w:r>
      <w:r w:rsidR="007E1210" w:rsidRPr="00E75F02">
        <w:rPr>
          <w:rStyle w:val="Heading4Char"/>
        </w:rPr>
        <w:t xml:space="preserve"> </w:t>
      </w:r>
      <w:r w:rsidRPr="00E75F02">
        <w:rPr>
          <w:rStyle w:val="Heading4Char"/>
        </w:rPr>
        <w:t>of Self-Effic</w:t>
      </w:r>
      <w:r w:rsidR="007E1210" w:rsidRPr="00E75F02">
        <w:rPr>
          <w:rStyle w:val="Heading4Char"/>
        </w:rPr>
        <w:t>acy</w:t>
      </w:r>
      <w:r w:rsidR="00814130" w:rsidRPr="00E75F02">
        <w:rPr>
          <w:rStyle w:val="Heading4Char"/>
        </w:rPr>
        <w:t>.</w:t>
      </w:r>
      <w:r w:rsidR="00814130" w:rsidRPr="00E75F02">
        <w:t xml:space="preserve"> </w:t>
      </w:r>
      <w:r w:rsidR="003557ED" w:rsidRPr="00E75F02">
        <w:t>Bandura</w:t>
      </w:r>
      <w:r w:rsidR="00B36D37" w:rsidRPr="00E75F02">
        <w:t>’s</w:t>
      </w:r>
      <w:r w:rsidR="003557ED" w:rsidRPr="00E75F02">
        <w:t xml:space="preserve"> foundational framework for self-efficacy </w:t>
      </w:r>
      <w:r w:rsidR="00E30EA0" w:rsidRPr="00E75F02">
        <w:t xml:space="preserve">started in 1977 </w:t>
      </w:r>
      <w:r w:rsidR="003557ED" w:rsidRPr="00E75F02">
        <w:t xml:space="preserve">which Bandura stated is the self-perception and belief in a </w:t>
      </w:r>
      <w:r w:rsidR="005578F0" w:rsidRPr="00E75F02">
        <w:t>person’s</w:t>
      </w:r>
      <w:r w:rsidR="003557ED" w:rsidRPr="00E75F02">
        <w:t xml:space="preserve"> own ability and skill to keep their goal. </w:t>
      </w:r>
      <w:r w:rsidR="00F3110D" w:rsidRPr="00E75F02">
        <w:t>Se</w:t>
      </w:r>
      <w:r w:rsidR="008F1369" w:rsidRPr="00E75F02">
        <w:t>lf-</w:t>
      </w:r>
      <w:r w:rsidR="00F3110D" w:rsidRPr="00E75F02">
        <w:t xml:space="preserve">efficacy </w:t>
      </w:r>
      <w:r w:rsidR="00EB427E" w:rsidRPr="00E75F02">
        <w:t>helps a person eng</w:t>
      </w:r>
      <w:r w:rsidR="00F03B27" w:rsidRPr="00E75F02">
        <w:t>age</w:t>
      </w:r>
      <w:r w:rsidR="00343349" w:rsidRPr="00E75F02">
        <w:t>,</w:t>
      </w:r>
      <w:r w:rsidR="009F61DB" w:rsidRPr="00E75F02">
        <w:t xml:space="preserve"> persist</w:t>
      </w:r>
      <w:r w:rsidR="00343349" w:rsidRPr="00E75F02">
        <w:t>, execute</w:t>
      </w:r>
      <w:r w:rsidR="00F03B27" w:rsidRPr="00E75F02">
        <w:t xml:space="preserve"> behaviors</w:t>
      </w:r>
      <w:r w:rsidR="007D2F67" w:rsidRPr="00E75F02">
        <w:t xml:space="preserve">, obstacles, and experiences </w:t>
      </w:r>
      <w:r w:rsidR="00F03B27" w:rsidRPr="00E75F02">
        <w:t>(Bandura, 19</w:t>
      </w:r>
      <w:r w:rsidR="00E30EA0" w:rsidRPr="00E75F02">
        <w:t>97</w:t>
      </w:r>
      <w:r w:rsidR="00F03B27" w:rsidRPr="00E75F02">
        <w:t xml:space="preserve">). </w:t>
      </w:r>
      <w:r w:rsidR="00024A7D" w:rsidRPr="00E75F02">
        <w:t xml:space="preserve">When students have </w:t>
      </w:r>
      <w:r w:rsidR="00AF4BE4" w:rsidRPr="00E75F02">
        <w:t xml:space="preserve">self-efficacy, they can create </w:t>
      </w:r>
      <w:r w:rsidR="00870D89" w:rsidRPr="00E75F02">
        <w:t xml:space="preserve">and manage circumstances in their life. This is important for African </w:t>
      </w:r>
      <w:r w:rsidR="00870D89" w:rsidRPr="00E75F02">
        <w:lastRenderedPageBreak/>
        <w:t>Americ</w:t>
      </w:r>
      <w:r w:rsidR="00F2575D" w:rsidRPr="00E75F02">
        <w:t xml:space="preserve">an students to help with having confidence and self -worth </w:t>
      </w:r>
      <w:r w:rsidR="007D1654" w:rsidRPr="00E75F02">
        <w:t xml:space="preserve">in situations that arise </w:t>
      </w:r>
      <w:r w:rsidR="001F7C95" w:rsidRPr="00E75F02">
        <w:t>W</w:t>
      </w:r>
      <w:r w:rsidR="007D1654" w:rsidRPr="00E75F02">
        <w:t xml:space="preserve">hite attending </w:t>
      </w:r>
      <w:r w:rsidR="008218BC" w:rsidRPr="00E75F02">
        <w:t>PWIs</w:t>
      </w:r>
      <w:r w:rsidR="007D1654" w:rsidRPr="00E75F02">
        <w:t xml:space="preserve">. </w:t>
      </w:r>
      <w:r w:rsidR="00CD5433" w:rsidRPr="00E75F02">
        <w:t>Whiting (2009)</w:t>
      </w:r>
      <w:r w:rsidR="00EF40A5" w:rsidRPr="00E75F02">
        <w:t xml:space="preserve"> states the importance of </w:t>
      </w:r>
      <w:r w:rsidR="00C6332A" w:rsidRPr="00E75F02">
        <w:t>the</w:t>
      </w:r>
      <w:r w:rsidR="00644498" w:rsidRPr="00E75F02">
        <w:t xml:space="preserve"> perception of </w:t>
      </w:r>
      <w:r w:rsidR="00EF40A5" w:rsidRPr="00E75F02">
        <w:t xml:space="preserve">African Americans </w:t>
      </w:r>
      <w:r w:rsidR="00C6332A" w:rsidRPr="00E75F02">
        <w:t>students</w:t>
      </w:r>
      <w:r w:rsidR="00644498" w:rsidRPr="00E75F02">
        <w:t xml:space="preserve"> to see themselves as </w:t>
      </w:r>
      <w:r w:rsidR="00A77569" w:rsidRPr="00E75F02">
        <w:t xml:space="preserve">leaders to help with </w:t>
      </w:r>
      <w:r w:rsidR="00F15A32" w:rsidRPr="00E75F02">
        <w:t>their</w:t>
      </w:r>
      <w:r w:rsidR="00A77569" w:rsidRPr="00E75F02">
        <w:t xml:space="preserve"> self -confidence and achievement.</w:t>
      </w:r>
      <w:r w:rsidR="001061EE" w:rsidRPr="00E75F02">
        <w:t xml:space="preserve"> </w:t>
      </w:r>
    </w:p>
    <w:p w14:paraId="7AB8BEB0" w14:textId="06D239E5" w:rsidR="00350374" w:rsidRPr="00E75F02" w:rsidRDefault="00193834" w:rsidP="004A6CA3">
      <w:pPr>
        <w:spacing w:after="0"/>
      </w:pPr>
      <w:r w:rsidRPr="00E75F02">
        <w:rPr>
          <w:rStyle w:val="Heading4Char"/>
        </w:rPr>
        <w:t>Current Studies of Self-Efficacy</w:t>
      </w:r>
      <w:r w:rsidR="00C55CAD" w:rsidRPr="00E75F02">
        <w:rPr>
          <w:rStyle w:val="Heading4Char"/>
        </w:rPr>
        <w:t xml:space="preserve"> in African American Students</w:t>
      </w:r>
      <w:r w:rsidR="00814130" w:rsidRPr="00E75F02">
        <w:rPr>
          <w:rStyle w:val="Heading4Char"/>
        </w:rPr>
        <w:t>.</w:t>
      </w:r>
      <w:r w:rsidR="00814130" w:rsidRPr="00E75F02">
        <w:t xml:space="preserve"> </w:t>
      </w:r>
      <w:r w:rsidR="00F10388" w:rsidRPr="00E75F02">
        <w:t xml:space="preserve">Robertson </w:t>
      </w:r>
      <w:r w:rsidR="00E05F23" w:rsidRPr="00E75F02">
        <w:t>and</w:t>
      </w:r>
      <w:r w:rsidR="00F10388" w:rsidRPr="00E75F02">
        <w:t xml:space="preserve"> Chaney (2017) researched </w:t>
      </w:r>
      <w:r w:rsidR="00405E61" w:rsidRPr="00E75F02">
        <w:t xml:space="preserve">the experiences of African American males attending </w:t>
      </w:r>
      <w:r w:rsidR="00EA1C78" w:rsidRPr="00E75F02">
        <w:t>PWIs</w:t>
      </w:r>
      <w:r w:rsidR="00DF12C3" w:rsidRPr="00E75F02">
        <w:t xml:space="preserve">. </w:t>
      </w:r>
      <w:r w:rsidR="00580355" w:rsidRPr="00E75F02">
        <w:t>Robertson</w:t>
      </w:r>
      <w:r w:rsidR="00DF12C3" w:rsidRPr="00E75F02">
        <w:t xml:space="preserve"> </w:t>
      </w:r>
      <w:r w:rsidR="00580355" w:rsidRPr="00E75F02">
        <w:t>&amp; Chaney</w:t>
      </w:r>
      <w:r w:rsidR="00DF12C3" w:rsidRPr="00E75F02">
        <w:t xml:space="preserve"> </w:t>
      </w:r>
      <w:r w:rsidR="00C26736" w:rsidRPr="00E75F02">
        <w:t xml:space="preserve">examined factors that fostered a positive campus environment and </w:t>
      </w:r>
      <w:r w:rsidR="003E470B" w:rsidRPr="00E75F02">
        <w:t xml:space="preserve">academic experience by looking at racism and </w:t>
      </w:r>
      <w:r w:rsidR="00580355" w:rsidRPr="00E75F02">
        <w:t>microaggression and</w:t>
      </w:r>
      <w:r w:rsidR="00A374D9" w:rsidRPr="00E75F02">
        <w:t xml:space="preserve"> African American experiences</w:t>
      </w:r>
      <w:r w:rsidR="009A5722" w:rsidRPr="00E75F02">
        <w:t xml:space="preserve"> at </w:t>
      </w:r>
      <w:r w:rsidR="00EA1C78" w:rsidRPr="00E75F02">
        <w:t>PWIs</w:t>
      </w:r>
      <w:r w:rsidR="009A5722" w:rsidRPr="00E75F02">
        <w:t>. Ro</w:t>
      </w:r>
      <w:r w:rsidR="00580355" w:rsidRPr="00E75F02">
        <w:t xml:space="preserve">bertson </w:t>
      </w:r>
      <w:r w:rsidR="00E05F23" w:rsidRPr="00E75F02">
        <w:t>and</w:t>
      </w:r>
      <w:r w:rsidR="00580355" w:rsidRPr="00E75F02">
        <w:t xml:space="preserve"> Chaney (2017) </w:t>
      </w:r>
      <w:r w:rsidR="00CF498E" w:rsidRPr="00E75F02">
        <w:t xml:space="preserve">researched showed that </w:t>
      </w:r>
      <w:r w:rsidR="007C5D54" w:rsidRPr="00E75F02">
        <w:t>African American males experience</w:t>
      </w:r>
      <w:r w:rsidR="00C77577" w:rsidRPr="00E75F02">
        <w:t xml:space="preserve"> was not significantly important </w:t>
      </w:r>
      <w:r w:rsidR="00B31BD5" w:rsidRPr="00E75F02">
        <w:t>relating to the lack of African American classes, faculty not en</w:t>
      </w:r>
      <w:r w:rsidR="0039221B" w:rsidRPr="00E75F02">
        <w:t>gaging</w:t>
      </w:r>
      <w:r w:rsidR="00B4289F" w:rsidRPr="00E75F02">
        <w:t xml:space="preserve"> </w:t>
      </w:r>
      <w:r w:rsidR="003901BB" w:rsidRPr="00E75F02">
        <w:t>as it relates to African American studies, and no mentorship for African American males. This study was limited as it only looked at African American males</w:t>
      </w:r>
      <w:r w:rsidR="000D461B" w:rsidRPr="00E75F02">
        <w:t xml:space="preserve"> </w:t>
      </w:r>
      <w:r w:rsidR="0018029D" w:rsidRPr="00E75F02">
        <w:t xml:space="preserve">at one </w:t>
      </w:r>
      <w:r w:rsidR="00EA1C78" w:rsidRPr="00E75F02">
        <w:t>PWI</w:t>
      </w:r>
      <w:r w:rsidR="0018029D" w:rsidRPr="00E75F02">
        <w:t xml:space="preserve"> </w:t>
      </w:r>
      <w:r w:rsidR="00036CDB" w:rsidRPr="00E75F02">
        <w:t>in a small sample</w:t>
      </w:r>
      <w:r w:rsidR="00B9408D" w:rsidRPr="00E75F02">
        <w:t>.</w:t>
      </w:r>
      <w:r w:rsidR="00523145" w:rsidRPr="00E75F02">
        <w:t xml:space="preserve"> </w:t>
      </w:r>
      <w:r w:rsidR="007C2EB4" w:rsidRPr="00E75F02">
        <w:t xml:space="preserve">Regis </w:t>
      </w:r>
      <w:r w:rsidR="00473A36" w:rsidRPr="00E75F02">
        <w:t>(</w:t>
      </w:r>
      <w:r w:rsidR="007C2EB4" w:rsidRPr="00E75F02">
        <w:t>2019</w:t>
      </w:r>
      <w:r w:rsidR="00473A36" w:rsidRPr="00E75F02">
        <w:t>)</w:t>
      </w:r>
      <w:r w:rsidR="009E77A7" w:rsidRPr="00E75F02">
        <w:t xml:space="preserve"> study </w:t>
      </w:r>
      <w:r w:rsidR="000B106E" w:rsidRPr="00E75F02">
        <w:t>shows ho</w:t>
      </w:r>
      <w:r w:rsidR="00C85D13" w:rsidRPr="00E75F02">
        <w:t xml:space="preserve">w student </w:t>
      </w:r>
      <w:r w:rsidR="00126671" w:rsidRPr="00E75F02">
        <w:t>engagement,</w:t>
      </w:r>
      <w:r w:rsidR="00C85D13" w:rsidRPr="00E75F02">
        <w:t xml:space="preserve"> self-efficacy, </w:t>
      </w:r>
      <w:r w:rsidR="00126671" w:rsidRPr="00E75F02">
        <w:t>and mentoring are related to retention of students at PWIs.</w:t>
      </w:r>
      <w:r w:rsidR="009874C8" w:rsidRPr="00E75F02">
        <w:t xml:space="preserve"> </w:t>
      </w:r>
      <w:r w:rsidR="002F7B4F" w:rsidRPr="00E75F02">
        <w:t xml:space="preserve">This </w:t>
      </w:r>
      <w:r w:rsidR="00170D41" w:rsidRPr="00E75F02">
        <w:t>r</w:t>
      </w:r>
      <w:r w:rsidR="002F7B4F" w:rsidRPr="00E75F02">
        <w:t xml:space="preserve">esearch </w:t>
      </w:r>
      <w:r w:rsidR="003B2C01" w:rsidRPr="00E75F02">
        <w:t>studied African American males a</w:t>
      </w:r>
      <w:r w:rsidR="00A32D22" w:rsidRPr="00E75F02">
        <w:t>nd</w:t>
      </w:r>
      <w:r w:rsidR="002F7B4F" w:rsidRPr="00E75F02">
        <w:t xml:space="preserve"> the relationship between self-efficacy, student engagement, mentoring, and retention of undergraduate</w:t>
      </w:r>
      <w:r w:rsidR="00A32D22" w:rsidRPr="00E75F02">
        <w:t>s</w:t>
      </w:r>
      <w:r w:rsidR="002F7B4F" w:rsidRPr="00E75F02">
        <w:t xml:space="preserve"> at a PWI.</w:t>
      </w:r>
      <w:r w:rsidR="004A59EE" w:rsidRPr="00E75F02">
        <w:t xml:space="preserve"> </w:t>
      </w:r>
      <w:r w:rsidR="008D7EC0" w:rsidRPr="00E75F02">
        <w:t xml:space="preserve">This study </w:t>
      </w:r>
      <w:r w:rsidR="00D12059" w:rsidRPr="00E75F02">
        <w:t xml:space="preserve">used </w:t>
      </w:r>
      <w:r w:rsidR="008D7EC0" w:rsidRPr="00E75F02">
        <w:t xml:space="preserve">a web-based survey on perceptions of self-efficacy, engagement, mentoring, and retention. </w:t>
      </w:r>
    </w:p>
    <w:p w14:paraId="1CF63F50" w14:textId="77777777" w:rsidR="001E45C0" w:rsidRPr="00E75F02" w:rsidRDefault="003557ED" w:rsidP="004A6CA3">
      <w:pPr>
        <w:pStyle w:val="Heading3"/>
      </w:pPr>
      <w:bookmarkStart w:id="207" w:name="_Toc171694932"/>
      <w:r w:rsidRPr="00E75F02">
        <w:t>Sense of Belonging</w:t>
      </w:r>
      <w:bookmarkEnd w:id="207"/>
    </w:p>
    <w:p w14:paraId="68E32221" w14:textId="79F6493D" w:rsidR="00705FEF" w:rsidRPr="00E75F02" w:rsidRDefault="004D14DD" w:rsidP="004A6CA3">
      <w:pPr>
        <w:spacing w:after="0"/>
        <w:rPr>
          <w:b/>
          <w:bCs/>
        </w:rPr>
      </w:pPr>
      <w:r w:rsidRPr="00E75F02">
        <w:t xml:space="preserve">One of the key elements to academic success and student retention is a sense of belonging. African American students that attend PWIs stated their campus was not </w:t>
      </w:r>
      <w:r w:rsidR="00705FEF" w:rsidRPr="00E75F02">
        <w:t xml:space="preserve">friendly and welcoming (Kane, 2019). </w:t>
      </w:r>
      <w:proofErr w:type="spellStart"/>
      <w:r w:rsidR="00705FEF" w:rsidRPr="00E75F02">
        <w:t>Museus</w:t>
      </w:r>
      <w:proofErr w:type="spellEnd"/>
      <w:r w:rsidR="00705FEF" w:rsidRPr="00E75F02">
        <w:t xml:space="preserve"> et al. (2018) conducted a study at a PWI on the east coast that showed White peers have a higher sense of belonging that African </w:t>
      </w:r>
      <w:r w:rsidR="00705FEF" w:rsidRPr="00E75F02">
        <w:lastRenderedPageBreak/>
        <w:t xml:space="preserve">American at the same institution. This study examined racial difference and experiences of White students and African American students. White students have a higher sense of belonging than African American students on a diverse campus. Relationships help African American students sense of belonging and can affect their academics and social experience. </w:t>
      </w:r>
    </w:p>
    <w:p w14:paraId="65808859" w14:textId="486C0157" w:rsidR="002967AB" w:rsidRPr="00E75F02" w:rsidRDefault="003557ED" w:rsidP="004A6CA3">
      <w:pPr>
        <w:spacing w:after="0"/>
      </w:pPr>
      <w:r w:rsidRPr="00E75F02">
        <w:t xml:space="preserve">Students should see themselves as members of their community of students. Sense of belonging increases when students’ participation is valued, and students share common interest. Sense of belonging drives student motivation to persist within the institution and engages others to persist (Brooms, 2019). Race impacts the sense of belonging of African American students at </w:t>
      </w:r>
      <w:r w:rsidR="00EC5E3A" w:rsidRPr="00E75F02">
        <w:t>PWIs</w:t>
      </w:r>
      <w:r w:rsidR="002E6830" w:rsidRPr="00E75F02">
        <w:t xml:space="preserve"> </w:t>
      </w:r>
      <w:r w:rsidRPr="00E75F02">
        <w:t>(Kane, 2019). The experiences of African American students resulted in a struggle to develop a sense of belonging (Hunn, 2014). Interaction between peers and faculty has an impact on a student</w:t>
      </w:r>
      <w:r w:rsidR="009C76EC" w:rsidRPr="00E75F02">
        <w:t>’s</w:t>
      </w:r>
      <w:r w:rsidRPr="00E75F02">
        <w:t xml:space="preserve"> sense of belonging. Booker (2016) stated that peer and faculty engagement is important for the sense of belonging for African American students.</w:t>
      </w:r>
    </w:p>
    <w:p w14:paraId="29B9633C" w14:textId="28267831" w:rsidR="007A0390" w:rsidRPr="00E75F02" w:rsidRDefault="00443FF5" w:rsidP="004A6CA3">
      <w:pPr>
        <w:spacing w:after="0"/>
      </w:pPr>
      <w:r w:rsidRPr="00E75F02">
        <w:t>Guiffrida</w:t>
      </w:r>
      <w:r w:rsidR="0026415D" w:rsidRPr="00E75F02">
        <w:t xml:space="preserve"> (2005)</w:t>
      </w:r>
      <w:r w:rsidRPr="00E75F02">
        <w:t xml:space="preserve"> conducted a </w:t>
      </w:r>
      <w:r w:rsidR="001C36EF" w:rsidRPr="00E75F02">
        <w:t xml:space="preserve">qualitative study that examined student -faculty relationships. </w:t>
      </w:r>
      <w:r w:rsidR="00914624" w:rsidRPr="00E75F02">
        <w:t xml:space="preserve">This study involved </w:t>
      </w:r>
      <w:r w:rsidR="007A5B76" w:rsidRPr="00E75F02">
        <w:t xml:space="preserve">nineteen </w:t>
      </w:r>
      <w:r w:rsidR="00914624" w:rsidRPr="00E75F02">
        <w:t xml:space="preserve">undergraduate students that attended a </w:t>
      </w:r>
      <w:r w:rsidR="00894E6F" w:rsidRPr="00E75F02">
        <w:t xml:space="preserve">PWI </w:t>
      </w:r>
      <w:r w:rsidR="0064305F" w:rsidRPr="00E75F02">
        <w:t xml:space="preserve">in the Northeastern Region. </w:t>
      </w:r>
      <w:r w:rsidR="00C55FAF" w:rsidRPr="00E75F02">
        <w:t>Guiffrida (2005)</w:t>
      </w:r>
      <w:r w:rsidR="005A2D9D" w:rsidRPr="00E75F02">
        <w:t xml:space="preserve"> </w:t>
      </w:r>
      <w:r w:rsidR="002D5741" w:rsidRPr="00E75F02">
        <w:t xml:space="preserve">researched used </w:t>
      </w:r>
      <w:r w:rsidR="00650642" w:rsidRPr="00E75F02">
        <w:t xml:space="preserve">high achieving </w:t>
      </w:r>
      <w:r w:rsidR="002D5741" w:rsidRPr="00E75F02">
        <w:t>African American students</w:t>
      </w:r>
      <w:r w:rsidR="00650642" w:rsidRPr="00E75F02">
        <w:t xml:space="preserve"> </w:t>
      </w:r>
      <w:r w:rsidR="00BD12A1" w:rsidRPr="00E75F02">
        <w:t xml:space="preserve">Guiffrida research showed that </w:t>
      </w:r>
      <w:r w:rsidR="00455A27" w:rsidRPr="00E75F02">
        <w:t xml:space="preserve">African American students that attended this </w:t>
      </w:r>
      <w:r w:rsidR="009276FD" w:rsidRPr="00E75F02">
        <w:t>PWI</w:t>
      </w:r>
      <w:r w:rsidR="00283D87" w:rsidRPr="00E75F02">
        <w:t xml:space="preserve"> had less faculty contact </w:t>
      </w:r>
      <w:r w:rsidR="00A94634" w:rsidRPr="00E75F02">
        <w:t xml:space="preserve">and engagement in academic than White students. </w:t>
      </w:r>
      <w:r w:rsidR="00AC43D2" w:rsidRPr="00E75F02">
        <w:t xml:space="preserve">Guiffrida research also showed that </w:t>
      </w:r>
      <w:r w:rsidR="0050770D" w:rsidRPr="00E75F02">
        <w:t xml:space="preserve">African American students had difficulty with building positive relationships with White faculty. </w:t>
      </w:r>
    </w:p>
    <w:p w14:paraId="6ABE421C" w14:textId="4C250D45" w:rsidR="00443FF5" w:rsidRPr="00E75F02" w:rsidRDefault="00C07293" w:rsidP="004A6CA3">
      <w:pPr>
        <w:spacing w:after="0"/>
      </w:pPr>
      <w:r w:rsidRPr="00E75F02">
        <w:t xml:space="preserve">Tinto (2017) </w:t>
      </w:r>
      <w:r w:rsidR="00665892" w:rsidRPr="00E75F02">
        <w:t xml:space="preserve">model shows that sense of belonging is important to students. </w:t>
      </w:r>
      <w:r w:rsidR="00F3683E" w:rsidRPr="00E75F02">
        <w:t xml:space="preserve">It is crucial for African American students to </w:t>
      </w:r>
      <w:r w:rsidR="00962E6A" w:rsidRPr="00E75F02">
        <w:t xml:space="preserve">connect with other African American students </w:t>
      </w:r>
      <w:r w:rsidR="00294AD7" w:rsidRPr="00E75F02">
        <w:lastRenderedPageBreak/>
        <w:t>which helps to increase self-efficacy (Gui</w:t>
      </w:r>
      <w:r w:rsidR="00124993" w:rsidRPr="00E75F02">
        <w:t xml:space="preserve">ffrida, 2005). </w:t>
      </w:r>
      <w:r w:rsidR="006C68EB" w:rsidRPr="00E75F02">
        <w:t xml:space="preserve">Guiffrida </w:t>
      </w:r>
      <w:r w:rsidR="00E05F23" w:rsidRPr="00E75F02">
        <w:t>and</w:t>
      </w:r>
      <w:r w:rsidR="006C68EB" w:rsidRPr="00E75F02">
        <w:t xml:space="preserve"> Douthit (</w:t>
      </w:r>
      <w:r w:rsidR="00700882" w:rsidRPr="00E75F02">
        <w:t>2010) research</w:t>
      </w:r>
      <w:r w:rsidR="00B945A1" w:rsidRPr="00E75F02">
        <w:t xml:space="preserve"> </w:t>
      </w:r>
      <w:r w:rsidR="000F0E9A" w:rsidRPr="00E75F02">
        <w:t>show</w:t>
      </w:r>
      <w:r w:rsidR="00B945A1" w:rsidRPr="00E75F02">
        <w:t xml:space="preserve"> that </w:t>
      </w:r>
      <w:r w:rsidR="0033640A" w:rsidRPr="00E75F02">
        <w:t>student -faculty relationships that are positive</w:t>
      </w:r>
      <w:r w:rsidR="000D6664" w:rsidRPr="00E75F02">
        <w:t xml:space="preserve"> </w:t>
      </w:r>
      <w:r w:rsidR="00E30339" w:rsidRPr="00E75F02">
        <w:t>result</w:t>
      </w:r>
      <w:r w:rsidR="000D6664" w:rsidRPr="00E75F02">
        <w:t xml:space="preserve"> in high satisfaction with colle</w:t>
      </w:r>
      <w:r w:rsidR="00E30339" w:rsidRPr="00E75F02">
        <w:t>ge</w:t>
      </w:r>
      <w:r w:rsidR="000D6664" w:rsidRPr="00E75F02">
        <w:t>,</w:t>
      </w:r>
      <w:r w:rsidR="00E30339" w:rsidRPr="00E75F02">
        <w:t xml:space="preserve"> retention, and academic success.</w:t>
      </w:r>
      <w:r w:rsidR="00542773" w:rsidRPr="00E75F02">
        <w:t xml:space="preserve"> African American </w:t>
      </w:r>
      <w:r w:rsidR="003A5B06" w:rsidRPr="00E75F02">
        <w:t xml:space="preserve">students </w:t>
      </w:r>
      <w:r w:rsidR="00C162D7" w:rsidRPr="00E75F02">
        <w:t xml:space="preserve">do not </w:t>
      </w:r>
      <w:r w:rsidR="00C60B67" w:rsidRPr="00E75F02">
        <w:t>see</w:t>
      </w:r>
      <w:r w:rsidR="003A5B06" w:rsidRPr="00E75F02">
        <w:t xml:space="preserve"> White faculty </w:t>
      </w:r>
      <w:r w:rsidR="00C60B67" w:rsidRPr="00E75F02">
        <w:t xml:space="preserve">as role </w:t>
      </w:r>
      <w:r w:rsidR="00F6487E" w:rsidRPr="00E75F02">
        <w:t>models</w:t>
      </w:r>
      <w:r w:rsidR="00C60B67" w:rsidRPr="00E75F02">
        <w:t xml:space="preserve"> and feels that White faculty are </w:t>
      </w:r>
      <w:r w:rsidR="00F6487E" w:rsidRPr="00E75F02">
        <w:t xml:space="preserve">culturally </w:t>
      </w:r>
      <w:r w:rsidR="007A0390" w:rsidRPr="00E75F02">
        <w:t>insensitive (</w:t>
      </w:r>
      <w:r w:rsidR="00F06C3A" w:rsidRPr="00E75F02">
        <w:t>Guiffrida &amp; Douthit, 2010).</w:t>
      </w:r>
    </w:p>
    <w:p w14:paraId="3EAEFA03" w14:textId="18B859B2" w:rsidR="00070092" w:rsidRPr="00E75F02" w:rsidRDefault="003557ED" w:rsidP="004A6CA3">
      <w:pPr>
        <w:spacing w:after="0"/>
      </w:pPr>
      <w:r w:rsidRPr="00E75F02">
        <w:t>Griffith et al</w:t>
      </w:r>
      <w:r w:rsidR="00E05F23" w:rsidRPr="00E75F02">
        <w:t>.</w:t>
      </w:r>
      <w:r w:rsidRPr="00E75F02">
        <w:t xml:space="preserve"> (2017) study showed that mentors help with sense of belonging by increasing the sense of acceptance and support. Sense of belonging can filter outside of the classroom. </w:t>
      </w:r>
      <w:r w:rsidR="00D80BC0" w:rsidRPr="00E75F02">
        <w:t>Gloria et a</w:t>
      </w:r>
      <w:r w:rsidR="000D4B71" w:rsidRPr="00E75F02">
        <w:t xml:space="preserve">l. (1999) conducted </w:t>
      </w:r>
      <w:r w:rsidR="009D7BCE" w:rsidRPr="00E75F02">
        <w:t>research</w:t>
      </w:r>
      <w:r w:rsidR="000D4B71" w:rsidRPr="00E75F02">
        <w:t xml:space="preserve"> that addressed </w:t>
      </w:r>
      <w:r w:rsidR="004F0EA6" w:rsidRPr="00E75F02">
        <w:t>social and environmental issues that affect</w:t>
      </w:r>
      <w:r w:rsidR="009D7BCE" w:rsidRPr="00E75F02">
        <w:t xml:space="preserve"> the persistence of</w:t>
      </w:r>
      <w:r w:rsidR="004F0EA6" w:rsidRPr="00E75F02">
        <w:t xml:space="preserve"> African American students that attend</w:t>
      </w:r>
      <w:r w:rsidR="00054E23" w:rsidRPr="00E75F02">
        <w:t xml:space="preserve"> a </w:t>
      </w:r>
      <w:r w:rsidR="009276FD" w:rsidRPr="00E75F02">
        <w:t>PWI</w:t>
      </w:r>
      <w:r w:rsidR="00054E23" w:rsidRPr="00E75F02">
        <w:t xml:space="preserve">. Gloria et al., research </w:t>
      </w:r>
      <w:r w:rsidR="005E3A6A" w:rsidRPr="00E75F02">
        <w:t xml:space="preserve">was done at a large </w:t>
      </w:r>
      <w:r w:rsidR="00EC5E3A" w:rsidRPr="00E75F02">
        <w:t>PWIs</w:t>
      </w:r>
      <w:r w:rsidR="00C9183C" w:rsidRPr="00E75F02">
        <w:t xml:space="preserve"> </w:t>
      </w:r>
      <w:r w:rsidR="008114E9" w:rsidRPr="00E75F02">
        <w:t>that had only 2.9</w:t>
      </w:r>
      <w:r w:rsidR="0009751C" w:rsidRPr="00E75F02">
        <w:t xml:space="preserve">% of African Americans in the student population. </w:t>
      </w:r>
      <w:r w:rsidR="00C21CF9" w:rsidRPr="00E75F02">
        <w:t>Gloria et al</w:t>
      </w:r>
      <w:r w:rsidR="007B3441" w:rsidRPr="00E75F02">
        <w:t xml:space="preserve">. (1999) research supports that </w:t>
      </w:r>
      <w:r w:rsidR="00601626" w:rsidRPr="00E75F02">
        <w:t>social support and university</w:t>
      </w:r>
      <w:r w:rsidR="00A03EA9" w:rsidRPr="00E75F02">
        <w:t xml:space="preserve"> environment </w:t>
      </w:r>
      <w:r w:rsidR="00601626" w:rsidRPr="00E75F02">
        <w:t xml:space="preserve">contribute to </w:t>
      </w:r>
      <w:r w:rsidR="00A9700A" w:rsidRPr="00E75F02">
        <w:t>higher persistence</w:t>
      </w:r>
      <w:r w:rsidR="00664E4D" w:rsidRPr="00E75F02">
        <w:t xml:space="preserve">. </w:t>
      </w:r>
      <w:r w:rsidR="00236F0E" w:rsidRPr="00E75F02">
        <w:t xml:space="preserve">The </w:t>
      </w:r>
      <w:r w:rsidR="00CD3C38" w:rsidRPr="00E75F02">
        <w:t xml:space="preserve">African American </w:t>
      </w:r>
      <w:r w:rsidR="00236F0E" w:rsidRPr="00E75F02">
        <w:t xml:space="preserve">students in this </w:t>
      </w:r>
      <w:r w:rsidR="00195DBA" w:rsidRPr="00E75F02">
        <w:t>research viewed</w:t>
      </w:r>
      <w:r w:rsidR="00CD3C38" w:rsidRPr="00E75F02">
        <w:t xml:space="preserve"> their campus environment as being positive</w:t>
      </w:r>
      <w:r w:rsidR="000574DA" w:rsidRPr="00E75F02">
        <w:t xml:space="preserve"> and culturally fit. The social support identified in this research </w:t>
      </w:r>
      <w:r w:rsidR="004A5EAE" w:rsidRPr="00E75F02">
        <w:t>consisted</w:t>
      </w:r>
      <w:r w:rsidR="000574DA" w:rsidRPr="00E75F02">
        <w:t xml:space="preserve"> of </w:t>
      </w:r>
      <w:r w:rsidR="00195DBA" w:rsidRPr="00E75F02">
        <w:t xml:space="preserve">mentors, </w:t>
      </w:r>
      <w:r w:rsidR="004A5EAE" w:rsidRPr="00E75F02">
        <w:t>family and peers</w:t>
      </w:r>
      <w:r w:rsidR="00195DBA" w:rsidRPr="00E75F02">
        <w:t xml:space="preserve"> with mentoring </w:t>
      </w:r>
      <w:r w:rsidR="00CE6685" w:rsidRPr="00E75F02">
        <w:t xml:space="preserve">having the strongest effect on persistence (Gloria et al., 1999). </w:t>
      </w:r>
      <w:r w:rsidR="006078DD" w:rsidRPr="00E75F02">
        <w:t xml:space="preserve">The </w:t>
      </w:r>
      <w:r w:rsidR="00C9183C" w:rsidRPr="00E75F02">
        <w:t>PWI</w:t>
      </w:r>
      <w:r w:rsidR="006078DD" w:rsidRPr="00E75F02">
        <w:t xml:space="preserve"> in this research conducted annual reviews on </w:t>
      </w:r>
      <w:r w:rsidR="00E964E6" w:rsidRPr="00E75F02">
        <w:t xml:space="preserve">the </w:t>
      </w:r>
      <w:r w:rsidR="00BB0D82" w:rsidRPr="00E75F02">
        <w:t>faculty</w:t>
      </w:r>
      <w:r w:rsidR="00E964E6" w:rsidRPr="00E75F02">
        <w:t xml:space="preserve"> to </w:t>
      </w:r>
      <w:r w:rsidR="00BB0D82" w:rsidRPr="00E75F02">
        <w:t xml:space="preserve">recruit and </w:t>
      </w:r>
      <w:r w:rsidR="00221B19" w:rsidRPr="00E75F02">
        <w:t>retain minorities</w:t>
      </w:r>
      <w:r w:rsidR="00BB0D82" w:rsidRPr="00E75F02">
        <w:t xml:space="preserve">. </w:t>
      </w:r>
      <w:r w:rsidR="00EB6029" w:rsidRPr="00E75F02">
        <w:t xml:space="preserve">The research concluded with </w:t>
      </w:r>
      <w:r w:rsidR="0026123D" w:rsidRPr="00E75F02">
        <w:t xml:space="preserve">showing </w:t>
      </w:r>
      <w:r w:rsidR="00221B19" w:rsidRPr="00E75F02">
        <w:t xml:space="preserve">how </w:t>
      </w:r>
      <w:r w:rsidR="0026123D" w:rsidRPr="00E75F02">
        <w:t xml:space="preserve">positive effects of support networks give African American students a sense of belonging at the large </w:t>
      </w:r>
      <w:r w:rsidR="00B80303" w:rsidRPr="00E75F02">
        <w:t>PWI</w:t>
      </w:r>
      <w:r w:rsidR="0026123D" w:rsidRPr="00E75F02">
        <w:t xml:space="preserve">. </w:t>
      </w:r>
    </w:p>
    <w:p w14:paraId="72C5515B" w14:textId="0676A0B5" w:rsidR="00AC3CF9" w:rsidRPr="00E75F02" w:rsidRDefault="004D0935" w:rsidP="004A6CA3">
      <w:pPr>
        <w:spacing w:after="0"/>
      </w:pPr>
      <w:r w:rsidRPr="00E75F02">
        <w:t xml:space="preserve">The </w:t>
      </w:r>
      <w:r w:rsidR="00E00D21" w:rsidRPr="00E75F02">
        <w:t>commitment</w:t>
      </w:r>
      <w:r w:rsidRPr="00E75F02">
        <w:t xml:space="preserve"> to the African Americans students in this research proved that </w:t>
      </w:r>
      <w:r w:rsidR="008F4A48" w:rsidRPr="00E75F02">
        <w:t>PWI</w:t>
      </w:r>
      <w:r w:rsidR="00E00D21" w:rsidRPr="00E75F02">
        <w:t xml:space="preserve"> </w:t>
      </w:r>
      <w:r w:rsidR="00E17FEF" w:rsidRPr="00E75F02">
        <w:t xml:space="preserve">can increase the persistence in African American </w:t>
      </w:r>
      <w:r w:rsidR="00E00D21" w:rsidRPr="00E75F02">
        <w:t>students</w:t>
      </w:r>
      <w:r w:rsidR="00E17FEF" w:rsidRPr="00E75F02">
        <w:t xml:space="preserve">. </w:t>
      </w:r>
      <w:r w:rsidR="003557ED" w:rsidRPr="00E75F02">
        <w:t xml:space="preserve">Campus environment is crucial for African Americans at </w:t>
      </w:r>
      <w:r w:rsidR="003D33D0" w:rsidRPr="00E75F02">
        <w:t>PWIs</w:t>
      </w:r>
      <w:r w:rsidR="003557ED" w:rsidRPr="00E75F02">
        <w:t xml:space="preserve">. </w:t>
      </w:r>
      <w:proofErr w:type="spellStart"/>
      <w:r w:rsidR="003557ED" w:rsidRPr="00E75F02">
        <w:t>Museus</w:t>
      </w:r>
      <w:proofErr w:type="spellEnd"/>
      <w:r w:rsidR="003557ED" w:rsidRPr="00E75F02">
        <w:t xml:space="preserve"> et al. (201</w:t>
      </w:r>
      <w:r w:rsidR="00E05F23" w:rsidRPr="00E75F02">
        <w:t>8</w:t>
      </w:r>
      <w:r w:rsidR="003557ED" w:rsidRPr="00E75F02">
        <w:t>) research showed the importance of campus environment as it relates to sense of belonging.</w:t>
      </w:r>
    </w:p>
    <w:p w14:paraId="578CF589" w14:textId="6387E7A1" w:rsidR="00F42815" w:rsidRPr="00E75F02" w:rsidRDefault="00F115E1" w:rsidP="004A6CA3">
      <w:pPr>
        <w:spacing w:after="0"/>
        <w:contextualSpacing/>
      </w:pPr>
      <w:r w:rsidRPr="00E75F02">
        <w:lastRenderedPageBreak/>
        <w:t xml:space="preserve">Research has shown that belonging to a group or organization with cultural identities is beneficial to African American students that attend </w:t>
      </w:r>
      <w:r w:rsidR="00B46DBD" w:rsidRPr="00E75F02">
        <w:t>PWIs</w:t>
      </w:r>
      <w:r w:rsidRPr="00E75F02">
        <w:t xml:space="preserve">. Allen </w:t>
      </w:r>
      <w:r w:rsidR="00E05F23" w:rsidRPr="00E75F02">
        <w:t>and</w:t>
      </w:r>
      <w:r w:rsidRPr="00E75F02">
        <w:t xml:space="preserve"> Joseph (2018) investigate</w:t>
      </w:r>
      <w:r w:rsidR="00C82683" w:rsidRPr="00E75F02">
        <w:t xml:space="preserve"> </w:t>
      </w:r>
      <w:r w:rsidRPr="00E75F02">
        <w:t xml:space="preserve">the experiences of women in the Sistah Network which is an affinity group at </w:t>
      </w:r>
      <w:r w:rsidR="006706E1" w:rsidRPr="00E75F02">
        <w:t>PWIs.</w:t>
      </w:r>
      <w:r w:rsidRPr="00E75F02">
        <w:t xml:space="preserve"> The Sistah Network offers mentoring and peer relationships for minority women. </w:t>
      </w:r>
      <w:r w:rsidR="0042178D" w:rsidRPr="00E75F02">
        <w:t>Eighteen</w:t>
      </w:r>
      <w:r w:rsidRPr="00E75F02">
        <w:t xml:space="preserve"> women that consist of faculty, staff, and student were interviewed and observed to get insight on the academic and social experiences of women. The theoretical framework used was Critical Race Theory and Black feminist to interpret the findings. The results of the research reveal </w:t>
      </w:r>
      <w:r w:rsidR="009776C9" w:rsidRPr="00E75F02">
        <w:t>four</w:t>
      </w:r>
      <w:r w:rsidRPr="00E75F02">
        <w:t xml:space="preserve"> main themes: the Sistah Network advances identity and empowerment, it contributes to social advantages, and it affords emotional benefits and promotes academic success. The promotion of the network to expand to other universities and colleges is great because the positive outcomes have proven to be beneficial to all involved Allen </w:t>
      </w:r>
      <w:r w:rsidR="00E05F23" w:rsidRPr="00E75F02">
        <w:t>and</w:t>
      </w:r>
      <w:r w:rsidRPr="00E75F02">
        <w:t xml:space="preserve"> Joseph (2018). This study is relevant in identifying that African American need a sense of belonging when attending </w:t>
      </w:r>
      <w:r w:rsidR="00521293" w:rsidRPr="00E75F02">
        <w:t>PWIs</w:t>
      </w:r>
      <w:r w:rsidRPr="00E75F02">
        <w:t>.</w:t>
      </w:r>
    </w:p>
    <w:p w14:paraId="209E6CDD" w14:textId="5C95D165" w:rsidR="00AC3CF9" w:rsidRPr="00E75F02" w:rsidRDefault="003557ED" w:rsidP="004A6CA3">
      <w:pPr>
        <w:spacing w:after="0"/>
      </w:pPr>
      <w:r w:rsidRPr="00E75F02">
        <w:t xml:space="preserve">Higher education should create inclusive environments for minority specifically African American student to ensure fairness and equity and to make the students feel welcomed on the campus. Although current research is needed to examine to African American sense of belonging attending </w:t>
      </w:r>
      <w:r w:rsidR="00CF14AB" w:rsidRPr="00E75F02">
        <w:t>PWIs</w:t>
      </w:r>
      <w:r w:rsidRPr="00E75F02">
        <w:t>, sense of belonging can be established by connecting with likeminded students. Sense of belonging is influenced by college peers, faculty members, and membership is organizations.</w:t>
      </w:r>
    </w:p>
    <w:p w14:paraId="7F0EA6CB" w14:textId="7A8EF391" w:rsidR="00487565" w:rsidRPr="00E75F02" w:rsidRDefault="00DD6A23" w:rsidP="004A6CA3">
      <w:pPr>
        <w:spacing w:after="0"/>
        <w:rPr>
          <w:shd w:val="clear" w:color="auto" w:fill="FFFFFF"/>
        </w:rPr>
      </w:pPr>
      <w:r w:rsidRPr="00E75F02">
        <w:t xml:space="preserve">Johnson et al. (2022) examines </w:t>
      </w:r>
      <w:r w:rsidRPr="00E75F02">
        <w:rPr>
          <w:shd w:val="clear" w:color="auto" w:fill="FFFFFF"/>
        </w:rPr>
        <w:t xml:space="preserve">concerns about physical and psychological safety of </w:t>
      </w:r>
      <w:r w:rsidR="00F65792" w:rsidRPr="00E75F02">
        <w:rPr>
          <w:shd w:val="clear" w:color="auto" w:fill="FFFFFF"/>
        </w:rPr>
        <w:t xml:space="preserve">African American students that attend </w:t>
      </w:r>
      <w:r w:rsidRPr="00E75F02">
        <w:rPr>
          <w:shd w:val="clear" w:color="auto" w:fill="FFFFFF"/>
        </w:rPr>
        <w:t xml:space="preserve">elite </w:t>
      </w:r>
      <w:r w:rsidR="005D74D8" w:rsidRPr="00E75F02">
        <w:rPr>
          <w:shd w:val="clear" w:color="auto" w:fill="FFFFFF"/>
        </w:rPr>
        <w:t xml:space="preserve">predominantly White </w:t>
      </w:r>
      <w:r w:rsidRPr="00E75F02">
        <w:rPr>
          <w:shd w:val="clear" w:color="auto" w:fill="FFFFFF"/>
        </w:rPr>
        <w:t>Ivy League colleges and universities by looking at racial bias. This study shows the impact o</w:t>
      </w:r>
      <w:r w:rsidR="00494778" w:rsidRPr="00E75F02">
        <w:rPr>
          <w:shd w:val="clear" w:color="auto" w:fill="FFFFFF"/>
        </w:rPr>
        <w:t>f</w:t>
      </w:r>
      <w:r w:rsidRPr="00E75F02">
        <w:rPr>
          <w:shd w:val="clear" w:color="auto" w:fill="FFFFFF"/>
        </w:rPr>
        <w:t xml:space="preserve"> experiencing racially motivated incidents on </w:t>
      </w:r>
      <w:r w:rsidR="00494778" w:rsidRPr="00E75F02">
        <w:rPr>
          <w:shd w:val="clear" w:color="auto" w:fill="FFFFFF"/>
        </w:rPr>
        <w:t>Afric</w:t>
      </w:r>
      <w:r w:rsidR="0088272B" w:rsidRPr="00E75F02">
        <w:rPr>
          <w:shd w:val="clear" w:color="auto" w:fill="FFFFFF"/>
        </w:rPr>
        <w:t xml:space="preserve">an American </w:t>
      </w:r>
      <w:r w:rsidR="00E37FFC" w:rsidRPr="00E75F02">
        <w:rPr>
          <w:shd w:val="clear" w:color="auto" w:fill="FFFFFF"/>
        </w:rPr>
        <w:t>students’</w:t>
      </w:r>
      <w:r w:rsidRPr="00E75F02">
        <w:rPr>
          <w:shd w:val="clear" w:color="auto" w:fill="FFFFFF"/>
        </w:rPr>
        <w:t xml:space="preserve"> sense of belonging.</w:t>
      </w:r>
      <w:r w:rsidR="0094524A" w:rsidRPr="00E75F02">
        <w:rPr>
          <w:shd w:val="clear" w:color="auto" w:fill="FFFFFF"/>
        </w:rPr>
        <w:t xml:space="preserve"> </w:t>
      </w:r>
      <w:r w:rsidRPr="00E75F02">
        <w:rPr>
          <w:shd w:val="clear" w:color="auto" w:fill="FFFFFF"/>
        </w:rPr>
        <w:lastRenderedPageBreak/>
        <w:t xml:space="preserve">Researchers show that </w:t>
      </w:r>
      <w:r w:rsidR="001F2BF2" w:rsidRPr="00E75F02">
        <w:rPr>
          <w:shd w:val="clear" w:color="auto" w:fill="FFFFFF"/>
        </w:rPr>
        <w:t xml:space="preserve">leaders </w:t>
      </w:r>
      <w:r w:rsidR="00DF7FAB" w:rsidRPr="00E75F02">
        <w:rPr>
          <w:shd w:val="clear" w:color="auto" w:fill="FFFFFF"/>
        </w:rPr>
        <w:t>should continue to strategize and</w:t>
      </w:r>
      <w:r w:rsidR="0064057F" w:rsidRPr="00E75F02">
        <w:rPr>
          <w:shd w:val="clear" w:color="auto" w:fill="FFFFFF"/>
        </w:rPr>
        <w:t xml:space="preserve"> address </w:t>
      </w:r>
      <w:r w:rsidR="00655DCE" w:rsidRPr="00E75F02">
        <w:rPr>
          <w:shd w:val="clear" w:color="auto" w:fill="FFFFFF"/>
        </w:rPr>
        <w:t>racial tensions</w:t>
      </w:r>
      <w:r w:rsidR="00AF0902" w:rsidRPr="00E75F02">
        <w:rPr>
          <w:shd w:val="clear" w:color="auto" w:fill="FFFFFF"/>
        </w:rPr>
        <w:t xml:space="preserve"> to benefit diversity</w:t>
      </w:r>
      <w:r w:rsidR="00FC4CD3" w:rsidRPr="00E75F02">
        <w:rPr>
          <w:shd w:val="clear" w:color="auto" w:fill="FFFFFF"/>
        </w:rPr>
        <w:t xml:space="preserve"> </w:t>
      </w:r>
      <w:r w:rsidR="00007F2C" w:rsidRPr="00E75F02">
        <w:rPr>
          <w:shd w:val="clear" w:color="auto" w:fill="FFFFFF"/>
        </w:rPr>
        <w:t xml:space="preserve">in higher </w:t>
      </w:r>
      <w:r w:rsidR="00AF0902" w:rsidRPr="00E75F02">
        <w:rPr>
          <w:shd w:val="clear" w:color="auto" w:fill="FFFFFF"/>
        </w:rPr>
        <w:t>education</w:t>
      </w:r>
      <w:r w:rsidR="00F11D57" w:rsidRPr="00E75F02">
        <w:rPr>
          <w:shd w:val="clear" w:color="auto" w:fill="FFFFFF"/>
        </w:rPr>
        <w:t xml:space="preserve"> </w:t>
      </w:r>
      <w:r w:rsidRPr="00E75F02">
        <w:rPr>
          <w:shd w:val="clear" w:color="auto" w:fill="FFFFFF"/>
        </w:rPr>
        <w:t>(Johnson et al</w:t>
      </w:r>
      <w:r w:rsidR="00E05F23" w:rsidRPr="00E75F02">
        <w:rPr>
          <w:shd w:val="clear" w:color="auto" w:fill="FFFFFF"/>
        </w:rPr>
        <w:t>.</w:t>
      </w:r>
      <w:r w:rsidRPr="00E75F02">
        <w:rPr>
          <w:shd w:val="clear" w:color="auto" w:fill="FFFFFF"/>
        </w:rPr>
        <w:t>, 2022)</w:t>
      </w:r>
      <w:r w:rsidR="00487565" w:rsidRPr="00E75F02">
        <w:rPr>
          <w:shd w:val="clear" w:color="auto" w:fill="FFFFFF"/>
        </w:rPr>
        <w:t>.</w:t>
      </w:r>
    </w:p>
    <w:p w14:paraId="5BFB618F" w14:textId="68E084E2" w:rsidR="00980B70" w:rsidRPr="00E75F02" w:rsidRDefault="003B37E0" w:rsidP="004A6CA3">
      <w:pPr>
        <w:spacing w:after="0"/>
        <w:rPr>
          <w:shd w:val="clear" w:color="auto" w:fill="FFFFFF"/>
        </w:rPr>
      </w:pPr>
      <w:r w:rsidRPr="00E75F02">
        <w:t xml:space="preserve">Research </w:t>
      </w:r>
      <w:r w:rsidR="00577CEF" w:rsidRPr="00E75F02">
        <w:t>shows that o</w:t>
      </w:r>
      <w:r w:rsidR="008A7B7A" w:rsidRPr="00E75F02">
        <w:t xml:space="preserve">ne of the key elements to academic success and student retention is </w:t>
      </w:r>
      <w:r w:rsidR="00641551" w:rsidRPr="00E75F02">
        <w:t xml:space="preserve">a </w:t>
      </w:r>
      <w:r w:rsidR="008A7B7A" w:rsidRPr="00E75F02">
        <w:t xml:space="preserve">sense of belonging. African American students that attend PWIs stated their campus was not friendly and welcoming (Kane, 2019). </w:t>
      </w:r>
      <w:proofErr w:type="spellStart"/>
      <w:r w:rsidR="008A7B7A" w:rsidRPr="00E75F02">
        <w:t>Museus</w:t>
      </w:r>
      <w:proofErr w:type="spellEnd"/>
      <w:r w:rsidR="008A7B7A" w:rsidRPr="00E75F02">
        <w:t xml:space="preserve"> et al. (2018) conducted a study at a PWI on the east coast that showed White peers have a higher sense of belonging that African American at the same institution. This study examined racial difference and experiences of White students and African American students. White students have a higher sense of belonging than African American students on a diverse campus. Relationships help African American students sense of belonging and can affect their academics and social experience.</w:t>
      </w:r>
    </w:p>
    <w:p w14:paraId="33BAEFD1" w14:textId="1CB2646F" w:rsidR="00666BB6" w:rsidRPr="00E75F02" w:rsidRDefault="00487565" w:rsidP="004A6CA3">
      <w:pPr>
        <w:spacing w:after="0"/>
      </w:pPr>
      <w:r w:rsidRPr="00E75F02">
        <w:rPr>
          <w:rStyle w:val="Heading4Char"/>
        </w:rPr>
        <w:t xml:space="preserve">Sense of </w:t>
      </w:r>
      <w:r w:rsidR="00814130" w:rsidRPr="00E75F02">
        <w:rPr>
          <w:rStyle w:val="Heading4Char"/>
        </w:rPr>
        <w:t>B</w:t>
      </w:r>
      <w:r w:rsidRPr="00E75F02">
        <w:rPr>
          <w:rStyle w:val="Heading4Char"/>
        </w:rPr>
        <w:t>elonging through Black Greek Life</w:t>
      </w:r>
      <w:r w:rsidR="00814130" w:rsidRPr="00E75F02">
        <w:rPr>
          <w:rStyle w:val="Heading4Char"/>
        </w:rPr>
        <w:t>.</w:t>
      </w:r>
      <w:r w:rsidR="00814130" w:rsidRPr="00E75F02">
        <w:t xml:space="preserve"> </w:t>
      </w:r>
      <w:r w:rsidR="0009062F" w:rsidRPr="00E75F02">
        <w:t xml:space="preserve">Some PWIs have African American student organizations on their campus to help African American students feel a sense of belonging. African American student organizations at PWIs such as Black Greek Letter Organizations and other Black organizations at help improve African American students’ academic achievement and persistence (Guiffrida &amp; Douthit, 2010). Cultural relevance helps with students’ sense of belonging. Sororities, fraternities, and other cultural organizations should be established at PWIs to help African American student shape perceptions of belonging. Guiffrida </w:t>
      </w:r>
      <w:r w:rsidR="00D30AC1" w:rsidRPr="00E75F02">
        <w:t>and</w:t>
      </w:r>
      <w:r w:rsidR="0009062F" w:rsidRPr="00E75F02">
        <w:t xml:space="preserve"> Douthit (2010) research </w:t>
      </w:r>
      <w:r w:rsidR="006D0088" w:rsidRPr="00E75F02">
        <w:t>show</w:t>
      </w:r>
      <w:r w:rsidR="0009062F" w:rsidRPr="00E75F02">
        <w:t xml:space="preserve"> that African American students join Black organizations for networking, mentoring and support. </w:t>
      </w:r>
    </w:p>
    <w:p w14:paraId="136B459F" w14:textId="4C9F9A2F" w:rsidR="003E690B" w:rsidRPr="00E75F02" w:rsidRDefault="0009062F" w:rsidP="004A6CA3">
      <w:pPr>
        <w:tabs>
          <w:tab w:val="left" w:pos="4102"/>
        </w:tabs>
        <w:spacing w:after="0"/>
      </w:pPr>
      <w:r w:rsidRPr="00E75F02">
        <w:t xml:space="preserve">Research shows that Greek-lettered organizations help foster peer relationships and a sense of belonging (Gillen-O’Neel, 2021). Strayhorn (2012) defined sense of belonging as having social support on campus, sense of being connected, and feeling </w:t>
      </w:r>
      <w:r w:rsidRPr="00E75F02">
        <w:lastRenderedPageBreak/>
        <w:t xml:space="preserve">valued or respected by faculty and peers. Students should feel that they are valued. </w:t>
      </w:r>
      <w:r w:rsidR="00CD5692" w:rsidRPr="00E75F02">
        <w:t>A s</w:t>
      </w:r>
      <w:r w:rsidRPr="00E75F02">
        <w:t>ense of belonging is developed by campus experiences, participation in extracurricular activities, and students’ interactions with others (Fernand</w:t>
      </w:r>
      <w:r w:rsidR="009E4214" w:rsidRPr="00E75F02">
        <w:t>e</w:t>
      </w:r>
      <w:r w:rsidRPr="00E75F02">
        <w:t>s et al.,</w:t>
      </w:r>
      <w:r w:rsidR="00E05F23" w:rsidRPr="00E75F02">
        <w:t xml:space="preserve"> </w:t>
      </w:r>
      <w:r w:rsidRPr="00E75F02">
        <w:t xml:space="preserve">2017). </w:t>
      </w:r>
      <w:r w:rsidR="00D45AE5" w:rsidRPr="00E75F02">
        <w:t>Hunn (2014) research shows the importance of mentoring connections for males, but these connections could be applied for male and females. Hunn research specifically talks about African American students finding mentoring opportunities through African American fraternities. Being a part of Black Greek life help African American students with the retention, graduation, and mentoring from faculty and peers.</w:t>
      </w:r>
    </w:p>
    <w:p w14:paraId="1634593D" w14:textId="40F67B48" w:rsidR="00D11D6D" w:rsidRPr="00E75F02" w:rsidRDefault="00AD5863" w:rsidP="004A6CA3">
      <w:pPr>
        <w:spacing w:after="0"/>
      </w:pPr>
      <w:r w:rsidRPr="00E75F02">
        <w:rPr>
          <w:rStyle w:val="Heading4Char"/>
        </w:rPr>
        <w:t>Current Research on Impact of Sense of Belongin</w:t>
      </w:r>
      <w:r w:rsidR="000049C9" w:rsidRPr="00E75F02">
        <w:rPr>
          <w:rStyle w:val="Heading4Char"/>
        </w:rPr>
        <w:t>g in African American Students</w:t>
      </w:r>
      <w:r w:rsidR="00814130" w:rsidRPr="00E75F02">
        <w:rPr>
          <w:rStyle w:val="Heading4Char"/>
        </w:rPr>
        <w:t>.</w:t>
      </w:r>
      <w:r w:rsidR="00814130" w:rsidRPr="00E75F02">
        <w:t xml:space="preserve"> </w:t>
      </w:r>
      <w:r w:rsidR="00487565" w:rsidRPr="00E75F02">
        <w:t>Current research shows the effects of developing peer-mentor programs (</w:t>
      </w:r>
      <w:proofErr w:type="spellStart"/>
      <w:r w:rsidR="00487565" w:rsidRPr="00E75F02">
        <w:t>Akinla</w:t>
      </w:r>
      <w:proofErr w:type="spellEnd"/>
      <w:r w:rsidR="00487565" w:rsidRPr="00E75F02">
        <w:t xml:space="preserve"> et al., 2018; Arellano, 2020). </w:t>
      </w:r>
      <w:proofErr w:type="spellStart"/>
      <w:r w:rsidR="00487565" w:rsidRPr="00E75F02">
        <w:t>Akinla</w:t>
      </w:r>
      <w:proofErr w:type="spellEnd"/>
      <w:r w:rsidR="00487565" w:rsidRPr="00E75F02">
        <w:t xml:space="preserve"> et al. (2018) research shows that peer-mentor ha</w:t>
      </w:r>
      <w:r w:rsidR="007639E2" w:rsidRPr="00E75F02">
        <w:t>s</w:t>
      </w:r>
      <w:r w:rsidR="00487565" w:rsidRPr="00E75F02">
        <w:t xml:space="preserve"> been effective for first-year minority students. African American students seeking a friendly community at </w:t>
      </w:r>
      <w:r w:rsidR="00EC5E3A" w:rsidRPr="00E75F02">
        <w:t>PWIs</w:t>
      </w:r>
      <w:r w:rsidR="003601D3" w:rsidRPr="00E75F02">
        <w:t xml:space="preserve"> </w:t>
      </w:r>
      <w:r w:rsidR="00487565" w:rsidRPr="00E75F02">
        <w:t>may gravitate to fraternities and sororities that have a similar cultural worldview ideal that satisfy their need for sense of belonging and academic success (Garcia, 2020). Fraternity and sorority mentoring programs have been instrumental in the undergraduate collegiate experience (Arellano, 2020).</w:t>
      </w:r>
    </w:p>
    <w:p w14:paraId="40783E1B" w14:textId="4171CDDC" w:rsidR="0043191D" w:rsidRPr="00E75F02" w:rsidRDefault="00487565" w:rsidP="004A6CA3">
      <w:pPr>
        <w:tabs>
          <w:tab w:val="left" w:pos="4102"/>
        </w:tabs>
        <w:spacing w:after="0"/>
      </w:pPr>
      <w:r w:rsidRPr="00E75F02">
        <w:t xml:space="preserve">American student experiences </w:t>
      </w:r>
      <w:r w:rsidR="00776724" w:rsidRPr="00E75F02">
        <w:t>increase</w:t>
      </w:r>
      <w:r w:rsidRPr="00E75F02">
        <w:t xml:space="preserve"> the understanding of groups like fraternities and sororities (Walker-DeVose et al., 2019). Black Greek life fraternities and sororities members impacts the collegiate experience for students attending </w:t>
      </w:r>
      <w:r w:rsidR="00EC5E3A" w:rsidRPr="00E75F02">
        <w:t>PWIs</w:t>
      </w:r>
      <w:r w:rsidR="00061107" w:rsidRPr="00E75F02">
        <w:t xml:space="preserve"> </w:t>
      </w:r>
      <w:r w:rsidRPr="00E75F02">
        <w:t>by improving campus environment</w:t>
      </w:r>
      <w:r w:rsidR="00C47A81" w:rsidRPr="00E75F02">
        <w:t xml:space="preserve"> an</w:t>
      </w:r>
      <w:r w:rsidR="009A0152" w:rsidRPr="00E75F02">
        <w:t>d negative perceptions through active and social engagement (Walker-DeVose et al., 2019). Black Greek</w:t>
      </w:r>
      <w:r w:rsidR="00D13955" w:rsidRPr="00E75F02">
        <w:t xml:space="preserve"> l</w:t>
      </w:r>
      <w:r w:rsidR="009A0152" w:rsidRPr="00E75F02">
        <w:t>ife and other Black organizations serve as a way for students to perceive a sense of belonging while attending</w:t>
      </w:r>
      <w:r w:rsidR="00BE18D4" w:rsidRPr="00E75F02">
        <w:t xml:space="preserve"> PWIs</w:t>
      </w:r>
      <w:r w:rsidR="009A0152" w:rsidRPr="00E75F02">
        <w:t>.</w:t>
      </w:r>
    </w:p>
    <w:p w14:paraId="05C20A70" w14:textId="77777777" w:rsidR="003557ED" w:rsidRPr="00E75F02" w:rsidRDefault="003557ED" w:rsidP="004A6CA3">
      <w:pPr>
        <w:pStyle w:val="Heading3"/>
      </w:pPr>
      <w:bookmarkStart w:id="208" w:name="_Toc171694933"/>
      <w:r w:rsidRPr="00E75F02">
        <w:lastRenderedPageBreak/>
        <w:t>Perception of Curriculum</w:t>
      </w:r>
      <w:bookmarkEnd w:id="208"/>
    </w:p>
    <w:p w14:paraId="00172C2E" w14:textId="462D4CFF" w:rsidR="003557ED" w:rsidRPr="00E75F02" w:rsidRDefault="003557ED" w:rsidP="004A6CA3">
      <w:pPr>
        <w:spacing w:after="0"/>
      </w:pPr>
      <w:r w:rsidRPr="00E75F02">
        <w:t xml:space="preserve">The value of a student curriculum is important in persisting in college. The perception of the quality and relevance of the curriculum shapes the perception of students </w:t>
      </w:r>
      <w:r w:rsidR="00E05F23" w:rsidRPr="00E75F02">
        <w:t>(</w:t>
      </w:r>
      <w:r w:rsidRPr="00E75F02">
        <w:t>Tessema</w:t>
      </w:r>
      <w:r w:rsidR="006E29F1" w:rsidRPr="00E75F02">
        <w:t xml:space="preserve"> et al.</w:t>
      </w:r>
      <w:r w:rsidRPr="00E75F02">
        <w:t>,</w:t>
      </w:r>
      <w:r w:rsidR="00E05F23" w:rsidRPr="00E75F02">
        <w:t xml:space="preserve"> </w:t>
      </w:r>
      <w:r w:rsidRPr="00E75F02">
        <w:t>2012). Curriculums are a collection of facts and values that influence faculty teaching methods, institutional quality, and student learning styles.</w:t>
      </w:r>
    </w:p>
    <w:p w14:paraId="3B76E623" w14:textId="77777777" w:rsidR="00AD5E02" w:rsidRPr="00E75F02" w:rsidRDefault="003557ED" w:rsidP="004A6CA3">
      <w:pPr>
        <w:spacing w:after="0"/>
        <w:ind w:firstLine="0"/>
        <w:rPr>
          <w:color w:val="000000"/>
        </w:rPr>
      </w:pPr>
      <w:r w:rsidRPr="00E75F02">
        <w:rPr>
          <w:color w:val="000000"/>
        </w:rPr>
        <w:t>Perceptions of the quality and relevance of the curriculum reflect a complex interplay among a variety of issues including faculty teaching methods, perceived institutional quality, and the preference of student learning styles and values (</w:t>
      </w:r>
      <w:proofErr w:type="spellStart"/>
      <w:r w:rsidRPr="00E75F02">
        <w:rPr>
          <w:color w:val="000000"/>
        </w:rPr>
        <w:t>Zepke</w:t>
      </w:r>
      <w:proofErr w:type="spellEnd"/>
      <w:r w:rsidRPr="00E75F02">
        <w:rPr>
          <w:color w:val="000000"/>
        </w:rPr>
        <w:t>, 2015)</w:t>
      </w:r>
      <w:r w:rsidR="00AD5E02" w:rsidRPr="00E75F02">
        <w:rPr>
          <w:color w:val="000000"/>
        </w:rPr>
        <w:t>.</w:t>
      </w:r>
    </w:p>
    <w:p w14:paraId="1836AB64" w14:textId="6E61E6C7" w:rsidR="001079DA" w:rsidRPr="00E75F02" w:rsidRDefault="003557ED" w:rsidP="004A6CA3">
      <w:pPr>
        <w:spacing w:after="0"/>
        <w:rPr>
          <w:color w:val="000000"/>
        </w:rPr>
      </w:pPr>
      <w:proofErr w:type="gramStart"/>
      <w:r w:rsidRPr="00E75F02">
        <w:rPr>
          <w:color w:val="000000"/>
        </w:rPr>
        <w:t>In order to</w:t>
      </w:r>
      <w:proofErr w:type="gramEnd"/>
      <w:r w:rsidRPr="00E75F02">
        <w:rPr>
          <w:color w:val="000000"/>
        </w:rPr>
        <w:t xml:space="preserve"> constitute quality and relevance of curriculum, students need to feel the material that they are learning is sufficient quality for their time and effort (</w:t>
      </w:r>
      <w:proofErr w:type="spellStart"/>
      <w:r w:rsidR="00116EF3" w:rsidRPr="00E75F02">
        <w:rPr>
          <w:color w:val="000000"/>
        </w:rPr>
        <w:t>Maksić</w:t>
      </w:r>
      <w:proofErr w:type="spellEnd"/>
      <w:r w:rsidR="00116EF3" w:rsidRPr="00E75F02">
        <w:rPr>
          <w:color w:val="000000"/>
        </w:rPr>
        <w:t>, 2018</w:t>
      </w:r>
      <w:r w:rsidRPr="00E75F02">
        <w:rPr>
          <w:color w:val="000000"/>
        </w:rPr>
        <w:t xml:space="preserve">). It is vital for students to understand and see themselves in their academic material so that it is beneficial for students’ goals. Having perception in curriculum helps to retain students so that students </w:t>
      </w:r>
      <w:r w:rsidR="0042178D" w:rsidRPr="00E75F02">
        <w:rPr>
          <w:color w:val="000000"/>
        </w:rPr>
        <w:t xml:space="preserve">will not </w:t>
      </w:r>
      <w:r w:rsidRPr="00E75F02">
        <w:rPr>
          <w:color w:val="000000"/>
        </w:rPr>
        <w:t>view the curriculum as irrelevant to their goals. Research has shown that perception of curriculum is rewarding when students are motivated to engage in material.</w:t>
      </w:r>
    </w:p>
    <w:p w14:paraId="0D79164F" w14:textId="0C4FD9C4" w:rsidR="00BB647A" w:rsidRPr="00E75F02" w:rsidRDefault="003557ED" w:rsidP="004A6CA3">
      <w:pPr>
        <w:spacing w:after="0"/>
      </w:pPr>
      <w:r w:rsidRPr="00E75F02">
        <w:rPr>
          <w:color w:val="000000"/>
        </w:rPr>
        <w:t>Motivation influences perception of curriculum. African American students have variables that influence sense of accomplishment such as perceptions of the relevance of their curriculum (</w:t>
      </w:r>
      <w:proofErr w:type="spellStart"/>
      <w:r w:rsidRPr="00E75F02">
        <w:rPr>
          <w:color w:val="000000"/>
        </w:rPr>
        <w:t>Amrai</w:t>
      </w:r>
      <w:proofErr w:type="spellEnd"/>
      <w:r w:rsidRPr="00E75F02">
        <w:rPr>
          <w:color w:val="000000"/>
        </w:rPr>
        <w:t xml:space="preserve"> et al., 2011). The quality of student-faculty interactions predicts academic perception of curriculum in African American students at </w:t>
      </w:r>
      <w:r w:rsidR="0071765A" w:rsidRPr="00E75F02">
        <w:rPr>
          <w:color w:val="000000"/>
        </w:rPr>
        <w:t>PWIs</w:t>
      </w:r>
      <w:r w:rsidR="00A96BD7" w:rsidRPr="00E75F02">
        <w:rPr>
          <w:color w:val="000000"/>
        </w:rPr>
        <w:t xml:space="preserve">. </w:t>
      </w:r>
      <w:r w:rsidR="00A96BD7" w:rsidRPr="00E75F02">
        <w:t>African American students’ motivation to succeed is rooted in their interactions with the school environment and cognitive and affective learning experiences (Tan</w:t>
      </w:r>
      <w:r w:rsidR="00D30AC1" w:rsidRPr="00E75F02">
        <w:t xml:space="preserve"> et al.</w:t>
      </w:r>
      <w:r w:rsidR="00A96BD7" w:rsidRPr="00E75F02">
        <w:t xml:space="preserve">, 2006). Institutions need to effectively look at objectives and relevance in the curriculum. </w:t>
      </w:r>
      <w:r w:rsidR="00A96BD7" w:rsidRPr="00E75F02">
        <w:lastRenderedPageBreak/>
        <w:t>Learning institutions should have a curriculum that will motivate students to want to learn.</w:t>
      </w:r>
    </w:p>
    <w:p w14:paraId="56463AC6" w14:textId="3CDF5CF0" w:rsidR="00DD558A" w:rsidRPr="00E75F02" w:rsidRDefault="00A96BD7" w:rsidP="004A6CA3">
      <w:pPr>
        <w:spacing w:after="0"/>
      </w:pPr>
      <w:r w:rsidRPr="00E75F02">
        <w:t xml:space="preserve">African American teachers and faculty can foster a good learning environment by involving personal and cultural experiences into the student’s curriculum. The impact of having an African American teacher can be influential as early as elementary school through college. This study shows the importance of having teachers that look like you. In this study, African American students admitted that they felt more comfortable in an educational setting where the teacher looked like them. Students highlighted the importance of similar beliefs, stories of upbringings and experiences. </w:t>
      </w:r>
    </w:p>
    <w:p w14:paraId="76E60DF9" w14:textId="77777777" w:rsidR="005173EC" w:rsidRPr="00E75F02" w:rsidRDefault="005173EC" w:rsidP="004A6CA3">
      <w:pPr>
        <w:pStyle w:val="Heading3"/>
        <w:rPr>
          <w:shd w:val="clear" w:color="auto" w:fill="FFFFFF"/>
        </w:rPr>
      </w:pPr>
      <w:bookmarkStart w:id="209" w:name="_Toc171694934"/>
      <w:r w:rsidRPr="00E75F02">
        <w:rPr>
          <w:shd w:val="clear" w:color="auto" w:fill="FFFFFF"/>
        </w:rPr>
        <w:t>Mentoring and Retention</w:t>
      </w:r>
      <w:bookmarkEnd w:id="209"/>
      <w:r w:rsidRPr="00E75F02">
        <w:rPr>
          <w:shd w:val="clear" w:color="auto" w:fill="FFFFFF"/>
        </w:rPr>
        <w:t xml:space="preserve"> </w:t>
      </w:r>
    </w:p>
    <w:p w14:paraId="72B30CF4" w14:textId="29873B49" w:rsidR="005173EC" w:rsidRPr="00E75F02" w:rsidRDefault="005173EC" w:rsidP="004A6CA3">
      <w:pPr>
        <w:spacing w:after="0"/>
      </w:pPr>
      <w:r w:rsidRPr="00E75F02">
        <w:t>History shows that in ancient Africa mentoring guided cultural learning and behavior of youth with kinship and rites of passage (Warfield-Coppock, 1992). Mentoring is considered a foundation for African Americans. Mentoring programs in higher education helps African Americans through unfamiliar academic settings (Parker</w:t>
      </w:r>
      <w:r w:rsidR="001D3F07" w:rsidRPr="00E75F02">
        <w:t xml:space="preserve"> et al.</w:t>
      </w:r>
      <w:r w:rsidRPr="00E75F02">
        <w:t>, 1994). Research conducted on mentoring over the last 20 years shows the positive correlation and improvement of retention rates of students’ participating in mentoring programs and their academic success and persistence in their degree program. (Campbell &amp; Campbell, 2007; Gonz</w:t>
      </w:r>
      <w:r w:rsidR="005C6BE8" w:rsidRPr="00E75F02">
        <w:t>á</w:t>
      </w:r>
      <w:r w:rsidRPr="00E75F02">
        <w:t>lez, 2001</w:t>
      </w:r>
      <w:r w:rsidR="006E29F1" w:rsidRPr="00E75F02">
        <w:t>;</w:t>
      </w:r>
      <w:r w:rsidR="00D30AC1" w:rsidRPr="00E75F02">
        <w:t xml:space="preserve"> Kelly &amp; Llacuna, 2000</w:t>
      </w:r>
      <w:r w:rsidRPr="00E75F02">
        <w:t>)</w:t>
      </w:r>
      <w:r w:rsidRPr="00E75F02">
        <w:rPr>
          <w:spacing w:val="-5"/>
          <w:shd w:val="clear" w:color="auto" w:fill="FFFFFF"/>
        </w:rPr>
        <w:t xml:space="preserve">. </w:t>
      </w:r>
      <w:r w:rsidRPr="00E75F02">
        <w:t xml:space="preserve">Mentoring of African American students at PWIs helps by getting support from alumni that have already been through the similar experiences. </w:t>
      </w:r>
    </w:p>
    <w:p w14:paraId="5A04E473" w14:textId="7814ECAA" w:rsidR="005173EC" w:rsidRPr="00E75F02" w:rsidRDefault="005173EC" w:rsidP="004A6CA3">
      <w:pPr>
        <w:spacing w:after="0"/>
      </w:pPr>
      <w:r w:rsidRPr="00E75F02">
        <w:t xml:space="preserve">Pope (2002) research shows that African American and other minority students need mentoring to help with integrating academic and social systems of institutions of higher education. Mentoring leads to retention of students in higher education. Past </w:t>
      </w:r>
      <w:r w:rsidRPr="00E75F02">
        <w:lastRenderedPageBreak/>
        <w:t>research on retention among African American males shows that the negative affect of the lack of interaction with faculty and the positive affect from faculty mentorship (Strayh</w:t>
      </w:r>
      <w:r w:rsidR="009771F1" w:rsidRPr="00E75F02">
        <w:t>orn</w:t>
      </w:r>
      <w:r w:rsidRPr="00E75F02">
        <w:t xml:space="preserve"> &amp; DeVita, 2010; Tinto, 19</w:t>
      </w:r>
      <w:r w:rsidR="008367D2" w:rsidRPr="00E75F02">
        <w:t>75</w:t>
      </w:r>
      <w:r w:rsidR="009771F1" w:rsidRPr="00E75F02">
        <w:t xml:space="preserve">, </w:t>
      </w:r>
      <w:r w:rsidR="008367D2" w:rsidRPr="00E75F02">
        <w:t>1987</w:t>
      </w:r>
      <w:r w:rsidR="009771F1" w:rsidRPr="00E75F02">
        <w:t xml:space="preserve">, </w:t>
      </w:r>
      <w:r w:rsidR="008367D2" w:rsidRPr="00E75F02">
        <w:t>1988</w:t>
      </w:r>
      <w:r w:rsidR="009771F1" w:rsidRPr="00E75F02">
        <w:t xml:space="preserve">, </w:t>
      </w:r>
      <w:r w:rsidRPr="00E75F02">
        <w:t>2017). African American students need connections on campus to increase chances for success by connecting African American students with faculty and other students and alumnus,</w:t>
      </w:r>
    </w:p>
    <w:p w14:paraId="5D4307E3" w14:textId="6AA2873E" w:rsidR="009D5178" w:rsidRPr="00E75F02" w:rsidRDefault="005173EC" w:rsidP="004A6CA3">
      <w:pPr>
        <w:spacing w:after="0"/>
      </w:pPr>
      <w:r w:rsidRPr="00E75F02">
        <w:t xml:space="preserve"> Tinto’s (1993) theory on student retention show</w:t>
      </w:r>
      <w:r w:rsidR="0090651A" w:rsidRPr="00E75F02">
        <w:t>s</w:t>
      </w:r>
      <w:r w:rsidRPr="00E75F02">
        <w:t xml:space="preserve"> how mentoring can effectively help </w:t>
      </w:r>
      <w:r w:rsidR="002502B5" w:rsidRPr="00E75F02">
        <w:t xml:space="preserve">the </w:t>
      </w:r>
      <w:r w:rsidRPr="00E75F02">
        <w:t>social adjustment of African Americans in an academic setting. Tinto</w:t>
      </w:r>
      <w:r w:rsidR="002502B5" w:rsidRPr="00E75F02">
        <w:t>’s</w:t>
      </w:r>
      <w:r w:rsidRPr="00E75F02">
        <w:t xml:space="preserve"> research supports institutions</w:t>
      </w:r>
      <w:r w:rsidR="00B25D0B" w:rsidRPr="00E75F02">
        <w:t xml:space="preserve">’ </w:t>
      </w:r>
      <w:r w:rsidRPr="00E75F02">
        <w:t>positive impact on social, academic</w:t>
      </w:r>
      <w:r w:rsidR="00B178AE" w:rsidRPr="00E75F02">
        <w:t>,</w:t>
      </w:r>
      <w:r w:rsidRPr="00E75F02">
        <w:t xml:space="preserve"> and sense of belonging when a connection is made with students. African American faculty members help with the retention of African American students at PWIs. African American student</w:t>
      </w:r>
      <w:r w:rsidR="00A335A5" w:rsidRPr="00E75F02">
        <w:t>s</w:t>
      </w:r>
      <w:r w:rsidRPr="00E75F02">
        <w:t xml:space="preserve"> need assistance with the challenges of the academic environment. Mentors help students succeed in college environments. African American faculty and peers mentoring African American students at PWIs is a topic that needs to be addressed for retention and persistence.</w:t>
      </w:r>
    </w:p>
    <w:p w14:paraId="13826C0D" w14:textId="15063CAE" w:rsidR="00727F1A" w:rsidRPr="00E75F02" w:rsidRDefault="00727F1A" w:rsidP="004A6CA3">
      <w:pPr>
        <w:spacing w:after="0"/>
      </w:pPr>
      <w:r w:rsidRPr="00E75F02">
        <w:t>Mentoring is</w:t>
      </w:r>
      <w:r w:rsidR="00C172C4" w:rsidRPr="00E75F02">
        <w:t xml:space="preserve"> important to African </w:t>
      </w:r>
      <w:r w:rsidR="00804D82" w:rsidRPr="00E75F02">
        <w:t>American</w:t>
      </w:r>
      <w:r w:rsidR="00C172C4" w:rsidRPr="00E75F02">
        <w:t xml:space="preserve"> </w:t>
      </w:r>
      <w:r w:rsidR="00804D82" w:rsidRPr="00E75F02">
        <w:t>students in</w:t>
      </w:r>
      <w:r w:rsidRPr="00E75F02">
        <w:t xml:space="preserve"> higher education (Booker &amp; Brevard, 2017). Mentoring outside of the classroom with a faculty member </w:t>
      </w:r>
      <w:r w:rsidR="0059657A" w:rsidRPr="00E75F02">
        <w:t xml:space="preserve">is </w:t>
      </w:r>
      <w:r w:rsidR="00DE2551" w:rsidRPr="00E75F02">
        <w:t>vital</w:t>
      </w:r>
      <w:r w:rsidRPr="00E75F02">
        <w:t xml:space="preserve"> for academic success (Britt</w:t>
      </w:r>
      <w:r w:rsidR="00043810" w:rsidRPr="00E75F02">
        <w:t>-Stevens</w:t>
      </w:r>
      <w:r w:rsidRPr="00E75F02">
        <w:t>, 201</w:t>
      </w:r>
      <w:r w:rsidR="00043810" w:rsidRPr="00E75F02">
        <w:t>4</w:t>
      </w:r>
      <w:r w:rsidRPr="00E75F02">
        <w:t xml:space="preserve">). </w:t>
      </w:r>
      <w:r w:rsidR="002476F3" w:rsidRPr="00E75F02">
        <w:t>S</w:t>
      </w:r>
      <w:r w:rsidRPr="00E75F02">
        <w:t xml:space="preserve">tudent retention is predicated on student </w:t>
      </w:r>
      <w:r w:rsidR="007E5ADE" w:rsidRPr="00E75F02">
        <w:t xml:space="preserve">and faculty </w:t>
      </w:r>
      <w:r w:rsidRPr="00E75F02">
        <w:t>engagement,</w:t>
      </w:r>
      <w:r w:rsidR="00C23AA8" w:rsidRPr="00E75F02">
        <w:t xml:space="preserve"> </w:t>
      </w:r>
      <w:r w:rsidRPr="00E75F02">
        <w:t>within the classroom, which can foster a</w:t>
      </w:r>
      <w:r w:rsidR="00C23AA8" w:rsidRPr="00E75F02">
        <w:t xml:space="preserve"> </w:t>
      </w:r>
      <w:r w:rsidRPr="00E75F02">
        <w:t>relationship to create mentoring opportunity (Tinto, 2017).</w:t>
      </w:r>
    </w:p>
    <w:p w14:paraId="3ABF65F1" w14:textId="2442E11A" w:rsidR="00A37181" w:rsidRPr="00E75F02" w:rsidRDefault="00BB5212" w:rsidP="004A6CA3">
      <w:pPr>
        <w:spacing w:after="0"/>
      </w:pPr>
      <w:r w:rsidRPr="00E75F02">
        <w:rPr>
          <w:rStyle w:val="Heading4Char"/>
        </w:rPr>
        <w:t>African American Teachers and Mentoring</w:t>
      </w:r>
      <w:r w:rsidR="00814130" w:rsidRPr="00E75F02">
        <w:rPr>
          <w:rStyle w:val="Heading4Char"/>
        </w:rPr>
        <w:t>.</w:t>
      </w:r>
      <w:r w:rsidR="00814130" w:rsidRPr="00E75F02">
        <w:t xml:space="preserve"> </w:t>
      </w:r>
      <w:r w:rsidR="00A37181" w:rsidRPr="00E75F02">
        <w:t xml:space="preserve">It is vital for African American student that attends PWI to have mentors and a diverse faculty. Reddick (2011) conducted a study of African American students who were mentored by African American faculty. Reddick showed that African American students who shared cultural </w:t>
      </w:r>
      <w:r w:rsidR="00A37181" w:rsidRPr="00E75F02">
        <w:lastRenderedPageBreak/>
        <w:t>backgrounds with their mentors had a better rapport than their interaction with White faculty. Ghee and Grant (2015) conducted a similar study that showed mentoring was effective for academic achievement in women that attended PWIs and shared the same cultural background as their mentors.</w:t>
      </w:r>
    </w:p>
    <w:p w14:paraId="44258289" w14:textId="7ACD2974" w:rsidR="00A37181" w:rsidRPr="00E75F02" w:rsidRDefault="00A37181" w:rsidP="004A6CA3">
      <w:pPr>
        <w:spacing w:after="0"/>
      </w:pPr>
      <w:r w:rsidRPr="00E75F02">
        <w:t xml:space="preserve">Davis </w:t>
      </w:r>
      <w:r w:rsidR="00F6491B" w:rsidRPr="00E75F02">
        <w:t>and Fry</w:t>
      </w:r>
      <w:r w:rsidRPr="00E75F02">
        <w:t xml:space="preserve"> (2020) research found that support from African American faculty was more influential than support from White faculty at PWIs. Davis research used faculty members </w:t>
      </w:r>
      <w:r w:rsidR="000F06A9" w:rsidRPr="00E75F02">
        <w:t xml:space="preserve">who </w:t>
      </w:r>
      <w:r w:rsidRPr="00E75F02">
        <w:t>have first-hand experiences of understanding how African American students feel when are surrounded by White students at PWI. It is difficult for student</w:t>
      </w:r>
      <w:r w:rsidR="00D23CD2" w:rsidRPr="00E75F02">
        <w:t>s</w:t>
      </w:r>
      <w:r w:rsidRPr="00E75F02">
        <w:t xml:space="preserve"> </w:t>
      </w:r>
      <w:r w:rsidR="00D90651" w:rsidRPr="00E75F02">
        <w:t>t</w:t>
      </w:r>
      <w:r w:rsidRPr="00E75F02">
        <w:t xml:space="preserve">o adapt to a new college environment. Having support from African American faculty enhances African American students’ ability to go through college (Sinanan, 2016). Effective mentoring is beneficial to African American students for academic success. </w:t>
      </w:r>
    </w:p>
    <w:p w14:paraId="35D5753D" w14:textId="798B758B" w:rsidR="005173EC" w:rsidRPr="00E75F02" w:rsidRDefault="00916C09" w:rsidP="004A6CA3">
      <w:pPr>
        <w:spacing w:after="0"/>
        <w:contextualSpacing/>
      </w:pPr>
      <w:r w:rsidRPr="00E75F02">
        <w:t>Pa</w:t>
      </w:r>
      <w:r w:rsidR="00F90361" w:rsidRPr="00E75F02">
        <w:t>pageorge (201</w:t>
      </w:r>
      <w:r w:rsidR="001D3F07" w:rsidRPr="00E75F02">
        <w:t>8</w:t>
      </w:r>
      <w:r w:rsidR="00DD558A" w:rsidRPr="00E75F02">
        <w:t xml:space="preserve">) stated that African American students who had just one African American teacher had a higher likelihood of graduating. Previous research has shown </w:t>
      </w:r>
      <w:r w:rsidR="00F90361" w:rsidRPr="00E75F02">
        <w:t xml:space="preserve">that </w:t>
      </w:r>
      <w:r w:rsidR="009311DA" w:rsidRPr="00E75F02">
        <w:t xml:space="preserve">African American </w:t>
      </w:r>
      <w:r w:rsidR="00DD558A" w:rsidRPr="00E75F02">
        <w:t xml:space="preserve">students matched to </w:t>
      </w:r>
      <w:r w:rsidR="009311DA" w:rsidRPr="00E75F02">
        <w:t xml:space="preserve">African American </w:t>
      </w:r>
      <w:r w:rsidR="00DD558A" w:rsidRPr="00E75F02">
        <w:t>teachers have higher test scores (Papageorge, 201</w:t>
      </w:r>
      <w:r w:rsidR="001D3F07" w:rsidRPr="00E75F02">
        <w:t>8</w:t>
      </w:r>
      <w:r w:rsidR="00DD558A" w:rsidRPr="00E75F02">
        <w:t>). John Hopkins researchers studied about 100,000 African American 3</w:t>
      </w:r>
      <w:r w:rsidR="00DD558A" w:rsidRPr="00E75F02">
        <w:rPr>
          <w:vertAlign w:val="superscript"/>
        </w:rPr>
        <w:t>rd</w:t>
      </w:r>
      <w:r w:rsidR="00DD558A" w:rsidRPr="00E75F02">
        <w:t xml:space="preserve"> grade students in North Carolina Public Schools. The study revealed that having a </w:t>
      </w:r>
      <w:r w:rsidR="00D04240" w:rsidRPr="00E75F02">
        <w:t>Black</w:t>
      </w:r>
      <w:r w:rsidR="00DD558A" w:rsidRPr="00E75F02">
        <w:t xml:space="preserve"> teacher can be beneficial for </w:t>
      </w:r>
      <w:r w:rsidR="00D04240" w:rsidRPr="00E75F02">
        <w:t>Black</w:t>
      </w:r>
      <w:r w:rsidR="00DD558A" w:rsidRPr="00E75F02">
        <w:t xml:space="preserve"> students. Papageorge (201</w:t>
      </w:r>
      <w:r w:rsidR="001D3F07" w:rsidRPr="00E75F02">
        <w:t>8</w:t>
      </w:r>
      <w:r w:rsidR="00DD558A" w:rsidRPr="00E75F02">
        <w:t xml:space="preserve">) found that race makes a difference in how teachers judged a student’s abilities. This study was limited to younger children, but it argues the fact that African American teachers can be beneficial to African American students at </w:t>
      </w:r>
      <w:r w:rsidR="006D54D5" w:rsidRPr="00E75F02">
        <w:t>PWIs</w:t>
      </w:r>
      <w:r w:rsidR="00DD558A" w:rsidRPr="00E75F02">
        <w:t xml:space="preserve">. </w:t>
      </w:r>
    </w:p>
    <w:p w14:paraId="29542DB6" w14:textId="03A4C43B" w:rsidR="002315FF" w:rsidRPr="00E75F02" w:rsidRDefault="00DD558A" w:rsidP="004A6CA3">
      <w:pPr>
        <w:spacing w:after="0"/>
        <w:contextualSpacing/>
      </w:pPr>
      <w:r w:rsidRPr="00E75F02">
        <w:t xml:space="preserve"> </w:t>
      </w:r>
      <w:r w:rsidR="00F11DF7" w:rsidRPr="00E75F02">
        <w:t>Mentoring is important in persistence and retention. Griffith</w:t>
      </w:r>
      <w:r w:rsidR="00D30AC1" w:rsidRPr="00E75F02">
        <w:t xml:space="preserve"> et al.</w:t>
      </w:r>
      <w:r w:rsidR="00F11DF7" w:rsidRPr="00E75F02">
        <w:t xml:space="preserve"> (201</w:t>
      </w:r>
      <w:r w:rsidR="00376352" w:rsidRPr="00E75F02">
        <w:t>7</w:t>
      </w:r>
      <w:r w:rsidR="00F11DF7" w:rsidRPr="00E75F02">
        <w:t xml:space="preserve">) conducted a qualitative comparison design study to explore African American students’ </w:t>
      </w:r>
      <w:r w:rsidR="00F11DF7" w:rsidRPr="00E75F02">
        <w:lastRenderedPageBreak/>
        <w:t xml:space="preserve">experiences of race-related stressors, coping responses, and the role of natural mentors with 12 African American students and </w:t>
      </w:r>
      <w:r w:rsidR="005C7A4A" w:rsidRPr="00E75F02">
        <w:t>ten</w:t>
      </w:r>
      <w:r w:rsidR="00F11DF7" w:rsidRPr="00E75F02">
        <w:t xml:space="preserve"> natural mentors from a </w:t>
      </w:r>
      <w:r w:rsidR="00517BA3" w:rsidRPr="00E75F02">
        <w:t>Predominantly</w:t>
      </w:r>
      <w:r w:rsidR="00F11DF7" w:rsidRPr="00E75F02">
        <w:t xml:space="preserve"> White university. Researchers found that race related stressors caused African American students to feel anxious, hopeless, excluded, irritated, and outraged at </w:t>
      </w:r>
      <w:r w:rsidR="00DE2D74" w:rsidRPr="00E75F02">
        <w:t>PWIs (</w:t>
      </w:r>
      <w:r w:rsidR="00F11DF7" w:rsidRPr="00E75F02">
        <w:t>Griffith</w:t>
      </w:r>
      <w:r w:rsidR="00D30AC1" w:rsidRPr="00E75F02">
        <w:t xml:space="preserve"> et al.</w:t>
      </w:r>
      <w:r w:rsidR="00F11DF7" w:rsidRPr="00E75F02">
        <w:t>, 201</w:t>
      </w:r>
      <w:r w:rsidR="00376352" w:rsidRPr="00E75F02">
        <w:t>7</w:t>
      </w:r>
      <w:r w:rsidR="00F11DF7" w:rsidRPr="00E75F02">
        <w:t>)</w:t>
      </w:r>
      <w:r w:rsidR="00F11DF7" w:rsidRPr="00E75F02">
        <w:rPr>
          <w:b/>
          <w:bCs/>
        </w:rPr>
        <w:t xml:space="preserve">. </w:t>
      </w:r>
      <w:r w:rsidR="00F11DF7" w:rsidRPr="00E75F02">
        <w:t xml:space="preserve">Data was taken from students in their third and fourth year at a </w:t>
      </w:r>
      <w:r w:rsidR="001079DA" w:rsidRPr="00E75F02">
        <w:t>PWI</w:t>
      </w:r>
      <w:r w:rsidR="00F11DF7" w:rsidRPr="00E75F02">
        <w:t xml:space="preserve"> in the southeastern United States. This study allowed students to define what they perceived as race</w:t>
      </w:r>
      <w:r w:rsidR="004D08E4" w:rsidRPr="00E75F02">
        <w:t xml:space="preserve"> </w:t>
      </w:r>
      <w:r w:rsidR="00F11DF7" w:rsidRPr="00E75F02">
        <w:t xml:space="preserve">related stressors. </w:t>
      </w:r>
    </w:p>
    <w:p w14:paraId="6D2E9FD7" w14:textId="7EB49085" w:rsidR="009D5178" w:rsidRPr="00E75F02" w:rsidRDefault="006D0511" w:rsidP="004A6CA3">
      <w:pPr>
        <w:spacing w:after="0"/>
        <w:contextualSpacing/>
      </w:pPr>
      <w:r w:rsidRPr="00E75F02">
        <w:t xml:space="preserve">Brooms (2019) researched how African American teachers serve as role models for African American students which allows African American students to see themselves in the reflection of those who educate them. Broom research shows that there is a lack of African American faculty representation at </w:t>
      </w:r>
      <w:r w:rsidR="00EC5E3A" w:rsidRPr="00E75F02">
        <w:t>PWIs</w:t>
      </w:r>
      <w:r w:rsidR="0037611A" w:rsidRPr="00E75F02">
        <w:t xml:space="preserve"> </w:t>
      </w:r>
      <w:r w:rsidRPr="00E75F02">
        <w:t>which results in African American students being at a disadvantage for peer mentoring</w:t>
      </w:r>
      <w:r w:rsidR="0099044C" w:rsidRPr="00E75F02">
        <w:t>.</w:t>
      </w:r>
      <w:r w:rsidRPr="00E75F02">
        <w:t xml:space="preserve"> This study reflects on the study of Griffith</w:t>
      </w:r>
      <w:r w:rsidR="00E05F23" w:rsidRPr="00E75F02">
        <w:t xml:space="preserve"> et al.</w:t>
      </w:r>
      <w:r w:rsidRPr="00E75F02">
        <w:t xml:space="preserve"> </w:t>
      </w:r>
      <w:r w:rsidR="00E05F23" w:rsidRPr="00E75F02">
        <w:t>(</w:t>
      </w:r>
      <w:r w:rsidRPr="00E75F02">
        <w:t>201</w:t>
      </w:r>
      <w:r w:rsidR="002B1F36" w:rsidRPr="00E75F02">
        <w:t>7</w:t>
      </w:r>
      <w:r w:rsidR="00E05F23" w:rsidRPr="00E75F02">
        <w:t>)</w:t>
      </w:r>
      <w:r w:rsidRPr="00E75F02">
        <w:t xml:space="preserve"> that shows having at least one African American teacher can make a difference in the academic performance of African American students attending </w:t>
      </w:r>
      <w:r w:rsidR="00EC5E3A" w:rsidRPr="00E75F02">
        <w:t>PWIs</w:t>
      </w:r>
      <w:r w:rsidR="00946B63" w:rsidRPr="00E75F02">
        <w:t xml:space="preserve"> </w:t>
      </w:r>
      <w:r w:rsidRPr="00E75F02">
        <w:t>(Griffith</w:t>
      </w:r>
      <w:r w:rsidR="00E05F23" w:rsidRPr="00E75F02">
        <w:t xml:space="preserve"> et al.</w:t>
      </w:r>
      <w:r w:rsidRPr="00E75F02">
        <w:t>, 201</w:t>
      </w:r>
      <w:r w:rsidR="002B1F36" w:rsidRPr="00E75F02">
        <w:t>7</w:t>
      </w:r>
      <w:r w:rsidRPr="00E75F02">
        <w:t>).</w:t>
      </w:r>
    </w:p>
    <w:p w14:paraId="78E48CF2" w14:textId="6B600561" w:rsidR="00AF10EE" w:rsidRPr="00E75F02" w:rsidRDefault="00AF10EE" w:rsidP="004A6CA3">
      <w:pPr>
        <w:spacing w:after="0"/>
      </w:pPr>
      <w:r w:rsidRPr="00E75F02">
        <w:t xml:space="preserve">Mentoring is important to academic resilience and excellence for African American students. Academic institutions should support mentoring programs and recruiting of African American faculty to serve as mentors to foster a sense of belonging. </w:t>
      </w:r>
      <w:r w:rsidR="00D414E3" w:rsidRPr="00E75F02">
        <w:t xml:space="preserve">PWIs can foster supportive environments </w:t>
      </w:r>
      <w:r w:rsidR="00244140" w:rsidRPr="00E75F02">
        <w:t xml:space="preserve">of mentoring opportunities </w:t>
      </w:r>
      <w:r w:rsidR="00D414E3" w:rsidRPr="00E75F02">
        <w:t xml:space="preserve">by addressing the needs of their </w:t>
      </w:r>
      <w:r w:rsidR="00CE0899" w:rsidRPr="00E75F02">
        <w:t xml:space="preserve">African American </w:t>
      </w:r>
      <w:r w:rsidR="00D414E3" w:rsidRPr="00E75F02">
        <w:t>students</w:t>
      </w:r>
      <w:r w:rsidR="00244140" w:rsidRPr="00E75F02">
        <w:t xml:space="preserve"> </w:t>
      </w:r>
      <w:r w:rsidR="00D414E3" w:rsidRPr="00E75F02">
        <w:t>(Sinanan, 2016). Kelly</w:t>
      </w:r>
      <w:r w:rsidR="00D30AC1" w:rsidRPr="00E75F02">
        <w:t xml:space="preserve"> et al. </w:t>
      </w:r>
      <w:r w:rsidR="00D414E3" w:rsidRPr="00E75F02">
        <w:t xml:space="preserve">(2017) recommended that PWI recruit and retain </w:t>
      </w:r>
      <w:r w:rsidR="00244140" w:rsidRPr="00E75F02">
        <w:t xml:space="preserve">African </w:t>
      </w:r>
      <w:r w:rsidR="00122A45" w:rsidRPr="00E75F02">
        <w:t>American faculty</w:t>
      </w:r>
      <w:r w:rsidR="00D414E3" w:rsidRPr="00E75F02">
        <w:t xml:space="preserve"> and staff members. A</w:t>
      </w:r>
      <w:r w:rsidR="00122A45" w:rsidRPr="00E75F02">
        <w:t xml:space="preserve">frican American </w:t>
      </w:r>
      <w:r w:rsidR="00D414E3" w:rsidRPr="00E75F02">
        <w:t xml:space="preserve">students </w:t>
      </w:r>
      <w:r w:rsidR="00122A45" w:rsidRPr="00E75F02">
        <w:t xml:space="preserve">benefit from having </w:t>
      </w:r>
      <w:r w:rsidR="00D414E3" w:rsidRPr="00E75F02">
        <w:t xml:space="preserve">adult mentors that </w:t>
      </w:r>
      <w:r w:rsidR="001A4983" w:rsidRPr="00E75F02">
        <w:t>can help</w:t>
      </w:r>
      <w:r w:rsidR="00A829DA" w:rsidRPr="00E75F02">
        <w:t xml:space="preserve"> with </w:t>
      </w:r>
      <w:r w:rsidR="00D414E3" w:rsidRPr="00E75F02">
        <w:lastRenderedPageBreak/>
        <w:t>improving academic achievement, self-efficacy, and student engagement (Booker &amp; Brevard, 2017).</w:t>
      </w:r>
    </w:p>
    <w:p w14:paraId="5D793943" w14:textId="0CA0D18C" w:rsidR="009720B3" w:rsidRPr="00E75F02" w:rsidRDefault="007B2332" w:rsidP="004A6CA3">
      <w:pPr>
        <w:spacing w:after="0"/>
      </w:pPr>
      <w:r w:rsidRPr="00E75F02">
        <w:rPr>
          <w:rStyle w:val="Heading4Char"/>
        </w:rPr>
        <w:t>Peer Mentoring</w:t>
      </w:r>
      <w:r w:rsidR="00814130" w:rsidRPr="00E75F02">
        <w:rPr>
          <w:rStyle w:val="Heading4Char"/>
        </w:rPr>
        <w:t>.</w:t>
      </w:r>
      <w:r w:rsidR="00814130" w:rsidRPr="00E75F02">
        <w:t xml:space="preserve"> </w:t>
      </w:r>
      <w:r w:rsidR="009720B3" w:rsidRPr="00E75F02">
        <w:t xml:space="preserve">Paulo Freire was an educator and theorist who promoted peer mentoring during the </w:t>
      </w:r>
      <w:r w:rsidR="006A32DB" w:rsidRPr="00E75F02">
        <w:t xml:space="preserve">late </w:t>
      </w:r>
      <w:r w:rsidR="009720B3" w:rsidRPr="00E75F02">
        <w:t>60’s (</w:t>
      </w:r>
      <w:r w:rsidR="009720B3" w:rsidRPr="00E75F02">
        <w:rPr>
          <w:shd w:val="clear" w:color="auto" w:fill="FFFFFF"/>
        </w:rPr>
        <w:t xml:space="preserve">Freire, 1997). College campus establish peer mentoring to help transition for new students and to help student establish boundaries and college interactions based on mentoring experiences (Abney, 2020). Wright (2010) conducted a study at a PWI in Florida that examined mentoring programs for African American students. </w:t>
      </w:r>
    </w:p>
    <w:p w14:paraId="0E96B4C1" w14:textId="5DBB4F46" w:rsidR="009720B3" w:rsidRPr="00E75F02" w:rsidRDefault="009720B3" w:rsidP="004A6CA3">
      <w:pPr>
        <w:spacing w:after="0"/>
      </w:pPr>
      <w:r w:rsidRPr="00E75F02">
        <w:t xml:space="preserve">In a study of PWIs in Florida, Wright (2010) examined mentoring programs for African American students. The results indicated that there was a positive correlation between mentoring and the retention of African Americans. In a similar study, Abney (2020) examined the experiences of undergraduate African American female college at a PWI. This study showed that African American female alumni enhanced and impacted the college experience of African American female students. The mentoring of students by alumni with the </w:t>
      </w:r>
      <w:r w:rsidR="00FC627A" w:rsidRPr="00E75F02">
        <w:t>same</w:t>
      </w:r>
      <w:r w:rsidRPr="00E75F02">
        <w:t xml:space="preserve"> cultural background helped facilitate personal development and career connections (Abney, 2020). </w:t>
      </w:r>
    </w:p>
    <w:p w14:paraId="2A5F1CDE" w14:textId="40075AE3" w:rsidR="007B2332" w:rsidRPr="00E75F02" w:rsidRDefault="009720B3" w:rsidP="004A6CA3">
      <w:pPr>
        <w:spacing w:after="0"/>
      </w:pPr>
      <w:r w:rsidRPr="00E75F02">
        <w:t xml:space="preserve">Conrod (2012) conducted a study of African American male at a PWI that mentor and mentee programs are important. The results from this study suggested that mentoring programs are important and necessary for </w:t>
      </w:r>
      <w:r w:rsidR="00024F79" w:rsidRPr="00E75F02">
        <w:t>students</w:t>
      </w:r>
      <w:r w:rsidRPr="00E75F02">
        <w:t xml:space="preserve"> to have a sense of belonging and academic success. Green et al. (2017) studied African American graduate students attending PWIs. This study showed that mentoring is effective in closing the achievement gap between African American students and White students. Green et al</w:t>
      </w:r>
      <w:r w:rsidR="00E05F23" w:rsidRPr="00E75F02">
        <w:t>.</w:t>
      </w:r>
      <w:r w:rsidRPr="00E75F02">
        <w:t xml:space="preserve"> (2017) study </w:t>
      </w:r>
      <w:r w:rsidRPr="00E75F02">
        <w:lastRenderedPageBreak/>
        <w:t>showed the importance of having African American mentoring programs at PWIS that supports retention and graduation.</w:t>
      </w:r>
    </w:p>
    <w:p w14:paraId="3E8FBBCE" w14:textId="77777777" w:rsidR="00BC0025" w:rsidRPr="00E75F02" w:rsidRDefault="00BC0025" w:rsidP="004A6CA3">
      <w:pPr>
        <w:pStyle w:val="Heading3"/>
      </w:pPr>
      <w:bookmarkStart w:id="210" w:name="_Toc171694935"/>
      <w:r w:rsidRPr="00E75F02">
        <w:t>Campus Climate at PWI</w:t>
      </w:r>
      <w:bookmarkEnd w:id="210"/>
    </w:p>
    <w:p w14:paraId="2B249AA4" w14:textId="029E328F" w:rsidR="00BC0025" w:rsidRPr="00E75F02" w:rsidRDefault="00BC0025" w:rsidP="004A6CA3">
      <w:pPr>
        <w:spacing w:after="0"/>
      </w:pPr>
      <w:r w:rsidRPr="00E75F02">
        <w:t>Most students attend college tours to determine the climate of a college campus. Current news and events help university leaders determine campus climate. Racial incidents affect the social interaction of African American students attending PWIs. Campbell</w:t>
      </w:r>
      <w:r w:rsidR="00E67446" w:rsidRPr="00E75F02">
        <w:t xml:space="preserve">-Whatley </w:t>
      </w:r>
      <w:r w:rsidRPr="00E75F02">
        <w:t>et al. (20</w:t>
      </w:r>
      <w:r w:rsidR="000102AD" w:rsidRPr="00E75F02">
        <w:t>21</w:t>
      </w:r>
      <w:r w:rsidRPr="00E75F02">
        <w:t>) conducted a study of African American students at PWIs and HBCUs. This research showed that race does matter to African American students at PWIs, and the campus climate can impact the students (Campbell</w:t>
      </w:r>
      <w:r w:rsidR="002C1244" w:rsidRPr="00E75F02">
        <w:t>-Whatley</w:t>
      </w:r>
      <w:r w:rsidRPr="00E75F02">
        <w:t xml:space="preserve"> et al., 20</w:t>
      </w:r>
      <w:r w:rsidR="000102AD" w:rsidRPr="00E75F02">
        <w:t>21</w:t>
      </w:r>
      <w:r w:rsidRPr="00E75F02">
        <w:t xml:space="preserve">). How ‘s students develop and feel on a campus matters. </w:t>
      </w:r>
    </w:p>
    <w:p w14:paraId="4DD8A421" w14:textId="0D8B8897" w:rsidR="00956438" w:rsidRPr="00E75F02" w:rsidRDefault="00BC0025" w:rsidP="004A6CA3">
      <w:pPr>
        <w:spacing w:after="0"/>
      </w:pPr>
      <w:r w:rsidRPr="00E75F02">
        <w:t>McCoy</w:t>
      </w:r>
      <w:r w:rsidR="00043810" w:rsidRPr="00E75F02">
        <w:t xml:space="preserve"> et al.,</w:t>
      </w:r>
      <w:r w:rsidRPr="00E75F02">
        <w:t xml:space="preserve"> (2015) conducted a qualitative study that compared student and faculty STEM diversity experiences at HBCUs and PWIs in Mid-Atlantic States. This study showed that diversity and inclusion mattered to African American students. The students that attended the PWI experience </w:t>
      </w:r>
      <w:r w:rsidR="00EF3AFC" w:rsidRPr="00E75F02">
        <w:t>felt</w:t>
      </w:r>
      <w:r w:rsidRPr="00E75F02">
        <w:t xml:space="preserve"> exclusion. The students that attended HBCU described their experience as supportive (McCoy</w:t>
      </w:r>
      <w:r w:rsidR="00916FE0" w:rsidRPr="00E75F02">
        <w:t xml:space="preserve"> et al.</w:t>
      </w:r>
      <w:r w:rsidRPr="00E75F02">
        <w:t>, 2015). The result from this study shows that creating an inclusive campus climate will help African American students feel more welcomed at PWIs.</w:t>
      </w:r>
    </w:p>
    <w:p w14:paraId="55BFB160" w14:textId="691DEC64" w:rsidR="00814130" w:rsidRPr="00E75F02" w:rsidRDefault="00E23FEA" w:rsidP="004A6CA3">
      <w:pPr>
        <w:pStyle w:val="Heading3"/>
      </w:pPr>
      <w:bookmarkStart w:id="211" w:name="_Toc171694936"/>
      <w:r w:rsidRPr="00E75F02">
        <w:t>History of Microaggressions</w:t>
      </w:r>
      <w:bookmarkEnd w:id="211"/>
    </w:p>
    <w:p w14:paraId="30C7E84A" w14:textId="0A111B31" w:rsidR="00073CE3" w:rsidRPr="00E75F02" w:rsidRDefault="0021115A" w:rsidP="004A6CA3">
      <w:pPr>
        <w:spacing w:after="0"/>
      </w:pPr>
      <w:r w:rsidRPr="00E75F02">
        <w:t xml:space="preserve">Chester Pierce is an African American psychiatrist that discovered the term </w:t>
      </w:r>
      <w:r w:rsidR="00131D9F" w:rsidRPr="00E75F02">
        <w:t xml:space="preserve">microaggression </w:t>
      </w:r>
      <w:r w:rsidR="00357ABF" w:rsidRPr="00E75F02">
        <w:t xml:space="preserve">to help describe interactions </w:t>
      </w:r>
      <w:r w:rsidR="00220686" w:rsidRPr="00E75F02">
        <w:t xml:space="preserve">between </w:t>
      </w:r>
      <w:r w:rsidR="00EF3AFC" w:rsidRPr="00E75F02">
        <w:t>Black</w:t>
      </w:r>
      <w:r w:rsidR="00357ABF" w:rsidRPr="00E75F02">
        <w:t xml:space="preserve"> and </w:t>
      </w:r>
      <w:r w:rsidR="00814130" w:rsidRPr="00E75F02">
        <w:t>W</w:t>
      </w:r>
      <w:r w:rsidR="00357ABF" w:rsidRPr="00E75F02">
        <w:t>hite</w:t>
      </w:r>
      <w:r w:rsidR="0020585B" w:rsidRPr="00E75F02">
        <w:t xml:space="preserve"> individuals</w:t>
      </w:r>
      <w:r w:rsidR="00CE15D0" w:rsidRPr="00E75F02">
        <w:t xml:space="preserve"> as well as relations between oppressed an</w:t>
      </w:r>
      <w:r w:rsidR="00ED30F1" w:rsidRPr="00E75F02">
        <w:t>d privilege groups</w:t>
      </w:r>
      <w:r w:rsidR="0020585B" w:rsidRPr="00E75F02">
        <w:t xml:space="preserve"> (Harwood et al</w:t>
      </w:r>
      <w:r w:rsidR="00E05F23" w:rsidRPr="00E75F02">
        <w:t>.</w:t>
      </w:r>
      <w:r w:rsidR="0020585B" w:rsidRPr="00E75F02">
        <w:t>, 2012</w:t>
      </w:r>
      <w:r w:rsidR="00220686" w:rsidRPr="00E75F02">
        <w:t xml:space="preserve">). </w:t>
      </w:r>
      <w:r w:rsidR="00692EC2" w:rsidRPr="00E75F02">
        <w:t>Microaggressi</w:t>
      </w:r>
      <w:r w:rsidR="00AB2A01" w:rsidRPr="00E75F02">
        <w:t>on</w:t>
      </w:r>
      <w:r w:rsidR="003C0408" w:rsidRPr="00E75F02">
        <w:t xml:space="preserve"> can </w:t>
      </w:r>
      <w:r w:rsidR="00AB79D4" w:rsidRPr="00E75F02">
        <w:t>happen with</w:t>
      </w:r>
      <w:r w:rsidR="00537BA1" w:rsidRPr="00E75F02">
        <w:t xml:space="preserve"> behaviors with African American students </w:t>
      </w:r>
      <w:r w:rsidR="00EF109E" w:rsidRPr="00E75F02">
        <w:t>particularly</w:t>
      </w:r>
      <w:r w:rsidR="00537BA1" w:rsidRPr="00E75F02">
        <w:t xml:space="preserve"> those that attend </w:t>
      </w:r>
      <w:r w:rsidR="00E23FEA" w:rsidRPr="00E75F02">
        <w:t>PWIs</w:t>
      </w:r>
      <w:r w:rsidR="00E65FCE" w:rsidRPr="00E75F02">
        <w:t xml:space="preserve">. </w:t>
      </w:r>
      <w:r w:rsidR="008C7D6E" w:rsidRPr="00E75F02">
        <w:t xml:space="preserve">African Americans </w:t>
      </w:r>
      <w:r w:rsidR="00385415" w:rsidRPr="00E75F02">
        <w:t xml:space="preserve">feelings involve </w:t>
      </w:r>
      <w:r w:rsidR="00630AD7" w:rsidRPr="00E75F02">
        <w:t>intern</w:t>
      </w:r>
      <w:r w:rsidR="00F436E9" w:rsidRPr="00E75F02">
        <w:t xml:space="preserve">al conflicts of feeling </w:t>
      </w:r>
      <w:r w:rsidR="00F436E9" w:rsidRPr="00E75F02">
        <w:lastRenderedPageBreak/>
        <w:t>inferior</w:t>
      </w:r>
      <w:r w:rsidR="0029296A" w:rsidRPr="00E75F02">
        <w:t xml:space="preserve"> and proving your self-worth</w:t>
      </w:r>
      <w:r w:rsidR="001F3A03" w:rsidRPr="00E75F02">
        <w:t xml:space="preserve"> (Davis et al</w:t>
      </w:r>
      <w:r w:rsidR="00894CEC" w:rsidRPr="00E75F02">
        <w:t xml:space="preserve">., 2004). </w:t>
      </w:r>
      <w:r w:rsidR="00A54EE3" w:rsidRPr="00E75F02">
        <w:t>Micro aggressive</w:t>
      </w:r>
      <w:r w:rsidR="001F3A03" w:rsidRPr="00E75F02">
        <w:t xml:space="preserve"> behaviors </w:t>
      </w:r>
      <w:r w:rsidR="00474F05" w:rsidRPr="00E75F02">
        <w:t xml:space="preserve">with African American attending </w:t>
      </w:r>
      <w:r w:rsidR="00EC5E3A" w:rsidRPr="00E75F02">
        <w:t>PWIs</w:t>
      </w:r>
      <w:r w:rsidR="00DC753D" w:rsidRPr="00E75F02">
        <w:t xml:space="preserve"> </w:t>
      </w:r>
      <w:r w:rsidR="00A764EB" w:rsidRPr="00E75F02">
        <w:t xml:space="preserve">can cause students to be fearful of confronting </w:t>
      </w:r>
      <w:r w:rsidR="007370BE" w:rsidRPr="00E75F02">
        <w:t>situations</w:t>
      </w:r>
      <w:r w:rsidR="00AB0E2C" w:rsidRPr="00E75F02">
        <w:t xml:space="preserve"> that could be race rel</w:t>
      </w:r>
      <w:r w:rsidR="007370BE" w:rsidRPr="00E75F02">
        <w:t xml:space="preserve">ated </w:t>
      </w:r>
      <w:r w:rsidR="00692EC2" w:rsidRPr="00E75F02">
        <w:t>microaggressions</w:t>
      </w:r>
      <w:r w:rsidR="006E29F1" w:rsidRPr="00E75F02">
        <w:t>.</w:t>
      </w:r>
      <w:r w:rsidR="00B81528" w:rsidRPr="00E75F02">
        <w:t xml:space="preserve"> </w:t>
      </w:r>
      <w:r w:rsidR="007F3936" w:rsidRPr="00E75F02">
        <w:t xml:space="preserve">Davis </w:t>
      </w:r>
      <w:r w:rsidR="00577577" w:rsidRPr="00E75F02">
        <w:t>(</w:t>
      </w:r>
      <w:r w:rsidR="00916FE0" w:rsidRPr="00E75F02">
        <w:t>199</w:t>
      </w:r>
      <w:r w:rsidR="007F3936" w:rsidRPr="00E75F02">
        <w:t>4) research shows that</w:t>
      </w:r>
      <w:r w:rsidR="00350FC1" w:rsidRPr="00E75F02">
        <w:t xml:space="preserve"> African American </w:t>
      </w:r>
      <w:r w:rsidR="00396FAC" w:rsidRPr="00E75F02">
        <w:t>students</w:t>
      </w:r>
      <w:r w:rsidR="00350FC1" w:rsidRPr="00E75F02">
        <w:t xml:space="preserve"> </w:t>
      </w:r>
      <w:r w:rsidR="0007745A" w:rsidRPr="00E75F02">
        <w:t xml:space="preserve">who encounter professors </w:t>
      </w:r>
      <w:r w:rsidR="00501254" w:rsidRPr="00E75F02">
        <w:t xml:space="preserve">with </w:t>
      </w:r>
      <w:r w:rsidR="00A54EE3" w:rsidRPr="00E75F02">
        <w:t>micro aggressive</w:t>
      </w:r>
      <w:r w:rsidR="00064372" w:rsidRPr="00E75F02">
        <w:t xml:space="preserve"> </w:t>
      </w:r>
      <w:r w:rsidR="00692EC2" w:rsidRPr="00E75F02">
        <w:t>behaviors</w:t>
      </w:r>
      <w:r w:rsidR="00064372" w:rsidRPr="00E75F02">
        <w:t xml:space="preserve"> usually </w:t>
      </w:r>
      <w:r w:rsidR="00BE3278" w:rsidRPr="00E75F02">
        <w:t xml:space="preserve">avoid </w:t>
      </w:r>
      <w:r w:rsidR="00692EC2" w:rsidRPr="00E75F02">
        <w:t>addressing</w:t>
      </w:r>
      <w:r w:rsidR="00BE3278" w:rsidRPr="00E75F02">
        <w:t xml:space="preserve"> them for fear of retaliation </w:t>
      </w:r>
      <w:r w:rsidR="00AC70DE" w:rsidRPr="00E75F02">
        <w:t>by tampering with their grades.</w:t>
      </w:r>
      <w:r w:rsidR="00E2463F" w:rsidRPr="00E75F02">
        <w:t xml:space="preserve"> </w:t>
      </w:r>
      <w:r w:rsidR="00692EC2" w:rsidRPr="00E75F02">
        <w:t>African</w:t>
      </w:r>
      <w:r w:rsidR="00E2463F" w:rsidRPr="00E75F02">
        <w:t xml:space="preserve"> American students </w:t>
      </w:r>
      <w:r w:rsidR="001044D1" w:rsidRPr="00E75F02">
        <w:t xml:space="preserve">had </w:t>
      </w:r>
      <w:r w:rsidR="00692EC2" w:rsidRPr="00E75F02">
        <w:t>deceased</w:t>
      </w:r>
      <w:r w:rsidR="001044D1" w:rsidRPr="00E75F02">
        <w:t xml:space="preserve"> class </w:t>
      </w:r>
      <w:r w:rsidR="007D3582" w:rsidRPr="00E75F02">
        <w:t>participation which</w:t>
      </w:r>
      <w:r w:rsidR="001044D1" w:rsidRPr="00E75F02">
        <w:t xml:space="preserve"> affected the </w:t>
      </w:r>
      <w:r w:rsidR="00BD7FE7" w:rsidRPr="00E75F02">
        <w:t>student’s</w:t>
      </w:r>
      <w:r w:rsidR="001044D1" w:rsidRPr="00E75F02">
        <w:t xml:space="preserve"> </w:t>
      </w:r>
      <w:r w:rsidR="002D3F75" w:rsidRPr="00E75F02">
        <w:t xml:space="preserve">academic performance. </w:t>
      </w:r>
    </w:p>
    <w:p w14:paraId="5750CBF0" w14:textId="26145B63" w:rsidR="00607B69" w:rsidRPr="00E75F02" w:rsidRDefault="00137FBE" w:rsidP="004A6CA3">
      <w:pPr>
        <w:spacing w:after="0"/>
      </w:pPr>
      <w:r w:rsidRPr="00E75F02">
        <w:rPr>
          <w:rStyle w:val="Heading4Char"/>
        </w:rPr>
        <w:t>Microaggressions a</w:t>
      </w:r>
      <w:r w:rsidR="004A7A76" w:rsidRPr="00E75F02">
        <w:rPr>
          <w:rStyle w:val="Heading4Char"/>
        </w:rPr>
        <w:t>t PWIs</w:t>
      </w:r>
      <w:r w:rsidR="00814130" w:rsidRPr="00E75F02">
        <w:rPr>
          <w:rStyle w:val="Heading4Char"/>
        </w:rPr>
        <w:t>.</w:t>
      </w:r>
      <w:r w:rsidR="00814130" w:rsidRPr="00E75F02">
        <w:t xml:space="preserve"> </w:t>
      </w:r>
      <w:r w:rsidR="00153960" w:rsidRPr="00E75F02">
        <w:t xml:space="preserve">Some </w:t>
      </w:r>
      <w:r w:rsidR="00A45A63" w:rsidRPr="00E75F02">
        <w:t xml:space="preserve">African Americans have experience some form of racial or environmental </w:t>
      </w:r>
      <w:r w:rsidR="00153960" w:rsidRPr="00E75F02">
        <w:t xml:space="preserve">microaggressions at </w:t>
      </w:r>
      <w:r w:rsidR="004C4B28" w:rsidRPr="00E75F02">
        <w:t>PWI</w:t>
      </w:r>
      <w:r w:rsidR="00DC753D" w:rsidRPr="00E75F02">
        <w:t>s</w:t>
      </w:r>
      <w:r w:rsidR="00153960" w:rsidRPr="00E75F02">
        <w:t xml:space="preserve">. </w:t>
      </w:r>
      <w:r w:rsidR="00005EA1" w:rsidRPr="00E75F02">
        <w:t>Mills</w:t>
      </w:r>
      <w:r w:rsidR="00513F51" w:rsidRPr="00E75F02">
        <w:t xml:space="preserve"> (2020)</w:t>
      </w:r>
      <w:r w:rsidR="00005EA1" w:rsidRPr="00E75F02">
        <w:t xml:space="preserve">, </w:t>
      </w:r>
      <w:r w:rsidR="00CB37BA" w:rsidRPr="00E75F02">
        <w:t xml:space="preserve">looks at </w:t>
      </w:r>
      <w:r w:rsidR="00CB37BA" w:rsidRPr="00E75F02">
        <w:rPr>
          <w:rStyle w:val="Strong"/>
          <w:b w:val="0"/>
          <w:bCs w:val="0"/>
          <w:bdr w:val="none" w:sz="0" w:space="0" w:color="auto" w:frame="1"/>
        </w:rPr>
        <w:t>microaggressions</w:t>
      </w:r>
      <w:r w:rsidR="00D11D6D" w:rsidRPr="00E75F02">
        <w:rPr>
          <w:b/>
          <w:bCs/>
        </w:rPr>
        <w:t xml:space="preserve"> </w:t>
      </w:r>
      <w:r w:rsidR="00CB37BA" w:rsidRPr="00E75F02">
        <w:rPr>
          <w:rStyle w:val="Strong"/>
          <w:b w:val="0"/>
          <w:bCs w:val="0"/>
          <w:bdr w:val="none" w:sz="0" w:space="0" w:color="auto" w:frame="1"/>
        </w:rPr>
        <w:t>experienced</w:t>
      </w:r>
      <w:r w:rsidR="00D11D6D" w:rsidRPr="00E75F02">
        <w:rPr>
          <w:b/>
          <w:bCs/>
        </w:rPr>
        <w:t xml:space="preserve"> </w:t>
      </w:r>
      <w:r w:rsidR="00CB37BA" w:rsidRPr="00E75F02">
        <w:t xml:space="preserve">by </w:t>
      </w:r>
      <w:r w:rsidR="004B7FF9" w:rsidRPr="00E75F02">
        <w:t xml:space="preserve">African American </w:t>
      </w:r>
      <w:r w:rsidR="00607B69" w:rsidRPr="00E75F02">
        <w:t xml:space="preserve">women faculty </w:t>
      </w:r>
      <w:r w:rsidR="00CB37BA" w:rsidRPr="00E75F02">
        <w:t>at a </w:t>
      </w:r>
      <w:r w:rsidR="00A84103" w:rsidRPr="00E75F02">
        <w:rPr>
          <w:rStyle w:val="Strong"/>
          <w:b w:val="0"/>
          <w:bCs w:val="0"/>
          <w:bdr w:val="none" w:sz="0" w:space="0" w:color="auto" w:frame="1"/>
        </w:rPr>
        <w:t>PWI</w:t>
      </w:r>
      <w:r w:rsidR="00CB37BA" w:rsidRPr="00E75F02">
        <w:t xml:space="preserve"> of higher education. </w:t>
      </w:r>
      <w:r w:rsidR="00513F51" w:rsidRPr="00E75F02">
        <w:t xml:space="preserve">Mills research </w:t>
      </w:r>
      <w:r w:rsidR="00CB37BA" w:rsidRPr="00E75F02">
        <w:t>focuses on invisibility, a specific type of microaggression, which emerged as a prominent finding.</w:t>
      </w:r>
      <w:r w:rsidR="001C1D49" w:rsidRPr="00E75F02">
        <w:t xml:space="preserve"> The population from this study </w:t>
      </w:r>
      <w:r w:rsidR="00DB5136" w:rsidRPr="00E75F02">
        <w:t xml:space="preserve">came from </w:t>
      </w:r>
      <w:r w:rsidR="001C1D49" w:rsidRPr="00E75F02">
        <w:t xml:space="preserve">Midwestern University </w:t>
      </w:r>
      <w:r w:rsidR="00DB5136" w:rsidRPr="00E75F02">
        <w:t xml:space="preserve">which is a large </w:t>
      </w:r>
      <w:r w:rsidR="00A84103" w:rsidRPr="00E75F02">
        <w:t xml:space="preserve">PWI </w:t>
      </w:r>
      <w:r w:rsidR="00901059" w:rsidRPr="00E75F02">
        <w:t xml:space="preserve">with a population of 47,000 students. </w:t>
      </w:r>
      <w:r w:rsidR="00C44C70" w:rsidRPr="00E75F02">
        <w:t xml:space="preserve">African American students who </w:t>
      </w:r>
      <w:r w:rsidR="003F47A9" w:rsidRPr="00E75F02">
        <w:t>were</w:t>
      </w:r>
      <w:r w:rsidR="00C44C70" w:rsidRPr="00E75F02">
        <w:t xml:space="preserve"> 18 year or older </w:t>
      </w:r>
      <w:r w:rsidR="00A84103" w:rsidRPr="00E75F02">
        <w:t>were</w:t>
      </w:r>
      <w:r w:rsidR="00C44C70" w:rsidRPr="00E75F02">
        <w:t xml:space="preserve"> able to participate in this study. </w:t>
      </w:r>
      <w:r w:rsidR="00CD5C96" w:rsidRPr="00E75F02">
        <w:t xml:space="preserve">African American participants gave </w:t>
      </w:r>
      <w:r w:rsidR="003A2A74" w:rsidRPr="00E75F02">
        <w:t>examples of racial microaggressions</w:t>
      </w:r>
      <w:r w:rsidR="006F4F76" w:rsidRPr="00E75F02">
        <w:t>, lack</w:t>
      </w:r>
      <w:r w:rsidR="00776EF1" w:rsidRPr="00E75F02">
        <w:t xml:space="preserve"> of support from faculty,</w:t>
      </w:r>
      <w:r w:rsidR="003A2A74" w:rsidRPr="00E75F02">
        <w:t xml:space="preserve"> such as low </w:t>
      </w:r>
      <w:r w:rsidR="009D2B96" w:rsidRPr="00E75F02">
        <w:t xml:space="preserve">expectations, avoidant behaviors, and invalidation of experience. </w:t>
      </w:r>
      <w:r w:rsidR="00BF1118" w:rsidRPr="00E75F02">
        <w:t xml:space="preserve">The purpose of this </w:t>
      </w:r>
      <w:r w:rsidR="003E11DB" w:rsidRPr="00E75F02">
        <w:t xml:space="preserve">examined </w:t>
      </w:r>
      <w:r w:rsidR="00E53444" w:rsidRPr="00E75F02">
        <w:t>the experience oof environmental racial microaggression</w:t>
      </w:r>
      <w:r w:rsidR="003E11DB" w:rsidRPr="00E75F02">
        <w:t xml:space="preserve"> of African A</w:t>
      </w:r>
      <w:r w:rsidR="00E53444" w:rsidRPr="00E75F02">
        <w:t xml:space="preserve">merican students attending </w:t>
      </w:r>
      <w:r w:rsidR="00EA144C" w:rsidRPr="00E75F02">
        <w:t>PWIs</w:t>
      </w:r>
      <w:r w:rsidR="00E53444" w:rsidRPr="00E75F02">
        <w:t>. This study supports the different factors that hinder persistence of African American student persistence.</w:t>
      </w:r>
    </w:p>
    <w:p w14:paraId="6A92FD53" w14:textId="2A628803" w:rsidR="005F38BC" w:rsidRPr="00E75F02" w:rsidRDefault="00416CFE" w:rsidP="004A6CA3">
      <w:pPr>
        <w:spacing w:after="0"/>
        <w:contextualSpacing/>
      </w:pPr>
      <w:r w:rsidRPr="00E75F02">
        <w:t xml:space="preserve">Lewis et al. (2021) explores the racial microaggression experiences of students of color (i.e., African American, Asian American, Latinx, and Multiracial students) at a historically White university using the critical race theory. Researchers explored the relationship between the frequency of racial microaggressions and sense of belonging. </w:t>
      </w:r>
      <w:r w:rsidRPr="00E75F02">
        <w:lastRenderedPageBreak/>
        <w:t>Researchers concluded that African American students reported experiencing a greater frequency of racial microaggressions and lower sense of belonging than Asian American, Latinx, and Multiracial students. The authors suggested future research on students of color at historically White universities</w:t>
      </w:r>
      <w:r w:rsidR="00A741D0" w:rsidRPr="00E75F02">
        <w:t>.</w:t>
      </w:r>
    </w:p>
    <w:p w14:paraId="1B0D3837" w14:textId="287B21F4" w:rsidR="005F08B5" w:rsidRPr="00E75F02" w:rsidRDefault="00A741D0" w:rsidP="004A6CA3">
      <w:pPr>
        <w:spacing w:after="0"/>
        <w:contextualSpacing/>
      </w:pPr>
      <w:r w:rsidRPr="00E75F02">
        <w:t xml:space="preserve">Research shows racial microaggressions affect retention and graduation rates of African American students attending </w:t>
      </w:r>
      <w:r w:rsidR="00EA144C" w:rsidRPr="00E75F02">
        <w:t>PWIs</w:t>
      </w:r>
      <w:r w:rsidRPr="00E75F02">
        <w:t xml:space="preserve">. Ingram </w:t>
      </w:r>
      <w:r w:rsidR="00D30AC1" w:rsidRPr="00E75F02">
        <w:t>and</w:t>
      </w:r>
      <w:r w:rsidRPr="00E75F02">
        <w:t xml:space="preserve"> Wallace (2019) mixed method research </w:t>
      </w:r>
      <w:r w:rsidR="006D0088" w:rsidRPr="00E75F02">
        <w:t>show</w:t>
      </w:r>
      <w:r w:rsidRPr="00E75F02">
        <w:t xml:space="preserve"> the association between experiences of racism affect African American College students’ college students that attend </w:t>
      </w:r>
      <w:r w:rsidR="00D61F51" w:rsidRPr="00E75F02">
        <w:t>PWIs</w:t>
      </w:r>
      <w:r w:rsidRPr="00E75F02">
        <w:t>. This study used live experiences of 252 African American college students that suggests enhancing the academic environment of minority college students. This study shows the benefits that can enhance academic achievement for African American students by having more diversity in their campus</w:t>
      </w:r>
      <w:r w:rsidR="005F08B5" w:rsidRPr="00E75F02">
        <w:t>.</w:t>
      </w:r>
    </w:p>
    <w:p w14:paraId="3F024573" w14:textId="5FBD766C" w:rsidR="00856A56" w:rsidRPr="00E75F02" w:rsidRDefault="005F532E" w:rsidP="004A6CA3">
      <w:pPr>
        <w:pStyle w:val="Heading3"/>
      </w:pPr>
      <w:bookmarkStart w:id="212" w:name="_Toc171694937"/>
      <w:r w:rsidRPr="00E75F02">
        <w:t>Interpersonal Challenges of African American Students</w:t>
      </w:r>
      <w:bookmarkEnd w:id="212"/>
      <w:r w:rsidR="00856A56" w:rsidRPr="00E75F02">
        <w:t xml:space="preserve"> </w:t>
      </w:r>
    </w:p>
    <w:p w14:paraId="07C77349" w14:textId="6DD9981E" w:rsidR="000B1FCC" w:rsidRPr="00E75F02" w:rsidRDefault="000B1FCC" w:rsidP="004A6CA3">
      <w:pPr>
        <w:spacing w:after="0"/>
        <w:rPr>
          <w:shd w:val="clear" w:color="auto" w:fill="FFFFFF"/>
        </w:rPr>
      </w:pPr>
      <w:r w:rsidRPr="00E75F02">
        <w:t xml:space="preserve">Most research look at African American male and female students when researching experiences at </w:t>
      </w:r>
      <w:r w:rsidR="001830B8" w:rsidRPr="00E75F02">
        <w:t>PWIs</w:t>
      </w:r>
      <w:r w:rsidRPr="00E75F02">
        <w:t xml:space="preserve">. Goodwill et al. (2022), examines the interpersonal challenges that effect African American </w:t>
      </w:r>
      <w:r w:rsidRPr="00E75F02">
        <w:rPr>
          <w:shd w:val="clear" w:color="auto" w:fill="FFFFFF"/>
        </w:rPr>
        <w:t xml:space="preserve">on college campuses. Goodwill et al. (2022), shows how </w:t>
      </w:r>
      <w:r w:rsidR="00EF3AFC" w:rsidRPr="00E75F02">
        <w:rPr>
          <w:shd w:val="clear" w:color="auto" w:fill="FFFFFF"/>
        </w:rPr>
        <w:t>Black</w:t>
      </w:r>
      <w:r w:rsidRPr="00E75F02">
        <w:rPr>
          <w:shd w:val="clear" w:color="auto" w:fill="FFFFFF"/>
        </w:rPr>
        <w:t xml:space="preserve"> men, and their lived experiences are underrepresented in higher education. Goodwill research seeks to answer questions regarding African American college men receiving social support or needing support. African American men enrolled at a P</w:t>
      </w:r>
      <w:r w:rsidR="00660315" w:rsidRPr="00E75F02">
        <w:rPr>
          <w:shd w:val="clear" w:color="auto" w:fill="FFFFFF"/>
        </w:rPr>
        <w:t>WIs</w:t>
      </w:r>
      <w:r w:rsidRPr="00E75F02">
        <w:rPr>
          <w:shd w:val="clear" w:color="auto" w:fill="FFFFFF"/>
        </w:rPr>
        <w:t xml:space="preserve"> in the United States were used in this research. Goodwill et al. (2022) applied thematic analy</w:t>
      </w:r>
      <w:r w:rsidR="008B6078" w:rsidRPr="00E75F02">
        <w:rPr>
          <w:shd w:val="clear" w:color="auto" w:fill="FFFFFF"/>
        </w:rPr>
        <w:t>sis of</w:t>
      </w:r>
      <w:r w:rsidRPr="00E75F02">
        <w:rPr>
          <w:shd w:val="clear" w:color="auto" w:fill="FFFFFF"/>
        </w:rPr>
        <w:t xml:space="preserve"> the data in this study. This study concluded that African American college men rely upon their peers, campus student groups, fraternities, and family </w:t>
      </w:r>
      <w:r w:rsidRPr="00E75F02">
        <w:rPr>
          <w:shd w:val="clear" w:color="auto" w:fill="FFFFFF"/>
        </w:rPr>
        <w:lastRenderedPageBreak/>
        <w:t xml:space="preserve">members for social support. This study supports the need of support from peers for African American males attending </w:t>
      </w:r>
      <w:r w:rsidR="00660315" w:rsidRPr="00E75F02">
        <w:rPr>
          <w:shd w:val="clear" w:color="auto" w:fill="FFFFFF"/>
        </w:rPr>
        <w:t>PWIs</w:t>
      </w:r>
      <w:r w:rsidRPr="00E75F02">
        <w:rPr>
          <w:shd w:val="clear" w:color="auto" w:fill="FFFFFF"/>
        </w:rPr>
        <w:t>.</w:t>
      </w:r>
    </w:p>
    <w:p w14:paraId="7F32639D" w14:textId="6D68FAF3" w:rsidR="006F3637" w:rsidRPr="00E75F02" w:rsidRDefault="0099748B" w:rsidP="004A6CA3">
      <w:pPr>
        <w:spacing w:after="0"/>
        <w:contextualSpacing/>
        <w:rPr>
          <w:spacing w:val="-5"/>
          <w:shd w:val="clear" w:color="auto" w:fill="FFFFFF"/>
        </w:rPr>
      </w:pPr>
      <w:r w:rsidRPr="00E75F02">
        <w:rPr>
          <w:shd w:val="clear" w:color="auto" w:fill="FFFFFF"/>
        </w:rPr>
        <w:t xml:space="preserve">Jackson </w:t>
      </w:r>
      <w:r w:rsidR="001D3F07" w:rsidRPr="00E75F02">
        <w:rPr>
          <w:shd w:val="clear" w:color="auto" w:fill="FFFFFF"/>
        </w:rPr>
        <w:t>and Hui</w:t>
      </w:r>
      <w:r w:rsidRPr="00E75F02">
        <w:rPr>
          <w:shd w:val="clear" w:color="auto" w:fill="FFFFFF"/>
        </w:rPr>
        <w:t xml:space="preserve"> </w:t>
      </w:r>
      <w:r w:rsidR="001D3F07" w:rsidRPr="00E75F02">
        <w:rPr>
          <w:shd w:val="clear" w:color="auto" w:fill="FFFFFF"/>
        </w:rPr>
        <w:t>(</w:t>
      </w:r>
      <w:r w:rsidR="00FE4B42" w:rsidRPr="00E75F02">
        <w:rPr>
          <w:shd w:val="clear" w:color="auto" w:fill="FFFFFF"/>
        </w:rPr>
        <w:t>2017</w:t>
      </w:r>
      <w:r w:rsidR="001D3F07" w:rsidRPr="00E75F02">
        <w:rPr>
          <w:shd w:val="clear" w:color="auto" w:fill="FFFFFF"/>
        </w:rPr>
        <w:t>)</w:t>
      </w:r>
      <w:r w:rsidR="00FE4B42" w:rsidRPr="00E75F02">
        <w:rPr>
          <w:shd w:val="clear" w:color="auto" w:fill="FFFFFF"/>
        </w:rPr>
        <w:t xml:space="preserve"> did </w:t>
      </w:r>
      <w:r w:rsidR="00245B80" w:rsidRPr="00E75F02">
        <w:rPr>
          <w:shd w:val="clear" w:color="auto" w:fill="FFFFFF"/>
        </w:rPr>
        <w:t>similar research</w:t>
      </w:r>
      <w:r w:rsidR="00FE4B42" w:rsidRPr="00E75F02">
        <w:rPr>
          <w:shd w:val="clear" w:color="auto" w:fill="FFFFFF"/>
        </w:rPr>
        <w:t xml:space="preserve"> that</w:t>
      </w:r>
      <w:r w:rsidR="00245B80" w:rsidRPr="00E75F02">
        <w:rPr>
          <w:spacing w:val="-5"/>
          <w:shd w:val="clear" w:color="auto" w:fill="FFFFFF"/>
        </w:rPr>
        <w:t xml:space="preserve"> examines African </w:t>
      </w:r>
      <w:r w:rsidR="009932DB" w:rsidRPr="00E75F02">
        <w:rPr>
          <w:spacing w:val="-5"/>
          <w:shd w:val="clear" w:color="auto" w:fill="FFFFFF"/>
        </w:rPr>
        <w:t>American male</w:t>
      </w:r>
      <w:r w:rsidR="00245B80" w:rsidRPr="00E75F02">
        <w:rPr>
          <w:spacing w:val="-5"/>
          <w:shd w:val="clear" w:color="auto" w:fill="FFFFFF"/>
        </w:rPr>
        <w:t xml:space="preserve"> bonding at a predominantly White university. Research shows that Black students seek social connections with other Black students at </w:t>
      </w:r>
      <w:r w:rsidR="006D4243" w:rsidRPr="00E75F02">
        <w:rPr>
          <w:spacing w:val="-5"/>
          <w:shd w:val="clear" w:color="auto" w:fill="FFFFFF"/>
        </w:rPr>
        <w:t>PWIs</w:t>
      </w:r>
      <w:r w:rsidR="00245B80" w:rsidRPr="00E75F02">
        <w:rPr>
          <w:spacing w:val="-5"/>
          <w:shd w:val="clear" w:color="auto" w:fill="FFFFFF"/>
        </w:rPr>
        <w:t>. The</w:t>
      </w:r>
      <w:r w:rsidR="009932DB" w:rsidRPr="00E75F02">
        <w:rPr>
          <w:spacing w:val="-5"/>
          <w:shd w:val="clear" w:color="auto" w:fill="FFFFFF"/>
        </w:rPr>
        <w:t xml:space="preserve"> researchers </w:t>
      </w:r>
      <w:r w:rsidR="00245B80" w:rsidRPr="00E75F02">
        <w:rPr>
          <w:spacing w:val="-5"/>
          <w:shd w:val="clear" w:color="auto" w:fill="FFFFFF"/>
        </w:rPr>
        <w:t>how the importance of emotional and social bonding with Black men to help acclimate them to the new environment of college. Th</w:t>
      </w:r>
      <w:r w:rsidR="00E37959" w:rsidRPr="00E75F02">
        <w:rPr>
          <w:spacing w:val="-5"/>
          <w:shd w:val="clear" w:color="auto" w:fill="FFFFFF"/>
        </w:rPr>
        <w:t>is research s</w:t>
      </w:r>
      <w:r w:rsidR="005A715F" w:rsidRPr="00E75F02">
        <w:rPr>
          <w:spacing w:val="-5"/>
          <w:shd w:val="clear" w:color="auto" w:fill="FFFFFF"/>
        </w:rPr>
        <w:t>upports</w:t>
      </w:r>
      <w:r w:rsidR="00E37959" w:rsidRPr="00E75F02">
        <w:rPr>
          <w:spacing w:val="-5"/>
          <w:shd w:val="clear" w:color="auto" w:fill="FFFFFF"/>
        </w:rPr>
        <w:t xml:space="preserve"> </w:t>
      </w:r>
      <w:r w:rsidR="00E069AC" w:rsidRPr="00E75F02">
        <w:rPr>
          <w:spacing w:val="-5"/>
          <w:shd w:val="clear" w:color="auto" w:fill="FFFFFF"/>
        </w:rPr>
        <w:t xml:space="preserve">the need for African American peer </w:t>
      </w:r>
      <w:r w:rsidR="00245B80" w:rsidRPr="00E75F02">
        <w:rPr>
          <w:spacing w:val="-5"/>
          <w:shd w:val="clear" w:color="auto" w:fill="FFFFFF"/>
        </w:rPr>
        <w:t xml:space="preserve">relationships </w:t>
      </w:r>
      <w:r w:rsidR="00E069AC" w:rsidRPr="00E75F02">
        <w:rPr>
          <w:spacing w:val="-5"/>
          <w:shd w:val="clear" w:color="auto" w:fill="FFFFFF"/>
        </w:rPr>
        <w:t>at</w:t>
      </w:r>
      <w:r w:rsidR="005A715F" w:rsidRPr="00E75F02">
        <w:rPr>
          <w:spacing w:val="-5"/>
          <w:shd w:val="clear" w:color="auto" w:fill="FFFFFF"/>
        </w:rPr>
        <w:t xml:space="preserve"> </w:t>
      </w:r>
      <w:r w:rsidR="007505BA" w:rsidRPr="00E75F02">
        <w:rPr>
          <w:spacing w:val="-5"/>
          <w:shd w:val="clear" w:color="auto" w:fill="FFFFFF"/>
        </w:rPr>
        <w:t>PWIs</w:t>
      </w:r>
      <w:r w:rsidR="00E069AC" w:rsidRPr="00E75F02">
        <w:rPr>
          <w:spacing w:val="-5"/>
          <w:shd w:val="clear" w:color="auto" w:fill="FFFFFF"/>
        </w:rPr>
        <w:t>.</w:t>
      </w:r>
      <w:r w:rsidR="006F3637" w:rsidRPr="00E75F02">
        <w:rPr>
          <w:spacing w:val="-5"/>
          <w:shd w:val="clear" w:color="auto" w:fill="FFFFFF"/>
        </w:rPr>
        <w:t xml:space="preserve"> </w:t>
      </w:r>
    </w:p>
    <w:p w14:paraId="16BB4ECF" w14:textId="50D3A48C" w:rsidR="00852245" w:rsidRPr="00E75F02" w:rsidRDefault="00852245" w:rsidP="004A6CA3">
      <w:pPr>
        <w:pStyle w:val="Heading3"/>
        <w:rPr>
          <w:shd w:val="clear" w:color="auto" w:fill="FFFFFF"/>
        </w:rPr>
      </w:pPr>
      <w:bookmarkStart w:id="213" w:name="_Toc171694938"/>
      <w:r w:rsidRPr="00E75F02">
        <w:rPr>
          <w:shd w:val="clear" w:color="auto" w:fill="FFFFFF"/>
        </w:rPr>
        <w:t>African American Faculty Representation</w:t>
      </w:r>
      <w:bookmarkEnd w:id="213"/>
    </w:p>
    <w:p w14:paraId="1FE7BA32" w14:textId="0439DF84" w:rsidR="002E132E" w:rsidRPr="00E75F02" w:rsidRDefault="00852245" w:rsidP="004A6CA3">
      <w:pPr>
        <w:spacing w:after="0"/>
      </w:pPr>
      <w:r w:rsidRPr="00E75F02">
        <w:t>According to the National Center for Education Statistics (2</w:t>
      </w:r>
      <w:r w:rsidR="00916FE0" w:rsidRPr="00E75F02">
        <w:t>020</w:t>
      </w:r>
      <w:r w:rsidRPr="00E75F02">
        <w:t>), 76% of the postsecondary faculty members were Whites, and 55% were undergraduate’s faculty. In 2018, only 6% were African American Faculty that include both male and female. White faculty hold more than 80% of faculty positions (National Center for Education Statistics, 20</w:t>
      </w:r>
      <w:r w:rsidR="00D30AC1" w:rsidRPr="00E75F02">
        <w:t>20</w:t>
      </w:r>
      <w:r w:rsidRPr="00E75F02">
        <w:t>). African American are unrepresented in the rank of professor, which is a highly valued, powerful status. Hiring African American faculty members helps in invading diversity on campus in higher education. Research shows that Black faculty felt hopeless and invisible on campus and only being used by their institutions when needed (Davis</w:t>
      </w:r>
      <w:r w:rsidR="00D30AC1" w:rsidRPr="00E75F02">
        <w:t xml:space="preserve"> &amp; Fry</w:t>
      </w:r>
      <w:r w:rsidRPr="00E75F02">
        <w:t xml:space="preserve">, 2020). Although there is improvement in African American faculty members working in </w:t>
      </w:r>
      <w:r w:rsidR="008621FC" w:rsidRPr="00E75F02">
        <w:t>PWIs</w:t>
      </w:r>
      <w:r w:rsidRPr="00E75F02">
        <w:t>, there is still an issue with promoting diversity in higher education</w:t>
      </w:r>
      <w:r w:rsidR="002E132E" w:rsidRPr="00E75F02">
        <w:t>.</w:t>
      </w:r>
    </w:p>
    <w:p w14:paraId="447D9A8B" w14:textId="55423E9B" w:rsidR="00DB0041" w:rsidRPr="00E75F02" w:rsidRDefault="002E132E" w:rsidP="004A6CA3">
      <w:pPr>
        <w:spacing w:after="0"/>
        <w:contextualSpacing/>
        <w:rPr>
          <w:shd w:val="clear" w:color="auto" w:fill="FFFFFF"/>
        </w:rPr>
      </w:pPr>
      <w:r w:rsidRPr="00E75F02">
        <w:t xml:space="preserve">More African American students are enrolling in </w:t>
      </w:r>
      <w:r w:rsidR="00725884" w:rsidRPr="00E75F02">
        <w:t>PWIs</w:t>
      </w:r>
      <w:r w:rsidRPr="00E75F02">
        <w:t>. Faculty and student relationship</w:t>
      </w:r>
      <w:r w:rsidR="008621FC" w:rsidRPr="00E75F02">
        <w:t>s</w:t>
      </w:r>
      <w:r w:rsidRPr="00E75F02">
        <w:t xml:space="preserve"> are critical for academic success in students. African American faculty increases the willingness to learn in African American students attending </w:t>
      </w:r>
      <w:r w:rsidR="00EC5E3A" w:rsidRPr="00E75F02">
        <w:t>PWIs</w:t>
      </w:r>
      <w:r w:rsidR="008621FC" w:rsidRPr="00E75F02">
        <w:t xml:space="preserve"> </w:t>
      </w:r>
      <w:r w:rsidRPr="00E75F02">
        <w:t xml:space="preserve">(Johnson, 2013). Jackson (2018) conducted qualitative research that shows the enrollment of minority students has increased, but the minority full-time professors has not increased. </w:t>
      </w:r>
      <w:r w:rsidRPr="00E75F02">
        <w:lastRenderedPageBreak/>
        <w:t>Jackson study of six full-time African American female professors at predominantly White community colleges in Maryland</w:t>
      </w:r>
      <w:r w:rsidR="004E3E4E" w:rsidRPr="00E75F02">
        <w:t xml:space="preserve"> showed the emotional burnout and emotional toll of these female professors with the lack of diversity in the workplace</w:t>
      </w:r>
      <w:r w:rsidR="00DB0041" w:rsidRPr="00E75F02">
        <w:rPr>
          <w:shd w:val="clear" w:color="auto" w:fill="FFFFFF"/>
        </w:rPr>
        <w:t xml:space="preserve">. </w:t>
      </w:r>
    </w:p>
    <w:p w14:paraId="1806673B" w14:textId="6FA686A8" w:rsidR="00D832F3" w:rsidRPr="00E75F02" w:rsidRDefault="00DB0041" w:rsidP="004A6CA3">
      <w:pPr>
        <w:spacing w:after="0"/>
        <w:contextualSpacing/>
      </w:pPr>
      <w:r w:rsidRPr="00E75F02">
        <w:rPr>
          <w:shd w:val="clear" w:color="auto" w:fill="FFFFFF"/>
        </w:rPr>
        <w:t>African American full-time faculty teaching in Maryland community colleges was 13% and 15% over several years (Maryland Higher Education Commission, 2017).</w:t>
      </w:r>
      <w:r w:rsidRPr="00E75F02">
        <w:t xml:space="preserve"> The African American faculty in this study stated they needed to be an advocate for other African American students and faculty by representing themselves the best way possible. This literature supports the negative feedback received from African American faculty working at </w:t>
      </w:r>
      <w:r w:rsidR="00EC5E3A" w:rsidRPr="00E75F02">
        <w:t>PWIs</w:t>
      </w:r>
      <w:r w:rsidR="00C81EFD" w:rsidRPr="00E75F02">
        <w:t xml:space="preserve"> </w:t>
      </w:r>
      <w:r w:rsidRPr="00E75F02">
        <w:t xml:space="preserve">in the form of questioning their credentials and showing disrespect. This research shows how the lived experiences of African American faculty can be emotionally damaging to African American faculty and student that attend </w:t>
      </w:r>
      <w:r w:rsidR="00EC5E3A" w:rsidRPr="00E75F02">
        <w:t>PWIs</w:t>
      </w:r>
      <w:r w:rsidR="00C81EFD" w:rsidRPr="00E75F02">
        <w:t xml:space="preserve"> </w:t>
      </w:r>
      <w:r w:rsidRPr="00E75F02">
        <w:t>and shows a need for diversity and mentoring</w:t>
      </w:r>
      <w:r w:rsidR="00D832F3" w:rsidRPr="00E75F02">
        <w:t>.</w:t>
      </w:r>
    </w:p>
    <w:p w14:paraId="76724BA5" w14:textId="6968ACA7" w:rsidR="00F62C50" w:rsidRPr="00E75F02" w:rsidRDefault="00D40AA0" w:rsidP="004A6CA3">
      <w:pPr>
        <w:spacing w:after="0"/>
      </w:pPr>
      <w:r w:rsidRPr="00E75F02">
        <w:t xml:space="preserve">In a similar study, Danzer (2012) research discussed trauma related to racial prejudice experience at </w:t>
      </w:r>
      <w:r w:rsidR="00A124E9" w:rsidRPr="00E75F02">
        <w:t>PWIs</w:t>
      </w:r>
      <w:r w:rsidRPr="00E75F02">
        <w:t xml:space="preserve">. Danzer shows further research needed that looks at relationship of African Americans faculty and students working and studying at </w:t>
      </w:r>
      <w:r w:rsidR="00C81EFD" w:rsidRPr="00E75F02">
        <w:t>PWIs</w:t>
      </w:r>
      <w:r w:rsidRPr="00E75F02">
        <w:t xml:space="preserve">. Benitez et al. (2017) researched the success rate of African American students when they have African American faculty. This article examines the experiences of faculty of color and the differences they face from other faculty. African American faculty face unwelcoming campus climates and usually spend more time than other faculty in mentoring African American students. </w:t>
      </w:r>
    </w:p>
    <w:p w14:paraId="43B50D8C" w14:textId="4A858CC5" w:rsidR="00D02A7D" w:rsidRPr="00E75F02" w:rsidRDefault="00D40AA0" w:rsidP="004A6CA3">
      <w:pPr>
        <w:spacing w:after="0"/>
      </w:pPr>
      <w:r w:rsidRPr="00E75F02">
        <w:t xml:space="preserve">African American students understand on the level of lived experience of African American faculty which helps their sense of belonging on predominantly </w:t>
      </w:r>
      <w:r w:rsidR="001F7C95" w:rsidRPr="00E75F02">
        <w:t>W</w:t>
      </w:r>
      <w:r w:rsidRPr="00E75F02">
        <w:t xml:space="preserve">hite campuses. African American faculty are more likely to incorporate collaborative learning </w:t>
      </w:r>
      <w:r w:rsidRPr="00E75F02">
        <w:lastRenderedPageBreak/>
        <w:t>and peer interactions that</w:t>
      </w:r>
      <w:r w:rsidR="009430CA" w:rsidRPr="00E75F02">
        <w:t xml:space="preserve"> contribute to an inclusive climate for majority and minority students which helps to foster the persistence rate for students of color (Benitez et al., 2017)</w:t>
      </w:r>
      <w:r w:rsidR="00A50CDD" w:rsidRPr="00E75F02">
        <w:t>.</w:t>
      </w:r>
      <w:r w:rsidR="00D02A7D" w:rsidRPr="00E75F02">
        <w:t xml:space="preserve"> </w:t>
      </w:r>
      <w:r w:rsidR="00F62C50" w:rsidRPr="00E75F02">
        <w:t xml:space="preserve">Research by Edwards </w:t>
      </w:r>
      <w:r w:rsidR="00D30AC1" w:rsidRPr="00E75F02">
        <w:t>and</w:t>
      </w:r>
      <w:r w:rsidR="00F62C50" w:rsidRPr="00E75F02">
        <w:t xml:space="preserve"> Ross (2018) shows the lack of African American faculty at PWIs impacts African American student populations as they </w:t>
      </w:r>
      <w:r w:rsidR="00EF3AFC" w:rsidRPr="00E75F02">
        <w:t>do not</w:t>
      </w:r>
      <w:r w:rsidR="00F62C50" w:rsidRPr="00E75F02">
        <w:t xml:space="preserve"> have cultural backgrounds or role mole models that looks like them. The lack of African American faculty effects retention efforts of African American students. African American faculty at PWIs engage in other support activities for African American students that White faculty may not engage (Jayakumar et al., 2009). African American faculty members are underrepresented but work to handle minority issues diversity programs for African American students at PWIs (Louis et al</w:t>
      </w:r>
      <w:r w:rsidR="00E05F23" w:rsidRPr="00E75F02">
        <w:t>.</w:t>
      </w:r>
      <w:r w:rsidR="00F62C50" w:rsidRPr="00E75F02">
        <w:t xml:space="preserve">, 2016). African American faculty understands the racial imbalances but accept their societal duty in higher education (Cooke </w:t>
      </w:r>
      <w:r w:rsidR="00D30AC1" w:rsidRPr="00E75F02">
        <w:t>&amp;</w:t>
      </w:r>
      <w:r w:rsidR="00F62C50" w:rsidRPr="00E75F02">
        <w:t xml:space="preserve"> </w:t>
      </w:r>
      <w:proofErr w:type="spellStart"/>
      <w:r w:rsidR="00F62C50" w:rsidRPr="00E75F02">
        <w:t>Odejimi</w:t>
      </w:r>
      <w:proofErr w:type="spellEnd"/>
      <w:r w:rsidR="00F62C50" w:rsidRPr="00E75F02">
        <w:t>, 2021).</w:t>
      </w:r>
    </w:p>
    <w:p w14:paraId="24E0AB94" w14:textId="790DCDB3" w:rsidR="00A50CDD" w:rsidRPr="00E75F02" w:rsidRDefault="00D02A7D" w:rsidP="004A6CA3">
      <w:pPr>
        <w:spacing w:after="0"/>
      </w:pPr>
      <w:r w:rsidRPr="00E75F02">
        <w:t>African American faculty in higher education promotes academic success for African American students. Alexander &amp; Moore, 2008 research shows that African American feels that White faculty attitudes of being polite and friendly can devalue their work provide only casual mentoring, and minimize their views, and perspectives (Alexander &amp; Moore, 2008).</w:t>
      </w:r>
      <w:r w:rsidR="00B579AB" w:rsidRPr="00E75F02">
        <w:t xml:space="preserve"> </w:t>
      </w:r>
      <w:r w:rsidRPr="00E75F02">
        <w:t>African American faculty helps to promote retention for African American students and job satisfaction for African American faculty. Joseph (2012) researched African American faculty who transitioned from teaching at historically Black college and universities to PWI</w:t>
      </w:r>
      <w:r w:rsidR="00B579AB" w:rsidRPr="00E75F02">
        <w:t>s</w:t>
      </w:r>
      <w:r w:rsidRPr="00E75F02">
        <w:t xml:space="preserve">. These women described their experience as being isolating which questioned their academic abilities and professional identities (Joseph, 2012). African American faculty in this study had feeling of nurturing, support, and sense of belonging at historically Black college and universities. (Joseph, </w:t>
      </w:r>
      <w:r w:rsidRPr="00E75F02">
        <w:lastRenderedPageBreak/>
        <w:t>2012). African American women faculty faced challenges working at PWIs (Henderson et al., 2010).</w:t>
      </w:r>
    </w:p>
    <w:p w14:paraId="512D6E05" w14:textId="51D201F6" w:rsidR="00662218" w:rsidRPr="00E75F02" w:rsidRDefault="00743F88" w:rsidP="004A6CA3">
      <w:pPr>
        <w:spacing w:after="0"/>
      </w:pPr>
      <w:r w:rsidRPr="00E75F02">
        <w:t>Research from Brown</w:t>
      </w:r>
      <w:r w:rsidR="0063238B" w:rsidRPr="00E75F02">
        <w:t xml:space="preserve"> (</w:t>
      </w:r>
      <w:r w:rsidRPr="00E75F02">
        <w:t>2020</w:t>
      </w:r>
      <w:r w:rsidR="0063238B" w:rsidRPr="00E75F02">
        <w:t>)</w:t>
      </w:r>
      <w:r w:rsidRPr="00E75F02">
        <w:t xml:space="preserve"> suggest</w:t>
      </w:r>
      <w:r w:rsidR="0063238B" w:rsidRPr="00E75F02">
        <w:t>s</w:t>
      </w:r>
      <w:r w:rsidRPr="00E75F02">
        <w:t xml:space="preserve"> that African American faculty who taught White students find that some students are engaged and enthusiastic however some students who has never been taught by an African American view African American faculty as not being qualified to teach a </w:t>
      </w:r>
      <w:r w:rsidR="001F7C95" w:rsidRPr="00E75F02">
        <w:t>W</w:t>
      </w:r>
      <w:r w:rsidRPr="00E75F02">
        <w:t>hite person. Diversity in education will help to eliminate the stigma of having an African American faculty</w:t>
      </w:r>
      <w:r w:rsidRPr="00E75F02">
        <w:rPr>
          <w:b/>
          <w:bCs/>
          <w:spacing w:val="-5"/>
          <w:shd w:val="clear" w:color="auto" w:fill="FFFFFF"/>
        </w:rPr>
        <w:t xml:space="preserve">. </w:t>
      </w:r>
      <w:r w:rsidR="00E12DBA" w:rsidRPr="00E75F02">
        <w:t xml:space="preserve">Throughout history research has shown the need for support and representation of African American students at </w:t>
      </w:r>
      <w:r w:rsidR="00E87863" w:rsidRPr="00E75F02">
        <w:t>PWIS</w:t>
      </w:r>
      <w:r w:rsidR="00E12DBA" w:rsidRPr="00E75F02">
        <w:t xml:space="preserve">. Eakins &amp; Eakins (2017) discusses the dissatisfaction of African American students with their treatment and presence at </w:t>
      </w:r>
      <w:r w:rsidR="00333058" w:rsidRPr="00E75F02">
        <w:t>PWIs</w:t>
      </w:r>
      <w:r w:rsidR="00E12DBA" w:rsidRPr="00E75F02">
        <w:t xml:space="preserve">. African American students’ perspectives are examined which shows the lack of student and faculty representation at </w:t>
      </w:r>
      <w:r w:rsidR="00333058" w:rsidRPr="00E75F02">
        <w:t>PWIs</w:t>
      </w:r>
      <w:r w:rsidR="00E12DBA" w:rsidRPr="00E75F02">
        <w:t xml:space="preserve">. This research will help to examine recruitment and hiring practices at </w:t>
      </w:r>
      <w:r w:rsidR="00333058" w:rsidRPr="00E75F02">
        <w:t>PWIs</w:t>
      </w:r>
      <w:r w:rsidR="00E12DBA" w:rsidRPr="00E75F02">
        <w:t xml:space="preserve">. This research supports diversifying faculty representation at </w:t>
      </w:r>
      <w:r w:rsidRPr="00E75F02">
        <w:t>PWIs</w:t>
      </w:r>
      <w:r w:rsidR="009E26BF" w:rsidRPr="00E75F02">
        <w:t>.</w:t>
      </w:r>
    </w:p>
    <w:p w14:paraId="57CF8E56" w14:textId="62EA0D0F" w:rsidR="009E26BF" w:rsidRPr="00E75F02" w:rsidRDefault="009E26BF" w:rsidP="004A6CA3">
      <w:pPr>
        <w:pStyle w:val="Heading3"/>
      </w:pPr>
      <w:bookmarkStart w:id="214" w:name="_Toc171694939"/>
      <w:r w:rsidRPr="00E75F02">
        <w:t>Diversity</w:t>
      </w:r>
      <w:bookmarkEnd w:id="214"/>
    </w:p>
    <w:p w14:paraId="5DB3F199" w14:textId="0418481C" w:rsidR="00823486" w:rsidRPr="00E75F02" w:rsidRDefault="009E26BF" w:rsidP="004A6CA3">
      <w:pPr>
        <w:spacing w:after="0"/>
      </w:pPr>
      <w:r w:rsidRPr="00E75F02">
        <w:t xml:space="preserve">In recent years, research has shown efforts in increasing diversity for African American students attending </w:t>
      </w:r>
      <w:r w:rsidR="00C920D2" w:rsidRPr="00E75F02">
        <w:t>PWIs</w:t>
      </w:r>
      <w:r w:rsidRPr="00E75F02">
        <w:t>. The statistic for diversity shows that there are 1.5 million faulty working in higher education which includes adjunct, associate, full time, and interim professors as well as lecturers and instructors (</w:t>
      </w:r>
      <w:r w:rsidR="00D30AC1" w:rsidRPr="00E75F02">
        <w:t>National Center for Education Statistics</w:t>
      </w:r>
      <w:r w:rsidRPr="00E75F02">
        <w:t xml:space="preserve">, 2020). This data shows that 75 percent of the faculty are fill-time </w:t>
      </w:r>
      <w:r w:rsidR="001F7C95" w:rsidRPr="00E75F02">
        <w:t>W</w:t>
      </w:r>
      <w:r w:rsidRPr="00E75F02">
        <w:t>hite male or female with majority being male faculty (</w:t>
      </w:r>
      <w:r w:rsidR="00D67311" w:rsidRPr="00E75F02">
        <w:t>National Center for Education Statistics, 2020</w:t>
      </w:r>
      <w:r w:rsidRPr="00E75F02">
        <w:t>). Three percent of the faculty is identified as African American male or female (</w:t>
      </w:r>
      <w:r w:rsidR="00D67311" w:rsidRPr="00E75F02">
        <w:t>National Center for Education Statistics, 2020</w:t>
      </w:r>
      <w:r w:rsidRPr="00E75F02">
        <w:t xml:space="preserve">). These statistics </w:t>
      </w:r>
      <w:r w:rsidR="00D90651" w:rsidRPr="00E75F02">
        <w:t>show</w:t>
      </w:r>
      <w:r w:rsidRPr="00E75F02">
        <w:t xml:space="preserve"> the disparity of diversity regarding race in colleges and universities</w:t>
      </w:r>
      <w:r w:rsidR="00823486" w:rsidRPr="00E75F02">
        <w:t>.</w:t>
      </w:r>
    </w:p>
    <w:p w14:paraId="4866929D" w14:textId="505F7561" w:rsidR="00EF64D5" w:rsidRPr="00E75F02" w:rsidRDefault="00EF64D5" w:rsidP="004A6CA3">
      <w:pPr>
        <w:spacing w:after="0"/>
        <w:contextualSpacing/>
      </w:pPr>
      <w:r w:rsidRPr="00E75F02">
        <w:lastRenderedPageBreak/>
        <w:t xml:space="preserve">Institutional change is important in diversity and inclusion at PWIs. Chun </w:t>
      </w:r>
      <w:r w:rsidR="00D30AC1" w:rsidRPr="00E75F02">
        <w:t>and</w:t>
      </w:r>
      <w:r w:rsidRPr="00E75F02">
        <w:t xml:space="preserve"> Evans (2018) research </w:t>
      </w:r>
      <w:r w:rsidR="00D67311" w:rsidRPr="00E75F02">
        <w:t>show</w:t>
      </w:r>
      <w:r w:rsidRPr="00E75F02">
        <w:t xml:space="preserve"> African American students encountering negative reaction from White college administrators when requesting change in the agenda for diversity and inclusion (Chun &amp; Evans, 2018). Having diverse students and faculty will help PWIs with developing mandatory courses for students (Wallace, 2000). Chun </w:t>
      </w:r>
      <w:r w:rsidR="00D30AC1" w:rsidRPr="00E75F02">
        <w:t>and</w:t>
      </w:r>
      <w:r w:rsidRPr="00E75F02">
        <w:t xml:space="preserve"> Evans</w:t>
      </w:r>
      <w:r w:rsidR="00D30AC1" w:rsidRPr="00E75F02">
        <w:t xml:space="preserve"> </w:t>
      </w:r>
      <w:r w:rsidRPr="00E75F02">
        <w:t xml:space="preserve">(2018) research findings </w:t>
      </w:r>
      <w:r w:rsidR="00C35CD3" w:rsidRPr="00E75F02">
        <w:t>show</w:t>
      </w:r>
      <w:r w:rsidRPr="00E75F02">
        <w:t xml:space="preserve"> that diversity is needed for African Americans to have a safe space to discuss their experiences at PWIs (Jones et al</w:t>
      </w:r>
      <w:r w:rsidR="00E05F23" w:rsidRPr="00E75F02">
        <w:t>.</w:t>
      </w:r>
      <w:r w:rsidRPr="00E75F02">
        <w:t xml:space="preserve">, 2018). African American faculty is vital to provide mentoring and support to African American students that attend PWIs. </w:t>
      </w:r>
    </w:p>
    <w:p w14:paraId="152FCDED" w14:textId="6A7F54ED" w:rsidR="0064598C" w:rsidRPr="00E75F02" w:rsidRDefault="00062A1D" w:rsidP="004A6CA3">
      <w:pPr>
        <w:spacing w:after="0"/>
      </w:pPr>
      <w:r w:rsidRPr="00E75F02">
        <w:t xml:space="preserve">Diversity is critical in hiring African American faculty to help facilitate change at PWIs. African American faculty can give African American students a sense of belonging which can impact the retention of students attending predominantly White institutions. African American faculty will be beneficial to African American students when serving as role models, mentors, and advisors. Research shows that African American students will attend institutions with more of a diverse faculty to help with intellectual environment, student counseling, and mentoring (Gasman et al., 2011). </w:t>
      </w:r>
      <w:r w:rsidR="00823486" w:rsidRPr="00E75F02">
        <w:t>Maton et al</w:t>
      </w:r>
      <w:r w:rsidR="00E05F23" w:rsidRPr="00E75F02">
        <w:t>.</w:t>
      </w:r>
      <w:r w:rsidR="00823486" w:rsidRPr="00E75F02">
        <w:t xml:space="preserve"> (2011) conducted a study that examined the lived experiences of African Americans. This study consisted of 1,219 African Americans that described</w:t>
      </w:r>
      <w:r w:rsidR="000065BE" w:rsidRPr="00E75F02">
        <w:t xml:space="preserve"> mentorship, academic </w:t>
      </w:r>
      <w:r w:rsidR="004109D9" w:rsidRPr="00E75F02">
        <w:t>support,</w:t>
      </w:r>
      <w:r w:rsidR="000065BE" w:rsidRPr="00E75F02">
        <w:t xml:space="preserve"> and diversity as being factors for satisfaction. The finding in this study shows that colleges and universities should invest in ensuring diversity on their campus by having African American faculty, students, and staff (Maton et al</w:t>
      </w:r>
      <w:r w:rsidR="00C81682" w:rsidRPr="00E75F02">
        <w:t xml:space="preserve">., </w:t>
      </w:r>
      <w:r w:rsidR="000065BE" w:rsidRPr="00E75F02">
        <w:t>201</w:t>
      </w:r>
      <w:r w:rsidR="00C81682" w:rsidRPr="00E75F02">
        <w:t>1</w:t>
      </w:r>
      <w:r w:rsidR="000065BE" w:rsidRPr="00E75F02">
        <w:t>)</w:t>
      </w:r>
      <w:r w:rsidR="00817CCE" w:rsidRPr="00E75F02">
        <w:t>.</w:t>
      </w:r>
    </w:p>
    <w:p w14:paraId="20CBDAC5" w14:textId="78B0FBCA" w:rsidR="009D307D" w:rsidRPr="00E75F02" w:rsidRDefault="000C6DD9" w:rsidP="004A6CA3">
      <w:pPr>
        <w:spacing w:after="0"/>
      </w:pPr>
      <w:r w:rsidRPr="00E75F02">
        <w:rPr>
          <w:rStyle w:val="Heading4Char"/>
        </w:rPr>
        <w:t>Current Study on Diversity at PWIs</w:t>
      </w:r>
      <w:r w:rsidR="005361D3" w:rsidRPr="00E75F02">
        <w:rPr>
          <w:rStyle w:val="Heading4Char"/>
        </w:rPr>
        <w:t>.</w:t>
      </w:r>
      <w:r w:rsidR="005361D3" w:rsidRPr="00E75F02">
        <w:t xml:space="preserve"> </w:t>
      </w:r>
      <w:r w:rsidR="00817CCE" w:rsidRPr="00E75F02">
        <w:t>Campbell</w:t>
      </w:r>
      <w:r w:rsidR="00E67446" w:rsidRPr="00E75F02">
        <w:t xml:space="preserve">-Whatley </w:t>
      </w:r>
      <w:r w:rsidR="00817CCE" w:rsidRPr="00E75F02">
        <w:t>et al. (20</w:t>
      </w:r>
      <w:r w:rsidR="000102AD" w:rsidRPr="00E75F02">
        <w:t>21</w:t>
      </w:r>
      <w:r w:rsidR="00817CCE" w:rsidRPr="00E75F02">
        <w:t xml:space="preserve">) studied daily experiences, enrollment, self-report scores, academic success, and satisfaction of African Americans attending </w:t>
      </w:r>
      <w:r w:rsidR="00EC5E3A" w:rsidRPr="00E75F02">
        <w:t>PWIs</w:t>
      </w:r>
      <w:r w:rsidR="00620F96" w:rsidRPr="00E75F02">
        <w:t xml:space="preserve"> </w:t>
      </w:r>
      <w:r w:rsidR="00817CCE" w:rsidRPr="00E75F02">
        <w:t xml:space="preserve">and historically Black colleges and universities. </w:t>
      </w:r>
      <w:r w:rsidR="00E67446" w:rsidRPr="00E75F02">
        <w:lastRenderedPageBreak/>
        <w:t xml:space="preserve">Campbell-Whatley et al. (2021) </w:t>
      </w:r>
      <w:r w:rsidR="00817CCE" w:rsidRPr="00E75F02">
        <w:t xml:space="preserve">research showed that individually race and campus climate impacted each group differently. African Americans attending </w:t>
      </w:r>
      <w:r w:rsidR="00EC5E3A" w:rsidRPr="00E75F02">
        <w:t>PWIs</w:t>
      </w:r>
      <w:r w:rsidR="00620F96" w:rsidRPr="00E75F02">
        <w:t xml:space="preserve"> </w:t>
      </w:r>
      <w:r w:rsidR="00817CCE" w:rsidRPr="00E75F02">
        <w:t xml:space="preserve">had social alienation This study helps by showing the importance of satisfaction, academic </w:t>
      </w:r>
      <w:r w:rsidR="004109D9" w:rsidRPr="00E75F02">
        <w:t>success,</w:t>
      </w:r>
      <w:r w:rsidR="00817CCE" w:rsidRPr="00E75F02">
        <w:t xml:space="preserve"> and diversity in higher education</w:t>
      </w:r>
      <w:r w:rsidR="009D307D" w:rsidRPr="00E75F02">
        <w:t>.</w:t>
      </w:r>
    </w:p>
    <w:p w14:paraId="789EB0AE" w14:textId="1363DE06" w:rsidR="009E4977" w:rsidRPr="00E75F02" w:rsidRDefault="009D307D" w:rsidP="004A6CA3">
      <w:pPr>
        <w:spacing w:after="0"/>
      </w:pPr>
      <w:r w:rsidRPr="00E75F02">
        <w:t>S</w:t>
      </w:r>
      <w:r w:rsidR="006919B7" w:rsidRPr="00E75F02">
        <w:t xml:space="preserve">trunk </w:t>
      </w:r>
      <w:r w:rsidR="007B4C47" w:rsidRPr="00E75F02">
        <w:t xml:space="preserve">et al., </w:t>
      </w:r>
      <w:r w:rsidRPr="00E75F02">
        <w:t>(201</w:t>
      </w:r>
      <w:r w:rsidR="007B4C47" w:rsidRPr="00E75F02">
        <w:t>8</w:t>
      </w:r>
      <w:r w:rsidRPr="00E75F02">
        <w:t>) conducted a mixed method study of 32 African American graduate students that focused on their lived experiences while attending a</w:t>
      </w:r>
      <w:r w:rsidR="00E61286" w:rsidRPr="00E75F02">
        <w:t xml:space="preserve"> PWIs</w:t>
      </w:r>
      <w:r w:rsidRPr="00E75F02">
        <w:t>. African American students in this study discussed learning barriers related to learning and diversity. The qualitative data shows lack of diversity and lack of cultural dynamics from African American students, faculty, and peers as a barrier to learning. The quantitative data shows the same with a correlation between racial differences and resistances. S</w:t>
      </w:r>
      <w:r w:rsidR="007B4C47" w:rsidRPr="00E75F02">
        <w:t xml:space="preserve">trunk et al., </w:t>
      </w:r>
      <w:r w:rsidRPr="00E75F02">
        <w:t>(201</w:t>
      </w:r>
      <w:r w:rsidR="00E67446" w:rsidRPr="00E75F02">
        <w:t>8</w:t>
      </w:r>
      <w:r w:rsidRPr="00E75F02">
        <w:t>) research supports that African American student fe</w:t>
      </w:r>
      <w:r w:rsidR="007B6567" w:rsidRPr="00E75F02">
        <w:t>e</w:t>
      </w:r>
      <w:r w:rsidRPr="00E75F02">
        <w:t>ls that their peers viewed them negatively as it relates to experiences of learning resistance.</w:t>
      </w:r>
      <w:r w:rsidR="007339AF" w:rsidRPr="00E75F02">
        <w:t xml:space="preserve"> </w:t>
      </w:r>
    </w:p>
    <w:p w14:paraId="664DEEB7" w14:textId="13712CF9" w:rsidR="004538CC" w:rsidRPr="00E75F02" w:rsidRDefault="009D307D" w:rsidP="004A6CA3">
      <w:pPr>
        <w:spacing w:after="0"/>
      </w:pPr>
      <w:r w:rsidRPr="00E75F02">
        <w:t xml:space="preserve">Recommendations from this study include an increase </w:t>
      </w:r>
      <w:r w:rsidR="00B0042A" w:rsidRPr="00E75F02">
        <w:t xml:space="preserve">in </w:t>
      </w:r>
      <w:r w:rsidRPr="00E75F02">
        <w:t>cultural skill and in hiring for a more culturally diverse population</w:t>
      </w:r>
      <w:r w:rsidR="00316D40" w:rsidRPr="00E75F02">
        <w:t>.</w:t>
      </w:r>
      <w:r w:rsidR="009E4977" w:rsidRPr="00E75F02">
        <w:t xml:space="preserve"> </w:t>
      </w:r>
      <w:r w:rsidR="00316D40" w:rsidRPr="00E75F02">
        <w:t xml:space="preserve">Majority of current research shows a comparison of African American students attending </w:t>
      </w:r>
      <w:r w:rsidR="009E4977" w:rsidRPr="00E75F02">
        <w:t>PWIs</w:t>
      </w:r>
      <w:r w:rsidR="00316D40" w:rsidRPr="00E75F02">
        <w:t xml:space="preserve"> and </w:t>
      </w:r>
      <w:r w:rsidR="009E4977" w:rsidRPr="00E75F02">
        <w:t>HBCUs</w:t>
      </w:r>
      <w:r w:rsidR="00316D40" w:rsidRPr="00E75F02">
        <w:t>. Research shows a connection between campus climate and student’s</w:t>
      </w:r>
      <w:r w:rsidR="00395AF6" w:rsidRPr="00E75F02">
        <w:t xml:space="preserve"> academic achievement for African American students. Hurtado </w:t>
      </w:r>
      <w:r w:rsidR="00153A19" w:rsidRPr="00E75F02">
        <w:t xml:space="preserve">&amp; Alvarado </w:t>
      </w:r>
      <w:r w:rsidR="00395AF6" w:rsidRPr="00E75F02">
        <w:t>(</w:t>
      </w:r>
      <w:r w:rsidR="00153A19" w:rsidRPr="00E75F02">
        <w:t>2015</w:t>
      </w:r>
      <w:r w:rsidR="00395AF6" w:rsidRPr="00E75F02">
        <w:t xml:space="preserve">) research argues the effects of campus racial conflicts and the relationship between African American students and their White peers and faculty. This research shows these relationships </w:t>
      </w:r>
      <w:r w:rsidR="004E5D3F" w:rsidRPr="00E75F02">
        <w:t>a</w:t>
      </w:r>
      <w:r w:rsidR="00395AF6" w:rsidRPr="00E75F02">
        <w:t>ffect the interaction</w:t>
      </w:r>
      <w:r w:rsidR="005C3F96" w:rsidRPr="00E75F02">
        <w:t xml:space="preserve"> </w:t>
      </w:r>
      <w:r w:rsidR="00395AF6" w:rsidRPr="00E75F02">
        <w:t>of academic achievement, social mobility, and student persistence</w:t>
      </w:r>
      <w:r w:rsidR="005C3F96" w:rsidRPr="00E75F02">
        <w:t xml:space="preserve"> of </w:t>
      </w:r>
      <w:r w:rsidR="00395AF6" w:rsidRPr="00E75F02">
        <w:t>African American students</w:t>
      </w:r>
      <w:r w:rsidR="00D74100" w:rsidRPr="00E75F02">
        <w:t xml:space="preserve">. Colleges and universities should understand the lived experience of African American student attending a </w:t>
      </w:r>
      <w:r w:rsidR="00EC5E3A" w:rsidRPr="00E75F02">
        <w:t>PWIs</w:t>
      </w:r>
      <w:r w:rsidR="005C3F96" w:rsidRPr="00E75F02">
        <w:t xml:space="preserve"> </w:t>
      </w:r>
      <w:r w:rsidR="00D74100" w:rsidRPr="00E75F02">
        <w:t xml:space="preserve">and the importance of hiring racially and ethnically diverse faculty. Hiring a diverse faculty helps institutions to have cultural representation </w:t>
      </w:r>
      <w:r w:rsidR="00D74100" w:rsidRPr="00E75F02">
        <w:lastRenderedPageBreak/>
        <w:t xml:space="preserve">for African American students. There is a cultural mistrust as it relates to African American students that attend </w:t>
      </w:r>
      <w:r w:rsidR="00583C8D" w:rsidRPr="00E75F02">
        <w:t>PWIs</w:t>
      </w:r>
      <w:r w:rsidR="00D74100" w:rsidRPr="00E75F02">
        <w:t xml:space="preserve">. African American experiences of cultural mistrust may motivate </w:t>
      </w:r>
      <w:r w:rsidR="00EC5E3A" w:rsidRPr="00E75F02">
        <w:t>PWIs</w:t>
      </w:r>
      <w:r w:rsidR="00D47439" w:rsidRPr="00E75F02">
        <w:t xml:space="preserve"> </w:t>
      </w:r>
      <w:r w:rsidR="00D74100" w:rsidRPr="00E75F02">
        <w:t>to hire diverse faculty for retention of their student</w:t>
      </w:r>
      <w:r w:rsidR="004538CC" w:rsidRPr="00E75F02">
        <w:t>s.</w:t>
      </w:r>
    </w:p>
    <w:p w14:paraId="3B36BBBB" w14:textId="7DFACBB7" w:rsidR="00B5315A" w:rsidRPr="00E75F02" w:rsidRDefault="00A01F2A" w:rsidP="004A6CA3">
      <w:pPr>
        <w:spacing w:after="0"/>
        <w:rPr>
          <w:spacing w:val="-5"/>
          <w:shd w:val="clear" w:color="auto" w:fill="FFFFFF"/>
        </w:rPr>
      </w:pPr>
      <w:r w:rsidRPr="00E75F02">
        <w:t xml:space="preserve">Throughout this literature it is evident that diversity in higher education is important for the retention, motivation, sense of belonging, and persistence in African American students attending </w:t>
      </w:r>
      <w:r w:rsidR="00D47439" w:rsidRPr="00E75F02">
        <w:t>PWIs</w:t>
      </w:r>
      <w:r w:rsidRPr="00E75F02">
        <w:t>. Thelamour et al</w:t>
      </w:r>
      <w:r w:rsidR="00E05F23" w:rsidRPr="00E75F02">
        <w:t>.</w:t>
      </w:r>
      <w:r w:rsidRPr="00E75F02">
        <w:t xml:space="preserve"> (2019) looks at diversity in higher education. Thelamour et al</w:t>
      </w:r>
      <w:r w:rsidR="00E05F23" w:rsidRPr="00E75F02">
        <w:t>.</w:t>
      </w:r>
      <w:r w:rsidRPr="00E75F02">
        <w:t xml:space="preserve"> (2019) used </w:t>
      </w:r>
      <w:r w:rsidRPr="00E75F02">
        <w:rPr>
          <w:shd w:val="clear" w:color="auto" w:fill="FFFFFF"/>
        </w:rPr>
        <w:t>mixed methods to examine racial identity and campus connections in a diverse sample of African American students. Findings from the research support that African American students that have a strong racial identity feel less connected on the campus. Students who feel connect</w:t>
      </w:r>
      <w:r w:rsidR="00084165" w:rsidRPr="00E75F02">
        <w:rPr>
          <w:shd w:val="clear" w:color="auto" w:fill="FFFFFF"/>
        </w:rPr>
        <w:t xml:space="preserve">ed </w:t>
      </w:r>
      <w:r w:rsidRPr="00E75F02">
        <w:rPr>
          <w:shd w:val="clear" w:color="auto" w:fill="FFFFFF"/>
        </w:rPr>
        <w:t xml:space="preserve">give them a greater sense of belonging. Leath </w:t>
      </w:r>
      <w:r w:rsidR="00E05F23" w:rsidRPr="00E75F02">
        <w:rPr>
          <w:shd w:val="clear" w:color="auto" w:fill="FFFFFF"/>
        </w:rPr>
        <w:t xml:space="preserve">and </w:t>
      </w:r>
      <w:r w:rsidRPr="00E75F02">
        <w:rPr>
          <w:shd w:val="clear" w:color="auto" w:fill="FFFFFF"/>
        </w:rPr>
        <w:t xml:space="preserve">Chavous (2018) </w:t>
      </w:r>
      <w:r w:rsidRPr="00E75F02">
        <w:rPr>
          <w:spacing w:val="-5"/>
          <w:shd w:val="clear" w:color="auto" w:fill="FFFFFF"/>
        </w:rPr>
        <w:t xml:space="preserve">research examined racial climate and academic motivation among racially diverse women attending a </w:t>
      </w:r>
      <w:r w:rsidR="00C46D9F" w:rsidRPr="00E75F02">
        <w:rPr>
          <w:spacing w:val="-5"/>
          <w:shd w:val="clear" w:color="auto" w:fill="FFFFFF"/>
        </w:rPr>
        <w:t>PWI</w:t>
      </w:r>
      <w:r w:rsidRPr="00E75F02">
        <w:rPr>
          <w:spacing w:val="-5"/>
          <w:shd w:val="clear" w:color="auto" w:fill="FFFFFF"/>
        </w:rPr>
        <w:t xml:space="preserve">. </w:t>
      </w:r>
      <w:r w:rsidRPr="00E75F02">
        <w:rPr>
          <w:shd w:val="clear" w:color="auto" w:fill="FFFFFF"/>
        </w:rPr>
        <w:t xml:space="preserve">Leath </w:t>
      </w:r>
      <w:r w:rsidR="00E05F23" w:rsidRPr="00E75F02">
        <w:rPr>
          <w:shd w:val="clear" w:color="auto" w:fill="FFFFFF"/>
        </w:rPr>
        <w:t xml:space="preserve">and </w:t>
      </w:r>
      <w:r w:rsidRPr="00E75F02">
        <w:rPr>
          <w:shd w:val="clear" w:color="auto" w:fill="FFFFFF"/>
        </w:rPr>
        <w:t xml:space="preserve">Chavous (2018) </w:t>
      </w:r>
      <w:r w:rsidRPr="00E75F02">
        <w:rPr>
          <w:spacing w:val="-5"/>
          <w:shd w:val="clear" w:color="auto" w:fill="FFFFFF"/>
        </w:rPr>
        <w:t>shows African American women’s experiences</w:t>
      </w:r>
      <w:r w:rsidR="00B5315A" w:rsidRPr="00E75F02">
        <w:rPr>
          <w:spacing w:val="-5"/>
          <w:shd w:val="clear" w:color="auto" w:fill="FFFFFF"/>
        </w:rPr>
        <w:t xml:space="preserve"> compared to White women and concluded that African American women experienced a more hostile racial climate and less academic satisfaction than White American women.</w:t>
      </w:r>
    </w:p>
    <w:p w14:paraId="226CF8B9" w14:textId="2106C04B" w:rsidR="00036352" w:rsidRPr="00E75F02" w:rsidRDefault="00B5315A" w:rsidP="004A6CA3">
      <w:pPr>
        <w:spacing w:after="0"/>
        <w:rPr>
          <w:spacing w:val="-5"/>
          <w:shd w:val="clear" w:color="auto" w:fill="FFFFFF"/>
        </w:rPr>
      </w:pPr>
      <w:r w:rsidRPr="00E75F02">
        <w:rPr>
          <w:spacing w:val="-5"/>
          <w:shd w:val="clear" w:color="auto" w:fill="FFFFFF"/>
        </w:rPr>
        <w:t>Chapter 3 will describe qualitative methodology that was selected to describe the contribution</w:t>
      </w:r>
      <w:r w:rsidR="0027484F" w:rsidRPr="00E75F02">
        <w:rPr>
          <w:spacing w:val="-5"/>
          <w:shd w:val="clear" w:color="auto" w:fill="FFFFFF"/>
        </w:rPr>
        <w:t>s</w:t>
      </w:r>
      <w:r w:rsidRPr="00E75F02">
        <w:rPr>
          <w:spacing w:val="-5"/>
          <w:shd w:val="clear" w:color="auto" w:fill="FFFFFF"/>
        </w:rPr>
        <w:t xml:space="preserve"> of African American faculty and peers on African American alumni goal setting, self-motivation, and on-going persistence</w:t>
      </w:r>
      <w:r w:rsidR="0099044C" w:rsidRPr="00E75F02">
        <w:rPr>
          <w:spacing w:val="-5"/>
          <w:shd w:val="clear" w:color="auto" w:fill="FFFFFF"/>
        </w:rPr>
        <w:t>.</w:t>
      </w:r>
      <w:r w:rsidRPr="00E75F02">
        <w:rPr>
          <w:spacing w:val="-5"/>
          <w:shd w:val="clear" w:color="auto" w:fill="FFFFFF"/>
        </w:rPr>
        <w:t xml:space="preserve"> This methodology and design will address the purpose</w:t>
      </w:r>
      <w:r w:rsidR="004F2890" w:rsidRPr="00E75F02">
        <w:rPr>
          <w:spacing w:val="-5"/>
          <w:shd w:val="clear" w:color="auto" w:fill="FFFFFF"/>
        </w:rPr>
        <w:t xml:space="preserve"> of this research</w:t>
      </w:r>
      <w:r w:rsidR="00A54EE3" w:rsidRPr="00E75F02">
        <w:rPr>
          <w:spacing w:val="-5"/>
          <w:shd w:val="clear" w:color="auto" w:fill="FFFFFF"/>
        </w:rPr>
        <w:t xml:space="preserve">. </w:t>
      </w:r>
      <w:r w:rsidR="004F2890" w:rsidRPr="00E75F02">
        <w:rPr>
          <w:spacing w:val="-5"/>
          <w:shd w:val="clear" w:color="auto" w:fill="FFFFFF"/>
        </w:rPr>
        <w:t xml:space="preserve">This </w:t>
      </w:r>
      <w:r w:rsidR="006D0088" w:rsidRPr="00E75F02">
        <w:rPr>
          <w:spacing w:val="-5"/>
          <w:shd w:val="clear" w:color="auto" w:fill="FFFFFF"/>
        </w:rPr>
        <w:t>design will</w:t>
      </w:r>
      <w:r w:rsidR="004F2890" w:rsidRPr="00E75F02">
        <w:rPr>
          <w:spacing w:val="-5"/>
          <w:shd w:val="clear" w:color="auto" w:fill="FFFFFF"/>
        </w:rPr>
        <w:t xml:space="preserve"> also</w:t>
      </w:r>
      <w:r w:rsidRPr="00E75F02">
        <w:rPr>
          <w:spacing w:val="-5"/>
          <w:shd w:val="clear" w:color="auto" w:fill="FFFFFF"/>
        </w:rPr>
        <w:t xml:space="preserve"> answer the problem statement</w:t>
      </w:r>
      <w:r w:rsidR="004F2890" w:rsidRPr="00E75F02">
        <w:rPr>
          <w:spacing w:val="-5"/>
          <w:shd w:val="clear" w:color="auto" w:fill="FFFFFF"/>
        </w:rPr>
        <w:t xml:space="preserve"> of this research</w:t>
      </w:r>
      <w:r w:rsidRPr="00E75F02">
        <w:rPr>
          <w:spacing w:val="-5"/>
          <w:shd w:val="clear" w:color="auto" w:fill="FFFFFF"/>
        </w:rPr>
        <w:t xml:space="preserve">. </w:t>
      </w:r>
    </w:p>
    <w:p w14:paraId="3E532B2D" w14:textId="00892C9B" w:rsidR="003347C0" w:rsidRPr="00E75F02" w:rsidRDefault="003974A3" w:rsidP="004A6CA3">
      <w:pPr>
        <w:pStyle w:val="Heading2"/>
      </w:pPr>
      <w:bookmarkStart w:id="215" w:name="_Toc171694940"/>
      <w:bookmarkStart w:id="216" w:name="_Toc349720634"/>
      <w:bookmarkStart w:id="217" w:name="_Toc350241678"/>
      <w:r w:rsidRPr="00E75F02">
        <w:t>P</w:t>
      </w:r>
      <w:r w:rsidR="003347C0" w:rsidRPr="00E75F02">
        <w:t>roblem Statement</w:t>
      </w:r>
      <w:bookmarkEnd w:id="215"/>
    </w:p>
    <w:p w14:paraId="53F3A17E" w14:textId="6F4F561C" w:rsidR="00425ABF" w:rsidRPr="00E75F02" w:rsidRDefault="004D23AA" w:rsidP="004A6CA3">
      <w:pPr>
        <w:spacing w:after="0"/>
      </w:pPr>
      <w:r w:rsidRPr="00E75F02">
        <w:t xml:space="preserve">It is not known how African American faculty and peers contributed to goal setting, self-motivation, and ongoing persistence in the college experiences for African American alumni of predominantly White institutions from the South Atlantic Region of </w:t>
      </w:r>
      <w:r w:rsidRPr="00E75F02">
        <w:lastRenderedPageBreak/>
        <w:t xml:space="preserve">the United States. There is still a need to further study the impact of the diversity in faculty and peers at </w:t>
      </w:r>
      <w:r w:rsidR="00EC5E3A" w:rsidRPr="00E75F02">
        <w:t>PW</w:t>
      </w:r>
      <w:del w:id="218" w:author="Michael Grohs" w:date="2024-07-15T17:43:00Z" w16du:dateUtc="2024-07-15T22:43:00Z">
        <w:r w:rsidR="003D4108" w:rsidRPr="00E75F02" w:rsidDel="00E75F02">
          <w:delText xml:space="preserve"> </w:delText>
        </w:r>
      </w:del>
      <w:r w:rsidR="00EC5E3A" w:rsidRPr="00E75F02">
        <w:t>Is</w:t>
      </w:r>
      <w:ins w:id="219" w:author="Michael Grohs" w:date="2024-07-15T17:43:00Z" w16du:dateUtc="2024-07-15T22:43:00Z">
        <w:r w:rsidR="00E75F02">
          <w:t xml:space="preserve"> because</w:t>
        </w:r>
      </w:ins>
      <w:del w:id="220" w:author="Michael Grohs" w:date="2024-07-15T17:43:00Z" w16du:dateUtc="2024-07-15T22:43:00Z">
        <w:r w:rsidRPr="00E75F02" w:rsidDel="00E75F02">
          <w:delText>as</w:delText>
        </w:r>
      </w:del>
      <w:r w:rsidRPr="00E75F02">
        <w:t xml:space="preserve"> it pertains to the overall</w:t>
      </w:r>
      <w:r w:rsidR="00791B57" w:rsidRPr="00E75F02">
        <w:t xml:space="preserve"> persistence of African American</w:t>
      </w:r>
      <w:r w:rsidR="003D4108" w:rsidRPr="00E75F02">
        <w:t xml:space="preserve"> student</w:t>
      </w:r>
      <w:r w:rsidR="00361280" w:rsidRPr="00E75F02">
        <w:t>s.</w:t>
      </w:r>
      <w:r w:rsidR="00791B57" w:rsidRPr="00E75F02">
        <w:t xml:space="preserve"> Colleges and universities were racially integrated</w:t>
      </w:r>
      <w:ins w:id="221" w:author="Michael Grohs" w:date="2024-07-15T17:43:00Z" w16du:dateUtc="2024-07-15T22:43:00Z">
        <w:r w:rsidR="004D369A">
          <w:t>,</w:t>
        </w:r>
      </w:ins>
      <w:r w:rsidR="00791B57" w:rsidRPr="00E75F02">
        <w:t xml:space="preserve"> but there is still a difference in the graduation rates of African American and White student (Griffith</w:t>
      </w:r>
      <w:r w:rsidR="00E05F23" w:rsidRPr="00E75F02">
        <w:t xml:space="preserve"> et al.</w:t>
      </w:r>
      <w:r w:rsidR="00791B57" w:rsidRPr="00E75F02">
        <w:t>, 201</w:t>
      </w:r>
      <w:r w:rsidR="002B1F36" w:rsidRPr="00E75F02">
        <w:t>7</w:t>
      </w:r>
      <w:r w:rsidR="00791B57" w:rsidRPr="00E75F02">
        <w:t xml:space="preserve">) as </w:t>
      </w:r>
      <w:r w:rsidR="00361280" w:rsidRPr="00E75F02">
        <w:t>this concern</w:t>
      </w:r>
      <w:r w:rsidR="00791B57" w:rsidRPr="00E75F02">
        <w:t xml:space="preserve"> relates to </w:t>
      </w:r>
      <w:r w:rsidR="006F4BD1" w:rsidRPr="00E75F02">
        <w:t xml:space="preserve">the </w:t>
      </w:r>
      <w:r w:rsidR="00791B57" w:rsidRPr="00E75F02">
        <w:t>goals</w:t>
      </w:r>
      <w:r w:rsidR="006F4BD1" w:rsidRPr="00E75F02">
        <w:t xml:space="preserve"> that are set by the student</w:t>
      </w:r>
      <w:r w:rsidR="00F74339" w:rsidRPr="00E75F02">
        <w:t>s</w:t>
      </w:r>
      <w:r w:rsidR="00791B57" w:rsidRPr="00E75F02">
        <w:t>,</w:t>
      </w:r>
      <w:r w:rsidR="00F74339" w:rsidRPr="00E75F02">
        <w:t xml:space="preserve"> their internal</w:t>
      </w:r>
      <w:r w:rsidR="00791B57" w:rsidRPr="00E75F02">
        <w:t xml:space="preserve"> motivation</w:t>
      </w:r>
      <w:r w:rsidR="00F74339" w:rsidRPr="00E75F02">
        <w:t xml:space="preserve"> to</w:t>
      </w:r>
      <w:r w:rsidR="00DF4CC0" w:rsidRPr="00E75F02">
        <w:t xml:space="preserve"> engage this experience</w:t>
      </w:r>
      <w:r w:rsidR="00791B57" w:rsidRPr="00E75F02">
        <w:t xml:space="preserve">, and </w:t>
      </w:r>
      <w:r w:rsidR="00F21F55" w:rsidRPr="00E75F02">
        <w:t xml:space="preserve">the </w:t>
      </w:r>
      <w:r w:rsidR="00791B57" w:rsidRPr="00E75F02">
        <w:t xml:space="preserve">persistence </w:t>
      </w:r>
      <w:r w:rsidR="00F21F55" w:rsidRPr="00E75F02">
        <w:t>that can ens</w:t>
      </w:r>
      <w:r w:rsidR="00B10B3E" w:rsidRPr="00E75F02">
        <w:t xml:space="preserve">ue if the other internal mechanisms are strong </w:t>
      </w:r>
      <w:r w:rsidR="00791B57" w:rsidRPr="00E75F02">
        <w:t>for African American students</w:t>
      </w:r>
      <w:r w:rsidR="00B10B3E" w:rsidRPr="00E75F02">
        <w:t>.</w:t>
      </w:r>
    </w:p>
    <w:p w14:paraId="7D9127CC" w14:textId="1DFD52CA" w:rsidR="00FA7212" w:rsidRPr="00E75F02" w:rsidRDefault="00E77C8A" w:rsidP="004A6CA3">
      <w:pPr>
        <w:spacing w:after="0"/>
      </w:pPr>
      <w:r w:rsidRPr="00E75F02">
        <w:t xml:space="preserve">Higher education is available to all students but there was a time that African American students were banned from any form of education. According to National Center for Education Statistics (NCES, 2022) the six-year graduation rate of college students in the United States </w:t>
      </w:r>
      <w:r w:rsidR="00CA1C61" w:rsidRPr="00E75F02">
        <w:t xml:space="preserve">is </w:t>
      </w:r>
      <w:r w:rsidRPr="00E75F02">
        <w:t xml:space="preserve">62%. The national graduation rate for African American students is 42% (NCES, 2022). </w:t>
      </w:r>
      <w:r w:rsidR="00AD762A" w:rsidRPr="00E75F02">
        <w:t xml:space="preserve">This challenged success rate for </w:t>
      </w:r>
      <w:r w:rsidRPr="00E75F02">
        <w:t xml:space="preserve">African American students </w:t>
      </w:r>
      <w:r w:rsidR="00D6245B" w:rsidRPr="00E75F02">
        <w:t xml:space="preserve">suggests that there are other systemic challenges that must be addressed </w:t>
      </w:r>
      <w:r w:rsidR="0042707D" w:rsidRPr="00E75F02">
        <w:t>to</w:t>
      </w:r>
      <w:r w:rsidR="00D6245B" w:rsidRPr="00E75F02">
        <w:t xml:space="preserve"> improve this number</w:t>
      </w:r>
      <w:r w:rsidR="00D45BB2" w:rsidRPr="00E75F02">
        <w:t>.</w:t>
      </w:r>
      <w:r w:rsidRPr="00E75F02">
        <w:t xml:space="preserve"> In a study by Bourne-Bowie</w:t>
      </w:r>
      <w:del w:id="222" w:author="Michael Grohs" w:date="2024-07-15T17:45:00Z" w16du:dateUtc="2024-07-15T22:45:00Z">
        <w:r w:rsidRPr="00E75F02" w:rsidDel="004D369A">
          <w:delText>,</w:delText>
        </w:r>
      </w:del>
      <w:r w:rsidRPr="00E75F02">
        <w:t xml:space="preserve"> </w:t>
      </w:r>
      <w:ins w:id="223" w:author="Michael Grohs" w:date="2024-07-15T17:45:00Z" w16du:dateUtc="2024-07-15T22:45:00Z">
        <w:r w:rsidR="004D369A">
          <w:t>(</w:t>
        </w:r>
      </w:ins>
      <w:r w:rsidRPr="00E75F02">
        <w:t xml:space="preserve">2000), one third to one half of African American students will graduate with a degree from a </w:t>
      </w:r>
      <w:r w:rsidR="00A21F38" w:rsidRPr="00E75F02">
        <w:t>PWI</w:t>
      </w:r>
      <w:r w:rsidRPr="00E75F02">
        <w:t xml:space="preserve">. Student retention is a problem in higher education as African American students do not persist and </w:t>
      </w:r>
      <w:r w:rsidR="00A21F38" w:rsidRPr="00E75F02">
        <w:t xml:space="preserve">they </w:t>
      </w:r>
      <w:r w:rsidRPr="00E75F02">
        <w:t xml:space="preserve">drop out of </w:t>
      </w:r>
      <w:r w:rsidR="00EC5E3A" w:rsidRPr="00E75F02">
        <w:t>PWIs</w:t>
      </w:r>
      <w:r w:rsidR="0077689A" w:rsidRPr="00E75F02">
        <w:t xml:space="preserve"> </w:t>
      </w:r>
      <w:r w:rsidRPr="00E75F02">
        <w:t>(Bourne-Bowie, 2000).</w:t>
      </w:r>
    </w:p>
    <w:p w14:paraId="023BF727" w14:textId="529221C8" w:rsidR="00BD0E3F" w:rsidRPr="00E75F02" w:rsidRDefault="00E77C8A" w:rsidP="004A6CA3">
      <w:pPr>
        <w:spacing w:after="0"/>
      </w:pPr>
      <w:r w:rsidRPr="00E75F02">
        <w:t xml:space="preserve">Retention initiatives for African American students attending </w:t>
      </w:r>
      <w:r w:rsidR="00EC5E3A" w:rsidRPr="00E75F02">
        <w:t>PWIs</w:t>
      </w:r>
      <w:r w:rsidR="0077689A" w:rsidRPr="00E75F02">
        <w:t xml:space="preserve"> </w:t>
      </w:r>
      <w:r w:rsidRPr="00E75F02">
        <w:t>need to be studied</w:t>
      </w:r>
      <w:r w:rsidR="005775E5" w:rsidRPr="00E75F02">
        <w:t xml:space="preserve">. </w:t>
      </w:r>
      <w:r w:rsidRPr="00E75F02">
        <w:t>Grier</w:t>
      </w:r>
      <w:r w:rsidR="00D82E56" w:rsidRPr="00E75F02">
        <w:t xml:space="preserve">-Reed </w:t>
      </w:r>
      <w:r w:rsidR="00100A83" w:rsidRPr="00E75F02">
        <w:t>et al.</w:t>
      </w:r>
      <w:r w:rsidR="00D82E56" w:rsidRPr="00E75F02">
        <w:t>,</w:t>
      </w:r>
      <w:r w:rsidRPr="00E75F02">
        <w:t xml:space="preserve"> (2011) stated that African American students have a better chance of thriving if they are provided a safe, encouraging, and supportive space for reflecting on their experiences.</w:t>
      </w:r>
      <w:r w:rsidR="008C5074" w:rsidRPr="00E75F02">
        <w:t xml:space="preserve"> This study attempts to verify that this claim </w:t>
      </w:r>
      <w:r w:rsidR="00FA0973" w:rsidRPr="00E75F02">
        <w:t xml:space="preserve">is accurate and will also seek to determine additional factors that could contribute to an overall better and emotional healthier experience. </w:t>
      </w:r>
      <w:bookmarkStart w:id="224" w:name="_Toc481674113"/>
      <w:bookmarkStart w:id="225" w:name="_Toc503990740"/>
    </w:p>
    <w:p w14:paraId="10FC38E8" w14:textId="23159738" w:rsidR="00F86DE5" w:rsidRPr="00E75F02" w:rsidRDefault="003E1C6D" w:rsidP="004A6CA3">
      <w:pPr>
        <w:pStyle w:val="Heading2"/>
      </w:pPr>
      <w:bookmarkStart w:id="226" w:name="_Toc171694941"/>
      <w:r w:rsidRPr="00E75F02">
        <w:lastRenderedPageBreak/>
        <w:t>Summary</w:t>
      </w:r>
      <w:bookmarkEnd w:id="216"/>
      <w:bookmarkEnd w:id="217"/>
      <w:bookmarkEnd w:id="224"/>
      <w:bookmarkEnd w:id="225"/>
      <w:bookmarkEnd w:id="226"/>
    </w:p>
    <w:p w14:paraId="4F447A56" w14:textId="77777777" w:rsidR="00153A19" w:rsidRPr="00E75F02" w:rsidRDefault="004630DE" w:rsidP="004A6CA3">
      <w:pPr>
        <w:spacing w:after="0"/>
      </w:pPr>
      <w:r w:rsidRPr="00E75F02">
        <w:t xml:space="preserve">Although there is a substantial amount of research regarding African Americans college student, there </w:t>
      </w:r>
      <w:r w:rsidR="00292DBF" w:rsidRPr="00E75F02">
        <w:t>is</w:t>
      </w:r>
      <w:r w:rsidRPr="00E75F02">
        <w:t xml:space="preserve"> limited current research that examines the contributions of African American faculty and </w:t>
      </w:r>
      <w:r w:rsidR="005C6103" w:rsidRPr="00E75F02">
        <w:t>peer</w:t>
      </w:r>
      <w:r w:rsidRPr="00E75F02">
        <w:t xml:space="preserve"> </w:t>
      </w:r>
      <w:r w:rsidR="00F90419" w:rsidRPr="00E75F02">
        <w:t>networks</w:t>
      </w:r>
      <w:r w:rsidR="00433402" w:rsidRPr="00E75F02">
        <w:t xml:space="preserve"> </w:t>
      </w:r>
      <w:r w:rsidRPr="00E75F02">
        <w:t xml:space="preserve">as </w:t>
      </w:r>
      <w:r w:rsidR="00433402" w:rsidRPr="00E75F02">
        <w:t xml:space="preserve">they </w:t>
      </w:r>
      <w:r w:rsidR="00EC348D" w:rsidRPr="00E75F02">
        <w:t>relate</w:t>
      </w:r>
      <w:r w:rsidRPr="00E75F02">
        <w:t xml:space="preserve"> to goals, motivation, and persistence of African American students enrolled at </w:t>
      </w:r>
      <w:r w:rsidR="00433402" w:rsidRPr="00E75F02">
        <w:t>PWIs</w:t>
      </w:r>
      <w:r w:rsidRPr="00E75F02">
        <w:t xml:space="preserve">. </w:t>
      </w:r>
      <w:r w:rsidR="00A5520C" w:rsidRPr="00E75F02">
        <w:t>It</w:t>
      </w:r>
      <w:r w:rsidR="00F02DE9" w:rsidRPr="00E75F02">
        <w:t xml:space="preserve"> is important for </w:t>
      </w:r>
      <w:r w:rsidR="00C64849" w:rsidRPr="00E75F02">
        <w:t xml:space="preserve">African American student to have African American faculty representation at PWIs. </w:t>
      </w:r>
      <w:r w:rsidR="009F69F1" w:rsidRPr="00E75F02">
        <w:t>Edward &amp;</w:t>
      </w:r>
      <w:r w:rsidR="00F55A3A" w:rsidRPr="00E75F02">
        <w:t xml:space="preserve"> </w:t>
      </w:r>
      <w:r w:rsidR="009F69F1" w:rsidRPr="00E75F02">
        <w:t xml:space="preserve">Ross research shows that </w:t>
      </w:r>
      <w:r w:rsidR="00F548B6" w:rsidRPr="00E75F02">
        <w:t xml:space="preserve">PWIs that have a low representation of African American faculty has an impact </w:t>
      </w:r>
      <w:r w:rsidR="00511E53" w:rsidRPr="00E75F02">
        <w:t xml:space="preserve">on African American students. </w:t>
      </w:r>
      <w:r w:rsidR="00567F5D" w:rsidRPr="00E75F02">
        <w:t>Th</w:t>
      </w:r>
      <w:r w:rsidR="00721C93" w:rsidRPr="00E75F02">
        <w:t>e</w:t>
      </w:r>
      <w:r w:rsidR="00567F5D" w:rsidRPr="00E75F02">
        <w:t xml:space="preserve"> lack of diversity </w:t>
      </w:r>
      <w:r w:rsidR="001C3BCB" w:rsidRPr="00E75F02">
        <w:t>diminishes the sense of belonging for African American s</w:t>
      </w:r>
      <w:r w:rsidR="00F57D89" w:rsidRPr="00E75F02">
        <w:t>tudents attending PWIs (Benite</w:t>
      </w:r>
      <w:r w:rsidR="001E7555" w:rsidRPr="00E75F02">
        <w:t>z et al</w:t>
      </w:r>
      <w:r w:rsidR="00E05F23" w:rsidRPr="00E75F02">
        <w:t>.</w:t>
      </w:r>
      <w:r w:rsidR="001E7555" w:rsidRPr="00E75F02">
        <w:t>, 2017).</w:t>
      </w:r>
    </w:p>
    <w:p w14:paraId="0422A4DA" w14:textId="3E1F3BC3" w:rsidR="005C6103" w:rsidRPr="00E75F02" w:rsidRDefault="002F1ED3" w:rsidP="004A6CA3">
      <w:pPr>
        <w:spacing w:after="0"/>
      </w:pPr>
      <w:r w:rsidRPr="00E75F02">
        <w:t>Eakins</w:t>
      </w:r>
      <w:r w:rsidR="00153A19" w:rsidRPr="00E75F02">
        <w:t xml:space="preserve"> &amp; Eakins</w:t>
      </w:r>
      <w:r w:rsidRPr="00E75F02">
        <w:t xml:space="preserve"> </w:t>
      </w:r>
      <w:r w:rsidR="00FB2FE1" w:rsidRPr="00E75F02">
        <w:t>(</w:t>
      </w:r>
      <w:r w:rsidR="00511E53" w:rsidRPr="00E75F02">
        <w:t>2017</w:t>
      </w:r>
      <w:r w:rsidR="00FB2FE1" w:rsidRPr="00E75F02">
        <w:t>)</w:t>
      </w:r>
      <w:r w:rsidR="00511E53" w:rsidRPr="00E75F02">
        <w:t xml:space="preserve"> research</w:t>
      </w:r>
      <w:r w:rsidRPr="00E75F02">
        <w:t xml:space="preserve"> </w:t>
      </w:r>
      <w:r w:rsidR="009401B0" w:rsidRPr="00E75F02">
        <w:t xml:space="preserve">shows that retention plans </w:t>
      </w:r>
      <w:r w:rsidR="00CE138F" w:rsidRPr="00E75F02">
        <w:t>are needed</w:t>
      </w:r>
      <w:r w:rsidR="00793ED4" w:rsidRPr="00E75F02">
        <w:t xml:space="preserve"> </w:t>
      </w:r>
      <w:r w:rsidR="00B20DA9" w:rsidRPr="00E75F02">
        <w:t>to</w:t>
      </w:r>
      <w:r w:rsidR="00C87F52" w:rsidRPr="00E75F02">
        <w:t xml:space="preserve"> understand </w:t>
      </w:r>
      <w:r w:rsidR="00CB334A" w:rsidRPr="00E75F02">
        <w:t>obstacles</w:t>
      </w:r>
      <w:r w:rsidR="00C87F52" w:rsidRPr="00E75F02">
        <w:t xml:space="preserve"> that hinder African American students from being successful at PWIs.</w:t>
      </w:r>
      <w:r w:rsidR="00153A19" w:rsidRPr="00E75F02">
        <w:t xml:space="preserve"> </w:t>
      </w:r>
      <w:r w:rsidR="004630DE" w:rsidRPr="00E75F02">
        <w:t xml:space="preserve">This study seeks to expand upon existing research by examining the contributions of African American faculty and peers on African American Alumni goal setting, self-motivation, and on-going persistence at </w:t>
      </w:r>
      <w:r w:rsidR="00433402" w:rsidRPr="00E75F02">
        <w:t>PWIs</w:t>
      </w:r>
      <w:r w:rsidR="004630DE" w:rsidRPr="00E75F02">
        <w:t xml:space="preserve">. African American students are more likely to persist and graduate when they have faculty and peer support while attending </w:t>
      </w:r>
      <w:r w:rsidR="0040077F" w:rsidRPr="00E75F02">
        <w:t>PWIs</w:t>
      </w:r>
      <w:r w:rsidR="004630DE" w:rsidRPr="00E75F02">
        <w:t xml:space="preserve">. </w:t>
      </w:r>
    </w:p>
    <w:p w14:paraId="7539DD13" w14:textId="1FB5805C" w:rsidR="004967D2" w:rsidRPr="00E75F02" w:rsidRDefault="001156DA" w:rsidP="004A6CA3">
      <w:pPr>
        <w:spacing w:after="0"/>
      </w:pPr>
      <w:r w:rsidRPr="00E75F02">
        <w:t>Griffith</w:t>
      </w:r>
      <w:r w:rsidR="0099044C" w:rsidRPr="00E75F02">
        <w:t xml:space="preserve"> et al.</w:t>
      </w:r>
      <w:r w:rsidRPr="00E75F02">
        <w:t xml:space="preserve"> </w:t>
      </w:r>
      <w:r w:rsidR="0099044C" w:rsidRPr="00E75F02">
        <w:t>(</w:t>
      </w:r>
      <w:r w:rsidRPr="00E75F02">
        <w:t>201</w:t>
      </w:r>
      <w:r w:rsidR="002B1F36" w:rsidRPr="00E75F02">
        <w:t>7</w:t>
      </w:r>
      <w:r w:rsidR="0099044C" w:rsidRPr="00E75F02">
        <w:t>)</w:t>
      </w:r>
      <w:r w:rsidR="00A562A7" w:rsidRPr="00E75F02">
        <w:t xml:space="preserve"> research showed that</w:t>
      </w:r>
      <w:r w:rsidRPr="00E75F02">
        <w:t xml:space="preserve"> </w:t>
      </w:r>
      <w:r w:rsidR="00A562A7" w:rsidRPr="00E75F02">
        <w:t>t</w:t>
      </w:r>
      <w:r w:rsidR="00972E9C" w:rsidRPr="00E75F02">
        <w:t xml:space="preserve">here is </w:t>
      </w:r>
      <w:r w:rsidR="00A562A7" w:rsidRPr="00E75F02">
        <w:t>disparity</w:t>
      </w:r>
      <w:r w:rsidR="001036B5" w:rsidRPr="00E75F02">
        <w:t xml:space="preserve"> between the </w:t>
      </w:r>
      <w:r w:rsidR="00A562A7" w:rsidRPr="00E75F02">
        <w:t>graduation</w:t>
      </w:r>
      <w:r w:rsidR="001036B5" w:rsidRPr="00E75F02">
        <w:t xml:space="preserve"> rates of African American students and White students</w:t>
      </w:r>
      <w:r w:rsidR="00A562A7" w:rsidRPr="00E75F02">
        <w:t xml:space="preserve">. </w:t>
      </w:r>
      <w:r w:rsidR="00370600" w:rsidRPr="00E75F02">
        <w:t xml:space="preserve">Stewart </w:t>
      </w:r>
      <w:r w:rsidR="0063238B" w:rsidRPr="00E75F02">
        <w:t>(</w:t>
      </w:r>
      <w:r w:rsidR="00370600" w:rsidRPr="00E75F02">
        <w:t>2012</w:t>
      </w:r>
      <w:r w:rsidR="0063238B" w:rsidRPr="00E75F02">
        <w:t>)</w:t>
      </w:r>
      <w:r w:rsidR="00370600" w:rsidRPr="00E75F02">
        <w:t xml:space="preserve"> states </w:t>
      </w:r>
      <w:r w:rsidR="00B031EF" w:rsidRPr="00E75F02">
        <w:t xml:space="preserve">that faculty and </w:t>
      </w:r>
      <w:r w:rsidR="00227C30" w:rsidRPr="00E75F02">
        <w:t>student</w:t>
      </w:r>
      <w:r w:rsidR="00B031EF" w:rsidRPr="00E75F02">
        <w:t xml:space="preserve"> relationship and interactions </w:t>
      </w:r>
      <w:r w:rsidR="00153A19" w:rsidRPr="00E75F02">
        <w:t>have</w:t>
      </w:r>
      <w:r w:rsidR="00B031EF" w:rsidRPr="00E75F02">
        <w:t xml:space="preserve"> a positive impac</w:t>
      </w:r>
      <w:r w:rsidR="00227C30" w:rsidRPr="00E75F02">
        <w:t xml:space="preserve">t on retention and graduation. </w:t>
      </w:r>
      <w:r w:rsidR="00597D57" w:rsidRPr="00E75F02">
        <w:t>Self-efficacy</w:t>
      </w:r>
      <w:r w:rsidR="00FC762E" w:rsidRPr="00E75F02">
        <w:t xml:space="preserve"> leads to </w:t>
      </w:r>
      <w:r w:rsidR="00B05174" w:rsidRPr="00E75F02">
        <w:t xml:space="preserve">goal </w:t>
      </w:r>
      <w:r w:rsidR="00182811" w:rsidRPr="00E75F02">
        <w:t>attainment (</w:t>
      </w:r>
      <w:r w:rsidR="00EB11E6" w:rsidRPr="00E75F02">
        <w:t>John</w:t>
      </w:r>
      <w:r w:rsidR="00B05174" w:rsidRPr="00E75F02">
        <w:t>, 2019</w:t>
      </w:r>
      <w:r w:rsidR="009A4A8F" w:rsidRPr="00E75F02">
        <w:t xml:space="preserve">) and </w:t>
      </w:r>
      <w:r w:rsidR="00EB11E6" w:rsidRPr="00E75F02">
        <w:t xml:space="preserve">goal attainment leads to retention. </w:t>
      </w:r>
    </w:p>
    <w:p w14:paraId="034C6CD3" w14:textId="4BD34C4B" w:rsidR="005E0A67" w:rsidRPr="00E75F02" w:rsidRDefault="004630DE" w:rsidP="004A6CA3">
      <w:pPr>
        <w:spacing w:after="0"/>
      </w:pPr>
      <w:r w:rsidRPr="00E75F02">
        <w:t>Tinto (2017) Retention Model of Motivation provide</w:t>
      </w:r>
      <w:r w:rsidR="0040077F" w:rsidRPr="00E75F02">
        <w:t>s</w:t>
      </w:r>
      <w:r w:rsidRPr="00E75F02">
        <w:t xml:space="preserve"> information self-efficacy, a sense of belonging, and perception of curriculum. A student with high self-efficacy has a positive influence on students’ academic performance which leads to persistence. Sense </w:t>
      </w:r>
      <w:r w:rsidRPr="00E75F02">
        <w:lastRenderedPageBreak/>
        <w:t>of Belonging leads to persistence. Persistence is maintained through the perception of curriculum when students feel that the curriculum serve</w:t>
      </w:r>
      <w:r w:rsidR="0040077F" w:rsidRPr="00E75F02">
        <w:t>s</w:t>
      </w:r>
      <w:r w:rsidRPr="00E75F02">
        <w:t xml:space="preserve"> their needs and goals. </w:t>
      </w:r>
    </w:p>
    <w:p w14:paraId="6671CFEB" w14:textId="5DDDE5DB" w:rsidR="005C6103" w:rsidRPr="00E75F02" w:rsidRDefault="004630DE" w:rsidP="004A6CA3">
      <w:pPr>
        <w:spacing w:after="0"/>
      </w:pPr>
      <w:r w:rsidRPr="00E75F02">
        <w:t xml:space="preserve">Tinto framework is used in this study to show lived experiences of African American alumni that attended </w:t>
      </w:r>
      <w:r w:rsidR="00517BA3" w:rsidRPr="00E75F02">
        <w:t>Predominantly</w:t>
      </w:r>
      <w:r w:rsidRPr="00E75F02">
        <w:t xml:space="preserve"> White </w:t>
      </w:r>
      <w:r w:rsidR="00BE2C66" w:rsidRPr="00E75F02">
        <w:t xml:space="preserve">institutions. In review of the literature, </w:t>
      </w:r>
      <w:r w:rsidR="009F68E5" w:rsidRPr="00E75F02">
        <w:t xml:space="preserve">African American </w:t>
      </w:r>
      <w:r w:rsidR="00BE2C66" w:rsidRPr="00E75F02">
        <w:t xml:space="preserve">faculty and </w:t>
      </w:r>
      <w:r w:rsidR="009F68E5" w:rsidRPr="00E75F02">
        <w:t xml:space="preserve">African American </w:t>
      </w:r>
      <w:r w:rsidR="00BE2C66" w:rsidRPr="00E75F02">
        <w:t xml:space="preserve">peer support are important factors for retention on </w:t>
      </w:r>
      <w:r w:rsidR="00517BA3" w:rsidRPr="00E75F02">
        <w:t>Predominantly</w:t>
      </w:r>
      <w:r w:rsidR="00BE2C66" w:rsidRPr="00E75F02">
        <w:t xml:space="preserve"> White institutions. </w:t>
      </w:r>
      <w:r w:rsidR="00104D8B" w:rsidRPr="00E75F02">
        <w:t xml:space="preserve">Allen </w:t>
      </w:r>
      <w:r w:rsidR="00D30AC1" w:rsidRPr="00E75F02">
        <w:t>and</w:t>
      </w:r>
      <w:r w:rsidR="00104D8B" w:rsidRPr="00E75F02">
        <w:t xml:space="preserve"> </w:t>
      </w:r>
      <w:r w:rsidR="00B1368E" w:rsidRPr="00E75F02">
        <w:t>Joseph</w:t>
      </w:r>
      <w:r w:rsidR="00104D8B" w:rsidRPr="00E75F02">
        <w:t xml:space="preserve"> </w:t>
      </w:r>
      <w:r w:rsidR="00AB1182" w:rsidRPr="00E75F02">
        <w:t xml:space="preserve">(2018) showed the relevance of African </w:t>
      </w:r>
      <w:r w:rsidR="00B1368E" w:rsidRPr="00E75F02">
        <w:t>Americans having a sense of belong at PWIs. Sense of belonging is a factor in retention of African American students.</w:t>
      </w:r>
    </w:p>
    <w:p w14:paraId="2F39F118" w14:textId="597AB564" w:rsidR="00182811" w:rsidRPr="00E75F02" w:rsidRDefault="00182811" w:rsidP="004A6CA3">
      <w:pPr>
        <w:spacing w:after="0"/>
      </w:pPr>
      <w:r w:rsidRPr="00E75F02">
        <w:t xml:space="preserve">There are various factors that can impact the progression of African American students at a PWI. Research shows that African American students must feel a sense of belonging while attending PWIs to help them be academically successful towards degree completion. </w:t>
      </w:r>
      <w:r w:rsidR="005F479B" w:rsidRPr="00E75F02">
        <w:t>A sense</w:t>
      </w:r>
      <w:r w:rsidRPr="00E75F02">
        <w:t xml:space="preserve"> of belonging help</w:t>
      </w:r>
      <w:r w:rsidR="00265CF5" w:rsidRPr="00E75F02">
        <w:t xml:space="preserve"> </w:t>
      </w:r>
      <w:r w:rsidRPr="00E75F02">
        <w:t>motivate</w:t>
      </w:r>
      <w:r w:rsidR="00265CF5" w:rsidRPr="00E75F02">
        <w:t>s</w:t>
      </w:r>
      <w:r w:rsidRPr="00E75F02">
        <w:t xml:space="preserve"> students to persist. Additional research is needed to examine factors that contribute sense of belonging in African American students that attend PWIs.</w:t>
      </w:r>
    </w:p>
    <w:p w14:paraId="5CE3028E" w14:textId="1E6C3567" w:rsidR="00182811" w:rsidRPr="00E75F02" w:rsidRDefault="00182811" w:rsidP="004A6CA3">
      <w:pPr>
        <w:spacing w:after="0"/>
      </w:pPr>
      <w:r w:rsidRPr="00E75F02">
        <w:t xml:space="preserve">African American Faculty and peer relationships can affect African American students’ academic performance at PWI. Mentoring from African American faculty and peers are equally important to student success. PWIs should implemented programs to provide support for African American students. Research have shown there is a need for sense of belonging, mentoring relationships, and diversity for African American students’ academic achievement at PWIs. </w:t>
      </w:r>
    </w:p>
    <w:p w14:paraId="0BE5DD74" w14:textId="5FF8AADF" w:rsidR="00182811" w:rsidRPr="00E75F02" w:rsidRDefault="00182811" w:rsidP="004A6CA3">
      <w:pPr>
        <w:spacing w:after="0"/>
      </w:pPr>
      <w:r w:rsidRPr="00E75F02">
        <w:t xml:space="preserve">This research will use a descriptive design to allow alumni participants to tell their narratives and experiences while attending a PWI. This research will use a descriptive design based on direct descriptions from alumni African American </w:t>
      </w:r>
      <w:r w:rsidRPr="00E75F02">
        <w:lastRenderedPageBreak/>
        <w:t xml:space="preserve">participants who have attended PWIs in the South Atlantic region of the United States. This design is a suitable approach to address the research problem: It is not known how African American faculty and peers contributed to goal setting, self-motivation, and </w:t>
      </w:r>
      <w:r w:rsidR="00262839" w:rsidRPr="00E75F02">
        <w:t>ongoing</w:t>
      </w:r>
      <w:r w:rsidRPr="00E75F02">
        <w:t xml:space="preserve"> persistence in the college experiences for African American Alumni PWIs in the South Atlantic Region of the United States.</w:t>
      </w:r>
    </w:p>
    <w:p w14:paraId="76F764F7" w14:textId="1ED96A9C" w:rsidR="000F7058" w:rsidRPr="00E75F02" w:rsidRDefault="00F442E1" w:rsidP="004A6CA3">
      <w:pPr>
        <w:spacing w:after="0"/>
      </w:pPr>
      <w:r w:rsidRPr="00E75F02">
        <w:t>A</w:t>
      </w:r>
      <w:r w:rsidR="00182811" w:rsidRPr="00E75F02">
        <w:t xml:space="preserve"> descriptive design will be used with open-ended questions and </w:t>
      </w:r>
      <w:r w:rsidR="005E5F3F" w:rsidRPr="00E75F02">
        <w:t>one-on-one</w:t>
      </w:r>
      <w:r w:rsidR="00182811" w:rsidRPr="00E75F02">
        <w:t xml:space="preserve"> interviews to collect data from at least 20 -30 participants. The research questions emerged from the theme regarding African American Alumni attending PWIs and factors that contribute to African American students’ academic success. The them topic includes goals, motivation, persistence, self-efficacy, sense of belonging, and perception of curriculum. Future research </w:t>
      </w:r>
      <w:r w:rsidR="005F479B" w:rsidRPr="00E75F02">
        <w:t>recommendations were</w:t>
      </w:r>
      <w:r w:rsidR="00182811" w:rsidRPr="00E75F02">
        <w:t xml:space="preserve"> addressed. From the synthesis of the literature, it is evident that diversity is needed for African Americans attending PWIs for retention motivation, sense of belonging, and persistence.</w:t>
      </w:r>
    </w:p>
    <w:p w14:paraId="57B68221" w14:textId="2A268B34" w:rsidR="0025081C" w:rsidRPr="00E75F02" w:rsidRDefault="00813D58" w:rsidP="004A6CA3">
      <w:pPr>
        <w:spacing w:after="0"/>
        <w:rPr>
          <w:b/>
          <w:bCs/>
          <w:color w:val="000000"/>
        </w:rPr>
      </w:pPr>
      <w:r w:rsidRPr="00E75F02">
        <w:t>This chapter s</w:t>
      </w:r>
      <w:r w:rsidR="00B01941" w:rsidRPr="00E75F02">
        <w:t>ummar</w:t>
      </w:r>
      <w:r w:rsidRPr="00E75F02">
        <w:t>ize</w:t>
      </w:r>
      <w:r w:rsidR="004F2890" w:rsidRPr="00E75F02">
        <w:t>d</w:t>
      </w:r>
      <w:r w:rsidR="00B01941" w:rsidRPr="00E75F02">
        <w:t xml:space="preserve"> sections and subsections</w:t>
      </w:r>
      <w:r w:rsidR="0000532A" w:rsidRPr="00E75F02">
        <w:t xml:space="preserve"> that</w:t>
      </w:r>
      <w:r w:rsidR="00880285" w:rsidRPr="00E75F02">
        <w:t xml:space="preserve"> give</w:t>
      </w:r>
      <w:r w:rsidR="002A07CC" w:rsidRPr="00E75F02">
        <w:t xml:space="preserve"> </w:t>
      </w:r>
      <w:r w:rsidR="00880285" w:rsidRPr="00E75F02">
        <w:t>the</w:t>
      </w:r>
      <w:r w:rsidR="00B01941" w:rsidRPr="00E75F02">
        <w:t xml:space="preserve"> introduction to the chapter</w:t>
      </w:r>
      <w:r w:rsidR="00880285" w:rsidRPr="00E75F02">
        <w:t xml:space="preserve">, background </w:t>
      </w:r>
      <w:r w:rsidR="00B01941" w:rsidRPr="00E75F02">
        <w:t xml:space="preserve">of the </w:t>
      </w:r>
      <w:r w:rsidR="00C63B2F" w:rsidRPr="00E75F02">
        <w:t xml:space="preserve">problem, </w:t>
      </w:r>
      <w:r w:rsidR="004F2890" w:rsidRPr="00E75F02">
        <w:t xml:space="preserve">and </w:t>
      </w:r>
      <w:r w:rsidR="00C63B2F" w:rsidRPr="00E75F02">
        <w:t>identification</w:t>
      </w:r>
      <w:r w:rsidR="00B01941" w:rsidRPr="00E75F02">
        <w:t xml:space="preserve"> of the </w:t>
      </w:r>
      <w:r w:rsidR="00402BEB" w:rsidRPr="00E75F02">
        <w:t>problem space</w:t>
      </w:r>
      <w:r w:rsidR="000A11FF" w:rsidRPr="00E75F02">
        <w:t xml:space="preserve">. </w:t>
      </w:r>
      <w:r w:rsidR="004F2890" w:rsidRPr="00E75F02">
        <w:t xml:space="preserve">The </w:t>
      </w:r>
      <w:r w:rsidR="00B01941" w:rsidRPr="00E75F02">
        <w:t xml:space="preserve">theoretical </w:t>
      </w:r>
      <w:r w:rsidR="00731E22" w:rsidRPr="00E75F02">
        <w:t>foundations</w:t>
      </w:r>
      <w:r w:rsidR="00B01941" w:rsidRPr="00E75F02">
        <w:t xml:space="preserve"> and review of the literature</w:t>
      </w:r>
      <w:r w:rsidR="004F2890" w:rsidRPr="00E75F02">
        <w:t xml:space="preserve"> was also </w:t>
      </w:r>
      <w:proofErr w:type="gramStart"/>
      <w:r w:rsidR="004F2890" w:rsidRPr="00E75F02">
        <w:t>be addressed</w:t>
      </w:r>
      <w:proofErr w:type="gramEnd"/>
      <w:r w:rsidR="004F2890" w:rsidRPr="00E75F02">
        <w:t xml:space="preserve"> in this chapter</w:t>
      </w:r>
      <w:r w:rsidR="007C0E8E" w:rsidRPr="00E75F02">
        <w:t>.</w:t>
      </w:r>
      <w:r w:rsidR="00C63B2F" w:rsidRPr="00E75F02">
        <w:t xml:space="preserve"> </w:t>
      </w:r>
      <w:r w:rsidR="00BE2C66" w:rsidRPr="00E75F02">
        <w:t>The methodology for this study will be shown in Chapter three</w:t>
      </w:r>
      <w:r w:rsidR="0099044C" w:rsidRPr="00E75F02">
        <w:t>.</w:t>
      </w:r>
      <w:bookmarkStart w:id="227" w:name="_Toc349720635"/>
      <w:bookmarkStart w:id="228" w:name="_Toc350241679"/>
      <w:bookmarkStart w:id="229" w:name="_Toc481674114"/>
      <w:bookmarkStart w:id="230" w:name="_Toc503990741"/>
      <w:r w:rsidR="0025081C" w:rsidRPr="00E75F02">
        <w:br w:type="page"/>
      </w:r>
    </w:p>
    <w:p w14:paraId="21C34EFE" w14:textId="2DACC2B6" w:rsidR="007F5468" w:rsidRPr="00E75F02" w:rsidRDefault="00CA53E7" w:rsidP="004A6CA3">
      <w:pPr>
        <w:pStyle w:val="Heading1"/>
      </w:pPr>
      <w:bookmarkStart w:id="231" w:name="_Toc171694942"/>
      <w:r w:rsidRPr="00E75F02">
        <w:lastRenderedPageBreak/>
        <w:t>Chapter</w:t>
      </w:r>
      <w:r w:rsidR="00352F41" w:rsidRPr="00E75F02">
        <w:t xml:space="preserve"> </w:t>
      </w:r>
      <w:r w:rsidRPr="00E75F02">
        <w:t>3:</w:t>
      </w:r>
      <w:r w:rsidR="00352F41" w:rsidRPr="00E75F02">
        <w:t xml:space="preserve"> </w:t>
      </w:r>
      <w:r w:rsidRPr="00E75F02">
        <w:t>Methodology</w:t>
      </w:r>
      <w:bookmarkEnd w:id="227"/>
      <w:bookmarkEnd w:id="228"/>
      <w:bookmarkEnd w:id="229"/>
      <w:bookmarkEnd w:id="230"/>
      <w:bookmarkEnd w:id="231"/>
    </w:p>
    <w:p w14:paraId="5CBA17A6" w14:textId="53157A6A" w:rsidR="002779F2" w:rsidRPr="00E75F02" w:rsidRDefault="00CA53E7" w:rsidP="004A6CA3">
      <w:pPr>
        <w:pStyle w:val="Heading2"/>
      </w:pPr>
      <w:bookmarkStart w:id="232" w:name="_Toc349720636"/>
      <w:bookmarkStart w:id="233" w:name="_Toc350241680"/>
      <w:bookmarkStart w:id="234" w:name="_Toc481674115"/>
      <w:bookmarkStart w:id="235" w:name="_Toc503990742"/>
      <w:bookmarkStart w:id="236" w:name="_Toc171694943"/>
      <w:r w:rsidRPr="00E75F02">
        <w:t>Introduction</w:t>
      </w:r>
      <w:bookmarkEnd w:id="232"/>
      <w:bookmarkEnd w:id="233"/>
      <w:bookmarkEnd w:id="234"/>
      <w:bookmarkEnd w:id="235"/>
      <w:bookmarkEnd w:id="236"/>
    </w:p>
    <w:p w14:paraId="683427D2" w14:textId="765D4B69" w:rsidR="00D5515F" w:rsidRPr="00E75F02" w:rsidRDefault="3BAA7831" w:rsidP="004A6CA3">
      <w:pPr>
        <w:spacing w:after="0"/>
      </w:pPr>
      <w:bookmarkStart w:id="237" w:name="_Hlk30570670"/>
      <w:r w:rsidRPr="00E75F02">
        <w:t xml:space="preserve">The purpose of this qualitative descriptive study </w:t>
      </w:r>
      <w:r w:rsidR="00BF62DE" w:rsidRPr="00E75F02">
        <w:t>was</w:t>
      </w:r>
      <w:r w:rsidRPr="00E75F02">
        <w:t xml:space="preserve"> to explore h</w:t>
      </w:r>
      <w:r w:rsidR="00D630D1" w:rsidRPr="00E75F02">
        <w:t>ow African A</w:t>
      </w:r>
      <w:r w:rsidRPr="00E75F02">
        <w:t>merican alumni describe the contribution</w:t>
      </w:r>
      <w:r w:rsidR="00A81F18" w:rsidRPr="00E75F02">
        <w:t>s</w:t>
      </w:r>
      <w:r w:rsidRPr="00E75F02">
        <w:t xml:space="preserve"> of African American faculty and peers on goal setting, self-motivation, and ongoing persistence at PWI</w:t>
      </w:r>
      <w:r w:rsidR="00D630D1" w:rsidRPr="00E75F02">
        <w:t>s i</w:t>
      </w:r>
      <w:r w:rsidRPr="00E75F02">
        <w:t>n the South Atlantic Region of the United States of America. Chapte</w:t>
      </w:r>
      <w:r w:rsidR="00D630D1" w:rsidRPr="00E75F02">
        <w:t>r 3</w:t>
      </w:r>
      <w:r w:rsidRPr="00E75F02">
        <w:t xml:space="preserve"> provid</w:t>
      </w:r>
      <w:r w:rsidR="00D630D1" w:rsidRPr="00E75F02">
        <w:t xml:space="preserve">es </w:t>
      </w:r>
      <w:r w:rsidRPr="00E75F02">
        <w:t xml:space="preserve">an overview </w:t>
      </w:r>
      <w:r w:rsidR="009323D1" w:rsidRPr="00E75F02">
        <w:t xml:space="preserve">of </w:t>
      </w:r>
      <w:r w:rsidRPr="00E75F02">
        <w:t xml:space="preserve">the methodology used for this study. It is important to understand how the contributions </w:t>
      </w:r>
      <w:r w:rsidR="006A1777" w:rsidRPr="00E75F02">
        <w:t xml:space="preserve">of </w:t>
      </w:r>
      <w:r w:rsidRPr="00E75F02">
        <w:t>African American faculty and peers help in the academic success of African</w:t>
      </w:r>
      <w:r w:rsidR="006A1777" w:rsidRPr="00E75F02">
        <w:t xml:space="preserve"> A</w:t>
      </w:r>
      <w:r w:rsidRPr="00E75F02">
        <w:t xml:space="preserve">merican students. African American students have faced issues at PWIs that relate to self-efficacy, perception of curriculum, and their sense of belonging. This </w:t>
      </w:r>
      <w:r w:rsidR="00FE1865" w:rsidRPr="00E75F02">
        <w:t>review</w:t>
      </w:r>
      <w:r w:rsidR="006640FB" w:rsidRPr="00E75F02">
        <w:t xml:space="preserve"> of the literature in Chapter 2 revealed the need to explore</w:t>
      </w:r>
      <w:r w:rsidR="00E17F73" w:rsidRPr="00E75F02">
        <w:t xml:space="preserve"> the contributions of African </w:t>
      </w:r>
      <w:r w:rsidR="00A65D59" w:rsidRPr="00E75F02">
        <w:t>American faculty and peers</w:t>
      </w:r>
      <w:r w:rsidR="00281576" w:rsidRPr="00E75F02">
        <w:t>’</w:t>
      </w:r>
      <w:r w:rsidRPr="00E75F02">
        <w:t xml:space="preserve"> goal</w:t>
      </w:r>
      <w:r w:rsidR="000828A3" w:rsidRPr="00E75F02">
        <w:t>-s</w:t>
      </w:r>
      <w:r w:rsidRPr="00E75F02">
        <w:t>etting and self-motivat</w:t>
      </w:r>
      <w:r w:rsidR="00281576" w:rsidRPr="00E75F02">
        <w:t>ed behavior</w:t>
      </w:r>
      <w:r w:rsidRPr="00E75F02">
        <w:t xml:space="preserve"> </w:t>
      </w:r>
      <w:r w:rsidR="009D31F8" w:rsidRPr="00E75F02">
        <w:t>t</w:t>
      </w:r>
      <w:r w:rsidRPr="00E75F02">
        <w:t>o the ongoing persistence of African American students at PWIs. Further examin</w:t>
      </w:r>
      <w:r w:rsidR="00206166" w:rsidRPr="00E75F02">
        <w:t>ation shows</w:t>
      </w:r>
      <w:r w:rsidRPr="00E75F02">
        <w:t xml:space="preserve"> how African American faculty also affect student relationships and peer engagement while at PWIs. </w:t>
      </w:r>
      <w:r w:rsidR="00166551" w:rsidRPr="00E75F02">
        <w:t>African</w:t>
      </w:r>
      <w:r w:rsidRPr="00E75F02">
        <w:t xml:space="preserve"> American students have the lowest rate of college degree attainment. 39% of African American students have earned a bachelor’s degree (</w:t>
      </w:r>
      <w:proofErr w:type="spellStart"/>
      <w:r w:rsidRPr="00E75F02">
        <w:t>Anumba</w:t>
      </w:r>
      <w:proofErr w:type="spellEnd"/>
      <w:r w:rsidRPr="00E75F02">
        <w:t>, 2015). This research show</w:t>
      </w:r>
      <w:r w:rsidR="00A0096B" w:rsidRPr="00E75F02">
        <w:t>s</w:t>
      </w:r>
      <w:r w:rsidRPr="00E75F02">
        <w:t xml:space="preserve"> how retention relates to African American students’ sense of belonging and motivation at PWIs. Sense of belonging, motivation</w:t>
      </w:r>
      <w:r w:rsidR="00BA6DCB" w:rsidRPr="00E75F02">
        <w:t>,</w:t>
      </w:r>
      <w:r w:rsidRPr="00E75F02">
        <w:t xml:space="preserve"> and African American experiences </w:t>
      </w:r>
      <w:r w:rsidR="00B56476" w:rsidRPr="00E75F02">
        <w:t>are</w:t>
      </w:r>
      <w:r w:rsidRPr="00E75F02">
        <w:t xml:space="preserve"> important in the graduation rate and overall success </w:t>
      </w:r>
      <w:r w:rsidR="006050BD" w:rsidRPr="00E75F02">
        <w:t>of</w:t>
      </w:r>
      <w:r w:rsidRPr="00E75F02">
        <w:t xml:space="preserve"> African America</w:t>
      </w:r>
      <w:r w:rsidR="00B12B47" w:rsidRPr="00E75F02">
        <w:t>n s</w:t>
      </w:r>
      <w:r w:rsidRPr="00E75F02">
        <w:t>tudents at PWIs.</w:t>
      </w:r>
    </w:p>
    <w:p w14:paraId="4D92B4CB" w14:textId="7422EAA3" w:rsidR="008A0657" w:rsidRPr="00E75F02" w:rsidRDefault="3BAA7831" w:rsidP="004A6CA3">
      <w:pPr>
        <w:spacing w:after="0"/>
      </w:pPr>
      <w:r w:rsidRPr="00E75F02">
        <w:t>It is not known how African American faculty contributed to goal</w:t>
      </w:r>
      <w:r w:rsidR="00E73F53" w:rsidRPr="00E75F02">
        <w:t xml:space="preserve"> </w:t>
      </w:r>
      <w:r w:rsidRPr="00E75F02">
        <w:t>s</w:t>
      </w:r>
      <w:r w:rsidR="00E73F53" w:rsidRPr="00E75F02">
        <w:t>etting</w:t>
      </w:r>
      <w:r w:rsidRPr="00E75F02">
        <w:t xml:space="preserve">, </w:t>
      </w:r>
      <w:r w:rsidR="00A92A75" w:rsidRPr="00E75F02">
        <w:t>self-motivation</w:t>
      </w:r>
      <w:r w:rsidRPr="00E75F02">
        <w:t xml:space="preserve">, and </w:t>
      </w:r>
      <w:r w:rsidR="00A92A75" w:rsidRPr="00E75F02">
        <w:t xml:space="preserve">ongoing </w:t>
      </w:r>
      <w:r w:rsidRPr="00E75F02">
        <w:t>persistence in the college experiences for African American Alumni of P</w:t>
      </w:r>
      <w:r w:rsidR="00E766FB" w:rsidRPr="00E75F02">
        <w:t>WIs f</w:t>
      </w:r>
      <w:r w:rsidRPr="00E75F02">
        <w:t xml:space="preserve">rom the South Atlantic Region of the United States. Research has shown that there is a lack of diversity in African American representation at PWIs which </w:t>
      </w:r>
      <w:r w:rsidRPr="00E75F02">
        <w:lastRenderedPageBreak/>
        <w:t>results in a disadvantage f</w:t>
      </w:r>
      <w:r w:rsidR="004159B7" w:rsidRPr="00E75F02">
        <w:t>or</w:t>
      </w:r>
      <w:r w:rsidRPr="00E75F02">
        <w:t xml:space="preserve"> students with shared culture (Griffith</w:t>
      </w:r>
      <w:r w:rsidR="00D30AC1" w:rsidRPr="00E75F02">
        <w:t xml:space="preserve"> et al.</w:t>
      </w:r>
      <w:r w:rsidRPr="00E75F02">
        <w:t>, 201</w:t>
      </w:r>
      <w:r w:rsidR="00B224CE" w:rsidRPr="00E75F02">
        <w:t>7</w:t>
      </w:r>
      <w:r w:rsidRPr="00E75F02">
        <w:t>)</w:t>
      </w:r>
      <w:r w:rsidR="008A0657" w:rsidRPr="00E75F02">
        <w:t>. The disadvantage</w:t>
      </w:r>
      <w:r w:rsidR="004159B7" w:rsidRPr="00E75F02">
        <w:t>s</w:t>
      </w:r>
      <w:r w:rsidR="008A0657" w:rsidRPr="00E75F02">
        <w:t xml:space="preserve"> experienced are race-related stressors with the lack of representation and racial discrimination which negatively influence their self-esteem (Nadal</w:t>
      </w:r>
      <w:r w:rsidR="00D30AC1" w:rsidRPr="00E75F02">
        <w:t xml:space="preserve"> et al.</w:t>
      </w:r>
      <w:r w:rsidR="008A0657" w:rsidRPr="00E75F02">
        <w:t>, 2014), mental health (Hurd</w:t>
      </w:r>
      <w:r w:rsidR="00D30AC1" w:rsidRPr="00E75F02">
        <w:t xml:space="preserve"> et al.</w:t>
      </w:r>
      <w:r w:rsidR="008A0657" w:rsidRPr="00E75F02">
        <w:t>, 2014; Pascoe &amp; Smart Richman, 2009), physical health (Hill</w:t>
      </w:r>
      <w:r w:rsidR="00D30AC1" w:rsidRPr="00E75F02">
        <w:t xml:space="preserve"> et al.</w:t>
      </w:r>
      <w:r w:rsidR="008A0657" w:rsidRPr="00E75F02">
        <w:t>, 2007; Nadal</w:t>
      </w:r>
      <w:r w:rsidR="00D30AC1" w:rsidRPr="00E75F02">
        <w:t xml:space="preserve"> et al.</w:t>
      </w:r>
      <w:r w:rsidR="008A0657" w:rsidRPr="00E75F02">
        <w:t>, 2017), sense of belonging (Hurtado &amp; Alvarado, 2015), and degree completion (</w:t>
      </w:r>
      <w:proofErr w:type="spellStart"/>
      <w:r w:rsidR="008A0657" w:rsidRPr="00E75F02">
        <w:t>Museus</w:t>
      </w:r>
      <w:proofErr w:type="spellEnd"/>
      <w:r w:rsidR="00D30AC1" w:rsidRPr="00E75F02">
        <w:t xml:space="preserve"> et al.</w:t>
      </w:r>
      <w:r w:rsidR="008A0657" w:rsidRPr="00E75F02">
        <w:t>, 2008).</w:t>
      </w:r>
    </w:p>
    <w:p w14:paraId="08E39E8A" w14:textId="2B32D8F2" w:rsidR="00932CF9" w:rsidRPr="00E75F02" w:rsidRDefault="008A0657" w:rsidP="004A6CA3">
      <w:pPr>
        <w:spacing w:after="0"/>
      </w:pPr>
      <w:r w:rsidRPr="00E75F02">
        <w:t>T</w:t>
      </w:r>
      <w:r w:rsidR="3BAA7831" w:rsidRPr="00E75F02">
        <w:t>here is still a</w:t>
      </w:r>
      <w:r w:rsidR="005F3268" w:rsidRPr="00E75F02">
        <w:t xml:space="preserve"> </w:t>
      </w:r>
      <w:r w:rsidR="007C1BE3" w:rsidRPr="00E75F02">
        <w:t xml:space="preserve">problem space </w:t>
      </w:r>
      <w:r w:rsidR="3BAA7831" w:rsidRPr="00E75F02">
        <w:t xml:space="preserve">in research on the </w:t>
      </w:r>
      <w:r w:rsidR="00E4661D" w:rsidRPr="00E75F02">
        <w:t>effects</w:t>
      </w:r>
      <w:r w:rsidR="3BAA7831" w:rsidRPr="00E75F02">
        <w:t xml:space="preserve"> of African American faculty and peers on African American students at PWIs. Further research could highlight the contributions of African American faculty and peers at PWIs. This research show</w:t>
      </w:r>
      <w:r w:rsidR="00BE7BA0" w:rsidRPr="00E75F02">
        <w:t>s</w:t>
      </w:r>
      <w:r w:rsidR="3BAA7831" w:rsidRPr="00E75F02">
        <w:t xml:space="preserve"> how teachers and peers of the same race (African American) can benefit African American students and have a lasting effect </w:t>
      </w:r>
      <w:r w:rsidR="007B278F" w:rsidRPr="00E75F02">
        <w:t>on</w:t>
      </w:r>
      <w:r w:rsidR="3BAA7831" w:rsidRPr="00E75F02">
        <w:t xml:space="preserve"> college completion. </w:t>
      </w:r>
    </w:p>
    <w:p w14:paraId="7C7A7976" w14:textId="0DED5D37" w:rsidR="00342850" w:rsidRPr="00E75F02" w:rsidRDefault="00A23D77" w:rsidP="004A6CA3">
      <w:pPr>
        <w:spacing w:after="0"/>
      </w:pPr>
      <w:r w:rsidRPr="00E75F02">
        <w:t>Chapter 3</w:t>
      </w:r>
      <w:r w:rsidR="00BE7BA0" w:rsidRPr="00E75F02">
        <w:t xml:space="preserve"> </w:t>
      </w:r>
      <w:r w:rsidRPr="00E75F02">
        <w:t>include</w:t>
      </w:r>
      <w:r w:rsidR="00BE7BA0" w:rsidRPr="00E75F02">
        <w:t>s</w:t>
      </w:r>
      <w:r w:rsidRPr="00E75F02">
        <w:t xml:space="preserve"> </w:t>
      </w:r>
      <w:r w:rsidR="007C0CA4" w:rsidRPr="00E75F02">
        <w:t>a</w:t>
      </w:r>
      <w:r w:rsidRPr="00E75F02">
        <w:t xml:space="preserve"> statement of the problem, research questions, and </w:t>
      </w:r>
      <w:r w:rsidR="0014342D" w:rsidRPr="00E75F02">
        <w:t>a description</w:t>
      </w:r>
      <w:r w:rsidRPr="00E75F02">
        <w:t xml:space="preserve"> of the phenomenon. The methodology is supported by empirical studies. The data collection, data, trustworthiness</w:t>
      </w:r>
      <w:r w:rsidR="00BE2C65" w:rsidRPr="00E75F02">
        <w:t xml:space="preserve">, </w:t>
      </w:r>
      <w:r w:rsidRPr="00E75F02">
        <w:t>data analysis</w:t>
      </w:r>
      <w:r w:rsidR="00BE2C65" w:rsidRPr="00E75F02">
        <w:t xml:space="preserve">, </w:t>
      </w:r>
      <w:r w:rsidRPr="00E75F02">
        <w:t xml:space="preserve">and management </w:t>
      </w:r>
      <w:proofErr w:type="gramStart"/>
      <w:r w:rsidR="00A81F18" w:rsidRPr="00E75F02">
        <w:t>is</w:t>
      </w:r>
      <w:proofErr w:type="gramEnd"/>
      <w:r w:rsidR="00A81F18" w:rsidRPr="00E75F02">
        <w:t xml:space="preserve"> </w:t>
      </w:r>
      <w:r w:rsidRPr="00E75F02">
        <w:t xml:space="preserve">described for each research question. Chapter 3 </w:t>
      </w:r>
      <w:r w:rsidR="00A81F18" w:rsidRPr="00E75F02">
        <w:t>addresses</w:t>
      </w:r>
      <w:r w:rsidRPr="00E75F02">
        <w:t xml:space="preserve"> safeguarding participants, data, and any potential ethical issues </w:t>
      </w:r>
      <w:r w:rsidR="00323BED" w:rsidRPr="00E75F02">
        <w:t xml:space="preserve">with the </w:t>
      </w:r>
      <w:r w:rsidRPr="00E75F02">
        <w:t xml:space="preserve">researcher. </w:t>
      </w:r>
      <w:bookmarkStart w:id="238" w:name="_Toc349720637"/>
      <w:bookmarkStart w:id="239" w:name="_Toc350241681"/>
      <w:bookmarkEnd w:id="237"/>
    </w:p>
    <w:p w14:paraId="3BB25918" w14:textId="77777777" w:rsidR="00AF5C15" w:rsidRPr="00E75F02" w:rsidRDefault="00AF5C15" w:rsidP="004A6CA3">
      <w:pPr>
        <w:pStyle w:val="Heading2"/>
      </w:pPr>
      <w:bookmarkStart w:id="240" w:name="_Toc30565745"/>
      <w:bookmarkStart w:id="241" w:name="_Toc171694944"/>
      <w:bookmarkStart w:id="242" w:name="_Toc349720638"/>
      <w:bookmarkStart w:id="243" w:name="_Toc350241682"/>
      <w:bookmarkStart w:id="244" w:name="_Toc481674117"/>
      <w:bookmarkEnd w:id="238"/>
      <w:bookmarkEnd w:id="239"/>
      <w:r w:rsidRPr="00E75F02">
        <w:t>Purpose of the Study</w:t>
      </w:r>
      <w:bookmarkEnd w:id="240"/>
      <w:bookmarkEnd w:id="241"/>
      <w:r w:rsidRPr="00E75F02">
        <w:t xml:space="preserve"> </w:t>
      </w:r>
    </w:p>
    <w:p w14:paraId="59028FAA" w14:textId="7D2EEB44" w:rsidR="004A62A8" w:rsidRPr="00E75F02" w:rsidRDefault="3BAA7831" w:rsidP="004A6CA3">
      <w:pPr>
        <w:spacing w:after="0"/>
      </w:pPr>
      <w:r w:rsidRPr="00E75F02">
        <w:t xml:space="preserve">The purpose of this qualitative descriptive study </w:t>
      </w:r>
      <w:r w:rsidR="00387376" w:rsidRPr="00E75F02">
        <w:t>was</w:t>
      </w:r>
      <w:r w:rsidRPr="00E75F02">
        <w:t xml:space="preserve"> to explore how African American </w:t>
      </w:r>
      <w:r w:rsidR="003D3986" w:rsidRPr="00E75F02">
        <w:t>a</w:t>
      </w:r>
      <w:r w:rsidRPr="00E75F02">
        <w:t>lumni describ</w:t>
      </w:r>
      <w:r w:rsidR="00414C21" w:rsidRPr="00E75F02">
        <w:t>e t</w:t>
      </w:r>
      <w:r w:rsidRPr="00E75F02">
        <w:t>he contributions of African American faculty and peers on goal setting, self-motivation, and ongoing persistence at PWIs in the South Atlantic Region of the United States of America. This study consider</w:t>
      </w:r>
      <w:r w:rsidR="00387376" w:rsidRPr="00E75F02">
        <w:t xml:space="preserve">ed </w:t>
      </w:r>
      <w:r w:rsidRPr="00E75F02">
        <w:t xml:space="preserve">factors that </w:t>
      </w:r>
      <w:r w:rsidR="000E1241" w:rsidRPr="00E75F02">
        <w:t>describe</w:t>
      </w:r>
      <w:r w:rsidRPr="00E75F02">
        <w:t xml:space="preserve"> the ability of African American students to remain motivated</w:t>
      </w:r>
      <w:r w:rsidR="000A11FF" w:rsidRPr="00E75F02">
        <w:t xml:space="preserve">. </w:t>
      </w:r>
      <w:r w:rsidR="007B2FC7" w:rsidRPr="00E75F02">
        <w:t xml:space="preserve">This study also looks at the </w:t>
      </w:r>
      <w:r w:rsidR="007B2FC7" w:rsidRPr="00E75F02">
        <w:lastRenderedPageBreak/>
        <w:t xml:space="preserve">factors that describe African American </w:t>
      </w:r>
      <w:r w:rsidR="006D0088" w:rsidRPr="00E75F02">
        <w:t>students’</w:t>
      </w:r>
      <w:r w:rsidR="007B2FC7" w:rsidRPr="00E75F02">
        <w:t xml:space="preserve"> ability to </w:t>
      </w:r>
      <w:r w:rsidRPr="00E75F02">
        <w:t>persist while attendin</w:t>
      </w:r>
      <w:r w:rsidR="002A5B54" w:rsidRPr="00E75F02">
        <w:t>g these schools.</w:t>
      </w:r>
      <w:r w:rsidRPr="00E75F02">
        <w:t xml:space="preserve"> </w:t>
      </w:r>
    </w:p>
    <w:p w14:paraId="4410C16A" w14:textId="0407DE83" w:rsidR="00AF5C15" w:rsidRPr="00E75F02" w:rsidRDefault="00206BC5" w:rsidP="004A6CA3">
      <w:pPr>
        <w:spacing w:after="0"/>
      </w:pPr>
      <w:r w:rsidRPr="00E75F02">
        <w:t>As de</w:t>
      </w:r>
      <w:r w:rsidR="003D081C" w:rsidRPr="00E75F02">
        <w:t xml:space="preserve">scribed in Chapter 2, </w:t>
      </w:r>
      <w:r w:rsidR="0019747E" w:rsidRPr="00E75F02">
        <w:t>African American students faced many obstacles</w:t>
      </w:r>
      <w:r w:rsidR="005E231F" w:rsidRPr="00E75F02">
        <w:t xml:space="preserve"> that hinder</w:t>
      </w:r>
      <w:r w:rsidR="00175D2E" w:rsidRPr="00E75F02">
        <w:t>ed</w:t>
      </w:r>
      <w:r w:rsidR="005E231F" w:rsidRPr="00E75F02">
        <w:t xml:space="preserve"> the</w:t>
      </w:r>
      <w:r w:rsidR="00F82318" w:rsidRPr="00E75F02">
        <w:t>ir</w:t>
      </w:r>
      <w:r w:rsidR="005E231F" w:rsidRPr="00E75F02">
        <w:t xml:space="preserve"> succ</w:t>
      </w:r>
      <w:r w:rsidR="00F82318" w:rsidRPr="00E75F02">
        <w:t>ess at</w:t>
      </w:r>
      <w:r w:rsidR="008F7074" w:rsidRPr="00E75F02">
        <w:t xml:space="preserve"> PWIs</w:t>
      </w:r>
      <w:r w:rsidR="00B87BF9" w:rsidRPr="00E75F02">
        <w:t xml:space="preserve">. African American </w:t>
      </w:r>
      <w:r w:rsidR="00437EA9" w:rsidRPr="00E75F02">
        <w:t>students’</w:t>
      </w:r>
      <w:r w:rsidR="009945DC" w:rsidRPr="00E75F02">
        <w:t xml:space="preserve"> sense of belonging diminishes </w:t>
      </w:r>
      <w:r w:rsidR="007B74DD" w:rsidRPr="00E75F02">
        <w:t xml:space="preserve">with the lack of diversity </w:t>
      </w:r>
      <w:r w:rsidR="008E7B29" w:rsidRPr="00E75F02">
        <w:t>among</w:t>
      </w:r>
      <w:r w:rsidR="005F3C2E" w:rsidRPr="00E75F02">
        <w:t xml:space="preserve"> faculty</w:t>
      </w:r>
      <w:r w:rsidR="007B74DD" w:rsidRPr="00E75F02">
        <w:t xml:space="preserve"> and peers</w:t>
      </w:r>
      <w:r w:rsidR="00693B02" w:rsidRPr="00E75F02">
        <w:t xml:space="preserve"> (</w:t>
      </w:r>
      <w:r w:rsidR="00437EA9" w:rsidRPr="00E75F02">
        <w:t>Benitez et al</w:t>
      </w:r>
      <w:r w:rsidR="008820ED" w:rsidRPr="00E75F02">
        <w:t>.</w:t>
      </w:r>
      <w:r w:rsidR="00437EA9" w:rsidRPr="00E75F02">
        <w:t xml:space="preserve">, 2017). </w:t>
      </w:r>
      <w:r w:rsidR="00326DAD" w:rsidRPr="00E75F02">
        <w:t>Tinto</w:t>
      </w:r>
      <w:r w:rsidR="00CC6C02" w:rsidRPr="00E75F02">
        <w:t>’s (2017) model of motivation and persis</w:t>
      </w:r>
      <w:r w:rsidR="008A2F0B" w:rsidRPr="00E75F02">
        <w:t xml:space="preserve">tence </w:t>
      </w:r>
      <w:r w:rsidR="00CE55D2" w:rsidRPr="00E75F02">
        <w:t>was</w:t>
      </w:r>
      <w:r w:rsidR="008A2F0B" w:rsidRPr="00E75F02">
        <w:t xml:space="preserve"> used</w:t>
      </w:r>
      <w:r w:rsidR="00CB5F44" w:rsidRPr="00E75F02">
        <w:t xml:space="preserve"> to consider African American</w:t>
      </w:r>
      <w:r w:rsidR="007F55DF" w:rsidRPr="00E75F02">
        <w:t xml:space="preserve"> student</w:t>
      </w:r>
      <w:r w:rsidR="00C1281F" w:rsidRPr="00E75F02">
        <w:t>s’</w:t>
      </w:r>
      <w:r w:rsidR="00CB5F44" w:rsidRPr="00E75F02">
        <w:t xml:space="preserve"> self-efficacy, sense</w:t>
      </w:r>
      <w:r w:rsidR="009C5DA9" w:rsidRPr="00E75F02">
        <w:t xml:space="preserve"> of belonging, and perceptions of </w:t>
      </w:r>
      <w:r w:rsidR="007F55DF" w:rsidRPr="00E75F02">
        <w:t>curriculum</w:t>
      </w:r>
      <w:r w:rsidR="009C5DA9" w:rsidRPr="00E75F02">
        <w:t xml:space="preserve"> </w:t>
      </w:r>
      <w:r w:rsidR="001A63D5" w:rsidRPr="00E75F02">
        <w:t>on the student motivation at PWIs</w:t>
      </w:r>
      <w:r w:rsidR="007F55DF" w:rsidRPr="00E75F02">
        <w:t>.</w:t>
      </w:r>
    </w:p>
    <w:p w14:paraId="415AACEB" w14:textId="15221267" w:rsidR="007A0686" w:rsidRPr="00E75F02" w:rsidRDefault="3BAA7831" w:rsidP="004A6CA3">
      <w:pPr>
        <w:spacing w:after="0"/>
      </w:pPr>
      <w:r w:rsidRPr="00E75F02">
        <w:t>This study use</w:t>
      </w:r>
      <w:r w:rsidR="00FC1A42" w:rsidRPr="00E75F02">
        <w:t>d</w:t>
      </w:r>
      <w:r w:rsidRPr="00E75F02">
        <w:t xml:space="preserve"> a </w:t>
      </w:r>
      <w:r w:rsidR="00BA74A3" w:rsidRPr="00E75F02">
        <w:t>d</w:t>
      </w:r>
      <w:r w:rsidRPr="00E75F02">
        <w:t>e</w:t>
      </w:r>
      <w:r w:rsidR="00FD1731" w:rsidRPr="00E75F02">
        <w:t xml:space="preserve">scriptive </w:t>
      </w:r>
      <w:r w:rsidRPr="00E75F02">
        <w:t>approach to explore the contributions of African American faculty and peers from the lived experiences of African American alumni at the</w:t>
      </w:r>
      <w:r w:rsidR="00100A83" w:rsidRPr="00E75F02">
        <w:t>ir</w:t>
      </w:r>
      <w:r w:rsidRPr="00E75F02">
        <w:t xml:space="preserve"> schools. This </w:t>
      </w:r>
      <w:r w:rsidR="00FC1A42" w:rsidRPr="00E75F02">
        <w:t>research</w:t>
      </w:r>
      <w:r w:rsidR="00425979" w:rsidRPr="00E75F02">
        <w:t xml:space="preserve"> </w:t>
      </w:r>
      <w:r w:rsidR="0052567C" w:rsidRPr="00E75F02">
        <w:t>address</w:t>
      </w:r>
      <w:r w:rsidR="001B5842" w:rsidRPr="00E75F02">
        <w:t>ed</w:t>
      </w:r>
      <w:r w:rsidR="0052567C" w:rsidRPr="00E75F02">
        <w:t xml:space="preserve"> how these </w:t>
      </w:r>
      <w:r w:rsidR="00931C24" w:rsidRPr="00E75F02">
        <w:t>relationships</w:t>
      </w:r>
      <w:r w:rsidR="0052567C" w:rsidRPr="00E75F02">
        <w:t xml:space="preserve"> inform </w:t>
      </w:r>
      <w:r w:rsidR="005C10C9" w:rsidRPr="00E75F02">
        <w:t>the experience of African American students</w:t>
      </w:r>
      <w:r w:rsidR="000A11FF" w:rsidRPr="00E75F02">
        <w:t xml:space="preserve">. </w:t>
      </w:r>
      <w:r w:rsidR="00100A83" w:rsidRPr="00E75F02">
        <w:t xml:space="preserve">This research </w:t>
      </w:r>
      <w:r w:rsidR="007B5839" w:rsidRPr="00E75F02">
        <w:t>also</w:t>
      </w:r>
      <w:r w:rsidRPr="00E75F02">
        <w:t xml:space="preserve"> answer</w:t>
      </w:r>
      <w:r w:rsidR="00530B88" w:rsidRPr="00E75F02">
        <w:t>ed</w:t>
      </w:r>
      <w:r w:rsidRPr="00E75F02">
        <w:t xml:space="preserve"> the research questions of </w:t>
      </w:r>
      <w:r w:rsidR="00155F98" w:rsidRPr="00E75F02">
        <w:t xml:space="preserve">how </w:t>
      </w:r>
      <w:r w:rsidR="001E4C92" w:rsidRPr="00E75F02">
        <w:t>African American college alumni from the South Atlanti</w:t>
      </w:r>
      <w:r w:rsidR="00B31CD0" w:rsidRPr="00E75F02">
        <w:t>c Region of the United States describe the contributions of their African American faculty and peers on goal setting,</w:t>
      </w:r>
      <w:r w:rsidR="00626008" w:rsidRPr="00E75F02">
        <w:t xml:space="preserve"> self-motivation, and on-going persistence.</w:t>
      </w:r>
    </w:p>
    <w:p w14:paraId="4C225E16" w14:textId="438CA911" w:rsidR="005C2587" w:rsidRPr="00E75F02" w:rsidRDefault="007B5170" w:rsidP="004A6CA3">
      <w:pPr>
        <w:spacing w:after="0"/>
      </w:pPr>
      <w:r w:rsidRPr="00E75F02">
        <w:t>Q</w:t>
      </w:r>
      <w:r w:rsidR="3BAA7831" w:rsidRPr="00E75F02">
        <w:t xml:space="preserve">ualitative research </w:t>
      </w:r>
      <w:r w:rsidR="0022151C" w:rsidRPr="00E75F02">
        <w:t xml:space="preserve">was </w:t>
      </w:r>
      <w:r w:rsidR="3BAA7831" w:rsidRPr="00E75F02">
        <w:t>used to describe real life and interpretation of phenomena. This qualitative study w</w:t>
      </w:r>
      <w:r w:rsidR="004B0035" w:rsidRPr="00E75F02">
        <w:t>as</w:t>
      </w:r>
      <w:r w:rsidR="3BAA7831" w:rsidRPr="00E75F02">
        <w:t xml:space="preserve"> conducted </w:t>
      </w:r>
      <w:r w:rsidR="00B93240" w:rsidRPr="00E75F02">
        <w:t>with</w:t>
      </w:r>
      <w:r w:rsidR="3BAA7831" w:rsidRPr="00E75F02">
        <w:t xml:space="preserve"> </w:t>
      </w:r>
      <w:r w:rsidR="00024F79" w:rsidRPr="00E75F02">
        <w:t>open-ended</w:t>
      </w:r>
      <w:r w:rsidR="3BAA7831" w:rsidRPr="00E75F02">
        <w:t xml:space="preserve"> questions and interviews.</w:t>
      </w:r>
      <w:r w:rsidR="00387376" w:rsidRPr="00E75F02">
        <w:t xml:space="preserve"> </w:t>
      </w:r>
      <w:r w:rsidR="006942CA" w:rsidRPr="00E75F02">
        <w:t xml:space="preserve">This study </w:t>
      </w:r>
      <w:r w:rsidR="00B039EE" w:rsidRPr="00E75F02">
        <w:t>provide</w:t>
      </w:r>
      <w:r w:rsidR="008E00FC" w:rsidRPr="00E75F02">
        <w:t xml:space="preserve">d </w:t>
      </w:r>
      <w:r w:rsidR="00B039EE" w:rsidRPr="00E75F02">
        <w:t xml:space="preserve">valuable information from African American </w:t>
      </w:r>
      <w:r w:rsidRPr="00E75F02">
        <w:t>a</w:t>
      </w:r>
      <w:r w:rsidR="00B039EE" w:rsidRPr="00E75F02">
        <w:t>lumni about how African American faculty a</w:t>
      </w:r>
      <w:r w:rsidR="003D19CC" w:rsidRPr="00E75F02">
        <w:t xml:space="preserve">nd peers contributed to </w:t>
      </w:r>
      <w:r w:rsidR="00840B5C" w:rsidRPr="00E75F02">
        <w:t xml:space="preserve">their </w:t>
      </w:r>
      <w:r w:rsidR="00A8565C" w:rsidRPr="00E75F02">
        <w:t>retention</w:t>
      </w:r>
      <w:r w:rsidR="003D19CC" w:rsidRPr="00E75F02">
        <w:t xml:space="preserve">. </w:t>
      </w:r>
      <w:r w:rsidR="00A75A72" w:rsidRPr="00E75F02">
        <w:t>Prior research address</w:t>
      </w:r>
      <w:r w:rsidR="008B0EB3" w:rsidRPr="00E75F02">
        <w:t>es</w:t>
      </w:r>
      <w:r w:rsidR="00A75A72" w:rsidRPr="00E75F02">
        <w:t xml:space="preserve"> African American student retention at PWI</w:t>
      </w:r>
      <w:r w:rsidR="00437C05" w:rsidRPr="00E75F02">
        <w:t>s</w:t>
      </w:r>
      <w:r w:rsidR="00024D37" w:rsidRPr="00E75F02">
        <w:t>,</w:t>
      </w:r>
      <w:r w:rsidR="00437C05" w:rsidRPr="00E75F02">
        <w:t xml:space="preserve"> however</w:t>
      </w:r>
      <w:r w:rsidR="00024D37" w:rsidRPr="00E75F02">
        <w:t xml:space="preserve">; </w:t>
      </w:r>
      <w:r w:rsidR="00437C05" w:rsidRPr="00E75F02">
        <w:t>this research</w:t>
      </w:r>
      <w:r w:rsidR="00E63F11" w:rsidRPr="00E75F02">
        <w:t xml:space="preserve"> offer</w:t>
      </w:r>
      <w:r w:rsidR="00E13C2B" w:rsidRPr="00E75F02">
        <w:t xml:space="preserve">ed </w:t>
      </w:r>
      <w:r w:rsidR="00F13DAC" w:rsidRPr="00E75F02">
        <w:t xml:space="preserve">personal </w:t>
      </w:r>
      <w:r w:rsidR="005157AC" w:rsidRPr="00E75F02">
        <w:t xml:space="preserve">views and </w:t>
      </w:r>
      <w:r w:rsidR="00E63F11" w:rsidRPr="00E75F02">
        <w:t xml:space="preserve">insight on </w:t>
      </w:r>
      <w:r w:rsidR="00552300" w:rsidRPr="00E75F02">
        <w:t xml:space="preserve">how diversity of </w:t>
      </w:r>
      <w:r w:rsidR="0007759A" w:rsidRPr="00E75F02">
        <w:t>A</w:t>
      </w:r>
      <w:r w:rsidR="00552300" w:rsidRPr="00E75F02">
        <w:t xml:space="preserve">frican American faculty and peers </w:t>
      </w:r>
      <w:r w:rsidR="0007759A" w:rsidRPr="00E75F02">
        <w:t>at PWI</w:t>
      </w:r>
      <w:r w:rsidR="002247CD" w:rsidRPr="00E75F02">
        <w:t>s</w:t>
      </w:r>
      <w:r w:rsidR="0007759A" w:rsidRPr="00E75F02">
        <w:t xml:space="preserve"> </w:t>
      </w:r>
      <w:r w:rsidR="00552300" w:rsidRPr="00E75F02">
        <w:t>contribute</w:t>
      </w:r>
      <w:r w:rsidR="00E36AD5" w:rsidRPr="00E75F02">
        <w:t>d</w:t>
      </w:r>
      <w:r w:rsidR="00552300" w:rsidRPr="00E75F02">
        <w:t xml:space="preserve"> t</w:t>
      </w:r>
      <w:r w:rsidR="00C37F21" w:rsidRPr="00E75F02">
        <w:t>o</w:t>
      </w:r>
      <w:r w:rsidR="0007759A" w:rsidRPr="00E75F02">
        <w:t xml:space="preserve"> </w:t>
      </w:r>
      <w:r w:rsidR="00024D37" w:rsidRPr="00E75F02">
        <w:t xml:space="preserve">their </w:t>
      </w:r>
      <w:r w:rsidR="0007759A" w:rsidRPr="00E75F02">
        <w:t>retention</w:t>
      </w:r>
      <w:r w:rsidR="00024D37" w:rsidRPr="00E75F02">
        <w:t>.</w:t>
      </w:r>
    </w:p>
    <w:p w14:paraId="5F472B41" w14:textId="43378F2D" w:rsidR="00D60FEC" w:rsidRPr="00E75F02" w:rsidRDefault="00F54B1A" w:rsidP="004A6CA3">
      <w:pPr>
        <w:spacing w:after="0"/>
      </w:pPr>
      <w:r w:rsidRPr="00E75F02">
        <w:lastRenderedPageBreak/>
        <w:t xml:space="preserve">This qualitative study </w:t>
      </w:r>
      <w:r w:rsidR="00206060" w:rsidRPr="00E75F02">
        <w:t>focuse</w:t>
      </w:r>
      <w:r w:rsidR="002F2B23" w:rsidRPr="00E75F02">
        <w:t>d</w:t>
      </w:r>
      <w:r w:rsidR="000F446F" w:rsidRPr="00E75F02">
        <w:t xml:space="preserve"> on a small number of African American </w:t>
      </w:r>
      <w:r w:rsidR="00CA6149" w:rsidRPr="00E75F02">
        <w:t>a</w:t>
      </w:r>
      <w:r w:rsidR="0047529C" w:rsidRPr="00E75F02">
        <w:t>lumni to</w:t>
      </w:r>
      <w:r w:rsidR="00CA5E5D" w:rsidRPr="00E75F02">
        <w:t xml:space="preserve"> obtain data needed to answer the research questions. </w:t>
      </w:r>
      <w:r w:rsidR="00D60FEC" w:rsidRPr="00E75F02">
        <w:t xml:space="preserve">Based on the problem space, this researcher </w:t>
      </w:r>
      <w:r w:rsidR="00EF4204" w:rsidRPr="00E75F02">
        <w:t>asked</w:t>
      </w:r>
      <w:r w:rsidR="00D60FEC" w:rsidRPr="00E75F02">
        <w:t xml:space="preserve"> the African American alumni participants predetermined research questions to address the problem statement and explore the phenomenon.</w:t>
      </w:r>
      <w:r w:rsidR="00D60FEC" w:rsidRPr="00604159">
        <w:rPr>
          <w:rFonts w:eastAsiaTheme="minorEastAsia"/>
          <w:color w:val="595959"/>
          <w:sz w:val="26"/>
          <w:szCs w:val="26"/>
        </w:rPr>
        <w:t xml:space="preserve"> </w:t>
      </w:r>
      <w:r w:rsidR="00D60FEC" w:rsidRPr="00E75F02">
        <w:t xml:space="preserve">The phenomenon is how </w:t>
      </w:r>
      <w:r w:rsidR="00B87F6D" w:rsidRPr="00E75F02">
        <w:t xml:space="preserve">African American college alumni </w:t>
      </w:r>
      <w:r w:rsidR="00FF1266" w:rsidRPr="00E75F02">
        <w:t>from the South Atlantic Region of the United States</w:t>
      </w:r>
      <w:r w:rsidR="00D60FEC" w:rsidRPr="00E75F02">
        <w:t xml:space="preserve"> describe the influence of their </w:t>
      </w:r>
      <w:r w:rsidR="00FF1266" w:rsidRPr="00E75F02">
        <w:t xml:space="preserve">African American </w:t>
      </w:r>
      <w:r w:rsidR="00890763" w:rsidRPr="00E75F02">
        <w:t xml:space="preserve">faculty and peers on goal setting, self-motivation, and ongoing persistence. </w:t>
      </w:r>
      <w:r w:rsidR="00E37F3D" w:rsidRPr="00E75F02">
        <w:t>T</w:t>
      </w:r>
      <w:r w:rsidR="00D60FEC" w:rsidRPr="00E75F02">
        <w:t xml:space="preserve">his phenomenon </w:t>
      </w:r>
      <w:r w:rsidR="00024F79" w:rsidRPr="00E75F02">
        <w:t>relates to</w:t>
      </w:r>
      <w:r w:rsidR="00D60FEC" w:rsidRPr="00E75F02">
        <w:t xml:space="preserve"> the purpose of th</w:t>
      </w:r>
      <w:r w:rsidR="005C2587" w:rsidRPr="00E75F02">
        <w:t xml:space="preserve">is </w:t>
      </w:r>
      <w:r w:rsidR="00D60FEC" w:rsidRPr="00E75F02">
        <w:t>qualitative descriptive research.</w:t>
      </w:r>
    </w:p>
    <w:p w14:paraId="7D1F1990" w14:textId="7B1BD4F3" w:rsidR="007F55DF" w:rsidRPr="00E75F02" w:rsidRDefault="00A54B64" w:rsidP="004A6CA3">
      <w:pPr>
        <w:spacing w:after="0"/>
        <w:rPr>
          <w:rFonts w:eastAsiaTheme="minorHAnsi"/>
          <w:kern w:val="2"/>
        </w:rPr>
      </w:pPr>
      <w:r w:rsidRPr="00E75F02">
        <w:rPr>
          <w:rFonts w:eastAsiaTheme="minorHAnsi"/>
          <w:kern w:val="2"/>
        </w:rPr>
        <w:t>The populat</w:t>
      </w:r>
      <w:r w:rsidR="00727B18" w:rsidRPr="00E75F02">
        <w:rPr>
          <w:rFonts w:eastAsiaTheme="minorHAnsi"/>
          <w:kern w:val="2"/>
        </w:rPr>
        <w:t>ion for</w:t>
      </w:r>
      <w:r w:rsidRPr="00E75F02">
        <w:rPr>
          <w:rFonts w:eastAsiaTheme="minorHAnsi"/>
          <w:kern w:val="2"/>
        </w:rPr>
        <w:t xml:space="preserve"> this study </w:t>
      </w:r>
      <w:r w:rsidR="00EF4204" w:rsidRPr="00E75F02">
        <w:rPr>
          <w:rFonts w:eastAsiaTheme="minorHAnsi"/>
          <w:kern w:val="2"/>
        </w:rPr>
        <w:t>was</w:t>
      </w:r>
      <w:r w:rsidR="00206060" w:rsidRPr="00E75F02">
        <w:rPr>
          <w:rFonts w:eastAsiaTheme="minorHAnsi"/>
          <w:kern w:val="2"/>
        </w:rPr>
        <w:t xml:space="preserve"> </w:t>
      </w:r>
      <w:r w:rsidRPr="00E75F02">
        <w:rPr>
          <w:rFonts w:eastAsiaTheme="minorHAnsi"/>
          <w:kern w:val="2"/>
        </w:rPr>
        <w:t xml:space="preserve">African American </w:t>
      </w:r>
      <w:r w:rsidR="00F61F61" w:rsidRPr="00E75F02">
        <w:rPr>
          <w:rFonts w:eastAsiaTheme="minorHAnsi"/>
          <w:kern w:val="2"/>
        </w:rPr>
        <w:t>a</w:t>
      </w:r>
      <w:r w:rsidRPr="00E75F02">
        <w:rPr>
          <w:rFonts w:eastAsiaTheme="minorHAnsi"/>
          <w:kern w:val="2"/>
        </w:rPr>
        <w:t xml:space="preserve">lumni who attended a PWI in the South Atlantic Region of the United States </w:t>
      </w:r>
      <w:r w:rsidR="00B650B5" w:rsidRPr="00E75F02">
        <w:rPr>
          <w:rFonts w:eastAsiaTheme="minorHAnsi"/>
          <w:kern w:val="2"/>
        </w:rPr>
        <w:t>of America</w:t>
      </w:r>
      <w:r w:rsidR="009E36F8" w:rsidRPr="00E75F02">
        <w:rPr>
          <w:rFonts w:eastAsiaTheme="minorHAnsi"/>
          <w:kern w:val="2"/>
        </w:rPr>
        <w:t xml:space="preserve">. </w:t>
      </w:r>
      <w:r w:rsidR="00502765" w:rsidRPr="00E75F02">
        <w:t>The target population</w:t>
      </w:r>
      <w:r w:rsidR="00B76529" w:rsidRPr="00E75F02">
        <w:t xml:space="preserve"> </w:t>
      </w:r>
      <w:r w:rsidR="00502765" w:rsidRPr="00E75F02">
        <w:t>consist</w:t>
      </w:r>
      <w:r w:rsidR="00B76529" w:rsidRPr="00E75F02">
        <w:t>ed</w:t>
      </w:r>
      <w:r w:rsidR="00502765" w:rsidRPr="00E75F02">
        <w:t xml:space="preserve"> of </w:t>
      </w:r>
      <w:r w:rsidR="00E25642" w:rsidRPr="00E75F02">
        <w:t>African American alumni</w:t>
      </w:r>
      <w:r w:rsidR="00502765" w:rsidRPr="00E75F02">
        <w:t xml:space="preserve"> in</w:t>
      </w:r>
      <w:r w:rsidR="00F35588" w:rsidRPr="00E75F02">
        <w:t xml:space="preserve"> the South Atlantic Region of the</w:t>
      </w:r>
      <w:r w:rsidR="00502765" w:rsidRPr="00E75F02">
        <w:t xml:space="preserve"> United States </w:t>
      </w:r>
      <w:r w:rsidR="00502765" w:rsidRPr="00E75F02">
        <w:rPr>
          <w:color w:val="000000" w:themeColor="text1"/>
        </w:rPr>
        <w:t>and</w:t>
      </w:r>
      <w:r w:rsidR="00B76529" w:rsidRPr="00E75F02">
        <w:rPr>
          <w:color w:val="000000" w:themeColor="text1"/>
        </w:rPr>
        <w:t xml:space="preserve"> </w:t>
      </w:r>
      <w:r w:rsidR="00502765" w:rsidRPr="00E75F02">
        <w:rPr>
          <w:color w:val="000000" w:themeColor="text1"/>
        </w:rPr>
        <w:t>employ</w:t>
      </w:r>
      <w:r w:rsidR="00B76529" w:rsidRPr="00E75F02">
        <w:rPr>
          <w:color w:val="000000" w:themeColor="text1"/>
        </w:rPr>
        <w:t>ed</w:t>
      </w:r>
      <w:r w:rsidR="00502765" w:rsidRPr="00E75F02">
        <w:rPr>
          <w:color w:val="000000" w:themeColor="text1"/>
        </w:rPr>
        <w:t xml:space="preserve"> a sample size of </w:t>
      </w:r>
      <w:r w:rsidR="00F333EB" w:rsidRPr="00E75F02">
        <w:rPr>
          <w:color w:val="000000" w:themeColor="text1"/>
        </w:rPr>
        <w:t xml:space="preserve">over </w:t>
      </w:r>
      <w:r w:rsidR="00846379" w:rsidRPr="00E75F02">
        <w:rPr>
          <w:color w:val="000000" w:themeColor="text1"/>
        </w:rPr>
        <w:t>2,000</w:t>
      </w:r>
      <w:r w:rsidR="00502765" w:rsidRPr="00E75F02">
        <w:rPr>
          <w:color w:val="000000" w:themeColor="text1"/>
        </w:rPr>
        <w:t xml:space="preserve"> participants</w:t>
      </w:r>
      <w:r w:rsidR="00881EE2" w:rsidRPr="00E75F02">
        <w:rPr>
          <w:color w:val="000000" w:themeColor="text1"/>
        </w:rPr>
        <w:t xml:space="preserve"> with </w:t>
      </w:r>
      <w:r w:rsidR="00502765" w:rsidRPr="00E75F02">
        <w:rPr>
          <w:color w:val="000000" w:themeColor="text1"/>
        </w:rPr>
        <w:t>2</w:t>
      </w:r>
      <w:r w:rsidR="00F640B6" w:rsidRPr="00E75F02">
        <w:rPr>
          <w:color w:val="000000" w:themeColor="text1"/>
        </w:rPr>
        <w:t>0</w:t>
      </w:r>
      <w:r w:rsidR="00DE2F9C" w:rsidRPr="00E75F02">
        <w:rPr>
          <w:color w:val="000000" w:themeColor="text1"/>
        </w:rPr>
        <w:t xml:space="preserve"> being </w:t>
      </w:r>
      <w:r w:rsidR="00964655" w:rsidRPr="00E75F02">
        <w:rPr>
          <w:color w:val="000000" w:themeColor="text1"/>
        </w:rPr>
        <w:t>the sample</w:t>
      </w:r>
      <w:r w:rsidR="00F26388" w:rsidRPr="00E75F02">
        <w:rPr>
          <w:color w:val="000000" w:themeColor="text1"/>
        </w:rPr>
        <w:t xml:space="preserve"> </w:t>
      </w:r>
      <w:r w:rsidR="00502765" w:rsidRPr="00E75F02">
        <w:rPr>
          <w:color w:val="000000" w:themeColor="text1"/>
        </w:rPr>
        <w:t xml:space="preserve">for </w:t>
      </w:r>
      <w:r w:rsidR="00F26388" w:rsidRPr="00E75F02">
        <w:rPr>
          <w:color w:val="000000" w:themeColor="text1"/>
        </w:rPr>
        <w:t>this research</w:t>
      </w:r>
      <w:r w:rsidR="00E45087" w:rsidRPr="00E75F02">
        <w:rPr>
          <w:color w:val="000000" w:themeColor="text1"/>
        </w:rPr>
        <w:t xml:space="preserve">. </w:t>
      </w:r>
      <w:r w:rsidR="00502765" w:rsidRPr="00E75F02">
        <w:t>This</w:t>
      </w:r>
      <w:r w:rsidR="000C0EFD" w:rsidRPr="00E75F02">
        <w:t xml:space="preserve"> researcher use</w:t>
      </w:r>
      <w:r w:rsidR="00EF7FD2" w:rsidRPr="00E75F02">
        <w:t>d</w:t>
      </w:r>
      <w:r w:rsidR="000C0EFD" w:rsidRPr="00E75F02">
        <w:t xml:space="preserve"> </w:t>
      </w:r>
      <w:r w:rsidR="006A6A52" w:rsidRPr="00E75F02">
        <w:t xml:space="preserve">convenience </w:t>
      </w:r>
      <w:r w:rsidR="000C0EFD" w:rsidRPr="00E75F02">
        <w:t>sampling to select participants who can contribute information related to the phenomenon studied</w:t>
      </w:r>
      <w:r w:rsidR="0056407E" w:rsidRPr="00E75F02">
        <w:t xml:space="preserve"> </w:t>
      </w:r>
      <w:r w:rsidR="00587B09" w:rsidRPr="00E75F02">
        <w:t xml:space="preserve">and </w:t>
      </w:r>
      <w:r w:rsidR="0056407E" w:rsidRPr="00E75F02">
        <w:t>are members of a similar group</w:t>
      </w:r>
      <w:r w:rsidR="000C0EFD" w:rsidRPr="00E75F02">
        <w:t xml:space="preserve"> </w:t>
      </w:r>
      <w:r w:rsidR="00CC1B37" w:rsidRPr="00E75F02">
        <w:t>(</w:t>
      </w:r>
      <w:proofErr w:type="spellStart"/>
      <w:r w:rsidR="00CC1B37" w:rsidRPr="00E75F02">
        <w:t>Etikan</w:t>
      </w:r>
      <w:proofErr w:type="spellEnd"/>
      <w:r w:rsidR="00025300" w:rsidRPr="00E75F02">
        <w:t>,</w:t>
      </w:r>
      <w:r w:rsidR="00F50568" w:rsidRPr="00E75F02">
        <w:t xml:space="preserve"> </w:t>
      </w:r>
      <w:r w:rsidR="00C06B6A" w:rsidRPr="00E75F02">
        <w:t>2016</w:t>
      </w:r>
      <w:r w:rsidR="008278A0" w:rsidRPr="00E75F02">
        <w:t xml:space="preserve">). </w:t>
      </w:r>
      <w:r w:rsidR="00395B97" w:rsidRPr="00E75F02">
        <w:t>African American p</w:t>
      </w:r>
      <w:r w:rsidR="000C0EFD" w:rsidRPr="00E75F02">
        <w:t xml:space="preserve">articipants </w:t>
      </w:r>
      <w:r w:rsidR="00395B97" w:rsidRPr="00E75F02">
        <w:t>w</w:t>
      </w:r>
      <w:r w:rsidR="00587B09" w:rsidRPr="00E75F02">
        <w:t>as</w:t>
      </w:r>
      <w:r w:rsidR="00395B97" w:rsidRPr="00E75F02">
        <w:t xml:space="preserve"> found by </w:t>
      </w:r>
      <w:r w:rsidR="000C0EFD" w:rsidRPr="00E75F02">
        <w:t xml:space="preserve">posting the recruitment flyer </w:t>
      </w:r>
      <w:r w:rsidR="00395B97" w:rsidRPr="00E75F02">
        <w:t>on various</w:t>
      </w:r>
      <w:r w:rsidR="000C0EFD" w:rsidRPr="00E75F02">
        <w:t xml:space="preserve"> </w:t>
      </w:r>
      <w:r w:rsidR="00045017" w:rsidRPr="00E75F02">
        <w:t>Facebook</w:t>
      </w:r>
      <w:r w:rsidR="000C0EFD" w:rsidRPr="00E75F02">
        <w:t xml:space="preserve"> social media group</w:t>
      </w:r>
      <w:r w:rsidR="00D8122D" w:rsidRPr="00E75F02">
        <w:t>s</w:t>
      </w:r>
      <w:r w:rsidR="00FF2D01" w:rsidRPr="00E75F02">
        <w:t xml:space="preserve"> and the researcher personal Facebook page</w:t>
      </w:r>
      <w:r w:rsidR="000C0EFD" w:rsidRPr="00E75F02">
        <w:t xml:space="preserve">. The criteria for participating in the study </w:t>
      </w:r>
      <w:r w:rsidR="0019690A" w:rsidRPr="00E75F02">
        <w:t xml:space="preserve">consisted </w:t>
      </w:r>
      <w:r w:rsidR="000C0EFD" w:rsidRPr="00E75F02">
        <w:t xml:space="preserve">of </w:t>
      </w:r>
      <w:r w:rsidR="00395B97" w:rsidRPr="00E75F02">
        <w:t>African American alumni</w:t>
      </w:r>
      <w:r w:rsidR="00D36558" w:rsidRPr="00E75F02">
        <w:t xml:space="preserve"> </w:t>
      </w:r>
      <w:r w:rsidR="001344D0" w:rsidRPr="00E75F02">
        <w:t xml:space="preserve">who </w:t>
      </w:r>
      <w:r w:rsidR="00D36558" w:rsidRPr="00E75F02">
        <w:t xml:space="preserve">attended </w:t>
      </w:r>
      <w:r w:rsidR="00587B09" w:rsidRPr="00E75F02">
        <w:t>a</w:t>
      </w:r>
      <w:r w:rsidR="002B7C23" w:rsidRPr="00E75F02">
        <w:t xml:space="preserve"> </w:t>
      </w:r>
      <w:r w:rsidR="00D36558" w:rsidRPr="00E75F02">
        <w:t xml:space="preserve">PWI in the </w:t>
      </w:r>
      <w:r w:rsidR="000C0EFD" w:rsidRPr="00E75F02">
        <w:t>United States</w:t>
      </w:r>
      <w:r w:rsidR="00D36558" w:rsidRPr="00E75F02">
        <w:t xml:space="preserve"> of America</w:t>
      </w:r>
      <w:r w:rsidR="000C0EFD" w:rsidRPr="00E75F02">
        <w:t xml:space="preserve">. </w:t>
      </w:r>
      <w:r w:rsidR="00610FD8" w:rsidRPr="00E75F02">
        <w:t>O</w:t>
      </w:r>
      <w:r w:rsidR="000C0EFD" w:rsidRPr="00E75F02">
        <w:t>ne-on-one interviews</w:t>
      </w:r>
      <w:r w:rsidR="001A0DF1" w:rsidRPr="00E75F02">
        <w:t xml:space="preserve"> and </w:t>
      </w:r>
      <w:r w:rsidR="00DB2D60" w:rsidRPr="00E75F02">
        <w:t>questionnaires</w:t>
      </w:r>
      <w:r w:rsidR="00E548C0" w:rsidRPr="00E75F02">
        <w:t xml:space="preserve"> w</w:t>
      </w:r>
      <w:r w:rsidR="0074698D" w:rsidRPr="00E75F02">
        <w:t>ere</w:t>
      </w:r>
      <w:r w:rsidR="00E548C0" w:rsidRPr="00E75F02">
        <w:t xml:space="preserve"> used as</w:t>
      </w:r>
      <w:r w:rsidR="000C0EFD" w:rsidRPr="00E75F02">
        <w:t xml:space="preserve"> a qualitative data collection tool to explore</w:t>
      </w:r>
      <w:r w:rsidR="00610FD8" w:rsidRPr="00E75F02">
        <w:t xml:space="preserve"> African American alumni</w:t>
      </w:r>
      <w:r w:rsidR="000C0EFD" w:rsidRPr="00E75F02">
        <w:t xml:space="preserve"> experiences </w:t>
      </w:r>
      <w:r w:rsidR="001924F8" w:rsidRPr="00E75F02">
        <w:t xml:space="preserve">at </w:t>
      </w:r>
      <w:r w:rsidR="00025300" w:rsidRPr="00E75F02">
        <w:t>PWIs.</w:t>
      </w:r>
      <w:r w:rsidR="000C0EFD" w:rsidRPr="00E75F02">
        <w:t xml:space="preserve"> </w:t>
      </w:r>
      <w:r w:rsidR="00025300" w:rsidRPr="00E75F02">
        <w:t>T</w:t>
      </w:r>
      <w:r w:rsidR="000C0EFD" w:rsidRPr="00E75F02">
        <w:t>his researcher ensure</w:t>
      </w:r>
      <w:r w:rsidR="002B7C23" w:rsidRPr="00E75F02">
        <w:t>d</w:t>
      </w:r>
      <w:r w:rsidR="000C0EFD" w:rsidRPr="00E75F02">
        <w:t xml:space="preserve"> effective transcribing of the data. </w:t>
      </w:r>
      <w:r w:rsidR="007F0D13" w:rsidRPr="00E75F02">
        <w:t>A</w:t>
      </w:r>
      <w:r w:rsidR="000C0EFD" w:rsidRPr="00E75F02">
        <w:t xml:space="preserve"> </w:t>
      </w:r>
      <w:r w:rsidR="007F0D13" w:rsidRPr="00E75F02">
        <w:t>third-party</w:t>
      </w:r>
      <w:r w:rsidR="000C0EFD" w:rsidRPr="00E75F02">
        <w:t xml:space="preserve"> coding service</w:t>
      </w:r>
      <w:r w:rsidR="008510D1" w:rsidRPr="00E75F02">
        <w:t xml:space="preserve"> (MAXQDA)</w:t>
      </w:r>
      <w:r w:rsidR="000C0EFD" w:rsidRPr="00E75F02">
        <w:t xml:space="preserve"> </w:t>
      </w:r>
      <w:r w:rsidR="008510D1" w:rsidRPr="00E75F02">
        <w:t>was used</w:t>
      </w:r>
      <w:r w:rsidR="007F0D13" w:rsidRPr="00E75F02">
        <w:t xml:space="preserve"> </w:t>
      </w:r>
      <w:r w:rsidR="000C0EFD" w:rsidRPr="00E75F02">
        <w:t>for</w:t>
      </w:r>
      <w:r w:rsidR="007F0D13" w:rsidRPr="00E75F02">
        <w:t xml:space="preserve"> transcribing the </w:t>
      </w:r>
      <w:r w:rsidR="000C0EFD" w:rsidRPr="00E75F02">
        <w:t>data. The</w:t>
      </w:r>
      <w:r w:rsidR="002725E6" w:rsidRPr="00E75F02">
        <w:t xml:space="preserve"> goal of this</w:t>
      </w:r>
      <w:r w:rsidR="000C0EFD" w:rsidRPr="00E75F02">
        <w:t xml:space="preserve"> study</w:t>
      </w:r>
      <w:r w:rsidR="002725E6" w:rsidRPr="00E75F02">
        <w:t xml:space="preserve"> </w:t>
      </w:r>
      <w:r w:rsidR="00BB1640" w:rsidRPr="00E75F02">
        <w:t>was</w:t>
      </w:r>
      <w:r w:rsidR="000C0EFD" w:rsidRPr="00E75F02">
        <w:t xml:space="preserve"> to explore the phenomenon detailing </w:t>
      </w:r>
      <w:r w:rsidR="00B245A6" w:rsidRPr="00E75F02">
        <w:t xml:space="preserve">how African American faculty and </w:t>
      </w:r>
      <w:r w:rsidR="00B245A6" w:rsidRPr="00E75F02">
        <w:lastRenderedPageBreak/>
        <w:t>peer</w:t>
      </w:r>
      <w:r w:rsidR="000C0B6F" w:rsidRPr="00E75F02">
        <w:t>s</w:t>
      </w:r>
      <w:r w:rsidR="00085762" w:rsidRPr="00E75F02">
        <w:t xml:space="preserve"> contributed to African American </w:t>
      </w:r>
      <w:r w:rsidR="00645919" w:rsidRPr="00E75F02">
        <w:t>student</w:t>
      </w:r>
      <w:r w:rsidR="000663F6" w:rsidRPr="00E75F02">
        <w:t>s’</w:t>
      </w:r>
      <w:r w:rsidR="00FA4AE2" w:rsidRPr="00E75F02">
        <w:t xml:space="preserve"> </w:t>
      </w:r>
      <w:r w:rsidR="006706E1" w:rsidRPr="00E75F02">
        <w:t>goal setting</w:t>
      </w:r>
      <w:r w:rsidR="00FA4AE2" w:rsidRPr="00E75F02">
        <w:t xml:space="preserve">, self-motivation, and ongoing persistence at PWIs. </w:t>
      </w:r>
    </w:p>
    <w:p w14:paraId="45671856" w14:textId="138F3187" w:rsidR="00334616" w:rsidRPr="00E75F02" w:rsidRDefault="00DB01D6" w:rsidP="004A6CA3">
      <w:pPr>
        <w:pStyle w:val="Heading2"/>
      </w:pPr>
      <w:bookmarkStart w:id="245" w:name="_Toc171694945"/>
      <w:bookmarkEnd w:id="242"/>
      <w:bookmarkEnd w:id="243"/>
      <w:bookmarkEnd w:id="244"/>
      <w:r w:rsidRPr="00E75F02">
        <w:t>Research Questions and Phenomenon</w:t>
      </w:r>
      <w:bookmarkEnd w:id="245"/>
    </w:p>
    <w:p w14:paraId="685F3738" w14:textId="4D1BE7B1" w:rsidR="00E21B23" w:rsidRPr="00E75F02" w:rsidRDefault="007C37E7" w:rsidP="004A6CA3">
      <w:pPr>
        <w:spacing w:after="0"/>
      </w:pPr>
      <w:r w:rsidRPr="00E75F02">
        <w:t xml:space="preserve">The focus </w:t>
      </w:r>
      <w:r w:rsidR="00F2491A" w:rsidRPr="00E75F02">
        <w:t xml:space="preserve">of the research questions </w:t>
      </w:r>
      <w:r w:rsidR="00C84DF7" w:rsidRPr="00E75F02">
        <w:t>was</w:t>
      </w:r>
      <w:r w:rsidR="00F2491A" w:rsidRPr="00E75F02">
        <w:t xml:space="preserve"> to </w:t>
      </w:r>
      <w:r w:rsidR="00241AC2" w:rsidRPr="00E75F02">
        <w:t xml:space="preserve">help guide the discussions </w:t>
      </w:r>
      <w:r w:rsidR="00C8550B" w:rsidRPr="00E75F02">
        <w:t>and</w:t>
      </w:r>
      <w:r w:rsidR="001953D4" w:rsidRPr="00E75F02">
        <w:t xml:space="preserve"> to show</w:t>
      </w:r>
      <w:r w:rsidR="00C8550B" w:rsidRPr="00E75F02">
        <w:t xml:space="preserve"> how the </w:t>
      </w:r>
      <w:r w:rsidR="00FF772A" w:rsidRPr="00E75F02">
        <w:t>semi</w:t>
      </w:r>
      <w:r w:rsidR="00376D95" w:rsidRPr="00E75F02">
        <w:t>-</w:t>
      </w:r>
      <w:r w:rsidR="00C8550B" w:rsidRPr="00E75F02">
        <w:t>structured interview questions were developed for the participants</w:t>
      </w:r>
      <w:r w:rsidR="0050649B" w:rsidRPr="00E75F02">
        <w:t xml:space="preserve"> to</w:t>
      </w:r>
      <w:r w:rsidR="00BD2AC3" w:rsidRPr="00E75F02">
        <w:t xml:space="preserve"> describe his or her experiences. </w:t>
      </w:r>
      <w:r w:rsidR="006322D3" w:rsidRPr="00E75F02">
        <w:t>The research questions for th</w:t>
      </w:r>
      <w:r w:rsidR="00DB0642" w:rsidRPr="00E75F02">
        <w:t xml:space="preserve">is </w:t>
      </w:r>
      <w:r w:rsidR="006322D3" w:rsidRPr="00E75F02">
        <w:t>study consist</w:t>
      </w:r>
      <w:r w:rsidR="0009270B" w:rsidRPr="00E75F02">
        <w:t>ed</w:t>
      </w:r>
      <w:r w:rsidR="006322D3" w:rsidRPr="00E75F02">
        <w:t xml:space="preserve"> of open-ended exploratory questions</w:t>
      </w:r>
      <w:r w:rsidR="006450D1" w:rsidRPr="00E75F02">
        <w:t xml:space="preserve">. Each </w:t>
      </w:r>
      <w:r w:rsidR="00D52F16" w:rsidRPr="00E75F02">
        <w:t xml:space="preserve">question </w:t>
      </w:r>
      <w:r w:rsidR="006322D3" w:rsidRPr="00E75F02">
        <w:t>provide</w:t>
      </w:r>
      <w:r w:rsidR="003B3DBE" w:rsidRPr="00E75F02">
        <w:t>d</w:t>
      </w:r>
      <w:r w:rsidR="006322D3" w:rsidRPr="00E75F02">
        <w:t xml:space="preserve"> each participant the opportunity to express their perception</w:t>
      </w:r>
      <w:r w:rsidR="0046170F" w:rsidRPr="00E75F02">
        <w:t xml:space="preserve">s and </w:t>
      </w:r>
      <w:r w:rsidR="006322D3" w:rsidRPr="00E75F02">
        <w:t>experiences</w:t>
      </w:r>
      <w:r w:rsidR="00E6149E" w:rsidRPr="00E75F02">
        <w:t xml:space="preserve">. </w:t>
      </w:r>
      <w:r w:rsidR="00AA3D1D" w:rsidRPr="00E75F02">
        <w:t xml:space="preserve">A descriptive design </w:t>
      </w:r>
      <w:r w:rsidR="00E6149E" w:rsidRPr="00E75F02">
        <w:t>w</w:t>
      </w:r>
      <w:r w:rsidR="003B3DBE" w:rsidRPr="00E75F02">
        <w:t xml:space="preserve">as </w:t>
      </w:r>
      <w:r w:rsidR="00AA3D1D" w:rsidRPr="00E75F02">
        <w:t xml:space="preserve">used to answer </w:t>
      </w:r>
      <w:r w:rsidR="008F7A9B" w:rsidRPr="00E75F02">
        <w:t>the following research questions:</w:t>
      </w:r>
    </w:p>
    <w:p w14:paraId="54AEB966" w14:textId="1166073A" w:rsidR="008F7A9B" w:rsidRPr="00E75F02" w:rsidRDefault="008F7A9B" w:rsidP="004A6CA3">
      <w:pPr>
        <w:pStyle w:val="ListRQ"/>
        <w:spacing w:after="0"/>
      </w:pPr>
      <w:r w:rsidRPr="00E75F02">
        <w:t>RQ</w:t>
      </w:r>
      <w:r w:rsidR="00015031" w:rsidRPr="00E75F02">
        <w:t xml:space="preserve">1: </w:t>
      </w:r>
      <w:r w:rsidR="005361D3" w:rsidRPr="00E75F02">
        <w:tab/>
      </w:r>
      <w:r w:rsidR="00CE1FF0" w:rsidRPr="00E75F02">
        <w:t>How do African American</w:t>
      </w:r>
      <w:r w:rsidR="00D6371F" w:rsidRPr="00E75F02">
        <w:t xml:space="preserve"> college alumni from </w:t>
      </w:r>
      <w:r w:rsidR="00B37352" w:rsidRPr="00E75F02">
        <w:t xml:space="preserve">a </w:t>
      </w:r>
      <w:r w:rsidR="00A06DF0" w:rsidRPr="00E75F02">
        <w:t xml:space="preserve">PWI located in </w:t>
      </w:r>
      <w:r w:rsidR="00D6371F" w:rsidRPr="00E75F02">
        <w:t xml:space="preserve">the South Atlantic Region of the </w:t>
      </w:r>
      <w:r w:rsidR="000A1030" w:rsidRPr="00E75F02">
        <w:t xml:space="preserve">United States describe the contributions of </w:t>
      </w:r>
      <w:r w:rsidR="005D0729" w:rsidRPr="00E75F02">
        <w:t>their</w:t>
      </w:r>
      <w:r w:rsidR="000A1030" w:rsidRPr="00E75F02">
        <w:t xml:space="preserve"> African </w:t>
      </w:r>
      <w:r w:rsidR="005D0729" w:rsidRPr="00E75F02">
        <w:t xml:space="preserve">American faculty and peers on </w:t>
      </w:r>
      <w:r w:rsidR="001D0A3E" w:rsidRPr="00E75F02">
        <w:t>goal</w:t>
      </w:r>
      <w:r w:rsidR="00057DA4" w:rsidRPr="00E75F02">
        <w:t xml:space="preserve"> </w:t>
      </w:r>
      <w:r w:rsidR="005D0729" w:rsidRPr="00E75F02">
        <w:t>setting</w:t>
      </w:r>
      <w:r w:rsidR="001D0A3E" w:rsidRPr="00E75F02">
        <w:t>?</w:t>
      </w:r>
    </w:p>
    <w:p w14:paraId="056980D9" w14:textId="1230025B" w:rsidR="00C869BC" w:rsidRPr="00E75F02" w:rsidRDefault="00C869BC" w:rsidP="004A6CA3">
      <w:pPr>
        <w:pStyle w:val="ListRQ"/>
        <w:spacing w:after="0"/>
      </w:pPr>
      <w:r w:rsidRPr="00E75F02">
        <w:t xml:space="preserve">RQ2: </w:t>
      </w:r>
      <w:r w:rsidR="005361D3" w:rsidRPr="00E75F02">
        <w:tab/>
      </w:r>
      <w:r w:rsidRPr="00E75F02">
        <w:t>How do African American college alumni from</w:t>
      </w:r>
      <w:r w:rsidR="004B19D5" w:rsidRPr="00E75F02">
        <w:t xml:space="preserve"> </w:t>
      </w:r>
      <w:r w:rsidR="00B37352" w:rsidRPr="00E75F02">
        <w:t xml:space="preserve">a </w:t>
      </w:r>
      <w:r w:rsidR="004B19D5" w:rsidRPr="00E75F02">
        <w:t>PWI located in</w:t>
      </w:r>
      <w:r w:rsidRPr="00E75F02">
        <w:t xml:space="preserve"> the South Atlantic Region of the United States describe the contributions of their African American faculty and peers on </w:t>
      </w:r>
      <w:r w:rsidR="00032308" w:rsidRPr="00E75F02">
        <w:t>self-motivation</w:t>
      </w:r>
      <w:r w:rsidRPr="00E75F02">
        <w:t>?</w:t>
      </w:r>
    </w:p>
    <w:p w14:paraId="58D892D0" w14:textId="56D71F12" w:rsidR="00032308" w:rsidRPr="00E75F02" w:rsidRDefault="00032308" w:rsidP="004A6CA3">
      <w:pPr>
        <w:pStyle w:val="ListRQ"/>
        <w:spacing w:after="0"/>
      </w:pPr>
      <w:r w:rsidRPr="00E75F02">
        <w:t xml:space="preserve">RQ3: </w:t>
      </w:r>
      <w:r w:rsidR="005361D3" w:rsidRPr="00E75F02">
        <w:tab/>
      </w:r>
      <w:r w:rsidRPr="00E75F02">
        <w:t>How do African American college alumni from</w:t>
      </w:r>
      <w:r w:rsidR="004B19D5" w:rsidRPr="00E75F02">
        <w:t xml:space="preserve"> PWI located in</w:t>
      </w:r>
      <w:r w:rsidRPr="00E75F02">
        <w:t xml:space="preserve"> the South Atlantic Region of the United States describe the contributions of their African American faculty and peers on </w:t>
      </w:r>
      <w:r w:rsidR="002F1B93" w:rsidRPr="00E75F02">
        <w:t>ongoing persistence</w:t>
      </w:r>
      <w:r w:rsidRPr="00E75F02">
        <w:t>?</w:t>
      </w:r>
    </w:p>
    <w:p w14:paraId="3B80CF93" w14:textId="73993D21" w:rsidR="006A32B2" w:rsidRPr="00E75F02" w:rsidRDefault="00ED4B33" w:rsidP="005361D3">
      <w:pPr>
        <w:ind w:firstLine="0"/>
      </w:pPr>
      <w:r w:rsidRPr="00E75F02">
        <w:t xml:space="preserve">The phenomenon studied </w:t>
      </w:r>
      <w:r w:rsidR="00FB68E5" w:rsidRPr="00E75F02">
        <w:t xml:space="preserve">through this research </w:t>
      </w:r>
      <w:r w:rsidR="00BB07EA" w:rsidRPr="00E75F02">
        <w:t>was</w:t>
      </w:r>
      <w:r w:rsidR="00FB68E5" w:rsidRPr="00E75F02">
        <w:t xml:space="preserve"> the live</w:t>
      </w:r>
      <w:r w:rsidR="00F546B2" w:rsidRPr="00E75F02">
        <w:t>d</w:t>
      </w:r>
      <w:r w:rsidR="00FB68E5" w:rsidRPr="00E75F02">
        <w:t xml:space="preserve"> experiences </w:t>
      </w:r>
      <w:r w:rsidR="001C1E58" w:rsidRPr="00E75F02">
        <w:t xml:space="preserve">of </w:t>
      </w:r>
      <w:r w:rsidR="00FB68E5" w:rsidRPr="00E75F02">
        <w:t>African American alumni</w:t>
      </w:r>
      <w:r w:rsidR="00555A46" w:rsidRPr="00E75F02">
        <w:t xml:space="preserve"> </w:t>
      </w:r>
      <w:r w:rsidR="00AF2F1C" w:rsidRPr="00E75F02">
        <w:t xml:space="preserve">who graduated from schools within </w:t>
      </w:r>
      <w:r w:rsidR="00555A46" w:rsidRPr="00E75F02">
        <w:t>the South Atlantic Region of the United States</w:t>
      </w:r>
      <w:r w:rsidR="00AF2F1C" w:rsidRPr="00E75F02">
        <w:t>.</w:t>
      </w:r>
    </w:p>
    <w:p w14:paraId="648A6C3E" w14:textId="77777777" w:rsidR="00815CB7" w:rsidRPr="00E75F02" w:rsidRDefault="00BF30A7" w:rsidP="004A6CA3">
      <w:pPr>
        <w:pStyle w:val="Heading3"/>
      </w:pPr>
      <w:bookmarkStart w:id="246" w:name="_Toc171694946"/>
      <w:r w:rsidRPr="00E75F02">
        <w:lastRenderedPageBreak/>
        <w:t xml:space="preserve">Nature and Sources of Data </w:t>
      </w:r>
      <w:r w:rsidR="009F656D" w:rsidRPr="00E75F02">
        <w:t>to Answer Research Questions</w:t>
      </w:r>
      <w:bookmarkEnd w:id="246"/>
    </w:p>
    <w:p w14:paraId="33B3810E" w14:textId="58CB0B74" w:rsidR="005C7492" w:rsidRPr="00E75F02" w:rsidRDefault="00AF2F1C" w:rsidP="004A6CA3">
      <w:pPr>
        <w:spacing w:after="0"/>
        <w:rPr>
          <w:b/>
          <w:bCs/>
        </w:rPr>
      </w:pPr>
      <w:r w:rsidRPr="00E75F02">
        <w:t xml:space="preserve">The goal </w:t>
      </w:r>
      <w:r w:rsidR="00F07BAB" w:rsidRPr="00E75F02">
        <w:t xml:space="preserve">of this researcher </w:t>
      </w:r>
      <w:r w:rsidR="00A73BDB" w:rsidRPr="00E75F02">
        <w:t xml:space="preserve">was </w:t>
      </w:r>
      <w:r w:rsidR="00F07BAB" w:rsidRPr="00E75F02">
        <w:t xml:space="preserve">to understand </w:t>
      </w:r>
      <w:r w:rsidR="00BF257F" w:rsidRPr="00E75F02">
        <w:t>contributi</w:t>
      </w:r>
      <w:r w:rsidR="008124D1" w:rsidRPr="00E75F02">
        <w:t xml:space="preserve">ng factors around </w:t>
      </w:r>
      <w:r w:rsidR="00F07BAB" w:rsidRPr="00E75F02">
        <w:t>African American</w:t>
      </w:r>
      <w:r w:rsidR="008124D1" w:rsidRPr="00E75F02">
        <w:t xml:space="preserve"> retention and </w:t>
      </w:r>
      <w:r w:rsidR="004C428A" w:rsidRPr="00E75F02">
        <w:t xml:space="preserve">to answer the questions </w:t>
      </w:r>
      <w:r w:rsidR="00515091" w:rsidRPr="00E75F02">
        <w:t>o</w:t>
      </w:r>
      <w:r w:rsidR="004C428A" w:rsidRPr="00E75F02">
        <w:t xml:space="preserve">f </w:t>
      </w:r>
      <w:r w:rsidR="00BF257F" w:rsidRPr="00E75F02">
        <w:t>African American faculty and peers</w:t>
      </w:r>
      <w:r w:rsidR="00DE573A" w:rsidRPr="00E75F02">
        <w:t xml:space="preserve"> to </w:t>
      </w:r>
      <w:r w:rsidR="007A42E3" w:rsidRPr="00E75F02">
        <w:t xml:space="preserve">encourage their </w:t>
      </w:r>
      <w:r w:rsidR="00BF257F" w:rsidRPr="00E75F02">
        <w:t xml:space="preserve">goal setting, self-motivation, and </w:t>
      </w:r>
      <w:r w:rsidR="005A6D36" w:rsidRPr="00E75F02">
        <w:t xml:space="preserve">ongoing persistence. </w:t>
      </w:r>
      <w:r w:rsidR="006A24C8" w:rsidRPr="00E75F02">
        <w:t xml:space="preserve">This study </w:t>
      </w:r>
      <w:r w:rsidR="003C7352" w:rsidRPr="00E75F02">
        <w:t>use</w:t>
      </w:r>
      <w:r w:rsidR="001F681B" w:rsidRPr="00E75F02">
        <w:t>d a</w:t>
      </w:r>
      <w:r w:rsidR="003C7352" w:rsidRPr="00E75F02">
        <w:t xml:space="preserve"> qualitative method with a descriptive design by collecting</w:t>
      </w:r>
      <w:r w:rsidR="008E1209" w:rsidRPr="00E75F02">
        <w:t xml:space="preserve"> data</w:t>
      </w:r>
      <w:r w:rsidR="00FE5297" w:rsidRPr="00E75F02">
        <w:t xml:space="preserve"> via </w:t>
      </w:r>
      <w:r w:rsidR="008E1209" w:rsidRPr="00E75F02">
        <w:t>interviews</w:t>
      </w:r>
      <w:r w:rsidR="006D1D4D" w:rsidRPr="00E75F02">
        <w:t xml:space="preserve">, and </w:t>
      </w:r>
      <w:r w:rsidR="00106E53" w:rsidRPr="00E75F02">
        <w:t>questionnaires</w:t>
      </w:r>
      <w:r w:rsidR="006D1D4D" w:rsidRPr="00E75F02">
        <w:t>.</w:t>
      </w:r>
      <w:r w:rsidR="00101FFA" w:rsidRPr="00E75F02">
        <w:t xml:space="preserve"> </w:t>
      </w:r>
      <w:r w:rsidR="00106E53" w:rsidRPr="00E75F02">
        <w:t xml:space="preserve">The data </w:t>
      </w:r>
      <w:r w:rsidR="00F328AA" w:rsidRPr="00E75F02">
        <w:t>suppl</w:t>
      </w:r>
      <w:r w:rsidR="00114ED8" w:rsidRPr="00E75F02">
        <w:t>ied</w:t>
      </w:r>
      <w:r w:rsidR="00F328AA" w:rsidRPr="00E75F02">
        <w:t xml:space="preserve"> narratives and descriptors. </w:t>
      </w:r>
      <w:r w:rsidR="00994E98" w:rsidRPr="00E75F02">
        <w:t xml:space="preserve">The </w:t>
      </w:r>
      <w:r w:rsidR="00643F19" w:rsidRPr="00E75F02">
        <w:t xml:space="preserve">instrument used for </w:t>
      </w:r>
      <w:r w:rsidR="0037363A" w:rsidRPr="00E75F02">
        <w:t>collecting</w:t>
      </w:r>
      <w:r w:rsidR="00643F19" w:rsidRPr="00E75F02">
        <w:t xml:space="preserve"> the data </w:t>
      </w:r>
      <w:r w:rsidR="00114ED8" w:rsidRPr="00E75F02">
        <w:t>was</w:t>
      </w:r>
      <w:r w:rsidR="006E7CAE" w:rsidRPr="00E75F02">
        <w:t xml:space="preserve"> </w:t>
      </w:r>
      <w:r w:rsidR="00643F19" w:rsidRPr="00E75F02">
        <w:t>the researcher. T</w:t>
      </w:r>
      <w:r w:rsidR="00685994" w:rsidRPr="00E75F02">
        <w:t>he t</w:t>
      </w:r>
      <w:r w:rsidR="00A70057" w:rsidRPr="00E75F02">
        <w:t xml:space="preserve">wo </w:t>
      </w:r>
      <w:r w:rsidR="00DA098F" w:rsidRPr="00E75F02">
        <w:t xml:space="preserve">data sources </w:t>
      </w:r>
      <w:r w:rsidR="00114ED8" w:rsidRPr="00E75F02">
        <w:t>answered</w:t>
      </w:r>
      <w:r w:rsidR="00DA098F" w:rsidRPr="00E75F02">
        <w:t xml:space="preserve"> the three research questions</w:t>
      </w:r>
      <w:r w:rsidR="00460724" w:rsidRPr="00E75F02">
        <w:t xml:space="preserve"> using interviews and questionnaires</w:t>
      </w:r>
      <w:r w:rsidR="005E2526" w:rsidRPr="00E75F02">
        <w:t>.</w:t>
      </w:r>
    </w:p>
    <w:p w14:paraId="4F87D200" w14:textId="2671B77F" w:rsidR="00177D17" w:rsidRPr="00E75F02" w:rsidRDefault="00687E36" w:rsidP="004A6CA3">
      <w:pPr>
        <w:pStyle w:val="Heading2"/>
      </w:pPr>
      <w:bookmarkStart w:id="247" w:name="_Toc171694947"/>
      <w:r w:rsidRPr="00E75F02">
        <w:t>Data Collection Methods</w:t>
      </w:r>
      <w:bookmarkEnd w:id="247"/>
    </w:p>
    <w:p w14:paraId="27371434" w14:textId="2E72AADF" w:rsidR="009D7B87" w:rsidRPr="00E75F02" w:rsidRDefault="00655F2C" w:rsidP="004A6CA3">
      <w:pPr>
        <w:spacing w:after="0"/>
      </w:pPr>
      <w:r w:rsidRPr="00E75F02">
        <w:t xml:space="preserve">Data collected through interviews and </w:t>
      </w:r>
      <w:r w:rsidR="0056061A" w:rsidRPr="00E75F02">
        <w:t>questionnaires address</w:t>
      </w:r>
      <w:r w:rsidR="00996788" w:rsidRPr="00E75F02">
        <w:t>ed</w:t>
      </w:r>
      <w:r w:rsidR="0056061A" w:rsidRPr="00E75F02">
        <w:t xml:space="preserve"> the problem statement.</w:t>
      </w:r>
      <w:r w:rsidR="00E0080D" w:rsidRPr="00E75F02">
        <w:t xml:space="preserve"> </w:t>
      </w:r>
      <w:r w:rsidR="00693279" w:rsidRPr="00E75F02">
        <w:t>Semi</w:t>
      </w:r>
      <w:r w:rsidR="00DE573A" w:rsidRPr="00E75F02">
        <w:t>-</w:t>
      </w:r>
      <w:r w:rsidR="00693279" w:rsidRPr="00E75F02">
        <w:t>structured interviews w</w:t>
      </w:r>
      <w:r w:rsidR="00D52841" w:rsidRPr="00E75F02">
        <w:t>ere</w:t>
      </w:r>
      <w:r w:rsidR="00342764" w:rsidRPr="00E75F02">
        <w:t xml:space="preserve"> </w:t>
      </w:r>
      <w:r w:rsidR="00693279" w:rsidRPr="00E75F02">
        <w:t xml:space="preserve">virtual. A link </w:t>
      </w:r>
      <w:r w:rsidR="009B0392" w:rsidRPr="00E75F02">
        <w:t xml:space="preserve">and </w:t>
      </w:r>
      <w:r w:rsidR="00222950" w:rsidRPr="00E75F02">
        <w:t>QR code f</w:t>
      </w:r>
      <w:r w:rsidR="00694CA3" w:rsidRPr="00E75F02">
        <w:t>or participation w</w:t>
      </w:r>
      <w:r w:rsidR="00342764" w:rsidRPr="00E75F02">
        <w:t>as</w:t>
      </w:r>
      <w:r w:rsidR="00694CA3" w:rsidRPr="00E75F02">
        <w:t xml:space="preserve"> </w:t>
      </w:r>
      <w:r w:rsidR="00B00014" w:rsidRPr="00E75F02">
        <w:t>on the flyer</w:t>
      </w:r>
      <w:r w:rsidR="00694CA3" w:rsidRPr="00E75F02">
        <w:t xml:space="preserve"> </w:t>
      </w:r>
      <w:r w:rsidR="002A0721" w:rsidRPr="00E75F02">
        <w:t>for participants to</w:t>
      </w:r>
      <w:r w:rsidR="00694CA3" w:rsidRPr="00E75F02">
        <w:t xml:space="preserve"> </w:t>
      </w:r>
      <w:r w:rsidR="00ED3745" w:rsidRPr="00E75F02">
        <w:t>self-select</w:t>
      </w:r>
      <w:r w:rsidR="00037C62" w:rsidRPr="00E75F02">
        <w:t xml:space="preserve">. </w:t>
      </w:r>
      <w:r w:rsidR="00E6622B" w:rsidRPr="00E75F02">
        <w:t>The researcher develop</w:t>
      </w:r>
      <w:r w:rsidR="005F1699" w:rsidRPr="00E75F02">
        <w:t>ed</w:t>
      </w:r>
      <w:r w:rsidR="00E6622B" w:rsidRPr="00E75F02">
        <w:t xml:space="preserve"> the questions</w:t>
      </w:r>
      <w:r w:rsidR="00847B42" w:rsidRPr="00E75F02">
        <w:t xml:space="preserve"> based on the </w:t>
      </w:r>
      <w:r w:rsidR="006437FB" w:rsidRPr="00E75F02">
        <w:t>theoretical</w:t>
      </w:r>
      <w:r w:rsidR="00847B42" w:rsidRPr="00E75F02">
        <w:t xml:space="preserve"> foundation</w:t>
      </w:r>
      <w:r w:rsidR="006437FB" w:rsidRPr="00E75F02">
        <w:t xml:space="preserve"> of </w:t>
      </w:r>
      <w:r w:rsidR="005F1699" w:rsidRPr="00E75F02">
        <w:t>the</w:t>
      </w:r>
      <w:r w:rsidR="00C41F6B" w:rsidRPr="00E75F02">
        <w:t xml:space="preserve"> </w:t>
      </w:r>
      <w:r w:rsidR="006437FB" w:rsidRPr="00E75F02">
        <w:t>Tinto Model of Retention</w:t>
      </w:r>
      <w:r w:rsidR="00C77D22" w:rsidRPr="00E75F02">
        <w:t xml:space="preserve"> and in</w:t>
      </w:r>
      <w:r w:rsidR="000D020A" w:rsidRPr="00E75F02">
        <w:t>formation from peer</w:t>
      </w:r>
      <w:r w:rsidR="00C41F6B" w:rsidRPr="00E75F02">
        <w:t>-</w:t>
      </w:r>
      <w:r w:rsidR="000D020A" w:rsidRPr="00E75F02">
        <w:t>reviewed articles</w:t>
      </w:r>
      <w:r w:rsidR="000A72C1" w:rsidRPr="00E75F02">
        <w:t>. A notebook</w:t>
      </w:r>
      <w:r w:rsidR="00EF0A08" w:rsidRPr="00E75F02">
        <w:t>-</w:t>
      </w:r>
      <w:r w:rsidR="000A72C1" w:rsidRPr="00E75F02">
        <w:t>format</w:t>
      </w:r>
      <w:r w:rsidR="00C827FD" w:rsidRPr="00E75F02">
        <w:t xml:space="preserve"> journal</w:t>
      </w:r>
      <w:r w:rsidR="000A72C1" w:rsidRPr="00E75F02">
        <w:t xml:space="preserve"> w</w:t>
      </w:r>
      <w:r w:rsidR="002A0721" w:rsidRPr="00E75F02">
        <w:t xml:space="preserve">as </w:t>
      </w:r>
      <w:r w:rsidR="000A72C1" w:rsidRPr="00E75F02">
        <w:t xml:space="preserve">used to </w:t>
      </w:r>
      <w:r w:rsidR="00C827FD" w:rsidRPr="00E75F02">
        <w:t>assist the researcher</w:t>
      </w:r>
      <w:r w:rsidR="00B22593" w:rsidRPr="00E75F02">
        <w:t xml:space="preserve"> with </w:t>
      </w:r>
      <w:r w:rsidR="00FD0F24" w:rsidRPr="00E75F02">
        <w:t>reminders</w:t>
      </w:r>
      <w:r w:rsidR="00473D2A" w:rsidRPr="00E75F02">
        <w:t xml:space="preserve"> during </w:t>
      </w:r>
      <w:r w:rsidR="005278D2" w:rsidRPr="00E75F02">
        <w:t xml:space="preserve">the interview process and data </w:t>
      </w:r>
      <w:r w:rsidR="00FD0F24" w:rsidRPr="00E75F02">
        <w:t>collection methods (</w:t>
      </w:r>
      <w:proofErr w:type="spellStart"/>
      <w:r w:rsidR="00FD0F24" w:rsidRPr="00E75F02">
        <w:t>Ortlipp</w:t>
      </w:r>
      <w:proofErr w:type="spellEnd"/>
      <w:r w:rsidR="00FD0F24" w:rsidRPr="00E75F02">
        <w:t xml:space="preserve">, 2008). </w:t>
      </w:r>
      <w:r w:rsidR="00952A9F" w:rsidRPr="00E75F02">
        <w:t>This descriptive study include</w:t>
      </w:r>
      <w:r w:rsidR="0015731F" w:rsidRPr="00E75F02">
        <w:t>d</w:t>
      </w:r>
      <w:r w:rsidR="00952A9F" w:rsidRPr="00E75F02">
        <w:t xml:space="preserve"> </w:t>
      </w:r>
      <w:r w:rsidR="00FB5FB7" w:rsidRPr="00E75F02">
        <w:t>interviews with African American alumni using open</w:t>
      </w:r>
      <w:r w:rsidR="009E4130" w:rsidRPr="00E75F02">
        <w:t>-</w:t>
      </w:r>
      <w:r w:rsidR="00FB5FB7" w:rsidRPr="00E75F02">
        <w:t>ended questions. The interviews last</w:t>
      </w:r>
      <w:r w:rsidR="00652BFE" w:rsidRPr="00E75F02">
        <w:t>ed</w:t>
      </w:r>
      <w:r w:rsidR="00745FF8" w:rsidRPr="00E75F02">
        <w:t xml:space="preserve"> </w:t>
      </w:r>
      <w:r w:rsidR="00924F00" w:rsidRPr="00E75F02">
        <w:t>45 to</w:t>
      </w:r>
      <w:r w:rsidR="00745FF8" w:rsidRPr="00E75F02">
        <w:t xml:space="preserve"> 60 minutes. </w:t>
      </w:r>
      <w:r w:rsidR="00E85ADE" w:rsidRPr="00E75F02">
        <w:t>Structure</w:t>
      </w:r>
      <w:r w:rsidR="00725097" w:rsidRPr="00E75F02">
        <w:t>d</w:t>
      </w:r>
      <w:r w:rsidR="00E85ADE" w:rsidRPr="00E75F02">
        <w:t xml:space="preserve"> questions </w:t>
      </w:r>
      <w:r w:rsidR="00652BFE" w:rsidRPr="00E75F02">
        <w:t>a</w:t>
      </w:r>
      <w:r w:rsidR="00E85ADE" w:rsidRPr="00E75F02">
        <w:t>llo</w:t>
      </w:r>
      <w:r w:rsidR="00541097" w:rsidRPr="00E75F02">
        <w:t>w</w:t>
      </w:r>
      <w:r w:rsidR="00652BFE" w:rsidRPr="00E75F02">
        <w:t>ed</w:t>
      </w:r>
      <w:r w:rsidR="00541097" w:rsidRPr="00E75F02">
        <w:t xml:space="preserve"> the participants </w:t>
      </w:r>
      <w:r w:rsidR="001F41DC" w:rsidRPr="00E75F02">
        <w:t xml:space="preserve">the opportunity to describe </w:t>
      </w:r>
      <w:r w:rsidR="00BD5EFE" w:rsidRPr="00E75F02">
        <w:t xml:space="preserve">the contributions of African American </w:t>
      </w:r>
      <w:r w:rsidR="00C37EC2" w:rsidRPr="00E75F02">
        <w:t xml:space="preserve">faculty and peers at PWIs. </w:t>
      </w:r>
      <w:r w:rsidR="001F5DC6" w:rsidRPr="00E75F02">
        <w:t xml:space="preserve">The </w:t>
      </w:r>
      <w:r w:rsidR="0091005C" w:rsidRPr="00E75F02">
        <w:t>questionnaires</w:t>
      </w:r>
      <w:r w:rsidR="001F5DC6" w:rsidRPr="00E75F02">
        <w:t xml:space="preserve"> </w:t>
      </w:r>
      <w:r w:rsidR="00652BFE" w:rsidRPr="00E75F02">
        <w:t>c</w:t>
      </w:r>
      <w:r w:rsidR="009525D1" w:rsidRPr="00E75F02">
        <w:t>onsist</w:t>
      </w:r>
      <w:r w:rsidR="00652BFE" w:rsidRPr="00E75F02">
        <w:t>ed</w:t>
      </w:r>
      <w:r w:rsidR="009525D1" w:rsidRPr="00E75F02">
        <w:t xml:space="preserve"> of </w:t>
      </w:r>
      <w:r w:rsidR="00735837" w:rsidRPr="00E75F02">
        <w:t>open-ended</w:t>
      </w:r>
      <w:r w:rsidR="00A22D96" w:rsidRPr="00E75F02">
        <w:t xml:space="preserve"> questions that address</w:t>
      </w:r>
      <w:r w:rsidR="00E011E5" w:rsidRPr="00E75F02">
        <w:t>ed</w:t>
      </w:r>
      <w:r w:rsidR="00A22D96" w:rsidRPr="00E75F02">
        <w:t xml:space="preserve"> goa</w:t>
      </w:r>
      <w:r w:rsidR="002C79AD" w:rsidRPr="00E75F02">
        <w:t xml:space="preserve">l </w:t>
      </w:r>
      <w:r w:rsidR="00A22D96" w:rsidRPr="00E75F02">
        <w:t>setting, self-motivation</w:t>
      </w:r>
      <w:r w:rsidR="004E539A" w:rsidRPr="00E75F02">
        <w:t xml:space="preserve">, persistence, </w:t>
      </w:r>
      <w:r w:rsidR="0091005C" w:rsidRPr="00E75F02">
        <w:t xml:space="preserve">self-efficacy, </w:t>
      </w:r>
      <w:r w:rsidR="004E539A" w:rsidRPr="00E75F02">
        <w:t xml:space="preserve">sense of belonging, </w:t>
      </w:r>
      <w:r w:rsidR="0091005C" w:rsidRPr="00E75F02">
        <w:t>and perception of curriculum.</w:t>
      </w:r>
      <w:r w:rsidR="00A93D58" w:rsidRPr="00E75F02">
        <w:t xml:space="preserve"> All data collected w</w:t>
      </w:r>
      <w:r w:rsidR="00884CF6" w:rsidRPr="00E75F02">
        <w:t xml:space="preserve">as </w:t>
      </w:r>
      <w:r w:rsidR="00A93D58" w:rsidRPr="00E75F02">
        <w:t>recorded</w:t>
      </w:r>
      <w:r w:rsidR="00735837" w:rsidRPr="00E75F02">
        <w:t>.</w:t>
      </w:r>
    </w:p>
    <w:p w14:paraId="1F677F24" w14:textId="340ADFE1" w:rsidR="00260925" w:rsidRPr="00E75F02" w:rsidRDefault="007733C1" w:rsidP="004A6CA3">
      <w:pPr>
        <w:spacing w:after="0"/>
      </w:pPr>
      <w:r w:rsidRPr="00E75F02">
        <w:t>Qu</w:t>
      </w:r>
      <w:r w:rsidR="00E27152" w:rsidRPr="00E75F02">
        <w:t xml:space="preserve">antitative methods have been used for studying large </w:t>
      </w:r>
      <w:r w:rsidR="00B968D1" w:rsidRPr="00E75F02">
        <w:t>groups,</w:t>
      </w:r>
      <w:r w:rsidR="00A016F2" w:rsidRPr="00E75F02">
        <w:t xml:space="preserve"> however</w:t>
      </w:r>
      <w:r w:rsidR="009E4130" w:rsidRPr="00E75F02">
        <w:t>,</w:t>
      </w:r>
      <w:r w:rsidR="00A016F2" w:rsidRPr="00E75F02">
        <w:t xml:space="preserve"> </w:t>
      </w:r>
      <w:r w:rsidR="006B6829" w:rsidRPr="00E75F02">
        <w:t>this research employ</w:t>
      </w:r>
      <w:r w:rsidR="0085675A" w:rsidRPr="00E75F02">
        <w:t>ed</w:t>
      </w:r>
      <w:r w:rsidR="006B6829" w:rsidRPr="00E75F02">
        <w:t xml:space="preserve"> </w:t>
      </w:r>
      <w:r w:rsidR="0044609E" w:rsidRPr="00E75F02">
        <w:t xml:space="preserve">a </w:t>
      </w:r>
      <w:r w:rsidR="0043223D" w:rsidRPr="00E75F02">
        <w:t>qualitative</w:t>
      </w:r>
      <w:r w:rsidR="006643C3" w:rsidRPr="00E75F02">
        <w:t xml:space="preserve"> </w:t>
      </w:r>
      <w:r w:rsidR="0044609E" w:rsidRPr="00E75F02">
        <w:t>approach</w:t>
      </w:r>
      <w:r w:rsidR="006643C3" w:rsidRPr="00E75F02">
        <w:t xml:space="preserve"> as a</w:t>
      </w:r>
      <w:r w:rsidR="00BF246B" w:rsidRPr="00E75F02">
        <w:t>n appr</w:t>
      </w:r>
      <w:r w:rsidR="005107FF" w:rsidRPr="00E75F02">
        <w:t xml:space="preserve">opriate choice to </w:t>
      </w:r>
      <w:r w:rsidR="0044609E" w:rsidRPr="00E75F02">
        <w:t>gain descriptors for</w:t>
      </w:r>
      <w:r w:rsidR="005107FF" w:rsidRPr="00E75F02">
        <w:t xml:space="preserve"> </w:t>
      </w:r>
      <w:r w:rsidR="005107FF" w:rsidRPr="00E75F02">
        <w:lastRenderedPageBreak/>
        <w:t>the proposed research questions</w:t>
      </w:r>
      <w:r w:rsidR="00B036EE" w:rsidRPr="00E75F02">
        <w:t>.</w:t>
      </w:r>
      <w:r w:rsidR="00FD78A4" w:rsidRPr="00E75F02">
        <w:t xml:space="preserve"> The sampling method describes choosing </w:t>
      </w:r>
      <w:r w:rsidR="00AD6C78" w:rsidRPr="00E75F02">
        <w:t xml:space="preserve">members </w:t>
      </w:r>
      <w:r w:rsidR="007479FA" w:rsidRPr="00E75F02">
        <w:t>of a similar group that</w:t>
      </w:r>
      <w:r w:rsidR="00FD78A4" w:rsidRPr="00E75F02">
        <w:t xml:space="preserve"> can provide data </w:t>
      </w:r>
      <w:r w:rsidR="00226DC1" w:rsidRPr="00E75F02">
        <w:t>for</w:t>
      </w:r>
      <w:r w:rsidR="00FD78A4" w:rsidRPr="00E75F02">
        <w:t xml:space="preserve"> the study (</w:t>
      </w:r>
      <w:proofErr w:type="spellStart"/>
      <w:r w:rsidR="007479FA" w:rsidRPr="00E75F02">
        <w:t>Etika</w:t>
      </w:r>
      <w:r w:rsidR="00F6491B" w:rsidRPr="00E75F02">
        <w:t>n</w:t>
      </w:r>
      <w:proofErr w:type="spellEnd"/>
      <w:r w:rsidR="00FD78A4" w:rsidRPr="00E75F02">
        <w:t>, 201</w:t>
      </w:r>
      <w:r w:rsidR="001667B5" w:rsidRPr="00E75F02">
        <w:t>6</w:t>
      </w:r>
      <w:r w:rsidR="00FD78A4" w:rsidRPr="00E75F02">
        <w:t>). The data gained align</w:t>
      </w:r>
      <w:r w:rsidR="0004362F" w:rsidRPr="00E75F02">
        <w:t>ed</w:t>
      </w:r>
      <w:r w:rsidR="00FD78A4" w:rsidRPr="00E75F02">
        <w:t xml:space="preserve"> with the research questions </w:t>
      </w:r>
      <w:r w:rsidR="00500454" w:rsidRPr="00E75F02">
        <w:t xml:space="preserve">and </w:t>
      </w:r>
      <w:r w:rsidR="00FD78A4" w:rsidRPr="00E75F02">
        <w:t>the problem statement of the</w:t>
      </w:r>
      <w:r w:rsidR="0004362F" w:rsidRPr="00E75F02">
        <w:t xml:space="preserve"> </w:t>
      </w:r>
      <w:r w:rsidR="00FD78A4" w:rsidRPr="00E75F02">
        <w:t>research study. Zoom videoconferencing</w:t>
      </w:r>
      <w:r w:rsidR="00F52746" w:rsidRPr="00E75F02">
        <w:t xml:space="preserve"> w</w:t>
      </w:r>
      <w:r w:rsidR="0004362F" w:rsidRPr="00E75F02">
        <w:t>as</w:t>
      </w:r>
      <w:r w:rsidR="00F52746" w:rsidRPr="00E75F02">
        <w:t xml:space="preserve"> used</w:t>
      </w:r>
      <w:r w:rsidR="00FD78A4" w:rsidRPr="00E75F02">
        <w:t xml:space="preserve"> to conduct pre-scheduled interviews with each participant.</w:t>
      </w:r>
    </w:p>
    <w:p w14:paraId="60855A46" w14:textId="1D1A67EE" w:rsidR="002779F2" w:rsidRPr="00E75F02" w:rsidRDefault="007E6219" w:rsidP="004A6CA3">
      <w:pPr>
        <w:pStyle w:val="Heading2"/>
      </w:pPr>
      <w:bookmarkStart w:id="248" w:name="_Toc349720639"/>
      <w:bookmarkStart w:id="249" w:name="_Toc350241683"/>
      <w:bookmarkStart w:id="250" w:name="_Toc481674118"/>
      <w:bookmarkStart w:id="251" w:name="_Toc171694948"/>
      <w:r w:rsidRPr="00E75F02">
        <w:t>Rational</w:t>
      </w:r>
      <w:r w:rsidR="00BA61A6" w:rsidRPr="00E75F02">
        <w:t>e</w:t>
      </w:r>
      <w:r w:rsidRPr="00E75F02">
        <w:t xml:space="preserve"> for</w:t>
      </w:r>
      <w:r w:rsidR="0028595A" w:rsidRPr="00E75F02">
        <w:t xml:space="preserve"> </w:t>
      </w:r>
      <w:r w:rsidR="00FA21DC" w:rsidRPr="00E75F02">
        <w:t>a</w:t>
      </w:r>
      <w:r w:rsidRPr="00E75F02">
        <w:t xml:space="preserve"> </w:t>
      </w:r>
      <w:r w:rsidR="00EC5B2E" w:rsidRPr="00E75F02">
        <w:t>Qualitative</w:t>
      </w:r>
      <w:r w:rsidR="00E70392" w:rsidRPr="00E75F02">
        <w:t xml:space="preserve"> </w:t>
      </w:r>
      <w:r w:rsidR="008068D1" w:rsidRPr="00E75F02">
        <w:t>Methodology</w:t>
      </w:r>
      <w:bookmarkEnd w:id="248"/>
      <w:bookmarkEnd w:id="249"/>
      <w:bookmarkEnd w:id="250"/>
      <w:bookmarkEnd w:id="251"/>
    </w:p>
    <w:p w14:paraId="45FB7F2D" w14:textId="1665689A" w:rsidR="00C63C8E" w:rsidRPr="00E75F02" w:rsidRDefault="00A80DFB" w:rsidP="004A6CA3">
      <w:pPr>
        <w:spacing w:after="0"/>
        <w:rPr>
          <w:rFonts w:eastAsia="Calibri"/>
        </w:rPr>
      </w:pPr>
      <w:r w:rsidRPr="00E75F02">
        <w:rPr>
          <w:rFonts w:eastAsiaTheme="minorEastAsia"/>
        </w:rPr>
        <w:t>The methodology fo</w:t>
      </w:r>
      <w:r w:rsidR="0073431E" w:rsidRPr="00E75F02">
        <w:rPr>
          <w:rFonts w:eastAsiaTheme="minorEastAsia"/>
        </w:rPr>
        <w:t xml:space="preserve">r this study </w:t>
      </w:r>
      <w:r w:rsidR="00900E39" w:rsidRPr="00E75F02">
        <w:rPr>
          <w:rFonts w:eastAsiaTheme="minorEastAsia"/>
        </w:rPr>
        <w:t xml:space="preserve">was </w:t>
      </w:r>
      <w:r w:rsidR="0073431E" w:rsidRPr="00E75F02">
        <w:rPr>
          <w:rFonts w:eastAsiaTheme="minorEastAsia"/>
        </w:rPr>
        <w:t xml:space="preserve">qualitative research. </w:t>
      </w:r>
      <w:r w:rsidR="00C34793" w:rsidRPr="00E75F02">
        <w:rPr>
          <w:rFonts w:eastAsiaTheme="minorEastAsia"/>
        </w:rPr>
        <w:t xml:space="preserve">Qualitative research </w:t>
      </w:r>
      <w:r w:rsidR="00737CD8" w:rsidRPr="00E75F02">
        <w:rPr>
          <w:rFonts w:eastAsiaTheme="minorEastAsia"/>
        </w:rPr>
        <w:t>is</w:t>
      </w:r>
      <w:r w:rsidR="00C34793" w:rsidRPr="00E75F02">
        <w:rPr>
          <w:rFonts w:eastAsiaTheme="minorEastAsia"/>
        </w:rPr>
        <w:t xml:space="preserve"> suited for describing real life, interpreting </w:t>
      </w:r>
      <w:r w:rsidR="00BA45FB" w:rsidRPr="00E75F02">
        <w:rPr>
          <w:rFonts w:eastAsiaTheme="minorEastAsia"/>
        </w:rPr>
        <w:t>phenomena,</w:t>
      </w:r>
      <w:r w:rsidR="00C34793" w:rsidRPr="00E75F02">
        <w:rPr>
          <w:rFonts w:eastAsiaTheme="minorEastAsia"/>
        </w:rPr>
        <w:t xml:space="preserve"> and generating theories </w:t>
      </w:r>
      <w:r w:rsidR="00C34793" w:rsidRPr="00E75F02">
        <w:t>(Maxwell</w:t>
      </w:r>
      <w:r w:rsidR="00C34793" w:rsidRPr="00E75F02">
        <w:rPr>
          <w:rFonts w:eastAsiaTheme="minorEastAsia"/>
        </w:rPr>
        <w:t xml:space="preserve">, 2019). Qualitative research </w:t>
      </w:r>
      <w:r w:rsidR="00CA5865" w:rsidRPr="00E75F02">
        <w:rPr>
          <w:rFonts w:eastAsiaTheme="minorEastAsia"/>
        </w:rPr>
        <w:t>focuses</w:t>
      </w:r>
      <w:r w:rsidR="00C34793" w:rsidRPr="00E75F02">
        <w:rPr>
          <w:rFonts w:eastAsiaTheme="minorEastAsia"/>
        </w:rPr>
        <w:t xml:space="preserve"> on things that are impractical to measure accurately and precisely (Sanders, 2019). Qualitative methods include</w:t>
      </w:r>
      <w:r w:rsidR="00D53940" w:rsidRPr="00E75F02">
        <w:rPr>
          <w:rFonts w:eastAsiaTheme="minorEastAsia"/>
        </w:rPr>
        <w:t>d</w:t>
      </w:r>
      <w:r w:rsidR="00C34793" w:rsidRPr="00E75F02">
        <w:rPr>
          <w:rFonts w:eastAsiaTheme="minorEastAsia"/>
        </w:rPr>
        <w:t xml:space="preserve"> open</w:t>
      </w:r>
      <w:r w:rsidR="001F2C9A" w:rsidRPr="00E75F02">
        <w:rPr>
          <w:rFonts w:eastAsiaTheme="minorEastAsia"/>
        </w:rPr>
        <w:t>-</w:t>
      </w:r>
      <w:r w:rsidR="00C34793" w:rsidRPr="00E75F02">
        <w:rPr>
          <w:rFonts w:eastAsiaTheme="minorEastAsia"/>
        </w:rPr>
        <w:t>ended interviews and questions (Maxwell, 2019).</w:t>
      </w:r>
      <w:r w:rsidR="002B1FF9" w:rsidRPr="00E75F02">
        <w:rPr>
          <w:rFonts w:eastAsiaTheme="minorEastAsia"/>
        </w:rPr>
        <w:t xml:space="preserve"> The purpose of this research </w:t>
      </w:r>
      <w:r w:rsidR="005869DE" w:rsidRPr="00E75F02">
        <w:rPr>
          <w:rFonts w:eastAsiaTheme="minorEastAsia"/>
        </w:rPr>
        <w:t>was</w:t>
      </w:r>
      <w:r w:rsidR="002B1FF9" w:rsidRPr="00E75F02">
        <w:rPr>
          <w:rFonts w:eastAsiaTheme="minorEastAsia"/>
        </w:rPr>
        <w:t xml:space="preserve"> to </w:t>
      </w:r>
      <w:r w:rsidR="002B1FF9" w:rsidRPr="00E75F02">
        <w:t>examine how</w:t>
      </w:r>
      <w:r w:rsidR="002B1FF9" w:rsidRPr="00E75F02">
        <w:rPr>
          <w:rFonts w:eastAsiaTheme="minorEastAsia"/>
        </w:rPr>
        <w:t xml:space="preserve"> African American alumni describe how their African American faculty</w:t>
      </w:r>
      <w:r w:rsidR="00E43ED8" w:rsidRPr="00E75F02">
        <w:rPr>
          <w:rFonts w:eastAsiaTheme="minorEastAsia"/>
        </w:rPr>
        <w:t xml:space="preserve"> and peers</w:t>
      </w:r>
      <w:r w:rsidR="002B1FF9" w:rsidRPr="00E75F02">
        <w:rPr>
          <w:rFonts w:eastAsiaTheme="minorEastAsia"/>
        </w:rPr>
        <w:t xml:space="preserve"> contribute to goals, motivation, and persistence at </w:t>
      </w:r>
      <w:r w:rsidR="00517BA3" w:rsidRPr="00E75F02">
        <w:rPr>
          <w:rFonts w:eastAsiaTheme="minorEastAsia"/>
        </w:rPr>
        <w:t>Predominantly</w:t>
      </w:r>
      <w:r w:rsidR="002B1FF9" w:rsidRPr="00E75F02">
        <w:rPr>
          <w:rFonts w:eastAsiaTheme="minorEastAsia"/>
        </w:rPr>
        <w:t xml:space="preserve"> White institutions. </w:t>
      </w:r>
      <w:r w:rsidR="00D27E2B" w:rsidRPr="00E75F02">
        <w:rPr>
          <w:rFonts w:eastAsiaTheme="minorEastAsia"/>
        </w:rPr>
        <w:t xml:space="preserve">The </w:t>
      </w:r>
      <w:r w:rsidR="00680400" w:rsidRPr="00E75F02">
        <w:rPr>
          <w:rFonts w:eastAsiaTheme="minorEastAsia"/>
        </w:rPr>
        <w:t xml:space="preserve">goal of qualitative research </w:t>
      </w:r>
      <w:r w:rsidR="005869DE" w:rsidRPr="00E75F02">
        <w:rPr>
          <w:rFonts w:eastAsiaTheme="minorEastAsia"/>
        </w:rPr>
        <w:t>was</w:t>
      </w:r>
      <w:r w:rsidR="00680400" w:rsidRPr="00E75F02">
        <w:rPr>
          <w:rFonts w:eastAsiaTheme="minorEastAsia"/>
        </w:rPr>
        <w:t xml:space="preserve"> to explore </w:t>
      </w:r>
      <w:r w:rsidR="00445FFE" w:rsidRPr="00E75F02">
        <w:rPr>
          <w:rFonts w:eastAsiaTheme="minorEastAsia"/>
        </w:rPr>
        <w:t xml:space="preserve">how </w:t>
      </w:r>
      <w:r w:rsidR="00680400" w:rsidRPr="00E75F02">
        <w:rPr>
          <w:rFonts w:eastAsiaTheme="minorEastAsia"/>
        </w:rPr>
        <w:t xml:space="preserve">life experiences </w:t>
      </w:r>
      <w:r w:rsidR="00445FFE" w:rsidRPr="00E75F02">
        <w:rPr>
          <w:rFonts w:eastAsiaTheme="minorEastAsia"/>
        </w:rPr>
        <w:t>can</w:t>
      </w:r>
      <w:r w:rsidR="006857CD" w:rsidRPr="00E75F02">
        <w:rPr>
          <w:rFonts w:eastAsiaTheme="minorEastAsia"/>
        </w:rPr>
        <w:t xml:space="preserve"> affect the </w:t>
      </w:r>
      <w:r w:rsidR="00A42B4D" w:rsidRPr="00E75F02">
        <w:rPr>
          <w:rFonts w:eastAsiaTheme="minorEastAsia"/>
        </w:rPr>
        <w:t>phenomenon</w:t>
      </w:r>
      <w:r w:rsidR="006857CD" w:rsidRPr="00E75F02">
        <w:rPr>
          <w:rFonts w:eastAsiaTheme="minorEastAsia"/>
        </w:rPr>
        <w:t xml:space="preserve"> of the study (</w:t>
      </w:r>
      <w:proofErr w:type="spellStart"/>
      <w:r w:rsidR="006857CD" w:rsidRPr="00E75F02">
        <w:rPr>
          <w:rFonts w:eastAsiaTheme="minorEastAsia"/>
        </w:rPr>
        <w:t>Sandel</w:t>
      </w:r>
      <w:r w:rsidR="00A42B4D" w:rsidRPr="00E75F02">
        <w:rPr>
          <w:rFonts w:eastAsiaTheme="minorEastAsia"/>
        </w:rPr>
        <w:t>owski</w:t>
      </w:r>
      <w:proofErr w:type="spellEnd"/>
      <w:r w:rsidR="00A42B4D" w:rsidRPr="00E75F02">
        <w:rPr>
          <w:rFonts w:eastAsiaTheme="minorEastAsia"/>
        </w:rPr>
        <w:t>, 2000)</w:t>
      </w:r>
      <w:r w:rsidR="00751EDB" w:rsidRPr="00E75F02">
        <w:rPr>
          <w:rFonts w:eastAsiaTheme="minorEastAsia"/>
        </w:rPr>
        <w:t>. Based on th</w:t>
      </w:r>
      <w:r w:rsidR="00C11469" w:rsidRPr="00E75F02">
        <w:rPr>
          <w:rFonts w:eastAsiaTheme="minorEastAsia"/>
        </w:rPr>
        <w:t>e purpose of this research</w:t>
      </w:r>
      <w:r w:rsidR="008B1030" w:rsidRPr="00E75F02">
        <w:rPr>
          <w:rFonts w:eastAsiaTheme="minorEastAsia"/>
        </w:rPr>
        <w:t>, problem</w:t>
      </w:r>
      <w:r w:rsidR="00A06480" w:rsidRPr="00E75F02">
        <w:rPr>
          <w:rFonts w:eastAsiaTheme="minorEastAsia"/>
        </w:rPr>
        <w:t xml:space="preserve"> </w:t>
      </w:r>
      <w:r w:rsidR="00FF060A" w:rsidRPr="00E75F02">
        <w:rPr>
          <w:rFonts w:eastAsiaTheme="minorEastAsia"/>
        </w:rPr>
        <w:t xml:space="preserve">space, problem </w:t>
      </w:r>
      <w:r w:rsidR="00A06480" w:rsidRPr="00E75F02">
        <w:rPr>
          <w:rFonts w:eastAsiaTheme="minorEastAsia"/>
        </w:rPr>
        <w:t>statement,</w:t>
      </w:r>
      <w:r w:rsidR="00C11469" w:rsidRPr="00E75F02">
        <w:rPr>
          <w:rFonts w:eastAsiaTheme="minorEastAsia"/>
        </w:rPr>
        <w:t xml:space="preserve"> and </w:t>
      </w:r>
      <w:r w:rsidR="00A06480" w:rsidRPr="00E75F02">
        <w:rPr>
          <w:rFonts w:eastAsiaTheme="minorEastAsia"/>
        </w:rPr>
        <w:t xml:space="preserve">research </w:t>
      </w:r>
      <w:r w:rsidR="00C11469" w:rsidRPr="00E75F02">
        <w:rPr>
          <w:rFonts w:eastAsiaTheme="minorEastAsia"/>
        </w:rPr>
        <w:t>question</w:t>
      </w:r>
      <w:r w:rsidR="00A06480" w:rsidRPr="00E75F02">
        <w:rPr>
          <w:rFonts w:eastAsiaTheme="minorEastAsia"/>
        </w:rPr>
        <w:t>s</w:t>
      </w:r>
      <w:r w:rsidR="005D08F0" w:rsidRPr="00E75F02">
        <w:rPr>
          <w:rFonts w:eastAsiaTheme="minorEastAsia"/>
        </w:rPr>
        <w:t>,</w:t>
      </w:r>
      <w:r w:rsidR="004319CD" w:rsidRPr="00E75F02">
        <w:rPr>
          <w:rFonts w:eastAsiaTheme="minorEastAsia"/>
        </w:rPr>
        <w:t xml:space="preserve"> qualitative method</w:t>
      </w:r>
      <w:r w:rsidR="005D3A5E" w:rsidRPr="00E75F02">
        <w:rPr>
          <w:rFonts w:eastAsiaTheme="minorEastAsia"/>
        </w:rPr>
        <w:t xml:space="preserve">ology </w:t>
      </w:r>
      <w:r w:rsidR="00030BD7" w:rsidRPr="00E75F02">
        <w:rPr>
          <w:rFonts w:eastAsiaTheme="minorEastAsia"/>
        </w:rPr>
        <w:t>wa</w:t>
      </w:r>
      <w:r w:rsidR="005D3A5E" w:rsidRPr="00E75F02">
        <w:rPr>
          <w:rFonts w:eastAsiaTheme="minorEastAsia"/>
        </w:rPr>
        <w:t>s best for this research</w:t>
      </w:r>
      <w:r w:rsidR="00B611F9" w:rsidRPr="00E75F02">
        <w:rPr>
          <w:rFonts w:eastAsiaTheme="minorEastAsia"/>
        </w:rPr>
        <w:t xml:space="preserve"> to explore </w:t>
      </w:r>
      <w:r w:rsidR="00921737" w:rsidRPr="00E75F02">
        <w:rPr>
          <w:rFonts w:eastAsiaTheme="minorEastAsia"/>
        </w:rPr>
        <w:t xml:space="preserve">the </w:t>
      </w:r>
      <w:r w:rsidR="00B611F9" w:rsidRPr="00E75F02">
        <w:rPr>
          <w:rFonts w:eastAsiaTheme="minorEastAsia"/>
        </w:rPr>
        <w:t>life experiences of African American graduates from PWIs</w:t>
      </w:r>
      <w:r w:rsidR="002A02FA" w:rsidRPr="00E75F02">
        <w:rPr>
          <w:rFonts w:eastAsiaTheme="minorEastAsia"/>
        </w:rPr>
        <w:t xml:space="preserve">. </w:t>
      </w:r>
      <w:r w:rsidR="002B1FF9" w:rsidRPr="00E75F02">
        <w:rPr>
          <w:rFonts w:eastAsiaTheme="minorEastAsia"/>
        </w:rPr>
        <w:t>Using a qualitative method seek</w:t>
      </w:r>
      <w:r w:rsidR="00A6637E" w:rsidRPr="00E75F02">
        <w:rPr>
          <w:rFonts w:eastAsiaTheme="minorEastAsia"/>
        </w:rPr>
        <w:t xml:space="preserve">s </w:t>
      </w:r>
      <w:r w:rsidR="002B1FF9" w:rsidRPr="00E75F02">
        <w:rPr>
          <w:rFonts w:eastAsiaTheme="minorEastAsia"/>
        </w:rPr>
        <w:t>the answer to the questions using words not numbers to understand the phenomenon</w:t>
      </w:r>
      <w:r w:rsidR="002B1FF9" w:rsidRPr="00E75F02">
        <w:t>.</w:t>
      </w:r>
      <w:r w:rsidR="00491E39" w:rsidRPr="00E75F02">
        <w:t xml:space="preserve"> </w:t>
      </w:r>
      <w:r w:rsidR="00C237EE" w:rsidRPr="00E75F02">
        <w:t>In qualitative research</w:t>
      </w:r>
      <w:r w:rsidR="008A3F3B" w:rsidRPr="00E75F02">
        <w:t>, reality</w:t>
      </w:r>
      <w:r w:rsidR="00B4674E" w:rsidRPr="00E75F02">
        <w:t xml:space="preserve"> is viewed through </w:t>
      </w:r>
      <w:r w:rsidR="006059A4" w:rsidRPr="00E75F02">
        <w:t>a dynamic framework</w:t>
      </w:r>
      <w:r w:rsidR="002417B4" w:rsidRPr="00E75F02">
        <w:t xml:space="preserve"> (</w:t>
      </w:r>
      <w:r w:rsidR="00C237EE" w:rsidRPr="00E75F02">
        <w:t xml:space="preserve">Yilmaz, 2013). </w:t>
      </w:r>
      <w:r w:rsidR="008A3F3B" w:rsidRPr="00E75F02">
        <w:t>Q</w:t>
      </w:r>
      <w:r w:rsidR="002D4E02" w:rsidRPr="00E75F02">
        <w:t>ua</w:t>
      </w:r>
      <w:r w:rsidR="00F46074" w:rsidRPr="00E75F02">
        <w:t xml:space="preserve">litative research </w:t>
      </w:r>
      <w:r w:rsidR="00D930A7" w:rsidRPr="00E75F02">
        <w:t>describes</w:t>
      </w:r>
      <w:r w:rsidR="00EA2C1E" w:rsidRPr="00E75F02">
        <w:t xml:space="preserve"> the phenomenon</w:t>
      </w:r>
      <w:r w:rsidR="004C653F" w:rsidRPr="00E75F02">
        <w:t xml:space="preserve"> and </w:t>
      </w:r>
      <w:r w:rsidR="005253B3" w:rsidRPr="00E75F02">
        <w:t>understands</w:t>
      </w:r>
      <w:r w:rsidR="004C653F" w:rsidRPr="00E75F02">
        <w:t xml:space="preserve"> the participant</w:t>
      </w:r>
      <w:r w:rsidR="00820122" w:rsidRPr="00E75F02">
        <w:t>’s</w:t>
      </w:r>
      <w:r w:rsidR="004C653F" w:rsidRPr="00E75F02">
        <w:t xml:space="preserve"> experiences</w:t>
      </w:r>
      <w:r w:rsidR="00783FEE" w:rsidRPr="00E75F02">
        <w:t xml:space="preserve"> (Yilmaz, 2013). </w:t>
      </w:r>
      <w:r w:rsidR="005253B3" w:rsidRPr="00E75F02">
        <w:t>Q</w:t>
      </w:r>
      <w:r w:rsidR="008A2E17" w:rsidRPr="00E75F02">
        <w:t xml:space="preserve">ualitative methodology </w:t>
      </w:r>
      <w:r w:rsidR="00AC13AA" w:rsidRPr="00E75F02">
        <w:t>wa</w:t>
      </w:r>
      <w:r w:rsidR="006F25E1" w:rsidRPr="00E75F02">
        <w:t>s be</w:t>
      </w:r>
      <w:r w:rsidR="00730933" w:rsidRPr="00E75F02">
        <w:t>st suited to address the problem</w:t>
      </w:r>
      <w:r w:rsidR="00155B79" w:rsidRPr="00E75F02">
        <w:t xml:space="preserve"> statemen</w:t>
      </w:r>
      <w:r w:rsidR="00730933" w:rsidRPr="00E75F02">
        <w:t>t</w:t>
      </w:r>
      <w:r w:rsidR="00155B79" w:rsidRPr="00E75F02">
        <w:t xml:space="preserve"> “</w:t>
      </w:r>
      <w:r w:rsidR="00820122" w:rsidRPr="00E75F02">
        <w:t>I</w:t>
      </w:r>
      <w:r w:rsidR="000011E0" w:rsidRPr="00E75F02">
        <w:t xml:space="preserve">t </w:t>
      </w:r>
      <w:r w:rsidR="00C63C8E" w:rsidRPr="00E75F02">
        <w:rPr>
          <w:rFonts w:eastAsia="Calibri"/>
        </w:rPr>
        <w:t>is not known how African American faculty</w:t>
      </w:r>
      <w:r w:rsidR="00014320" w:rsidRPr="00E75F02">
        <w:rPr>
          <w:rFonts w:eastAsia="Calibri"/>
        </w:rPr>
        <w:t xml:space="preserve"> and peers</w:t>
      </w:r>
      <w:r w:rsidR="00C63C8E" w:rsidRPr="00E75F02">
        <w:t xml:space="preserve"> </w:t>
      </w:r>
      <w:r w:rsidR="00C63C8E" w:rsidRPr="00E75F02">
        <w:rPr>
          <w:rFonts w:eastAsia="Calibri"/>
        </w:rPr>
        <w:t>contributed to goal</w:t>
      </w:r>
      <w:r w:rsidR="000011E0" w:rsidRPr="00E75F02">
        <w:rPr>
          <w:rFonts w:eastAsia="Calibri"/>
        </w:rPr>
        <w:t xml:space="preserve"> </w:t>
      </w:r>
      <w:r w:rsidR="00C63C8E" w:rsidRPr="00E75F02">
        <w:rPr>
          <w:rFonts w:eastAsia="Calibri"/>
        </w:rPr>
        <w:t>s</w:t>
      </w:r>
      <w:r w:rsidR="000011E0" w:rsidRPr="00E75F02">
        <w:rPr>
          <w:rFonts w:eastAsia="Calibri"/>
        </w:rPr>
        <w:t>et</w:t>
      </w:r>
      <w:r w:rsidR="005E5D3D" w:rsidRPr="00E75F02">
        <w:rPr>
          <w:rFonts w:eastAsia="Calibri"/>
        </w:rPr>
        <w:t>t</w:t>
      </w:r>
      <w:r w:rsidR="000011E0" w:rsidRPr="00E75F02">
        <w:rPr>
          <w:rFonts w:eastAsia="Calibri"/>
        </w:rPr>
        <w:t>ing</w:t>
      </w:r>
      <w:r w:rsidR="00C63C8E" w:rsidRPr="00E75F02">
        <w:rPr>
          <w:rFonts w:eastAsia="Calibri"/>
        </w:rPr>
        <w:t xml:space="preserve">, </w:t>
      </w:r>
      <w:r w:rsidR="005E5D3D" w:rsidRPr="00E75F02">
        <w:rPr>
          <w:rFonts w:eastAsia="Calibri"/>
        </w:rPr>
        <w:t>self-</w:t>
      </w:r>
      <w:r w:rsidR="00C63C8E" w:rsidRPr="00E75F02">
        <w:rPr>
          <w:rFonts w:eastAsia="Calibri"/>
        </w:rPr>
        <w:t xml:space="preserve">motivation, and </w:t>
      </w:r>
      <w:r w:rsidR="00630E81" w:rsidRPr="00E75F02">
        <w:rPr>
          <w:rFonts w:eastAsia="Calibri"/>
        </w:rPr>
        <w:t>ongoing</w:t>
      </w:r>
      <w:r w:rsidR="005E5D3D" w:rsidRPr="00E75F02">
        <w:rPr>
          <w:rFonts w:eastAsia="Calibri"/>
        </w:rPr>
        <w:t xml:space="preserve"> </w:t>
      </w:r>
      <w:r w:rsidR="00C63C8E" w:rsidRPr="00E75F02">
        <w:rPr>
          <w:rFonts w:eastAsia="Calibri"/>
        </w:rPr>
        <w:t xml:space="preserve">persistence in the college experiences for African American Alumni of </w:t>
      </w:r>
      <w:r w:rsidR="00517BA3" w:rsidRPr="00E75F02">
        <w:rPr>
          <w:rFonts w:eastAsia="Calibri"/>
        </w:rPr>
        <w:t>Predominantly</w:t>
      </w:r>
      <w:r w:rsidR="00C63C8E" w:rsidRPr="00E75F02">
        <w:t xml:space="preserve"> </w:t>
      </w:r>
      <w:r w:rsidR="00C63C8E" w:rsidRPr="00E75F02">
        <w:rPr>
          <w:rFonts w:eastAsia="Calibri"/>
        </w:rPr>
        <w:t xml:space="preserve">White </w:t>
      </w:r>
      <w:r w:rsidR="00C63C8E" w:rsidRPr="00E75F02">
        <w:rPr>
          <w:rFonts w:eastAsia="Calibri"/>
        </w:rPr>
        <w:lastRenderedPageBreak/>
        <w:t>Institutions</w:t>
      </w:r>
      <w:r w:rsidR="006F640D" w:rsidRPr="00E75F02">
        <w:rPr>
          <w:rFonts w:eastAsia="Calibri"/>
        </w:rPr>
        <w:t>.”</w:t>
      </w:r>
      <w:r w:rsidR="00A423B8" w:rsidRPr="00E75F02">
        <w:rPr>
          <w:rFonts w:eastAsia="Calibri"/>
        </w:rPr>
        <w:t xml:space="preserve"> A </w:t>
      </w:r>
      <w:r w:rsidR="00F421FC" w:rsidRPr="00E75F02">
        <w:rPr>
          <w:rFonts w:eastAsia="Calibri"/>
        </w:rPr>
        <w:t xml:space="preserve">qualitative method </w:t>
      </w:r>
      <w:r w:rsidR="00197587" w:rsidRPr="00E75F02">
        <w:rPr>
          <w:rFonts w:eastAsia="Calibri"/>
        </w:rPr>
        <w:t>was</w:t>
      </w:r>
      <w:r w:rsidR="00F421FC" w:rsidRPr="00E75F02">
        <w:rPr>
          <w:rFonts w:eastAsia="Calibri"/>
        </w:rPr>
        <w:t xml:space="preserve"> best because it address</w:t>
      </w:r>
      <w:r w:rsidR="00EB26F3" w:rsidRPr="00E75F02">
        <w:rPr>
          <w:rFonts w:eastAsia="Calibri"/>
        </w:rPr>
        <w:t>e</w:t>
      </w:r>
      <w:r w:rsidR="003D2E74" w:rsidRPr="00E75F02">
        <w:rPr>
          <w:rFonts w:eastAsia="Calibri"/>
        </w:rPr>
        <w:t>d</w:t>
      </w:r>
      <w:r w:rsidR="00F421FC" w:rsidRPr="00E75F02">
        <w:rPr>
          <w:rFonts w:eastAsia="Calibri"/>
        </w:rPr>
        <w:t xml:space="preserve"> the p</w:t>
      </w:r>
      <w:r w:rsidR="006C71E2" w:rsidRPr="00E75F02">
        <w:rPr>
          <w:rFonts w:eastAsia="Calibri"/>
        </w:rPr>
        <w:t xml:space="preserve">roblem statement and </w:t>
      </w:r>
      <w:r w:rsidR="00FC1213" w:rsidRPr="00E75F02">
        <w:rPr>
          <w:rFonts w:eastAsia="Calibri"/>
        </w:rPr>
        <w:t>explore</w:t>
      </w:r>
      <w:r w:rsidR="008340B5" w:rsidRPr="00E75F02">
        <w:rPr>
          <w:rFonts w:eastAsia="Calibri"/>
        </w:rPr>
        <w:t>d</w:t>
      </w:r>
      <w:r w:rsidR="006C71E2" w:rsidRPr="00E75F02">
        <w:rPr>
          <w:rFonts w:eastAsia="Calibri"/>
        </w:rPr>
        <w:t xml:space="preserve"> the main goal of the study which </w:t>
      </w:r>
      <w:r w:rsidR="00A340FF" w:rsidRPr="00E75F02">
        <w:rPr>
          <w:rFonts w:eastAsia="Calibri"/>
        </w:rPr>
        <w:t>was</w:t>
      </w:r>
      <w:r w:rsidR="006C71E2" w:rsidRPr="00E75F02">
        <w:rPr>
          <w:rFonts w:eastAsia="Calibri"/>
        </w:rPr>
        <w:t xml:space="preserve"> to explor</w:t>
      </w:r>
      <w:r w:rsidR="0097393D" w:rsidRPr="00E75F02">
        <w:rPr>
          <w:rFonts w:eastAsia="Calibri"/>
        </w:rPr>
        <w:t xml:space="preserve">e the phenomenon based on the lived experiences of the participants. </w:t>
      </w:r>
    </w:p>
    <w:p w14:paraId="0AF39743" w14:textId="63EF1B0B" w:rsidR="00FB7887" w:rsidRPr="00E75F02" w:rsidRDefault="004E23FD" w:rsidP="004A6CA3">
      <w:pPr>
        <w:spacing w:after="0"/>
        <w:rPr>
          <w:rFonts w:eastAsia="Calibri"/>
        </w:rPr>
      </w:pPr>
      <w:r w:rsidRPr="00E75F02">
        <w:rPr>
          <w:rFonts w:eastAsia="Calibri"/>
        </w:rPr>
        <w:t xml:space="preserve">In the </w:t>
      </w:r>
      <w:r w:rsidR="00D87FF3" w:rsidRPr="00E75F02">
        <w:rPr>
          <w:rFonts w:eastAsia="Calibri"/>
        </w:rPr>
        <w:t>literature</w:t>
      </w:r>
      <w:r w:rsidRPr="00E75F02">
        <w:rPr>
          <w:rFonts w:eastAsia="Calibri"/>
        </w:rPr>
        <w:t xml:space="preserve"> review, </w:t>
      </w:r>
      <w:r w:rsidR="003F4A64" w:rsidRPr="00E75F02">
        <w:rPr>
          <w:rFonts w:eastAsia="Calibri"/>
        </w:rPr>
        <w:t xml:space="preserve">it was observed that </w:t>
      </w:r>
      <w:r w:rsidR="008E3106" w:rsidRPr="00E75F02">
        <w:rPr>
          <w:rFonts w:eastAsia="Calibri"/>
        </w:rPr>
        <w:t xml:space="preserve">researchers use </w:t>
      </w:r>
      <w:r w:rsidR="00D571EC" w:rsidRPr="00E75F02">
        <w:rPr>
          <w:rFonts w:eastAsia="Calibri"/>
        </w:rPr>
        <w:t>qualitative methodology</w:t>
      </w:r>
      <w:r w:rsidR="001765B8" w:rsidRPr="00E75F02">
        <w:rPr>
          <w:rFonts w:eastAsia="Calibri"/>
        </w:rPr>
        <w:t xml:space="preserve"> to address</w:t>
      </w:r>
      <w:r w:rsidR="003100F6" w:rsidRPr="00E75F02">
        <w:rPr>
          <w:rFonts w:eastAsia="Calibri"/>
        </w:rPr>
        <w:t xml:space="preserve"> key </w:t>
      </w:r>
      <w:r w:rsidR="00103B29" w:rsidRPr="00E75F02">
        <w:rPr>
          <w:rFonts w:eastAsia="Calibri"/>
        </w:rPr>
        <w:t>characteristics</w:t>
      </w:r>
      <w:r w:rsidR="003100F6" w:rsidRPr="00E75F02">
        <w:rPr>
          <w:rFonts w:eastAsia="Calibri"/>
        </w:rPr>
        <w:t xml:space="preserve"> that focus on process</w:t>
      </w:r>
      <w:r w:rsidR="00712295" w:rsidRPr="00E75F02">
        <w:rPr>
          <w:rFonts w:eastAsia="Calibri"/>
        </w:rPr>
        <w:t>ing</w:t>
      </w:r>
      <w:r w:rsidR="003100F6" w:rsidRPr="00E75F02">
        <w:rPr>
          <w:rFonts w:eastAsia="Calibri"/>
        </w:rPr>
        <w:t>, understanding</w:t>
      </w:r>
      <w:r w:rsidR="00103B29" w:rsidRPr="00E75F02">
        <w:rPr>
          <w:rFonts w:eastAsia="Calibri"/>
        </w:rPr>
        <w:t>,</w:t>
      </w:r>
      <w:r w:rsidR="003038E5" w:rsidRPr="00E75F02">
        <w:rPr>
          <w:rFonts w:eastAsia="Calibri"/>
        </w:rPr>
        <w:t xml:space="preserve"> and meaning (Merr</w:t>
      </w:r>
      <w:r w:rsidR="006C6E2E" w:rsidRPr="00E75F02">
        <w:rPr>
          <w:rFonts w:eastAsia="Calibri"/>
        </w:rPr>
        <w:t xml:space="preserve">iam &amp; Tisdell, 2016). </w:t>
      </w:r>
      <w:r w:rsidR="00651758" w:rsidRPr="00E75F02">
        <w:rPr>
          <w:rFonts w:eastAsia="Calibri"/>
        </w:rPr>
        <w:t>Qualitative</w:t>
      </w:r>
      <w:r w:rsidR="00A7686C" w:rsidRPr="00E75F02">
        <w:rPr>
          <w:rFonts w:eastAsia="Calibri"/>
        </w:rPr>
        <w:t xml:space="preserve"> studies are </w:t>
      </w:r>
      <w:r w:rsidR="00651758" w:rsidRPr="00E75F02">
        <w:rPr>
          <w:rFonts w:eastAsia="Calibri"/>
        </w:rPr>
        <w:t>often used</w:t>
      </w:r>
      <w:r w:rsidR="00876742" w:rsidRPr="00E75F02">
        <w:rPr>
          <w:rFonts w:eastAsia="Calibri"/>
        </w:rPr>
        <w:t xml:space="preserve"> to conduct education</w:t>
      </w:r>
      <w:r w:rsidR="00391315" w:rsidRPr="00E75F02">
        <w:rPr>
          <w:rFonts w:eastAsia="Calibri"/>
        </w:rPr>
        <w:t>al</w:t>
      </w:r>
      <w:r w:rsidR="00C76988" w:rsidRPr="00E75F02">
        <w:rPr>
          <w:rFonts w:eastAsia="Calibri"/>
        </w:rPr>
        <w:t xml:space="preserve"> research</w:t>
      </w:r>
      <w:r w:rsidR="00876742" w:rsidRPr="00E75F02">
        <w:rPr>
          <w:rFonts w:eastAsia="Calibri"/>
        </w:rPr>
        <w:t xml:space="preserve">. </w:t>
      </w:r>
      <w:r w:rsidR="00FF598A" w:rsidRPr="00E75F02">
        <w:rPr>
          <w:rFonts w:eastAsia="Calibri"/>
        </w:rPr>
        <w:t>Qualitative design explores how people interpret their experiences</w:t>
      </w:r>
      <w:r w:rsidR="00916141" w:rsidRPr="00E75F02">
        <w:rPr>
          <w:rFonts w:eastAsia="Calibri"/>
        </w:rPr>
        <w:t>,</w:t>
      </w:r>
      <w:r w:rsidR="00B461C1" w:rsidRPr="00E75F02">
        <w:rPr>
          <w:rFonts w:eastAsia="Calibri"/>
        </w:rPr>
        <w:t xml:space="preserve"> </w:t>
      </w:r>
      <w:r w:rsidR="00916141" w:rsidRPr="00E75F02">
        <w:rPr>
          <w:rFonts w:eastAsia="Calibri"/>
        </w:rPr>
        <w:t>make meaning of their world,</w:t>
      </w:r>
      <w:r w:rsidR="00C744B1" w:rsidRPr="00E75F02">
        <w:rPr>
          <w:rFonts w:eastAsia="Calibri"/>
        </w:rPr>
        <w:t xml:space="preserve"> </w:t>
      </w:r>
      <w:r w:rsidR="0067728B" w:rsidRPr="00E75F02">
        <w:rPr>
          <w:rFonts w:eastAsia="Calibri"/>
        </w:rPr>
        <w:t xml:space="preserve">and </w:t>
      </w:r>
      <w:r w:rsidR="006F0718" w:rsidRPr="00E75F02">
        <w:rPr>
          <w:rFonts w:eastAsia="Calibri"/>
        </w:rPr>
        <w:t>make sense of their lived experiences (Merriam &amp;</w:t>
      </w:r>
      <w:r w:rsidR="00FC3535" w:rsidRPr="00E75F02">
        <w:rPr>
          <w:rFonts w:eastAsia="Calibri"/>
        </w:rPr>
        <w:t xml:space="preserve"> Tisdell, 2016). </w:t>
      </w:r>
      <w:r w:rsidR="00EB1F51" w:rsidRPr="00E75F02">
        <w:rPr>
          <w:rFonts w:eastAsia="Calibri"/>
        </w:rPr>
        <w:t>The p</w:t>
      </w:r>
      <w:r w:rsidR="00533EE1" w:rsidRPr="00E75F02">
        <w:rPr>
          <w:rFonts w:eastAsia="Calibri"/>
        </w:rPr>
        <w:t>ersistence</w:t>
      </w:r>
      <w:r w:rsidR="00F463F5" w:rsidRPr="00E75F02">
        <w:rPr>
          <w:rFonts w:eastAsia="Calibri"/>
        </w:rPr>
        <w:t xml:space="preserve"> of African American </w:t>
      </w:r>
      <w:r w:rsidR="00D60E87" w:rsidRPr="00E75F02">
        <w:rPr>
          <w:rFonts w:eastAsia="Calibri"/>
        </w:rPr>
        <w:t>alumni</w:t>
      </w:r>
      <w:r w:rsidR="00CE730E" w:rsidRPr="00E75F02">
        <w:rPr>
          <w:rFonts w:eastAsia="Calibri"/>
        </w:rPr>
        <w:t xml:space="preserve"> </w:t>
      </w:r>
      <w:r w:rsidR="00B0325E" w:rsidRPr="00E75F02">
        <w:rPr>
          <w:rFonts w:eastAsia="Calibri"/>
        </w:rPr>
        <w:t xml:space="preserve">was </w:t>
      </w:r>
      <w:r w:rsidR="00CE730E" w:rsidRPr="00E75F02">
        <w:rPr>
          <w:rFonts w:eastAsia="Calibri"/>
        </w:rPr>
        <w:t xml:space="preserve">focused </w:t>
      </w:r>
      <w:r w:rsidR="00D60E87" w:rsidRPr="00E75F02">
        <w:rPr>
          <w:rFonts w:eastAsia="Calibri"/>
        </w:rPr>
        <w:t>on</w:t>
      </w:r>
      <w:r w:rsidR="00CE730E" w:rsidRPr="00E75F02">
        <w:rPr>
          <w:rFonts w:eastAsia="Calibri"/>
        </w:rPr>
        <w:t xml:space="preserve"> </w:t>
      </w:r>
      <w:r w:rsidR="00B0325E" w:rsidRPr="00E75F02">
        <w:rPr>
          <w:rFonts w:eastAsia="Calibri"/>
        </w:rPr>
        <w:t xml:space="preserve">in </w:t>
      </w:r>
      <w:r w:rsidR="00CE730E" w:rsidRPr="00E75F02">
        <w:rPr>
          <w:rFonts w:eastAsia="Calibri"/>
        </w:rPr>
        <w:t xml:space="preserve">this study. </w:t>
      </w:r>
      <w:r w:rsidR="004A10EE" w:rsidRPr="00E75F02">
        <w:rPr>
          <w:rFonts w:eastAsia="Calibri"/>
        </w:rPr>
        <w:t>Persistence is th</w:t>
      </w:r>
      <w:r w:rsidR="001D4F1A" w:rsidRPr="00E75F02">
        <w:rPr>
          <w:rFonts w:eastAsia="Calibri"/>
        </w:rPr>
        <w:t>e action of a student to stay in</w:t>
      </w:r>
      <w:r w:rsidR="00390D6D" w:rsidRPr="00E75F02">
        <w:rPr>
          <w:rFonts w:eastAsia="Calibri"/>
        </w:rPr>
        <w:t xml:space="preserve"> higher education from the beginning </w:t>
      </w:r>
      <w:r w:rsidR="00F6548F" w:rsidRPr="00E75F02">
        <w:rPr>
          <w:rFonts w:eastAsia="Calibri"/>
        </w:rPr>
        <w:t xml:space="preserve">through degree completion as stated in </w:t>
      </w:r>
      <w:r w:rsidR="00A83406" w:rsidRPr="00E75F02">
        <w:rPr>
          <w:rFonts w:eastAsia="Calibri"/>
        </w:rPr>
        <w:t>another</w:t>
      </w:r>
      <w:r w:rsidR="00F6548F" w:rsidRPr="00E75F02">
        <w:rPr>
          <w:rFonts w:eastAsia="Calibri"/>
        </w:rPr>
        <w:t xml:space="preserve"> qualitative research (</w:t>
      </w:r>
      <w:r w:rsidR="00056FC8" w:rsidRPr="00E75F02">
        <w:rPr>
          <w:rFonts w:eastAsia="Calibri"/>
        </w:rPr>
        <w:t>Berger et al</w:t>
      </w:r>
      <w:r w:rsidR="00AA5949" w:rsidRPr="00E75F02">
        <w:rPr>
          <w:rFonts w:eastAsia="Calibri"/>
        </w:rPr>
        <w:t>., 2012</w:t>
      </w:r>
      <w:r w:rsidR="00663F63" w:rsidRPr="00E75F02">
        <w:rPr>
          <w:rFonts w:eastAsia="Calibri"/>
        </w:rPr>
        <w:t>).</w:t>
      </w:r>
    </w:p>
    <w:p w14:paraId="0D091815" w14:textId="63116357" w:rsidR="0090081B" w:rsidRPr="00E75F02" w:rsidRDefault="004E34FC" w:rsidP="004A6CA3">
      <w:pPr>
        <w:spacing w:after="0"/>
      </w:pPr>
      <w:r w:rsidRPr="00E75F02">
        <w:rPr>
          <w:rFonts w:eastAsia="Calibri"/>
        </w:rPr>
        <w:t xml:space="preserve"> </w:t>
      </w:r>
      <w:r w:rsidR="0052715D" w:rsidRPr="00E75F02">
        <w:rPr>
          <w:rFonts w:eastAsia="Calibri"/>
        </w:rPr>
        <w:t>R</w:t>
      </w:r>
      <w:r w:rsidR="005B3C55" w:rsidRPr="00E75F02">
        <w:rPr>
          <w:rFonts w:eastAsia="Calibri"/>
        </w:rPr>
        <w:t>esearch</w:t>
      </w:r>
      <w:r w:rsidR="0052715D" w:rsidRPr="00E75F02">
        <w:rPr>
          <w:rFonts w:eastAsia="Calibri"/>
        </w:rPr>
        <w:t>ers</w:t>
      </w:r>
      <w:r w:rsidRPr="00E75F02">
        <w:rPr>
          <w:rFonts w:eastAsia="Calibri"/>
        </w:rPr>
        <w:t xml:space="preserve"> </w:t>
      </w:r>
      <w:r w:rsidR="0068270E" w:rsidRPr="00E75F02">
        <w:rPr>
          <w:rFonts w:eastAsia="Calibri"/>
        </w:rPr>
        <w:t xml:space="preserve">that </w:t>
      </w:r>
      <w:r w:rsidR="00852DF3" w:rsidRPr="00E75F02">
        <w:rPr>
          <w:rFonts w:eastAsia="Calibri"/>
        </w:rPr>
        <w:t>used</w:t>
      </w:r>
      <w:r w:rsidR="0068270E" w:rsidRPr="00E75F02">
        <w:rPr>
          <w:rFonts w:eastAsia="Calibri"/>
        </w:rPr>
        <w:t xml:space="preserve"> </w:t>
      </w:r>
      <w:r w:rsidR="004750D4" w:rsidRPr="00E75F02">
        <w:rPr>
          <w:rFonts w:eastAsia="Calibri"/>
        </w:rPr>
        <w:t>qualitative methodology</w:t>
      </w:r>
      <w:r w:rsidR="0052715D" w:rsidRPr="00E75F02">
        <w:rPr>
          <w:rFonts w:eastAsia="Calibri"/>
        </w:rPr>
        <w:t xml:space="preserve"> research </w:t>
      </w:r>
      <w:r w:rsidR="004750D4" w:rsidRPr="00E75F02">
        <w:rPr>
          <w:rFonts w:eastAsia="Calibri"/>
        </w:rPr>
        <w:t>are A</w:t>
      </w:r>
      <w:r w:rsidR="00994F54" w:rsidRPr="00E75F02">
        <w:rPr>
          <w:rFonts w:eastAsia="Calibri"/>
        </w:rPr>
        <w:t xml:space="preserve">lmond </w:t>
      </w:r>
      <w:r w:rsidR="00FB2FE1" w:rsidRPr="00E75F02">
        <w:rPr>
          <w:rFonts w:eastAsia="Calibri"/>
        </w:rPr>
        <w:t>(</w:t>
      </w:r>
      <w:r w:rsidR="00994F54" w:rsidRPr="00E75F02">
        <w:rPr>
          <w:rFonts w:eastAsia="Calibri"/>
        </w:rPr>
        <w:t>2014</w:t>
      </w:r>
      <w:r w:rsidR="00FB2FE1" w:rsidRPr="00E75F02">
        <w:rPr>
          <w:rFonts w:eastAsia="Calibri"/>
        </w:rPr>
        <w:t>)</w:t>
      </w:r>
      <w:r w:rsidR="00153A19" w:rsidRPr="00E75F02">
        <w:rPr>
          <w:rFonts w:eastAsia="Calibri"/>
        </w:rPr>
        <w:t xml:space="preserve"> and </w:t>
      </w:r>
      <w:r w:rsidR="00994F54" w:rsidRPr="00E75F02">
        <w:rPr>
          <w:rFonts w:eastAsia="Calibri"/>
        </w:rPr>
        <w:t xml:space="preserve">Hill </w:t>
      </w:r>
      <w:r w:rsidR="00FB2FE1" w:rsidRPr="00E75F02">
        <w:rPr>
          <w:rFonts w:eastAsia="Calibri"/>
        </w:rPr>
        <w:t>(</w:t>
      </w:r>
      <w:r w:rsidR="00994F54" w:rsidRPr="00E75F02">
        <w:rPr>
          <w:rFonts w:eastAsia="Calibri"/>
        </w:rPr>
        <w:t>2019</w:t>
      </w:r>
      <w:r w:rsidR="00FB2FE1" w:rsidRPr="00E75F02">
        <w:rPr>
          <w:rFonts w:eastAsia="Calibri"/>
        </w:rPr>
        <w:t>)</w:t>
      </w:r>
      <w:r w:rsidR="005A1AE7" w:rsidRPr="00E75F02">
        <w:rPr>
          <w:rFonts w:eastAsia="Calibri"/>
        </w:rPr>
        <w:t xml:space="preserve">. </w:t>
      </w:r>
      <w:r w:rsidR="00145148" w:rsidRPr="00E75F02">
        <w:rPr>
          <w:rFonts w:eastAsia="Calibri"/>
        </w:rPr>
        <w:t>Hill (2019)</w:t>
      </w:r>
      <w:r w:rsidR="00041F10" w:rsidRPr="00E75F02">
        <w:rPr>
          <w:rFonts w:eastAsia="Calibri"/>
        </w:rPr>
        <w:t xml:space="preserve"> conducted descriptive </w:t>
      </w:r>
      <w:r w:rsidR="00317E67" w:rsidRPr="00E75F02">
        <w:rPr>
          <w:rFonts w:eastAsia="Calibri"/>
        </w:rPr>
        <w:t xml:space="preserve">qualitative research </w:t>
      </w:r>
      <w:r w:rsidR="0056352D" w:rsidRPr="00E75F02">
        <w:t xml:space="preserve">that </w:t>
      </w:r>
      <w:r w:rsidR="00613FAB" w:rsidRPr="00E75F02">
        <w:t>provide</w:t>
      </w:r>
      <w:r w:rsidR="0056352D" w:rsidRPr="00E75F02">
        <w:t>d</w:t>
      </w:r>
      <w:r w:rsidR="00613FAB" w:rsidRPr="00E75F02">
        <w:t xml:space="preserve"> </w:t>
      </w:r>
      <w:r w:rsidR="0015624C" w:rsidRPr="00E75F02">
        <w:t>described</w:t>
      </w:r>
      <w:r w:rsidR="00613FAB" w:rsidRPr="00E75F02">
        <w:t xml:space="preserve"> how families living in the Southeastern United States</w:t>
      </w:r>
      <w:r w:rsidR="0056352D" w:rsidRPr="00E75F02">
        <w:t xml:space="preserve"> </w:t>
      </w:r>
      <w:r w:rsidR="00613FAB" w:rsidRPr="00E75F02">
        <w:t xml:space="preserve">experienced military deployment </w:t>
      </w:r>
      <w:r w:rsidR="0056352D" w:rsidRPr="00E75F02">
        <w:t xml:space="preserve">and how the </w:t>
      </w:r>
      <w:r w:rsidR="00613FAB" w:rsidRPr="00E75F02">
        <w:t>perceive</w:t>
      </w:r>
      <w:r w:rsidR="003C30F7" w:rsidRPr="00E75F02">
        <w:t>d</w:t>
      </w:r>
      <w:r w:rsidR="00613FAB" w:rsidRPr="00E75F02">
        <w:t xml:space="preserve"> parental deployment influences their </w:t>
      </w:r>
      <w:r w:rsidR="00DE7270" w:rsidRPr="00E75F02">
        <w:t>p</w:t>
      </w:r>
      <w:r w:rsidR="00613FAB" w:rsidRPr="00E75F02">
        <w:t>re-</w:t>
      </w:r>
      <w:r w:rsidR="00DE7270" w:rsidRPr="00E75F02">
        <w:t>k</w:t>
      </w:r>
      <w:r w:rsidR="00613FAB" w:rsidRPr="00E75F02">
        <w:t>indergarten through twelfth</w:t>
      </w:r>
      <w:r w:rsidR="00F52B49" w:rsidRPr="00E75F02">
        <w:t>-</w:t>
      </w:r>
      <w:r w:rsidR="00613FAB" w:rsidRPr="00E75F02">
        <w:t>grade children's academic performance</w:t>
      </w:r>
      <w:r w:rsidR="0056352D" w:rsidRPr="00E75F02">
        <w:t xml:space="preserve">. </w:t>
      </w:r>
      <w:r w:rsidR="009C7487" w:rsidRPr="00E75F02">
        <w:t xml:space="preserve">This research was not a focused </w:t>
      </w:r>
      <w:r w:rsidR="004E1175" w:rsidRPr="00E75F02">
        <w:t xml:space="preserve">problem space </w:t>
      </w:r>
      <w:r w:rsidR="009C7487" w:rsidRPr="00E75F02">
        <w:t>for</w:t>
      </w:r>
      <w:r w:rsidR="00BA45FB" w:rsidRPr="00E75F02">
        <w:t xml:space="preserve"> </w:t>
      </w:r>
      <w:r w:rsidR="00B100FF" w:rsidRPr="00E75F02">
        <w:t xml:space="preserve">this research but </w:t>
      </w:r>
      <w:r w:rsidR="005A4AF1" w:rsidRPr="00E75F02">
        <w:t>identified</w:t>
      </w:r>
      <w:r w:rsidR="00B100FF" w:rsidRPr="00E75F02">
        <w:t xml:space="preserve"> </w:t>
      </w:r>
      <w:r w:rsidR="00815736" w:rsidRPr="00E75F02">
        <w:t>a recent qualitative method relating to education.</w:t>
      </w:r>
    </w:p>
    <w:p w14:paraId="7CE2A8A1" w14:textId="223D9AA8" w:rsidR="00E26503" w:rsidRPr="00E75F02" w:rsidRDefault="00D96737" w:rsidP="004A6CA3">
      <w:pPr>
        <w:spacing w:after="0"/>
        <w:rPr>
          <w:shd w:val="clear" w:color="auto" w:fill="FFFFFF"/>
        </w:rPr>
      </w:pPr>
      <w:r w:rsidRPr="00E75F02">
        <w:t xml:space="preserve">In review of the literature in Chapter 2, </w:t>
      </w:r>
      <w:r w:rsidR="00C73C8E" w:rsidRPr="00E75F02">
        <w:t xml:space="preserve">the literature </w:t>
      </w:r>
      <w:r w:rsidRPr="00E75F02">
        <w:t xml:space="preserve">showed that diversity in higher education is important for the retention, motivation, sense of belonging, and persistence </w:t>
      </w:r>
      <w:r w:rsidR="006408BD" w:rsidRPr="00E75F02">
        <w:t>of</w:t>
      </w:r>
      <w:r w:rsidRPr="00E75F02">
        <w:t xml:space="preserve"> African American students attending PWIs. Current research show</w:t>
      </w:r>
      <w:r w:rsidR="006408BD" w:rsidRPr="00E75F02">
        <w:t>s</w:t>
      </w:r>
      <w:r w:rsidRPr="00E75F02">
        <w:t xml:space="preserve"> researchers </w:t>
      </w:r>
      <w:r w:rsidR="00BA45FB" w:rsidRPr="00E75F02">
        <w:t>u</w:t>
      </w:r>
      <w:r w:rsidRPr="00E75F02">
        <w:t>sing qualitative and mixed methods. Thelamour et al</w:t>
      </w:r>
      <w:r w:rsidR="0063540E" w:rsidRPr="00E75F02">
        <w:t>.</w:t>
      </w:r>
      <w:r w:rsidRPr="00E75F02">
        <w:t xml:space="preserve"> (2019) researched diversity in higher education. Thelamour et al</w:t>
      </w:r>
      <w:r w:rsidR="00557FC5" w:rsidRPr="00E75F02">
        <w:t>.</w:t>
      </w:r>
      <w:r w:rsidRPr="00E75F02">
        <w:t xml:space="preserve"> (2019) used </w:t>
      </w:r>
      <w:r w:rsidRPr="00E75F02">
        <w:rPr>
          <w:shd w:val="clear" w:color="auto" w:fill="FFFFFF"/>
        </w:rPr>
        <w:t xml:space="preserve">mixed methods to examine </w:t>
      </w:r>
      <w:r w:rsidRPr="00E75F02">
        <w:rPr>
          <w:shd w:val="clear" w:color="auto" w:fill="FFFFFF"/>
        </w:rPr>
        <w:lastRenderedPageBreak/>
        <w:t xml:space="preserve">racial identity and campus connections in a diverse sample of African American students. The findings from this research support that African American students </w:t>
      </w:r>
      <w:r w:rsidR="001223AA" w:rsidRPr="00E75F02">
        <w:rPr>
          <w:shd w:val="clear" w:color="auto" w:fill="FFFFFF"/>
        </w:rPr>
        <w:t xml:space="preserve">who </w:t>
      </w:r>
      <w:r w:rsidRPr="00E75F02">
        <w:rPr>
          <w:shd w:val="clear" w:color="auto" w:fill="FFFFFF"/>
        </w:rPr>
        <w:t>have a strong racial identity feel less connected on campus. Although this research aligns with th</w:t>
      </w:r>
      <w:r w:rsidR="00865082" w:rsidRPr="00E75F02">
        <w:rPr>
          <w:shd w:val="clear" w:color="auto" w:fill="FFFFFF"/>
        </w:rPr>
        <w:t>is</w:t>
      </w:r>
      <w:r w:rsidRPr="00E75F02">
        <w:rPr>
          <w:shd w:val="clear" w:color="auto" w:fill="FFFFFF"/>
        </w:rPr>
        <w:t xml:space="preserve"> researc</w:t>
      </w:r>
      <w:r w:rsidR="00BF2C9A" w:rsidRPr="00E75F02">
        <w:rPr>
          <w:shd w:val="clear" w:color="auto" w:fill="FFFFFF"/>
        </w:rPr>
        <w:t>h</w:t>
      </w:r>
      <w:r w:rsidR="00865082" w:rsidRPr="00E75F02">
        <w:rPr>
          <w:shd w:val="clear" w:color="auto" w:fill="FFFFFF"/>
        </w:rPr>
        <w:t xml:space="preserve"> study</w:t>
      </w:r>
      <w:r w:rsidR="00BF2C9A" w:rsidRPr="00E75F02">
        <w:rPr>
          <w:shd w:val="clear" w:color="auto" w:fill="FFFFFF"/>
        </w:rPr>
        <w:t xml:space="preserve">, </w:t>
      </w:r>
      <w:r w:rsidR="00A51358" w:rsidRPr="00E75F02">
        <w:rPr>
          <w:shd w:val="clear" w:color="auto" w:fill="FFFFFF"/>
        </w:rPr>
        <w:t>qualitative</w:t>
      </w:r>
      <w:r w:rsidR="00BF2C9A" w:rsidRPr="00E75F02">
        <w:rPr>
          <w:shd w:val="clear" w:color="auto" w:fill="FFFFFF"/>
        </w:rPr>
        <w:t xml:space="preserve"> research was chosen to obtain rich data that describes the </w:t>
      </w:r>
      <w:r w:rsidR="00A51358" w:rsidRPr="00E75F02">
        <w:rPr>
          <w:shd w:val="clear" w:color="auto" w:fill="FFFFFF"/>
        </w:rPr>
        <w:t>individual’s</w:t>
      </w:r>
      <w:r w:rsidR="000E2F6D" w:rsidRPr="00E75F02">
        <w:rPr>
          <w:shd w:val="clear" w:color="auto" w:fill="FFFFFF"/>
        </w:rPr>
        <w:t xml:space="preserve"> experiences within PWIs in the South </w:t>
      </w:r>
      <w:r w:rsidR="00A51358" w:rsidRPr="00E75F02">
        <w:rPr>
          <w:shd w:val="clear" w:color="auto" w:fill="FFFFFF"/>
        </w:rPr>
        <w:t>Atlantic</w:t>
      </w:r>
      <w:r w:rsidR="000E2F6D" w:rsidRPr="00E75F02">
        <w:rPr>
          <w:shd w:val="clear" w:color="auto" w:fill="FFFFFF"/>
        </w:rPr>
        <w:t xml:space="preserve"> Region of the United States.</w:t>
      </w:r>
    </w:p>
    <w:p w14:paraId="6CA5B085" w14:textId="0DC27F7E" w:rsidR="00D96737" w:rsidRPr="00E75F02" w:rsidRDefault="00D96737" w:rsidP="004A6CA3">
      <w:pPr>
        <w:spacing w:after="0"/>
        <w:rPr>
          <w:spacing w:val="-5"/>
          <w:shd w:val="clear" w:color="auto" w:fill="FFFFFF"/>
        </w:rPr>
      </w:pPr>
      <w:r w:rsidRPr="00E75F02">
        <w:rPr>
          <w:shd w:val="clear" w:color="auto" w:fill="FFFFFF"/>
        </w:rPr>
        <w:t xml:space="preserve">Leath </w:t>
      </w:r>
      <w:r w:rsidR="00D30AC1" w:rsidRPr="00E75F02">
        <w:rPr>
          <w:shd w:val="clear" w:color="auto" w:fill="FFFFFF"/>
        </w:rPr>
        <w:t xml:space="preserve">and </w:t>
      </w:r>
      <w:r w:rsidRPr="00E75F02">
        <w:rPr>
          <w:shd w:val="clear" w:color="auto" w:fill="FFFFFF"/>
        </w:rPr>
        <w:t>Chavous</w:t>
      </w:r>
      <w:r w:rsidR="00D30AC1" w:rsidRPr="00E75F02">
        <w:rPr>
          <w:shd w:val="clear" w:color="auto" w:fill="FFFFFF"/>
        </w:rPr>
        <w:t xml:space="preserve"> </w:t>
      </w:r>
      <w:r w:rsidRPr="00E75F02">
        <w:rPr>
          <w:shd w:val="clear" w:color="auto" w:fill="FFFFFF"/>
        </w:rPr>
        <w:t>(2018) used qualitative research</w:t>
      </w:r>
      <w:r w:rsidRPr="00E75F02">
        <w:rPr>
          <w:spacing w:val="-5"/>
          <w:shd w:val="clear" w:color="auto" w:fill="FFFFFF"/>
        </w:rPr>
        <w:t xml:space="preserve"> to examine</w:t>
      </w:r>
      <w:r w:rsidR="007339BA" w:rsidRPr="00E75F02">
        <w:rPr>
          <w:spacing w:val="-5"/>
          <w:shd w:val="clear" w:color="auto" w:fill="FFFFFF"/>
        </w:rPr>
        <w:t xml:space="preserve"> </w:t>
      </w:r>
      <w:r w:rsidRPr="00E75F02">
        <w:rPr>
          <w:spacing w:val="-5"/>
          <w:shd w:val="clear" w:color="auto" w:fill="FFFFFF"/>
        </w:rPr>
        <w:t>racial climate and academic motivation among racially diverse women attending a PWI.</w:t>
      </w:r>
      <w:r w:rsidR="000C2FB0" w:rsidRPr="00E75F02">
        <w:rPr>
          <w:spacing w:val="-5"/>
          <w:shd w:val="clear" w:color="auto" w:fill="FFFFFF"/>
        </w:rPr>
        <w:t xml:space="preserve"> </w:t>
      </w:r>
      <w:r w:rsidRPr="00E75F02">
        <w:rPr>
          <w:shd w:val="clear" w:color="auto" w:fill="FFFFFF"/>
        </w:rPr>
        <w:t xml:space="preserve">Leath </w:t>
      </w:r>
      <w:r w:rsidR="00D30AC1" w:rsidRPr="00E75F02">
        <w:rPr>
          <w:shd w:val="clear" w:color="auto" w:fill="FFFFFF"/>
        </w:rPr>
        <w:t xml:space="preserve">and </w:t>
      </w:r>
      <w:r w:rsidRPr="00E75F02">
        <w:rPr>
          <w:shd w:val="clear" w:color="auto" w:fill="FFFFFF"/>
        </w:rPr>
        <w:t>Chavous</w:t>
      </w:r>
      <w:r w:rsidR="00D30AC1" w:rsidRPr="00E75F02">
        <w:rPr>
          <w:shd w:val="clear" w:color="auto" w:fill="FFFFFF"/>
        </w:rPr>
        <w:t xml:space="preserve"> </w:t>
      </w:r>
      <w:r w:rsidRPr="00E75F02">
        <w:rPr>
          <w:shd w:val="clear" w:color="auto" w:fill="FFFFFF"/>
        </w:rPr>
        <w:t xml:space="preserve">(2018) </w:t>
      </w:r>
      <w:r w:rsidRPr="00E75F02">
        <w:rPr>
          <w:spacing w:val="-5"/>
          <w:shd w:val="clear" w:color="auto" w:fill="FFFFFF"/>
        </w:rPr>
        <w:t>researched African American women’s experiences compared to White women and concluded that African American women experienced a more hostile racial climate and less academic satisfaction than White</w:t>
      </w:r>
      <w:r w:rsidR="00ED4249" w:rsidRPr="00E75F02">
        <w:rPr>
          <w:spacing w:val="-5"/>
          <w:shd w:val="clear" w:color="auto" w:fill="FFFFFF"/>
        </w:rPr>
        <w:t>-</w:t>
      </w:r>
      <w:r w:rsidRPr="00E75F02">
        <w:rPr>
          <w:spacing w:val="-5"/>
          <w:shd w:val="clear" w:color="auto" w:fill="FFFFFF"/>
        </w:rPr>
        <w:t>American women. This methodology used open</w:t>
      </w:r>
      <w:r w:rsidR="00447268" w:rsidRPr="00E75F02">
        <w:rPr>
          <w:spacing w:val="-5"/>
          <w:shd w:val="clear" w:color="auto" w:fill="FFFFFF"/>
        </w:rPr>
        <w:t>-</w:t>
      </w:r>
      <w:r w:rsidRPr="00E75F02">
        <w:rPr>
          <w:spacing w:val="-5"/>
          <w:shd w:val="clear" w:color="auto" w:fill="FFFFFF"/>
        </w:rPr>
        <w:t>ended questions and questionnaires for the findings which align</w:t>
      </w:r>
      <w:r w:rsidR="00AB6990" w:rsidRPr="00E75F02">
        <w:rPr>
          <w:spacing w:val="-5"/>
          <w:shd w:val="clear" w:color="auto" w:fill="FFFFFF"/>
        </w:rPr>
        <w:t>ed</w:t>
      </w:r>
      <w:r w:rsidRPr="00E75F02">
        <w:rPr>
          <w:spacing w:val="-5"/>
          <w:shd w:val="clear" w:color="auto" w:fill="FFFFFF"/>
        </w:rPr>
        <w:t xml:space="preserve"> </w:t>
      </w:r>
      <w:r w:rsidR="00542579" w:rsidRPr="00E75F02">
        <w:rPr>
          <w:spacing w:val="-5"/>
          <w:shd w:val="clear" w:color="auto" w:fill="FFFFFF"/>
        </w:rPr>
        <w:t xml:space="preserve">with </w:t>
      </w:r>
      <w:r w:rsidRPr="00E75F02">
        <w:rPr>
          <w:spacing w:val="-5"/>
          <w:shd w:val="clear" w:color="auto" w:fill="FFFFFF"/>
        </w:rPr>
        <w:t>this researcher</w:t>
      </w:r>
      <w:r w:rsidR="00E93EF3" w:rsidRPr="00E75F02">
        <w:rPr>
          <w:spacing w:val="-5"/>
          <w:shd w:val="clear" w:color="auto" w:fill="FFFFFF"/>
        </w:rPr>
        <w:t>’s</w:t>
      </w:r>
      <w:r w:rsidRPr="00E75F02">
        <w:rPr>
          <w:spacing w:val="-5"/>
          <w:shd w:val="clear" w:color="auto" w:fill="FFFFFF"/>
        </w:rPr>
        <w:t xml:space="preserve"> study. </w:t>
      </w:r>
    </w:p>
    <w:p w14:paraId="178461DA" w14:textId="10C885B2" w:rsidR="00F53262" w:rsidRPr="00E75F02" w:rsidRDefault="00127E79" w:rsidP="004A6CA3">
      <w:pPr>
        <w:spacing w:after="0"/>
      </w:pPr>
      <w:r w:rsidRPr="00E75F02">
        <w:t>Q</w:t>
      </w:r>
      <w:r w:rsidR="002077C7" w:rsidRPr="00E75F02">
        <w:t>uantitative methodology w</w:t>
      </w:r>
      <w:r w:rsidR="008650E7" w:rsidRPr="00E75F02">
        <w:t>as not</w:t>
      </w:r>
      <w:r w:rsidR="002077C7" w:rsidRPr="00E75F02">
        <w:t xml:space="preserve"> the appropriate design for th</w:t>
      </w:r>
      <w:r w:rsidR="00D81852" w:rsidRPr="00E75F02">
        <w:t>is</w:t>
      </w:r>
      <w:r w:rsidR="002077C7" w:rsidRPr="00E75F02">
        <w:t xml:space="preserve"> study. Quantitative studies </w:t>
      </w:r>
      <w:r w:rsidR="006125B8" w:rsidRPr="00E75F02">
        <w:t>describe</w:t>
      </w:r>
      <w:r w:rsidR="005A6E1A" w:rsidRPr="00E75F02">
        <w:t xml:space="preserve"> the numerical correlation between </w:t>
      </w:r>
      <w:r w:rsidR="00EB7804" w:rsidRPr="00E75F02">
        <w:t xml:space="preserve">variables, </w:t>
      </w:r>
      <w:r w:rsidR="002077C7" w:rsidRPr="00E75F02">
        <w:t>consist</w:t>
      </w:r>
      <w:r w:rsidR="00EB05CA" w:rsidRPr="00E75F02">
        <w:t>ing</w:t>
      </w:r>
      <w:r w:rsidR="002077C7" w:rsidRPr="00E75F02">
        <w:t xml:space="preserve"> of measurable variables, close-ended questions, and generalized outcomes (Moraga et al</w:t>
      </w:r>
      <w:r w:rsidR="005B6C68" w:rsidRPr="00E75F02">
        <w:t>.</w:t>
      </w:r>
      <w:r w:rsidR="002077C7" w:rsidRPr="00E75F02">
        <w:t>, 2020).</w:t>
      </w:r>
      <w:r w:rsidR="002077C7" w:rsidRPr="00604159">
        <w:rPr>
          <w:rFonts w:eastAsia="MS Mincho"/>
          <w:color w:val="000000"/>
          <w:kern w:val="24"/>
          <w:sz w:val="28"/>
          <w:szCs w:val="28"/>
        </w:rPr>
        <w:t xml:space="preserve"> </w:t>
      </w:r>
      <w:r w:rsidR="002077C7" w:rsidRPr="00E75F02">
        <w:t xml:space="preserve">Quantitative research is </w:t>
      </w:r>
      <w:r w:rsidR="006125B8" w:rsidRPr="00E75F02">
        <w:t>exploring</w:t>
      </w:r>
      <w:r w:rsidR="002077C7" w:rsidRPr="00E75F02">
        <w:t xml:space="preserve"> a problem and test</w:t>
      </w:r>
      <w:r w:rsidR="004975A5" w:rsidRPr="00E75F02">
        <w:t>ing</w:t>
      </w:r>
      <w:r w:rsidR="002077C7" w:rsidRPr="00E75F02">
        <w:t xml:space="preserve"> theories that are analyzed </w:t>
      </w:r>
      <w:r w:rsidR="00A733D2" w:rsidRPr="00E75F02">
        <w:t xml:space="preserve">using </w:t>
      </w:r>
      <w:r w:rsidR="002077C7" w:rsidRPr="00E75F02">
        <w:t>statistics</w:t>
      </w:r>
      <w:r w:rsidR="00A733D2" w:rsidRPr="00E75F02">
        <w:t xml:space="preserve"> which </w:t>
      </w:r>
      <w:r w:rsidR="00B71CCA" w:rsidRPr="00E75F02">
        <w:t>is not the basis of this proposed research</w:t>
      </w:r>
      <w:r w:rsidR="002077C7" w:rsidRPr="00E75F02">
        <w:t>.</w:t>
      </w:r>
      <w:r w:rsidR="007B5839" w:rsidRPr="00E75F02">
        <w:t xml:space="preserve"> </w:t>
      </w:r>
      <w:r w:rsidR="007215E4" w:rsidRPr="00E75F02">
        <w:t xml:space="preserve">Quantitative research uses a lot of numerical data to </w:t>
      </w:r>
      <w:proofErr w:type="gramStart"/>
      <w:r w:rsidR="007215E4" w:rsidRPr="00E75F02">
        <w:t>make generalizations</w:t>
      </w:r>
      <w:proofErr w:type="gramEnd"/>
      <w:r w:rsidR="007215E4" w:rsidRPr="00E75F02">
        <w:t xml:space="preserve"> which are based on rejecting or accepting the hypothesis (Seeber, 2020). Quantitative research is bas</w:t>
      </w:r>
      <w:r w:rsidR="006D729B" w:rsidRPr="00E75F02">
        <w:t>ed</w:t>
      </w:r>
      <w:r w:rsidR="007215E4" w:rsidRPr="00E75F02">
        <w:t xml:space="preserve"> on numbers to find relationships between variables which </w:t>
      </w:r>
      <w:r w:rsidR="00412096" w:rsidRPr="00E75F02">
        <w:t xml:space="preserve">was </w:t>
      </w:r>
      <w:r w:rsidR="007215E4" w:rsidRPr="00E75F02">
        <w:t>not the ba</w:t>
      </w:r>
      <w:r w:rsidR="00A60242" w:rsidRPr="00E75F02">
        <w:t>si</w:t>
      </w:r>
      <w:r w:rsidR="007215E4" w:rsidRPr="00E75F02">
        <w:t xml:space="preserve">s of this research </w:t>
      </w:r>
      <w:r w:rsidR="00412096" w:rsidRPr="00E75F02">
        <w:t>which</w:t>
      </w:r>
      <w:r w:rsidR="007215E4" w:rsidRPr="00E75F02">
        <w:t xml:space="preserve"> seek</w:t>
      </w:r>
      <w:r w:rsidR="00412096" w:rsidRPr="00E75F02">
        <w:t xml:space="preserve"> </w:t>
      </w:r>
      <w:r w:rsidR="007215E4" w:rsidRPr="00E75F02">
        <w:t xml:space="preserve">the live experiences of </w:t>
      </w:r>
      <w:r w:rsidR="0041434C" w:rsidRPr="00E75F02">
        <w:t xml:space="preserve">African American </w:t>
      </w:r>
      <w:r w:rsidR="00DC7168" w:rsidRPr="00E75F02">
        <w:t>alumni</w:t>
      </w:r>
      <w:r w:rsidR="004F29AC" w:rsidRPr="00E75F02">
        <w:t xml:space="preserve"> from PWIs</w:t>
      </w:r>
      <w:r w:rsidR="007215E4" w:rsidRPr="00E75F02">
        <w:t xml:space="preserve">. </w:t>
      </w:r>
      <w:bookmarkStart w:id="252" w:name="_Toc349720640"/>
      <w:bookmarkStart w:id="253" w:name="_Toc350241684"/>
      <w:bookmarkStart w:id="254" w:name="_Toc481674119"/>
      <w:bookmarkStart w:id="255" w:name="_Toc503990746"/>
    </w:p>
    <w:p w14:paraId="2D11A047" w14:textId="6DC83C08" w:rsidR="008068D1" w:rsidRPr="00E75F02" w:rsidRDefault="00A823B6" w:rsidP="004A6CA3">
      <w:pPr>
        <w:pStyle w:val="Heading2"/>
      </w:pPr>
      <w:bookmarkStart w:id="256" w:name="_Toc171694949"/>
      <w:r w:rsidRPr="00E75F02">
        <w:t xml:space="preserve">Rationale for </w:t>
      </w:r>
      <w:r w:rsidR="008068D1" w:rsidRPr="00E75F02">
        <w:t>Research</w:t>
      </w:r>
      <w:r w:rsidR="00352F41" w:rsidRPr="00E75F02">
        <w:t xml:space="preserve"> </w:t>
      </w:r>
      <w:r w:rsidR="008068D1" w:rsidRPr="00E75F02">
        <w:t>Design</w:t>
      </w:r>
      <w:bookmarkEnd w:id="252"/>
      <w:bookmarkEnd w:id="253"/>
      <w:bookmarkEnd w:id="254"/>
      <w:bookmarkEnd w:id="255"/>
      <w:bookmarkEnd w:id="256"/>
    </w:p>
    <w:p w14:paraId="56110120" w14:textId="47909320" w:rsidR="002C2476" w:rsidRPr="00E75F02" w:rsidRDefault="00F45C37" w:rsidP="004A6CA3">
      <w:pPr>
        <w:spacing w:after="0"/>
      </w:pPr>
      <w:r w:rsidRPr="00E75F02">
        <w:t>The design that w</w:t>
      </w:r>
      <w:r w:rsidR="006F113C" w:rsidRPr="00E75F02">
        <w:t>as</w:t>
      </w:r>
      <w:r w:rsidRPr="00E75F02">
        <w:t xml:space="preserve"> used for th</w:t>
      </w:r>
      <w:r w:rsidR="00307CF4" w:rsidRPr="00E75F02">
        <w:t>is</w:t>
      </w:r>
      <w:r w:rsidRPr="00E75F02">
        <w:t xml:space="preserve"> </w:t>
      </w:r>
      <w:r w:rsidR="00212765" w:rsidRPr="00E75F02">
        <w:t xml:space="preserve">research is a qualitative descriptive design. </w:t>
      </w:r>
      <w:r w:rsidR="00BE003F" w:rsidRPr="00E75F02">
        <w:t xml:space="preserve">A </w:t>
      </w:r>
      <w:r w:rsidR="00BE003F" w:rsidRPr="00E75F02">
        <w:rPr>
          <w:rFonts w:eastAsiaTheme="minorEastAsia"/>
        </w:rPr>
        <w:t>descriptive design gives the characteristics of the phenomenon</w:t>
      </w:r>
      <w:r w:rsidR="001529DB" w:rsidRPr="00E75F02">
        <w:rPr>
          <w:rFonts w:eastAsiaTheme="minorEastAsia"/>
        </w:rPr>
        <w:t xml:space="preserve"> (</w:t>
      </w:r>
      <w:proofErr w:type="spellStart"/>
      <w:r w:rsidR="006141F5" w:rsidRPr="00E75F02">
        <w:rPr>
          <w:rFonts w:eastAsiaTheme="minorEastAsia"/>
        </w:rPr>
        <w:t>Atmowardoyo</w:t>
      </w:r>
      <w:proofErr w:type="spellEnd"/>
      <w:r w:rsidR="006141F5" w:rsidRPr="00E75F02">
        <w:rPr>
          <w:rFonts w:eastAsiaTheme="minorEastAsia"/>
        </w:rPr>
        <w:t xml:space="preserve">, 2018). </w:t>
      </w:r>
      <w:r w:rsidR="00BE003F" w:rsidRPr="00E75F02">
        <w:rPr>
          <w:rFonts w:eastAsiaTheme="minorEastAsia"/>
        </w:rPr>
        <w:lastRenderedPageBreak/>
        <w:t xml:space="preserve">Descriptive design gives the phenomenon in a natural setting </w:t>
      </w:r>
      <w:r w:rsidR="00BE003F" w:rsidRPr="00E75F02">
        <w:t xml:space="preserve">with </w:t>
      </w:r>
      <w:r w:rsidR="00102B1F" w:rsidRPr="00E75F02">
        <w:t xml:space="preserve">an </w:t>
      </w:r>
      <w:r w:rsidR="00BE003F" w:rsidRPr="00E75F02">
        <w:t>emphasis</w:t>
      </w:r>
      <w:r w:rsidR="00BE003F" w:rsidRPr="00E75F02">
        <w:rPr>
          <w:rFonts w:eastAsiaTheme="minorEastAsia"/>
        </w:rPr>
        <w:t xml:space="preserve"> on exploring new meaning</w:t>
      </w:r>
      <w:r w:rsidR="00A5163B" w:rsidRPr="00E75F02">
        <w:rPr>
          <w:rFonts w:eastAsiaTheme="minorEastAsia"/>
        </w:rPr>
        <w:t>s</w:t>
      </w:r>
      <w:r w:rsidR="00BE003F" w:rsidRPr="00E75F02">
        <w:rPr>
          <w:rFonts w:eastAsiaTheme="minorEastAsia"/>
        </w:rPr>
        <w:t xml:space="preserve"> from participants (Doyle et al., 2020).</w:t>
      </w:r>
      <w:r w:rsidR="00BE003F" w:rsidRPr="00E75F02">
        <w:t xml:space="preserve"> </w:t>
      </w:r>
      <w:r w:rsidR="00271F01" w:rsidRPr="00E75F02">
        <w:t xml:space="preserve">A </w:t>
      </w:r>
      <w:r w:rsidR="00036309" w:rsidRPr="00E75F02">
        <w:rPr>
          <w:rFonts w:eastAsiaTheme="minorEastAsia"/>
        </w:rPr>
        <w:t>d</w:t>
      </w:r>
      <w:r w:rsidR="00BE003F" w:rsidRPr="00E75F02">
        <w:rPr>
          <w:rFonts w:eastAsiaTheme="minorEastAsia"/>
        </w:rPr>
        <w:t>escriptive</w:t>
      </w:r>
      <w:r w:rsidR="00271F01" w:rsidRPr="00E75F02">
        <w:rPr>
          <w:rFonts w:eastAsiaTheme="minorEastAsia"/>
        </w:rPr>
        <w:t xml:space="preserve"> design</w:t>
      </w:r>
      <w:r w:rsidR="00BE003F" w:rsidRPr="00E75F02">
        <w:rPr>
          <w:rFonts w:eastAsiaTheme="minorEastAsia"/>
        </w:rPr>
        <w:t xml:space="preserve"> helps to summarize experiences with the phenomenon</w:t>
      </w:r>
      <w:r w:rsidR="006624ED" w:rsidRPr="00E75F02">
        <w:rPr>
          <w:rFonts w:eastAsiaTheme="minorEastAsia"/>
        </w:rPr>
        <w:t xml:space="preserve"> (</w:t>
      </w:r>
      <w:proofErr w:type="spellStart"/>
      <w:r w:rsidR="006624ED" w:rsidRPr="00E75F02">
        <w:rPr>
          <w:rFonts w:eastAsiaTheme="minorEastAsia"/>
        </w:rPr>
        <w:t>Atmowardoyo</w:t>
      </w:r>
      <w:proofErr w:type="spellEnd"/>
      <w:r w:rsidR="006624ED" w:rsidRPr="00E75F02">
        <w:rPr>
          <w:rFonts w:eastAsiaTheme="minorEastAsia"/>
        </w:rPr>
        <w:t>, 2018).</w:t>
      </w:r>
      <w:r w:rsidR="00BE003F" w:rsidRPr="00E75F02">
        <w:rPr>
          <w:rFonts w:eastAsiaTheme="minorEastAsia"/>
        </w:rPr>
        <w:t xml:space="preserve"> It tells more of what happened than why. Data </w:t>
      </w:r>
      <w:r w:rsidR="00A83BC7" w:rsidRPr="00E75F02">
        <w:rPr>
          <w:rFonts w:eastAsiaTheme="minorEastAsia"/>
        </w:rPr>
        <w:t>can</w:t>
      </w:r>
      <w:r w:rsidR="00BE003F" w:rsidRPr="00E75F02">
        <w:rPr>
          <w:rFonts w:eastAsiaTheme="minorEastAsia"/>
        </w:rPr>
        <w:t xml:space="preserve"> be gathered using observation, interviews, and surveys (Archibald et al</w:t>
      </w:r>
      <w:r w:rsidR="005B6C68" w:rsidRPr="00E75F02">
        <w:rPr>
          <w:rFonts w:eastAsiaTheme="minorEastAsia"/>
        </w:rPr>
        <w:t>.</w:t>
      </w:r>
      <w:r w:rsidR="00BE003F" w:rsidRPr="00E75F02">
        <w:rPr>
          <w:rFonts w:eastAsiaTheme="minorEastAsia"/>
        </w:rPr>
        <w:t>, 2019)</w:t>
      </w:r>
      <w:r w:rsidR="00BE003F" w:rsidRPr="00E75F02">
        <w:t>.</w:t>
      </w:r>
      <w:r w:rsidR="006058F8" w:rsidRPr="00E75F02">
        <w:t xml:space="preserve"> </w:t>
      </w:r>
      <w:r w:rsidR="000A1802" w:rsidRPr="00E75F02">
        <w:t>While r</w:t>
      </w:r>
      <w:r w:rsidR="007F15F6" w:rsidRPr="00E75F02">
        <w:t xml:space="preserve">eviewing the literature, it was determined that a descriptive design </w:t>
      </w:r>
      <w:r w:rsidR="006F113C" w:rsidRPr="00E75F02">
        <w:t>was</w:t>
      </w:r>
      <w:r w:rsidR="007F15F6" w:rsidRPr="00E75F02">
        <w:t xml:space="preserve"> appropriate </w:t>
      </w:r>
      <w:r w:rsidR="00FC204F" w:rsidRPr="00E75F02">
        <w:t>to address the research questions.</w:t>
      </w:r>
      <w:r w:rsidR="00D33F66" w:rsidRPr="00E75F02">
        <w:t xml:space="preserve"> A</w:t>
      </w:r>
      <w:r w:rsidR="00D96459" w:rsidRPr="00E75F02">
        <w:t xml:space="preserve"> descriptive</w:t>
      </w:r>
      <w:r w:rsidR="00D33F66" w:rsidRPr="00E75F02">
        <w:t xml:space="preserve"> design </w:t>
      </w:r>
      <w:r w:rsidR="00A80009" w:rsidRPr="00E75F02">
        <w:t>i</w:t>
      </w:r>
      <w:r w:rsidR="007945EF" w:rsidRPr="00E75F02">
        <w:t>s</w:t>
      </w:r>
      <w:r w:rsidR="00D33F66" w:rsidRPr="00E75F02">
        <w:t xml:space="preserve"> used in </w:t>
      </w:r>
      <w:r w:rsidR="00D96459" w:rsidRPr="00E75F02">
        <w:t>studying</w:t>
      </w:r>
      <w:r w:rsidR="00D33F66" w:rsidRPr="00E75F02">
        <w:t xml:space="preserve"> </w:t>
      </w:r>
      <w:r w:rsidR="006D329E" w:rsidRPr="00E75F02">
        <w:t xml:space="preserve">a phenomenon in its natural context (Stake, 1995). </w:t>
      </w:r>
      <w:r w:rsidR="00DC3A1C" w:rsidRPr="00E75F02">
        <w:t>Descriptive designs allow researchers to</w:t>
      </w:r>
      <w:r w:rsidR="00ED1A4D" w:rsidRPr="00E75F02">
        <w:t xml:space="preserve"> analy</w:t>
      </w:r>
      <w:r w:rsidR="006125B8" w:rsidRPr="00E75F02">
        <w:t>ze</w:t>
      </w:r>
      <w:r w:rsidR="00ED1A4D" w:rsidRPr="00E75F02">
        <w:t xml:space="preserve"> interventions, relationships,</w:t>
      </w:r>
      <w:r w:rsidR="00D46B85" w:rsidRPr="00E75F02">
        <w:t xml:space="preserve"> communities, or programs (Yin, 2009). </w:t>
      </w:r>
      <w:r w:rsidR="00F12CDD" w:rsidRPr="00E75F02">
        <w:t xml:space="preserve">The methodology for this research is a qualitative descriptive research design that describes a phenomenon as a lived experience (Groenewald, 2004). </w:t>
      </w:r>
      <w:r w:rsidR="00602DD1" w:rsidRPr="00E75F02">
        <w:t>All the definitions used</w:t>
      </w:r>
      <w:r w:rsidR="008B704C" w:rsidRPr="00E75F02">
        <w:t xml:space="preserve"> show that a qualitative descriptive </w:t>
      </w:r>
      <w:r w:rsidR="00602EFD" w:rsidRPr="00E75F02">
        <w:t>describes</w:t>
      </w:r>
      <w:r w:rsidR="00EC3B86" w:rsidRPr="00E75F02">
        <w:t xml:space="preserve"> the perceptions </w:t>
      </w:r>
      <w:r w:rsidR="00FD17A9" w:rsidRPr="00E75F02">
        <w:t>a</w:t>
      </w:r>
      <w:r w:rsidR="00EC3B86" w:rsidRPr="00E75F02">
        <w:t xml:space="preserve">nd experiences of </w:t>
      </w:r>
      <w:r w:rsidR="00E634CE" w:rsidRPr="00E75F02">
        <w:t xml:space="preserve">African American </w:t>
      </w:r>
      <w:r w:rsidR="007D579B" w:rsidRPr="00E75F02">
        <w:t>alumni</w:t>
      </w:r>
      <w:r w:rsidR="00EC3B86" w:rsidRPr="00E75F02">
        <w:t xml:space="preserve"> participant</w:t>
      </w:r>
      <w:r w:rsidR="00E634CE" w:rsidRPr="00E75F02">
        <w:t xml:space="preserve">s </w:t>
      </w:r>
      <w:r w:rsidR="00DF2F01" w:rsidRPr="00E75F02">
        <w:t xml:space="preserve">from PWI which </w:t>
      </w:r>
      <w:r w:rsidR="001B793D" w:rsidRPr="00E75F02">
        <w:t>was</w:t>
      </w:r>
      <w:r w:rsidR="00DF2F01" w:rsidRPr="00E75F02">
        <w:t xml:space="preserve"> the bas</w:t>
      </w:r>
      <w:r w:rsidR="00EE77F8" w:rsidRPr="00E75F02">
        <w:t>is</w:t>
      </w:r>
      <w:r w:rsidR="00DF2F01" w:rsidRPr="00E75F02">
        <w:t xml:space="preserve"> of this study. </w:t>
      </w:r>
    </w:p>
    <w:p w14:paraId="30D0BC5A" w14:textId="2D553A01" w:rsidR="001B45EC" w:rsidRPr="00E75F02" w:rsidRDefault="00B50A70" w:rsidP="004A6CA3">
      <w:pPr>
        <w:spacing w:after="0"/>
      </w:pPr>
      <w:r w:rsidRPr="00E75F02">
        <w:t>A d</w:t>
      </w:r>
      <w:r w:rsidR="00EF3F2E" w:rsidRPr="00E75F02">
        <w:t xml:space="preserve">escriptive design was selected </w:t>
      </w:r>
      <w:r w:rsidR="00582E9F" w:rsidRPr="00E75F02">
        <w:t xml:space="preserve">for the data collection </w:t>
      </w:r>
      <w:r w:rsidR="00E01C75" w:rsidRPr="00E75F02">
        <w:t>of</w:t>
      </w:r>
      <w:r w:rsidR="00582E9F" w:rsidRPr="00E75F02">
        <w:t xml:space="preserve"> the </w:t>
      </w:r>
      <w:r w:rsidR="00E01C75" w:rsidRPr="00E75F02">
        <w:t>contributions</w:t>
      </w:r>
      <w:r w:rsidR="00582E9F" w:rsidRPr="00E75F02">
        <w:t xml:space="preserve"> of African American </w:t>
      </w:r>
      <w:r w:rsidR="00E01C75" w:rsidRPr="00E75F02">
        <w:t xml:space="preserve">faculty and peers </w:t>
      </w:r>
      <w:r w:rsidR="000A7171" w:rsidRPr="00E75F02">
        <w:t>to African American students at PWIs.</w:t>
      </w:r>
      <w:r w:rsidR="00423613" w:rsidRPr="00E75F02">
        <w:t xml:space="preserve"> </w:t>
      </w:r>
      <w:r w:rsidR="00383007" w:rsidRPr="00E75F02">
        <w:t>A design specifies the units of analysis to be studied (Patton</w:t>
      </w:r>
      <w:r w:rsidR="00173D17" w:rsidRPr="00E75F02">
        <w:t>, 2002</w:t>
      </w:r>
      <w:r w:rsidR="008C3CA1" w:rsidRPr="00E75F02">
        <w:t xml:space="preserve">, </w:t>
      </w:r>
      <w:r w:rsidR="00173D17" w:rsidRPr="00E75F02">
        <w:t>p.</w:t>
      </w:r>
      <w:r w:rsidR="00AB2A01" w:rsidRPr="00E75F02">
        <w:t xml:space="preserve"> </w:t>
      </w:r>
      <w:r w:rsidR="00173D17" w:rsidRPr="00E75F02">
        <w:t xml:space="preserve">228). </w:t>
      </w:r>
      <w:r w:rsidR="00364D24" w:rsidRPr="00E75F02">
        <w:t xml:space="preserve">This research </w:t>
      </w:r>
      <w:r w:rsidR="00B16510" w:rsidRPr="00E75F02">
        <w:t xml:space="preserve">unit of analysis </w:t>
      </w:r>
      <w:r w:rsidR="003A5D8E" w:rsidRPr="00E75F02">
        <w:t>was</w:t>
      </w:r>
      <w:r w:rsidR="00B16510" w:rsidRPr="00E75F02">
        <w:t xml:space="preserve"> defined as </w:t>
      </w:r>
      <w:r w:rsidR="002210BE" w:rsidRPr="00E75F02">
        <w:t xml:space="preserve">African American faculty and </w:t>
      </w:r>
      <w:r w:rsidR="008C3CA1" w:rsidRPr="00E75F02">
        <w:t>peers’</w:t>
      </w:r>
      <w:r w:rsidR="002210BE" w:rsidRPr="00E75F02">
        <w:t xml:space="preserve"> contributions </w:t>
      </w:r>
      <w:r w:rsidR="00AA04CE" w:rsidRPr="00E75F02">
        <w:t xml:space="preserve">as described by African American alumni. </w:t>
      </w:r>
      <w:r w:rsidR="002B66DD" w:rsidRPr="00E75F02">
        <w:t xml:space="preserve">The unit of </w:t>
      </w:r>
      <w:r w:rsidR="00310D3A" w:rsidRPr="00E75F02">
        <w:t>observation w</w:t>
      </w:r>
      <w:r w:rsidR="00C81335" w:rsidRPr="00E75F02">
        <w:t>as</w:t>
      </w:r>
      <w:r w:rsidR="00310D3A" w:rsidRPr="00E75F02">
        <w:t xml:space="preserve"> the alumni descriptions o</w:t>
      </w:r>
      <w:r w:rsidR="004E48A9" w:rsidRPr="00E75F02">
        <w:t>f</w:t>
      </w:r>
      <w:r w:rsidR="00310D3A" w:rsidRPr="00E75F02">
        <w:t xml:space="preserve"> the contributions of </w:t>
      </w:r>
      <w:r w:rsidR="00AA6E0B" w:rsidRPr="00E75F02">
        <w:t xml:space="preserve">African American faculty and peers on their </w:t>
      </w:r>
      <w:r w:rsidR="006706E1" w:rsidRPr="00E75F02">
        <w:t>goal setting</w:t>
      </w:r>
      <w:r w:rsidR="00AA6E0B" w:rsidRPr="00E75F02">
        <w:t xml:space="preserve">, </w:t>
      </w:r>
      <w:r w:rsidR="00F13065" w:rsidRPr="00E75F02">
        <w:t xml:space="preserve">self-motivation, and ongoing persistence at PWIs. </w:t>
      </w:r>
    </w:p>
    <w:p w14:paraId="7409DE47" w14:textId="4DC7B099" w:rsidR="00C0266F" w:rsidRPr="00E75F02" w:rsidRDefault="00EA7B78" w:rsidP="004A6CA3">
      <w:pPr>
        <w:spacing w:after="0"/>
        <w:rPr>
          <w:rFonts w:eastAsiaTheme="minorEastAsia"/>
        </w:rPr>
      </w:pPr>
      <w:r w:rsidRPr="00E75F02">
        <w:t>Other research designs</w:t>
      </w:r>
      <w:r w:rsidR="00842E23" w:rsidRPr="00E75F02">
        <w:t xml:space="preserve"> were considered but did not seem to be the appropriate choice for this research.</w:t>
      </w:r>
      <w:r w:rsidR="001B45EC" w:rsidRPr="00E75F02">
        <w:t xml:space="preserve"> </w:t>
      </w:r>
      <w:r w:rsidR="005B6BB4" w:rsidRPr="00E75F02">
        <w:t xml:space="preserve">Phenomenological design was </w:t>
      </w:r>
      <w:r w:rsidR="00F519C8" w:rsidRPr="00E75F02">
        <w:t xml:space="preserve">highly </w:t>
      </w:r>
      <w:r w:rsidR="005B6BB4" w:rsidRPr="00E75F02">
        <w:t>considered and evaluated</w:t>
      </w:r>
      <w:r w:rsidR="003F6226" w:rsidRPr="00E75F02">
        <w:t>.</w:t>
      </w:r>
      <w:r w:rsidR="00483A7C" w:rsidRPr="00E75F02">
        <w:t xml:space="preserve"> </w:t>
      </w:r>
      <w:r w:rsidR="005B6BB4" w:rsidRPr="00E75F02">
        <w:rPr>
          <w:rFonts w:eastAsiaTheme="minorEastAsia"/>
        </w:rPr>
        <w:t xml:space="preserve">Phenomenology is the study of development in human consciousness and self-awareness </w:t>
      </w:r>
      <w:r w:rsidR="005B6BB4" w:rsidRPr="00E75F02">
        <w:rPr>
          <w:rFonts w:eastAsiaTheme="minorEastAsia"/>
        </w:rPr>
        <w:lastRenderedPageBreak/>
        <w:t xml:space="preserve">to gain </w:t>
      </w:r>
      <w:r w:rsidR="008247AB" w:rsidRPr="00E75F02">
        <w:rPr>
          <w:rFonts w:eastAsiaTheme="minorEastAsia"/>
        </w:rPr>
        <w:t xml:space="preserve">an </w:t>
      </w:r>
      <w:r w:rsidR="005B6BB4" w:rsidRPr="00E75F02">
        <w:rPr>
          <w:rFonts w:eastAsiaTheme="minorEastAsia"/>
        </w:rPr>
        <w:t>understanding of a phenomenon of interest or lived experience (</w:t>
      </w:r>
      <w:proofErr w:type="spellStart"/>
      <w:r w:rsidR="005B6BB4" w:rsidRPr="00E75F02">
        <w:rPr>
          <w:rFonts w:eastAsiaTheme="minorEastAsia"/>
        </w:rPr>
        <w:t>McNarry</w:t>
      </w:r>
      <w:proofErr w:type="spellEnd"/>
      <w:r w:rsidR="005B6BB4" w:rsidRPr="00E75F02">
        <w:rPr>
          <w:rFonts w:eastAsiaTheme="minorEastAsia"/>
        </w:rPr>
        <w:t xml:space="preserve"> et al., 2019).</w:t>
      </w:r>
      <w:r w:rsidR="00483A7C" w:rsidRPr="00E75F02">
        <w:t xml:space="preserve"> </w:t>
      </w:r>
      <w:r w:rsidR="005B6BB4" w:rsidRPr="00E75F02">
        <w:rPr>
          <w:rFonts w:eastAsiaTheme="minorEastAsia"/>
        </w:rPr>
        <w:t>Phenomenology emphasi</w:t>
      </w:r>
      <w:r w:rsidR="006D5FA6" w:rsidRPr="00E75F02">
        <w:rPr>
          <w:rFonts w:eastAsiaTheme="minorEastAsia"/>
        </w:rPr>
        <w:t>zes</w:t>
      </w:r>
      <w:r w:rsidR="005B6BB4" w:rsidRPr="00E75F02">
        <w:rPr>
          <w:rFonts w:eastAsiaTheme="minorEastAsia"/>
        </w:rPr>
        <w:t xml:space="preserve"> the experiences and perceptions of individuals from their perspectives. Phenomenology allows for intense exploration o</w:t>
      </w:r>
      <w:r w:rsidR="00B2697C" w:rsidRPr="00E75F02">
        <w:rPr>
          <w:rFonts w:eastAsiaTheme="minorEastAsia"/>
        </w:rPr>
        <w:t xml:space="preserve">f </w:t>
      </w:r>
      <w:r w:rsidR="005B6BB4" w:rsidRPr="00E75F02">
        <w:rPr>
          <w:rFonts w:eastAsiaTheme="minorEastAsia"/>
        </w:rPr>
        <w:t xml:space="preserve">sensory perceptions, </w:t>
      </w:r>
      <w:r w:rsidR="00823209" w:rsidRPr="00E75F02">
        <w:rPr>
          <w:rFonts w:eastAsiaTheme="minorEastAsia"/>
        </w:rPr>
        <w:t>view</w:t>
      </w:r>
      <w:r w:rsidR="004328AC" w:rsidRPr="00E75F02">
        <w:rPr>
          <w:rFonts w:eastAsiaTheme="minorEastAsia"/>
        </w:rPr>
        <w:t>ing</w:t>
      </w:r>
      <w:r w:rsidR="00823209" w:rsidRPr="00E75F02">
        <w:rPr>
          <w:rFonts w:eastAsiaTheme="minorEastAsia"/>
        </w:rPr>
        <w:t xml:space="preserve"> the </w:t>
      </w:r>
      <w:r w:rsidR="005B6BB4" w:rsidRPr="00E75F02">
        <w:rPr>
          <w:rFonts w:eastAsiaTheme="minorEastAsia"/>
        </w:rPr>
        <w:t>differen</w:t>
      </w:r>
      <w:r w:rsidR="001C2E57" w:rsidRPr="00E75F02">
        <w:rPr>
          <w:rFonts w:eastAsiaTheme="minorEastAsia"/>
        </w:rPr>
        <w:t>ce</w:t>
      </w:r>
      <w:r w:rsidR="005B6BB4" w:rsidRPr="00E75F02">
        <w:rPr>
          <w:rFonts w:eastAsiaTheme="minorEastAsia"/>
        </w:rPr>
        <w:t xml:space="preserve"> from abstract perceptions, </w:t>
      </w:r>
      <w:r w:rsidR="00823209" w:rsidRPr="00E75F02">
        <w:rPr>
          <w:rFonts w:eastAsiaTheme="minorEastAsia"/>
        </w:rPr>
        <w:t xml:space="preserve">and </w:t>
      </w:r>
      <w:r w:rsidR="005B6BB4" w:rsidRPr="00E75F02">
        <w:rPr>
          <w:rFonts w:eastAsiaTheme="minorEastAsia"/>
        </w:rPr>
        <w:t>gain</w:t>
      </w:r>
      <w:r w:rsidR="00B474EE" w:rsidRPr="00E75F02">
        <w:rPr>
          <w:rFonts w:eastAsiaTheme="minorEastAsia"/>
        </w:rPr>
        <w:t>ing</w:t>
      </w:r>
      <w:r w:rsidR="005B6BB4" w:rsidRPr="00E75F02">
        <w:rPr>
          <w:rFonts w:eastAsiaTheme="minorEastAsia"/>
        </w:rPr>
        <w:t xml:space="preserve"> understanding (van Manen, 2021)</w:t>
      </w:r>
      <w:r w:rsidR="00483A7C" w:rsidRPr="00E75F02">
        <w:t xml:space="preserve">. </w:t>
      </w:r>
      <w:r w:rsidR="00483A7C" w:rsidRPr="00E75F02">
        <w:rPr>
          <w:rFonts w:eastAsiaTheme="minorEastAsia"/>
        </w:rPr>
        <w:t>All participants experienced the phenomenon in this study but with different experiences. Phenomenology allows for intense exploration o</w:t>
      </w:r>
      <w:r w:rsidR="006918D9" w:rsidRPr="00E75F02">
        <w:rPr>
          <w:rFonts w:eastAsiaTheme="minorEastAsia"/>
        </w:rPr>
        <w:t>f</w:t>
      </w:r>
      <w:r w:rsidR="00483A7C" w:rsidRPr="00E75F02">
        <w:rPr>
          <w:rFonts w:eastAsiaTheme="minorEastAsia"/>
        </w:rPr>
        <w:t xml:space="preserve"> sensory perceptions. For this reason, phenomenology </w:t>
      </w:r>
      <w:r w:rsidR="000B3896" w:rsidRPr="00E75F02">
        <w:rPr>
          <w:rFonts w:eastAsiaTheme="minorEastAsia"/>
        </w:rPr>
        <w:t>was</w:t>
      </w:r>
      <w:r w:rsidR="00483A7C" w:rsidRPr="00E75F02">
        <w:rPr>
          <w:rFonts w:eastAsiaTheme="minorEastAsia"/>
        </w:rPr>
        <w:t xml:space="preserve"> not appropriate for this study.</w:t>
      </w:r>
      <w:r w:rsidR="00C0266F" w:rsidRPr="00E75F02">
        <w:t xml:space="preserve"> </w:t>
      </w:r>
      <w:r w:rsidR="009F7ED2" w:rsidRPr="00E75F02">
        <w:rPr>
          <w:rFonts w:eastAsiaTheme="minorEastAsia"/>
        </w:rPr>
        <w:t>Narr</w:t>
      </w:r>
      <w:r w:rsidR="00933A93" w:rsidRPr="00E75F02">
        <w:rPr>
          <w:rFonts w:eastAsiaTheme="minorEastAsia"/>
        </w:rPr>
        <w:t xml:space="preserve">ative design was also considered for this research. </w:t>
      </w:r>
      <w:r w:rsidR="00607CA1" w:rsidRPr="00E75F02">
        <w:rPr>
          <w:rFonts w:eastAsiaTheme="minorEastAsia"/>
        </w:rPr>
        <w:t xml:space="preserve">A narrative design is when a </w:t>
      </w:r>
      <w:r w:rsidR="006316B2" w:rsidRPr="00E75F02">
        <w:rPr>
          <w:rFonts w:eastAsiaTheme="minorEastAsia"/>
        </w:rPr>
        <w:t>participant</w:t>
      </w:r>
      <w:r w:rsidR="003E0A71" w:rsidRPr="00E75F02">
        <w:rPr>
          <w:rFonts w:eastAsiaTheme="minorEastAsia"/>
        </w:rPr>
        <w:t xml:space="preserve"> g</w:t>
      </w:r>
      <w:r w:rsidR="00292E2B" w:rsidRPr="00E75F02">
        <w:rPr>
          <w:rFonts w:eastAsiaTheme="minorEastAsia"/>
        </w:rPr>
        <w:t>ives insight into the phen</w:t>
      </w:r>
      <w:r w:rsidR="006D4B10" w:rsidRPr="00E75F02">
        <w:rPr>
          <w:rFonts w:eastAsiaTheme="minorEastAsia"/>
        </w:rPr>
        <w:t>omenon</w:t>
      </w:r>
      <w:r w:rsidR="00292E2B" w:rsidRPr="00E75F02">
        <w:rPr>
          <w:rFonts w:eastAsiaTheme="minorEastAsia"/>
        </w:rPr>
        <w:t xml:space="preserve"> and</w:t>
      </w:r>
      <w:r w:rsidR="00607CA1" w:rsidRPr="00E75F02">
        <w:rPr>
          <w:rFonts w:eastAsiaTheme="minorEastAsia"/>
        </w:rPr>
        <w:t xml:space="preserve"> uses a narrative to </w:t>
      </w:r>
      <w:r w:rsidR="001E5148" w:rsidRPr="00E75F02">
        <w:rPr>
          <w:rFonts w:eastAsiaTheme="minorEastAsia"/>
        </w:rPr>
        <w:t xml:space="preserve">explain their experience within their lives (Bruce </w:t>
      </w:r>
      <w:r w:rsidR="003A232D" w:rsidRPr="00E75F02">
        <w:rPr>
          <w:rFonts w:eastAsiaTheme="minorEastAsia"/>
        </w:rPr>
        <w:t>et al. (</w:t>
      </w:r>
      <w:r w:rsidR="001E5148" w:rsidRPr="00E75F02">
        <w:rPr>
          <w:rFonts w:eastAsiaTheme="minorEastAsia"/>
        </w:rPr>
        <w:t xml:space="preserve">2016). </w:t>
      </w:r>
      <w:r w:rsidR="00071A40" w:rsidRPr="00E75F02">
        <w:rPr>
          <w:rFonts w:eastAsiaTheme="minorEastAsia"/>
        </w:rPr>
        <w:t>The n</w:t>
      </w:r>
      <w:r w:rsidR="00891013" w:rsidRPr="00E75F02">
        <w:rPr>
          <w:rFonts w:eastAsiaTheme="minorEastAsia"/>
        </w:rPr>
        <w:t>arrative design prov</w:t>
      </w:r>
      <w:r w:rsidR="00F221F4" w:rsidRPr="00E75F02">
        <w:rPr>
          <w:rFonts w:eastAsiaTheme="minorEastAsia"/>
        </w:rPr>
        <w:t>ides</w:t>
      </w:r>
      <w:r w:rsidR="00891013" w:rsidRPr="00E75F02">
        <w:rPr>
          <w:rFonts w:eastAsiaTheme="minorEastAsia"/>
        </w:rPr>
        <w:t xml:space="preserve"> insight </w:t>
      </w:r>
      <w:r w:rsidR="00B140F9" w:rsidRPr="00E75F02">
        <w:rPr>
          <w:rFonts w:eastAsiaTheme="minorEastAsia"/>
        </w:rPr>
        <w:t>however</w:t>
      </w:r>
      <w:r w:rsidR="00891013" w:rsidRPr="00E75F02">
        <w:rPr>
          <w:rFonts w:eastAsiaTheme="minorEastAsia"/>
        </w:rPr>
        <w:t xml:space="preserve"> </w:t>
      </w:r>
      <w:r w:rsidR="000C659C" w:rsidRPr="00E75F02">
        <w:rPr>
          <w:rFonts w:eastAsiaTheme="minorEastAsia"/>
        </w:rPr>
        <w:t xml:space="preserve">the structure </w:t>
      </w:r>
      <w:r w:rsidR="00901508" w:rsidRPr="00E75F02">
        <w:rPr>
          <w:rFonts w:eastAsiaTheme="minorEastAsia"/>
        </w:rPr>
        <w:t xml:space="preserve">was </w:t>
      </w:r>
      <w:r w:rsidR="000C659C" w:rsidRPr="00E75F02">
        <w:rPr>
          <w:rFonts w:eastAsiaTheme="minorEastAsia"/>
        </w:rPr>
        <w:t>not the best fi</w:t>
      </w:r>
      <w:r w:rsidR="00F221F4" w:rsidRPr="00E75F02">
        <w:rPr>
          <w:rFonts w:eastAsiaTheme="minorEastAsia"/>
        </w:rPr>
        <w:t>t</w:t>
      </w:r>
      <w:r w:rsidR="000C659C" w:rsidRPr="00E75F02">
        <w:rPr>
          <w:rFonts w:eastAsiaTheme="minorEastAsia"/>
        </w:rPr>
        <w:t xml:space="preserve"> for t</w:t>
      </w:r>
      <w:r w:rsidR="00B140F9" w:rsidRPr="00E75F02">
        <w:rPr>
          <w:rFonts w:eastAsiaTheme="minorEastAsia"/>
        </w:rPr>
        <w:t>he study.</w:t>
      </w:r>
    </w:p>
    <w:p w14:paraId="4C2280A5" w14:textId="00CEADE9" w:rsidR="002F3394" w:rsidRPr="00E75F02" w:rsidRDefault="00CD0E16" w:rsidP="004A6CA3">
      <w:pPr>
        <w:spacing w:after="0"/>
      </w:pPr>
      <w:r w:rsidRPr="00E75F02">
        <w:rPr>
          <w:rFonts w:eastAsiaTheme="minorEastAsia"/>
        </w:rPr>
        <w:t xml:space="preserve">African American </w:t>
      </w:r>
      <w:r w:rsidR="008C3CA1" w:rsidRPr="00E75F02">
        <w:rPr>
          <w:rFonts w:eastAsiaTheme="minorEastAsia"/>
        </w:rPr>
        <w:t>a</w:t>
      </w:r>
      <w:r w:rsidRPr="00E75F02">
        <w:rPr>
          <w:rFonts w:eastAsiaTheme="minorEastAsia"/>
        </w:rPr>
        <w:t xml:space="preserve">lumni </w:t>
      </w:r>
      <w:r w:rsidR="00C30AA6" w:rsidRPr="00E75F02">
        <w:rPr>
          <w:rFonts w:eastAsiaTheme="minorEastAsia"/>
        </w:rPr>
        <w:t xml:space="preserve">experiences </w:t>
      </w:r>
      <w:r w:rsidR="004D3AE7" w:rsidRPr="00E75F02">
        <w:rPr>
          <w:rFonts w:eastAsiaTheme="minorEastAsia"/>
        </w:rPr>
        <w:t>w</w:t>
      </w:r>
      <w:r w:rsidR="00146883" w:rsidRPr="00E75F02">
        <w:rPr>
          <w:rFonts w:eastAsiaTheme="minorEastAsia"/>
        </w:rPr>
        <w:t xml:space="preserve">as </w:t>
      </w:r>
      <w:r w:rsidR="004D3AE7" w:rsidRPr="00E75F02">
        <w:rPr>
          <w:rFonts w:eastAsiaTheme="minorEastAsia"/>
        </w:rPr>
        <w:t xml:space="preserve">based </w:t>
      </w:r>
      <w:r w:rsidR="00460D6B" w:rsidRPr="00E75F02">
        <w:rPr>
          <w:rFonts w:eastAsiaTheme="minorEastAsia"/>
        </w:rPr>
        <w:t xml:space="preserve">on their own words using semi-structured interviews. The answers to the </w:t>
      </w:r>
      <w:r w:rsidR="00DB4759" w:rsidRPr="00E75F02">
        <w:rPr>
          <w:rFonts w:eastAsiaTheme="minorEastAsia"/>
        </w:rPr>
        <w:t>questionnaire</w:t>
      </w:r>
      <w:r w:rsidR="00460D6B" w:rsidRPr="00E75F02">
        <w:rPr>
          <w:rFonts w:eastAsiaTheme="minorEastAsia"/>
        </w:rPr>
        <w:t xml:space="preserve"> provide</w:t>
      </w:r>
      <w:r w:rsidR="0025084B" w:rsidRPr="00E75F02">
        <w:rPr>
          <w:rFonts w:eastAsiaTheme="minorEastAsia"/>
        </w:rPr>
        <w:t>d</w:t>
      </w:r>
      <w:r w:rsidR="00460D6B" w:rsidRPr="00E75F02">
        <w:rPr>
          <w:rFonts w:eastAsiaTheme="minorEastAsia"/>
        </w:rPr>
        <w:t xml:space="preserve"> </w:t>
      </w:r>
      <w:r w:rsidR="00DB4759" w:rsidRPr="00E75F02">
        <w:rPr>
          <w:rFonts w:eastAsiaTheme="minorEastAsia"/>
        </w:rPr>
        <w:t xml:space="preserve">descriptive data </w:t>
      </w:r>
      <w:r w:rsidR="004B6EA5" w:rsidRPr="00E75F02">
        <w:rPr>
          <w:rFonts w:eastAsiaTheme="minorEastAsia"/>
        </w:rPr>
        <w:t>that assist</w:t>
      </w:r>
      <w:r w:rsidR="00BD6971" w:rsidRPr="00E75F02">
        <w:rPr>
          <w:rFonts w:eastAsiaTheme="minorEastAsia"/>
        </w:rPr>
        <w:t>ed</w:t>
      </w:r>
      <w:r w:rsidR="004B6EA5" w:rsidRPr="00E75F02">
        <w:rPr>
          <w:rFonts w:eastAsiaTheme="minorEastAsia"/>
        </w:rPr>
        <w:t xml:space="preserve"> the </w:t>
      </w:r>
      <w:r w:rsidR="00E60F73" w:rsidRPr="00E75F02">
        <w:rPr>
          <w:rFonts w:eastAsiaTheme="minorEastAsia"/>
        </w:rPr>
        <w:t>researcher in</w:t>
      </w:r>
      <w:r w:rsidR="004B6EA5" w:rsidRPr="00E75F02">
        <w:rPr>
          <w:rFonts w:eastAsiaTheme="minorEastAsia"/>
        </w:rPr>
        <w:t xml:space="preserve"> </w:t>
      </w:r>
      <w:r w:rsidR="006E77B3" w:rsidRPr="00E75F02">
        <w:rPr>
          <w:rFonts w:eastAsiaTheme="minorEastAsia"/>
        </w:rPr>
        <w:t>understanding</w:t>
      </w:r>
      <w:r w:rsidR="004B6EA5" w:rsidRPr="00E75F02">
        <w:rPr>
          <w:rFonts w:eastAsiaTheme="minorEastAsia"/>
        </w:rPr>
        <w:t xml:space="preserve"> the</w:t>
      </w:r>
      <w:r w:rsidR="005D7118" w:rsidRPr="00E75F02">
        <w:rPr>
          <w:rFonts w:eastAsiaTheme="minorEastAsia"/>
        </w:rPr>
        <w:t xml:space="preserve">ir </w:t>
      </w:r>
      <w:r w:rsidR="004B6EA5" w:rsidRPr="00E75F02">
        <w:rPr>
          <w:rFonts w:eastAsiaTheme="minorEastAsia"/>
        </w:rPr>
        <w:t xml:space="preserve">experiences. </w:t>
      </w:r>
      <w:r w:rsidR="00C40B1E" w:rsidRPr="00E75F02">
        <w:rPr>
          <w:rFonts w:eastAsiaTheme="minorEastAsia"/>
        </w:rPr>
        <w:t>The data collection process w</w:t>
      </w:r>
      <w:r w:rsidR="0052221A" w:rsidRPr="00E75F02">
        <w:rPr>
          <w:rFonts w:eastAsiaTheme="minorEastAsia"/>
        </w:rPr>
        <w:t xml:space="preserve">as </w:t>
      </w:r>
      <w:r w:rsidR="007314F8" w:rsidRPr="00E75F02">
        <w:rPr>
          <w:rFonts w:eastAsiaTheme="minorEastAsia"/>
        </w:rPr>
        <w:t>from digitally recorded</w:t>
      </w:r>
      <w:r w:rsidR="00D40683" w:rsidRPr="00E75F02">
        <w:rPr>
          <w:rFonts w:eastAsiaTheme="minorEastAsia"/>
        </w:rPr>
        <w:t xml:space="preserve"> face-to-face interviews </w:t>
      </w:r>
      <w:r w:rsidR="0034620A" w:rsidRPr="00E75F02">
        <w:rPr>
          <w:rFonts w:eastAsiaTheme="minorEastAsia"/>
        </w:rPr>
        <w:t xml:space="preserve">on Zoom using </w:t>
      </w:r>
      <w:r w:rsidR="00DE4C52" w:rsidRPr="00E75F02">
        <w:rPr>
          <w:rFonts w:eastAsiaTheme="minorEastAsia"/>
        </w:rPr>
        <w:t>open-ended questions. The interviews last</w:t>
      </w:r>
      <w:r w:rsidR="00FD4609" w:rsidRPr="00E75F02">
        <w:rPr>
          <w:rFonts w:eastAsiaTheme="minorEastAsia"/>
        </w:rPr>
        <w:t>ed</w:t>
      </w:r>
      <w:r w:rsidR="00DE4C52" w:rsidRPr="00E75F02">
        <w:rPr>
          <w:rFonts w:eastAsiaTheme="minorEastAsia"/>
        </w:rPr>
        <w:t xml:space="preserve"> </w:t>
      </w:r>
      <w:r w:rsidR="00A80688" w:rsidRPr="00E75F02">
        <w:rPr>
          <w:rFonts w:eastAsiaTheme="minorEastAsia"/>
        </w:rPr>
        <w:t xml:space="preserve">45 </w:t>
      </w:r>
      <w:r w:rsidR="00F4077C" w:rsidRPr="00E75F02">
        <w:rPr>
          <w:rFonts w:eastAsiaTheme="minorEastAsia"/>
        </w:rPr>
        <w:t xml:space="preserve">to 60 minutes. This descriptive design </w:t>
      </w:r>
      <w:r w:rsidR="00BF7F20" w:rsidRPr="00E75F02">
        <w:rPr>
          <w:rFonts w:eastAsiaTheme="minorEastAsia"/>
        </w:rPr>
        <w:t>w</w:t>
      </w:r>
      <w:r w:rsidR="00F420B9" w:rsidRPr="00E75F02">
        <w:rPr>
          <w:rFonts w:eastAsiaTheme="minorEastAsia"/>
        </w:rPr>
        <w:t>as</w:t>
      </w:r>
      <w:r w:rsidR="00BF7F20" w:rsidRPr="00E75F02">
        <w:rPr>
          <w:rFonts w:eastAsiaTheme="minorEastAsia"/>
        </w:rPr>
        <w:t xml:space="preserve"> best for this qualitative research to describe</w:t>
      </w:r>
      <w:r w:rsidR="00E7656C" w:rsidRPr="00E75F02">
        <w:rPr>
          <w:rFonts w:eastAsiaTheme="minorEastAsia"/>
        </w:rPr>
        <w:t xml:space="preserve"> African American </w:t>
      </w:r>
      <w:r w:rsidR="00F221F4" w:rsidRPr="00E75F02">
        <w:rPr>
          <w:rFonts w:eastAsiaTheme="minorEastAsia"/>
        </w:rPr>
        <w:t>a</w:t>
      </w:r>
      <w:r w:rsidR="00862105" w:rsidRPr="00E75F02">
        <w:rPr>
          <w:rFonts w:eastAsiaTheme="minorEastAsia"/>
        </w:rPr>
        <w:t xml:space="preserve">lumni </w:t>
      </w:r>
      <w:r w:rsidR="00E7656C" w:rsidRPr="00E75F02">
        <w:rPr>
          <w:rFonts w:eastAsiaTheme="minorEastAsia"/>
        </w:rPr>
        <w:t xml:space="preserve">experiences </w:t>
      </w:r>
      <w:r w:rsidR="00862105" w:rsidRPr="00E75F02">
        <w:rPr>
          <w:rFonts w:eastAsiaTheme="minorEastAsia"/>
        </w:rPr>
        <w:t>at PWIs.</w:t>
      </w:r>
    </w:p>
    <w:p w14:paraId="349B639B" w14:textId="126B6E9B" w:rsidR="006F1E8E" w:rsidRPr="00E75F02" w:rsidRDefault="0079131C" w:rsidP="004A6CA3">
      <w:pPr>
        <w:spacing w:after="0"/>
      </w:pPr>
      <w:r w:rsidRPr="00E75F02">
        <w:rPr>
          <w:color w:val="000000" w:themeColor="text1"/>
        </w:rPr>
        <w:t xml:space="preserve">Based on the literature, </w:t>
      </w:r>
      <w:r w:rsidR="004115DC" w:rsidRPr="00E75F02">
        <w:rPr>
          <w:color w:val="000000" w:themeColor="text1"/>
        </w:rPr>
        <w:t>a</w:t>
      </w:r>
      <w:r w:rsidRPr="00E75F02">
        <w:rPr>
          <w:color w:val="000000" w:themeColor="text1"/>
        </w:rPr>
        <w:t xml:space="preserve"> qualitative descriptive design </w:t>
      </w:r>
      <w:r w:rsidR="00F420B9" w:rsidRPr="00E75F02">
        <w:rPr>
          <w:color w:val="000000" w:themeColor="text1"/>
        </w:rPr>
        <w:t>was</w:t>
      </w:r>
      <w:r w:rsidRPr="00E75F02">
        <w:rPr>
          <w:color w:val="000000" w:themeColor="text1"/>
        </w:rPr>
        <w:t xml:space="preserve"> the best fit</w:t>
      </w:r>
      <w:r w:rsidR="004115DC" w:rsidRPr="00E75F02">
        <w:rPr>
          <w:color w:val="000000" w:themeColor="text1"/>
        </w:rPr>
        <w:t xml:space="preserve"> for th</w:t>
      </w:r>
      <w:r w:rsidR="000E69C1" w:rsidRPr="00E75F02">
        <w:rPr>
          <w:color w:val="000000" w:themeColor="text1"/>
        </w:rPr>
        <w:t>is</w:t>
      </w:r>
      <w:r w:rsidR="004115DC" w:rsidRPr="00E75F02">
        <w:rPr>
          <w:color w:val="000000" w:themeColor="text1"/>
        </w:rPr>
        <w:t xml:space="preserve"> study.</w:t>
      </w:r>
      <w:r w:rsidRPr="00E75F02">
        <w:rPr>
          <w:color w:val="000000" w:themeColor="text1"/>
        </w:rPr>
        <w:t xml:space="preserve"> The use of this design produce</w:t>
      </w:r>
      <w:r w:rsidR="007035A3" w:rsidRPr="00E75F02">
        <w:rPr>
          <w:color w:val="000000" w:themeColor="text1"/>
        </w:rPr>
        <w:t>d</w:t>
      </w:r>
      <w:r w:rsidRPr="00E75F02">
        <w:rPr>
          <w:color w:val="000000" w:themeColor="text1"/>
        </w:rPr>
        <w:t xml:space="preserve"> </w:t>
      </w:r>
      <w:r w:rsidR="004115DC" w:rsidRPr="00E75F02">
        <w:rPr>
          <w:color w:val="000000" w:themeColor="text1"/>
        </w:rPr>
        <w:t xml:space="preserve">the </w:t>
      </w:r>
      <w:r w:rsidRPr="00E75F02">
        <w:rPr>
          <w:color w:val="000000" w:themeColor="text1"/>
        </w:rPr>
        <w:t xml:space="preserve">data </w:t>
      </w:r>
      <w:r w:rsidR="004115DC" w:rsidRPr="00E75F02">
        <w:rPr>
          <w:color w:val="000000" w:themeColor="text1"/>
        </w:rPr>
        <w:t xml:space="preserve">needed to </w:t>
      </w:r>
      <w:r w:rsidRPr="00E75F02">
        <w:rPr>
          <w:color w:val="000000" w:themeColor="text1"/>
        </w:rPr>
        <w:t>describ</w:t>
      </w:r>
      <w:r w:rsidR="004115DC" w:rsidRPr="00E75F02">
        <w:rPr>
          <w:color w:val="000000" w:themeColor="text1"/>
        </w:rPr>
        <w:t>e</w:t>
      </w:r>
      <w:r w:rsidRPr="00E75F02">
        <w:rPr>
          <w:color w:val="000000" w:themeColor="text1"/>
        </w:rPr>
        <w:t xml:space="preserve"> how </w:t>
      </w:r>
      <w:r w:rsidR="008C3CA1" w:rsidRPr="00E75F02">
        <w:rPr>
          <w:color w:val="000000" w:themeColor="text1"/>
        </w:rPr>
        <w:t>the phenomena</w:t>
      </w:r>
      <w:r w:rsidRPr="00E75F02">
        <w:rPr>
          <w:color w:val="000000" w:themeColor="text1"/>
        </w:rPr>
        <w:t xml:space="preserve"> </w:t>
      </w:r>
      <w:r w:rsidR="008B6628" w:rsidRPr="00E75F02">
        <w:rPr>
          <w:color w:val="000000" w:themeColor="text1"/>
        </w:rPr>
        <w:t>influenced the</w:t>
      </w:r>
      <w:r w:rsidRPr="00E75F02">
        <w:rPr>
          <w:color w:val="000000" w:themeColor="text1"/>
        </w:rPr>
        <w:t xml:space="preserve"> participant</w:t>
      </w:r>
      <w:r w:rsidR="009C7435" w:rsidRPr="00E75F02">
        <w:rPr>
          <w:color w:val="000000" w:themeColor="text1"/>
        </w:rPr>
        <w:t>s</w:t>
      </w:r>
      <w:r w:rsidR="002324DD" w:rsidRPr="00E75F02">
        <w:rPr>
          <w:color w:val="000000" w:themeColor="text1"/>
        </w:rPr>
        <w:t xml:space="preserve"> and allow </w:t>
      </w:r>
      <w:r w:rsidRPr="00E75F02">
        <w:rPr>
          <w:color w:val="000000" w:themeColor="text1"/>
        </w:rPr>
        <w:t>participants to describe their</w:t>
      </w:r>
      <w:r w:rsidR="002324DD" w:rsidRPr="00E75F02">
        <w:rPr>
          <w:color w:val="000000" w:themeColor="text1"/>
        </w:rPr>
        <w:t xml:space="preserve"> </w:t>
      </w:r>
      <w:r w:rsidRPr="00E75F02">
        <w:rPr>
          <w:color w:val="000000" w:themeColor="text1"/>
        </w:rPr>
        <w:t>experiences</w:t>
      </w:r>
      <w:r w:rsidR="002324DD" w:rsidRPr="00E75F02">
        <w:rPr>
          <w:color w:val="000000" w:themeColor="text1"/>
        </w:rPr>
        <w:t xml:space="preserve"> </w:t>
      </w:r>
      <w:r w:rsidRPr="00E75F02">
        <w:rPr>
          <w:color w:val="000000" w:themeColor="text1"/>
        </w:rPr>
        <w:t xml:space="preserve">and relationships </w:t>
      </w:r>
      <w:r w:rsidR="002324DD" w:rsidRPr="00E75F02">
        <w:rPr>
          <w:color w:val="000000" w:themeColor="text1"/>
        </w:rPr>
        <w:t>while attending PWIs.</w:t>
      </w:r>
      <w:r w:rsidR="00BA3CB1" w:rsidRPr="00E75F02">
        <w:rPr>
          <w:color w:val="000000" w:themeColor="text1"/>
        </w:rPr>
        <w:t xml:space="preserve"> </w:t>
      </w:r>
      <w:r w:rsidR="00E43CA7" w:rsidRPr="00E75F02">
        <w:rPr>
          <w:color w:val="000000" w:themeColor="text1"/>
        </w:rPr>
        <w:t>The d</w:t>
      </w:r>
      <w:r w:rsidR="000D2EE4" w:rsidRPr="00E75F02">
        <w:rPr>
          <w:color w:val="000000" w:themeColor="text1"/>
        </w:rPr>
        <w:t>escriptive</w:t>
      </w:r>
      <w:r w:rsidR="00BA3CB1" w:rsidRPr="00E75F02">
        <w:rPr>
          <w:color w:val="000000" w:themeColor="text1"/>
        </w:rPr>
        <w:t xml:space="preserve"> design </w:t>
      </w:r>
      <w:r w:rsidR="00A37915" w:rsidRPr="00E75F02">
        <w:rPr>
          <w:color w:val="000000" w:themeColor="text1"/>
        </w:rPr>
        <w:t>gave</w:t>
      </w:r>
      <w:r w:rsidR="000D2EE4" w:rsidRPr="00E75F02">
        <w:rPr>
          <w:color w:val="000000" w:themeColor="text1"/>
        </w:rPr>
        <w:t xml:space="preserve"> in-depth data </w:t>
      </w:r>
      <w:r w:rsidR="006D5825" w:rsidRPr="00E75F02">
        <w:rPr>
          <w:color w:val="000000" w:themeColor="text1"/>
        </w:rPr>
        <w:t xml:space="preserve">when describing </w:t>
      </w:r>
      <w:r w:rsidR="00F24A1E" w:rsidRPr="00E75F02">
        <w:rPr>
          <w:color w:val="000000" w:themeColor="text1"/>
        </w:rPr>
        <w:t xml:space="preserve">the influences and what is impactful to </w:t>
      </w:r>
      <w:r w:rsidR="000B2194" w:rsidRPr="00E75F02">
        <w:rPr>
          <w:color w:val="000000" w:themeColor="text1"/>
        </w:rPr>
        <w:t xml:space="preserve">the participants. </w:t>
      </w:r>
      <w:bookmarkStart w:id="257" w:name="_Toc349720641"/>
      <w:bookmarkStart w:id="258" w:name="_Toc350241685"/>
    </w:p>
    <w:p w14:paraId="48490873" w14:textId="4E0B5C48" w:rsidR="008068D1" w:rsidRPr="00E75F02" w:rsidRDefault="00250E7A" w:rsidP="004A6CA3">
      <w:pPr>
        <w:pStyle w:val="Heading2"/>
      </w:pPr>
      <w:bookmarkStart w:id="259" w:name="_Toc481674120"/>
      <w:bookmarkStart w:id="260" w:name="_Toc503990747"/>
      <w:bookmarkStart w:id="261" w:name="_Toc171694950"/>
      <w:r w:rsidRPr="00E75F02">
        <w:lastRenderedPageBreak/>
        <w:t>Population</w:t>
      </w:r>
      <w:r w:rsidR="00352F41" w:rsidRPr="00E75F02">
        <w:t xml:space="preserve"> </w:t>
      </w:r>
      <w:r w:rsidRPr="00E75F02">
        <w:t>and</w:t>
      </w:r>
      <w:r w:rsidR="00352F41" w:rsidRPr="00E75F02">
        <w:t xml:space="preserve"> </w:t>
      </w:r>
      <w:r w:rsidR="00A56DAB" w:rsidRPr="00E75F02">
        <w:t>Sample</w:t>
      </w:r>
      <w:r w:rsidR="00352F41" w:rsidRPr="00E75F02">
        <w:t xml:space="preserve"> </w:t>
      </w:r>
      <w:r w:rsidR="00A56DAB" w:rsidRPr="00E75F02">
        <w:t>Selection</w:t>
      </w:r>
      <w:bookmarkEnd w:id="257"/>
      <w:bookmarkEnd w:id="258"/>
      <w:bookmarkEnd w:id="259"/>
      <w:bookmarkEnd w:id="260"/>
      <w:bookmarkEnd w:id="261"/>
    </w:p>
    <w:p w14:paraId="3DA6D693" w14:textId="4779E187" w:rsidR="00F42E70" w:rsidRPr="00E75F02" w:rsidRDefault="00F229A5" w:rsidP="004A6CA3">
      <w:pPr>
        <w:spacing w:after="0"/>
        <w:rPr>
          <w:rFonts w:eastAsiaTheme="minorHAnsi"/>
          <w:kern w:val="2"/>
        </w:rPr>
      </w:pPr>
      <w:r w:rsidRPr="00E75F02">
        <w:t>A population prese</w:t>
      </w:r>
      <w:r w:rsidR="00813A22" w:rsidRPr="00E75F02">
        <w:t>nts</w:t>
      </w:r>
      <w:r w:rsidRPr="00E75F02">
        <w:t xml:space="preserve"> an entire group </w:t>
      </w:r>
      <w:r w:rsidR="002E5FBD" w:rsidRPr="00E75F02">
        <w:t xml:space="preserve">of individuals that fits </w:t>
      </w:r>
      <w:r w:rsidR="00813A22" w:rsidRPr="00E75F02">
        <w:t xml:space="preserve">the </w:t>
      </w:r>
      <w:r w:rsidR="002E5FBD" w:rsidRPr="00E75F02">
        <w:t xml:space="preserve">inclusion and characteristics </w:t>
      </w:r>
      <w:r w:rsidR="00BC152F" w:rsidRPr="00E75F02">
        <w:t>criterion (</w:t>
      </w:r>
      <w:r w:rsidR="00BC152F" w:rsidRPr="00E75F02">
        <w:rPr>
          <w:rFonts w:eastAsia="Calibri"/>
        </w:rPr>
        <w:t>Banerjee &amp; Chaudhury, 2010). The</w:t>
      </w:r>
      <w:r w:rsidR="008F7190" w:rsidRPr="00E75F02">
        <w:rPr>
          <w:rFonts w:eastAsia="Calibri"/>
        </w:rPr>
        <w:t xml:space="preserve"> population</w:t>
      </w:r>
      <w:r w:rsidR="00BC152F" w:rsidRPr="00E75F02">
        <w:rPr>
          <w:rFonts w:eastAsia="Calibri"/>
        </w:rPr>
        <w:t xml:space="preserve"> are individuals who could be affected by this research</w:t>
      </w:r>
      <w:r w:rsidR="00BC152F" w:rsidRPr="00E75F02">
        <w:t xml:space="preserve">. </w:t>
      </w:r>
      <w:r w:rsidR="00BC152F" w:rsidRPr="00E75F02">
        <w:rPr>
          <w:rFonts w:eastAsiaTheme="minorHAnsi"/>
          <w:kern w:val="2"/>
        </w:rPr>
        <w:t xml:space="preserve">The population for this study </w:t>
      </w:r>
      <w:r w:rsidR="00307CF4" w:rsidRPr="00E75F02">
        <w:rPr>
          <w:rFonts w:eastAsiaTheme="minorHAnsi"/>
          <w:kern w:val="2"/>
        </w:rPr>
        <w:t>is</w:t>
      </w:r>
      <w:r w:rsidR="00BC152F" w:rsidRPr="00E75F02">
        <w:rPr>
          <w:rFonts w:eastAsiaTheme="minorHAnsi"/>
          <w:kern w:val="2"/>
        </w:rPr>
        <w:t xml:space="preserve"> African American</w:t>
      </w:r>
      <w:r w:rsidR="001758D7" w:rsidRPr="00E75F02">
        <w:rPr>
          <w:rFonts w:eastAsiaTheme="minorHAnsi"/>
          <w:kern w:val="2"/>
        </w:rPr>
        <w:t>s</w:t>
      </w:r>
      <w:r w:rsidR="00BC152F" w:rsidRPr="00E75F02">
        <w:rPr>
          <w:rFonts w:eastAsiaTheme="minorHAnsi"/>
          <w:kern w:val="2"/>
        </w:rPr>
        <w:t xml:space="preserve"> </w:t>
      </w:r>
      <w:r w:rsidR="00C52C57" w:rsidRPr="00E75F02">
        <w:rPr>
          <w:rFonts w:eastAsiaTheme="minorHAnsi"/>
          <w:kern w:val="2"/>
        </w:rPr>
        <w:t xml:space="preserve">who </w:t>
      </w:r>
      <w:r w:rsidR="006444CC" w:rsidRPr="00E75F02">
        <w:rPr>
          <w:rFonts w:eastAsiaTheme="minorHAnsi"/>
          <w:kern w:val="2"/>
        </w:rPr>
        <w:t xml:space="preserve">graduated from </w:t>
      </w:r>
      <w:r w:rsidR="00BC152F" w:rsidRPr="00E75F02">
        <w:rPr>
          <w:rFonts w:eastAsiaTheme="minorHAnsi"/>
          <w:kern w:val="2"/>
        </w:rPr>
        <w:t>a PWI.</w:t>
      </w:r>
      <w:r w:rsidR="00090ACE" w:rsidRPr="00E75F02">
        <w:rPr>
          <w:rFonts w:eastAsiaTheme="minorHAnsi"/>
          <w:kern w:val="2"/>
        </w:rPr>
        <w:t xml:space="preserve"> </w:t>
      </w:r>
      <w:r w:rsidR="003B6F65" w:rsidRPr="00E75F02">
        <w:rPr>
          <w:rFonts w:eastAsiaTheme="minorHAnsi"/>
          <w:kern w:val="2"/>
        </w:rPr>
        <w:t xml:space="preserve">In </w:t>
      </w:r>
      <w:r w:rsidR="0033161B" w:rsidRPr="00E75F02">
        <w:rPr>
          <w:rFonts w:eastAsiaTheme="minorHAnsi"/>
          <w:kern w:val="2"/>
        </w:rPr>
        <w:t>2019</w:t>
      </w:r>
      <w:r w:rsidR="005972F2" w:rsidRPr="00E75F02">
        <w:rPr>
          <w:rFonts w:eastAsiaTheme="minorHAnsi"/>
          <w:kern w:val="2"/>
        </w:rPr>
        <w:t xml:space="preserve">, </w:t>
      </w:r>
      <w:r w:rsidR="008A4E26" w:rsidRPr="00E75F02">
        <w:rPr>
          <w:rFonts w:eastAsiaTheme="minorHAnsi"/>
          <w:kern w:val="2"/>
        </w:rPr>
        <w:t>t</w:t>
      </w:r>
      <w:r w:rsidR="003B6F65" w:rsidRPr="00E75F02">
        <w:rPr>
          <w:rFonts w:eastAsiaTheme="minorHAnsi"/>
          <w:kern w:val="2"/>
        </w:rPr>
        <w:t xml:space="preserve">he </w:t>
      </w:r>
      <w:r w:rsidR="0033161B" w:rsidRPr="00E75F02">
        <w:rPr>
          <w:rFonts w:eastAsiaTheme="minorHAnsi"/>
          <w:kern w:val="2"/>
        </w:rPr>
        <w:t>degree</w:t>
      </w:r>
      <w:r w:rsidR="005C15DD" w:rsidRPr="00E75F02">
        <w:rPr>
          <w:rFonts w:eastAsiaTheme="minorHAnsi"/>
          <w:kern w:val="2"/>
        </w:rPr>
        <w:t xml:space="preserve"> attainment shows that </w:t>
      </w:r>
      <w:r w:rsidR="00116BC9" w:rsidRPr="00E75F02">
        <w:rPr>
          <w:rFonts w:eastAsiaTheme="minorHAnsi"/>
          <w:kern w:val="2"/>
        </w:rPr>
        <w:t>29%</w:t>
      </w:r>
      <w:r w:rsidR="0081722A" w:rsidRPr="00E75F02">
        <w:rPr>
          <w:rFonts w:eastAsiaTheme="minorHAnsi"/>
          <w:kern w:val="2"/>
        </w:rPr>
        <w:t xml:space="preserve"> of African Americans between the ages of 2</w:t>
      </w:r>
      <w:r w:rsidR="001A3560" w:rsidRPr="00E75F02">
        <w:rPr>
          <w:rFonts w:eastAsiaTheme="minorHAnsi"/>
          <w:kern w:val="2"/>
        </w:rPr>
        <w:t>5 to</w:t>
      </w:r>
      <w:r w:rsidR="00090ACE" w:rsidRPr="00E75F02">
        <w:rPr>
          <w:rFonts w:eastAsiaTheme="minorHAnsi"/>
          <w:kern w:val="2"/>
        </w:rPr>
        <w:t xml:space="preserve"> </w:t>
      </w:r>
      <w:r w:rsidR="001A3560" w:rsidRPr="00E75F02">
        <w:rPr>
          <w:rFonts w:eastAsiaTheme="minorHAnsi"/>
          <w:kern w:val="2"/>
        </w:rPr>
        <w:t xml:space="preserve">29 have a </w:t>
      </w:r>
      <w:r w:rsidR="00CE78D3" w:rsidRPr="00E75F02">
        <w:rPr>
          <w:rFonts w:eastAsiaTheme="minorHAnsi"/>
          <w:kern w:val="2"/>
        </w:rPr>
        <w:t>bachelor’s</w:t>
      </w:r>
      <w:r w:rsidR="001A3560" w:rsidRPr="00E75F02">
        <w:rPr>
          <w:rFonts w:eastAsiaTheme="minorHAnsi"/>
          <w:kern w:val="2"/>
        </w:rPr>
        <w:t xml:space="preserve"> </w:t>
      </w:r>
      <w:r w:rsidR="00F81F3F" w:rsidRPr="00E75F02">
        <w:rPr>
          <w:rFonts w:eastAsiaTheme="minorHAnsi"/>
          <w:kern w:val="2"/>
        </w:rPr>
        <w:t>degree and</w:t>
      </w:r>
      <w:r w:rsidR="00E32093" w:rsidRPr="00E75F02">
        <w:rPr>
          <w:rFonts w:eastAsiaTheme="minorHAnsi"/>
          <w:kern w:val="2"/>
        </w:rPr>
        <w:t xml:space="preserve"> </w:t>
      </w:r>
      <w:r w:rsidR="00334180" w:rsidRPr="00E75F02">
        <w:rPr>
          <w:rFonts w:eastAsiaTheme="minorHAnsi"/>
          <w:kern w:val="2"/>
        </w:rPr>
        <w:t>53% of African American</w:t>
      </w:r>
      <w:r w:rsidR="001758D7" w:rsidRPr="00E75F02">
        <w:rPr>
          <w:rFonts w:eastAsiaTheme="minorHAnsi"/>
          <w:kern w:val="2"/>
        </w:rPr>
        <w:t>s</w:t>
      </w:r>
      <w:r w:rsidR="00334180" w:rsidRPr="00E75F02">
        <w:rPr>
          <w:rFonts w:eastAsiaTheme="minorHAnsi"/>
          <w:kern w:val="2"/>
        </w:rPr>
        <w:t xml:space="preserve"> attend PWIs</w:t>
      </w:r>
      <w:r w:rsidR="00F81F3F" w:rsidRPr="00E75F02">
        <w:rPr>
          <w:rFonts w:eastAsiaTheme="minorHAnsi"/>
          <w:kern w:val="2"/>
        </w:rPr>
        <w:t xml:space="preserve"> (U</w:t>
      </w:r>
      <w:r w:rsidR="00E67446" w:rsidRPr="00E75F02">
        <w:rPr>
          <w:rFonts w:eastAsiaTheme="minorHAnsi"/>
          <w:kern w:val="2"/>
        </w:rPr>
        <w:t>.</w:t>
      </w:r>
      <w:r w:rsidR="00F81F3F" w:rsidRPr="00E75F02">
        <w:rPr>
          <w:rFonts w:eastAsiaTheme="minorHAnsi"/>
          <w:kern w:val="2"/>
        </w:rPr>
        <w:t>S</w:t>
      </w:r>
      <w:r w:rsidR="00E67446" w:rsidRPr="00E75F02">
        <w:rPr>
          <w:rFonts w:eastAsiaTheme="minorHAnsi"/>
          <w:kern w:val="2"/>
        </w:rPr>
        <w:t>.</w:t>
      </w:r>
      <w:r w:rsidR="00F81F3F" w:rsidRPr="00E75F02">
        <w:rPr>
          <w:rFonts w:eastAsiaTheme="minorHAnsi"/>
          <w:kern w:val="2"/>
        </w:rPr>
        <w:t xml:space="preserve"> Department of Education, </w:t>
      </w:r>
      <w:r w:rsidR="000F292E" w:rsidRPr="00E75F02">
        <w:rPr>
          <w:rFonts w:eastAsiaTheme="minorHAnsi"/>
          <w:kern w:val="2"/>
        </w:rPr>
        <w:t xml:space="preserve">2021). </w:t>
      </w:r>
      <w:r w:rsidR="00116D30" w:rsidRPr="00E75F02">
        <w:rPr>
          <w:rFonts w:eastAsiaTheme="minorEastAsia"/>
        </w:rPr>
        <w:t>The estimated number of African Americans who graduated from a PWI in the South Atlantic Region was not indicated in the research. The estimated number of African Americans who graduated from college in the South Atlantic Region of the United States averages 30% (</w:t>
      </w:r>
      <w:r w:rsidR="005C5301" w:rsidRPr="00E75F02">
        <w:rPr>
          <w:rFonts w:eastAsiaTheme="minorEastAsia"/>
        </w:rPr>
        <w:t>Education Trust,</w:t>
      </w:r>
      <w:r w:rsidR="00116D30" w:rsidRPr="00E75F02">
        <w:rPr>
          <w:rFonts w:eastAsiaTheme="minorEastAsia"/>
        </w:rPr>
        <w:t xml:space="preserve"> 2014).</w:t>
      </w:r>
      <w:r w:rsidR="00051CB6" w:rsidRPr="00E75F02">
        <w:rPr>
          <w:rFonts w:eastAsiaTheme="minorEastAsia"/>
        </w:rPr>
        <w:t xml:space="preserve"> </w:t>
      </w:r>
      <w:r w:rsidR="00F42E70" w:rsidRPr="00E75F02">
        <w:t xml:space="preserve">The target population is the units from which the sample is to be drawn by establishing </w:t>
      </w:r>
      <w:r w:rsidR="00F42E70" w:rsidRPr="00E75F02">
        <w:rPr>
          <w:rFonts w:eastAsiaTheme="minorEastAsia"/>
        </w:rPr>
        <w:t>its size and defining the sampling frame (</w:t>
      </w:r>
      <w:proofErr w:type="spellStart"/>
      <w:r w:rsidR="00F42E70" w:rsidRPr="00E75F02">
        <w:rPr>
          <w:rFonts w:eastAsiaTheme="minorEastAsia"/>
        </w:rPr>
        <w:t>Zehnalov</w:t>
      </w:r>
      <w:r w:rsidR="009771F1" w:rsidRPr="00E75F02">
        <w:rPr>
          <w:rFonts w:eastAsiaTheme="minorEastAsia"/>
        </w:rPr>
        <w:t>á</w:t>
      </w:r>
      <w:proofErr w:type="spellEnd"/>
      <w:r w:rsidR="00F42E70" w:rsidRPr="00E75F02">
        <w:rPr>
          <w:rFonts w:eastAsiaTheme="minorEastAsia"/>
        </w:rPr>
        <w:t xml:space="preserve"> &amp; </w:t>
      </w:r>
      <w:r w:rsidR="00F6491B" w:rsidRPr="00E75F02">
        <w:rPr>
          <w:rFonts w:eastAsiaTheme="minorEastAsia"/>
        </w:rPr>
        <w:t>Kubátová</w:t>
      </w:r>
      <w:r w:rsidR="00F42E70" w:rsidRPr="00E75F02">
        <w:rPr>
          <w:rFonts w:eastAsiaTheme="minorEastAsia"/>
        </w:rPr>
        <w:t>, 2019).</w:t>
      </w:r>
      <w:r w:rsidR="00F42E70" w:rsidRPr="00E75F02">
        <w:t xml:space="preserve"> </w:t>
      </w:r>
      <w:r w:rsidR="000A5D86" w:rsidRPr="00E75F02">
        <w:rPr>
          <w:rFonts w:eastAsiaTheme="minorEastAsia"/>
          <w:color w:val="000000" w:themeColor="text1"/>
        </w:rPr>
        <w:t xml:space="preserve">The </w:t>
      </w:r>
      <w:r w:rsidR="00F42E70" w:rsidRPr="00E75F02">
        <w:rPr>
          <w:rFonts w:eastAsiaTheme="minorEastAsia"/>
          <w:color w:val="000000" w:themeColor="text1"/>
        </w:rPr>
        <w:t xml:space="preserve">target population </w:t>
      </w:r>
      <w:r w:rsidR="00D26388" w:rsidRPr="00E75F02">
        <w:rPr>
          <w:rFonts w:eastAsiaTheme="minorEastAsia"/>
          <w:color w:val="000000" w:themeColor="text1"/>
        </w:rPr>
        <w:t xml:space="preserve">for this study </w:t>
      </w:r>
      <w:r w:rsidR="00402DD3" w:rsidRPr="00E75F02">
        <w:rPr>
          <w:rFonts w:eastAsiaTheme="minorEastAsia"/>
          <w:color w:val="000000" w:themeColor="text1"/>
        </w:rPr>
        <w:t>was</w:t>
      </w:r>
      <w:r w:rsidR="007624E9" w:rsidRPr="00E75F02">
        <w:rPr>
          <w:rFonts w:eastAsiaTheme="minorEastAsia"/>
          <w:color w:val="000000" w:themeColor="text1"/>
        </w:rPr>
        <w:t xml:space="preserve"> African American</w:t>
      </w:r>
      <w:r w:rsidR="006D6213" w:rsidRPr="00E75F02">
        <w:rPr>
          <w:rFonts w:eastAsiaTheme="minorEastAsia"/>
          <w:color w:val="000000" w:themeColor="text1"/>
        </w:rPr>
        <w:t>s</w:t>
      </w:r>
      <w:r w:rsidR="007624E9" w:rsidRPr="00E75F02">
        <w:rPr>
          <w:rFonts w:eastAsiaTheme="minorEastAsia"/>
          <w:color w:val="000000" w:themeColor="text1"/>
        </w:rPr>
        <w:t xml:space="preserve"> who graduated from a PWI </w:t>
      </w:r>
      <w:r w:rsidR="003F4D79" w:rsidRPr="00E75F02">
        <w:rPr>
          <w:rFonts w:eastAsiaTheme="minorEastAsia"/>
          <w:color w:val="000000" w:themeColor="text1"/>
        </w:rPr>
        <w:t>in the South</w:t>
      </w:r>
      <w:r w:rsidR="00E60409" w:rsidRPr="00E75F02">
        <w:rPr>
          <w:rFonts w:eastAsiaTheme="minorEastAsia"/>
          <w:color w:val="000000" w:themeColor="text1"/>
        </w:rPr>
        <w:t xml:space="preserve"> </w:t>
      </w:r>
      <w:r w:rsidR="003F4D79" w:rsidRPr="00E75F02">
        <w:rPr>
          <w:rFonts w:eastAsiaTheme="minorEastAsia"/>
          <w:color w:val="000000" w:themeColor="text1"/>
        </w:rPr>
        <w:t>Atlantic Region of the United States</w:t>
      </w:r>
      <w:r w:rsidR="009D3A10" w:rsidRPr="00E75F02">
        <w:rPr>
          <w:rFonts w:eastAsiaTheme="minorEastAsia"/>
          <w:color w:val="000000" w:themeColor="text1"/>
        </w:rPr>
        <w:t>.</w:t>
      </w:r>
      <w:r w:rsidR="00D815F7" w:rsidRPr="00E75F02">
        <w:rPr>
          <w:rFonts w:eastAsiaTheme="minorEastAsia"/>
          <w:color w:val="000000" w:themeColor="text1"/>
        </w:rPr>
        <w:t xml:space="preserve"> </w:t>
      </w:r>
      <w:r w:rsidR="009D3A10" w:rsidRPr="00E75F02">
        <w:rPr>
          <w:rFonts w:eastAsiaTheme="minorEastAsia"/>
          <w:color w:val="000000" w:themeColor="text1"/>
        </w:rPr>
        <w:t xml:space="preserve">The target population </w:t>
      </w:r>
      <w:r w:rsidR="00BA1FD2" w:rsidRPr="00E75F02">
        <w:rPr>
          <w:rFonts w:eastAsiaTheme="minorEastAsia"/>
          <w:color w:val="000000" w:themeColor="text1"/>
        </w:rPr>
        <w:t xml:space="preserve">came </w:t>
      </w:r>
      <w:r w:rsidR="009D3A10" w:rsidRPr="00E75F02">
        <w:rPr>
          <w:rFonts w:eastAsiaTheme="minorEastAsia"/>
          <w:color w:val="000000" w:themeColor="text1"/>
        </w:rPr>
        <w:t>from</w:t>
      </w:r>
      <w:r w:rsidR="00E23CE1" w:rsidRPr="00E75F02">
        <w:rPr>
          <w:rFonts w:eastAsiaTheme="minorEastAsia"/>
          <w:color w:val="000000" w:themeColor="text1"/>
        </w:rPr>
        <w:t xml:space="preserve"> African American</w:t>
      </w:r>
      <w:r w:rsidR="009D3A10" w:rsidRPr="00E75F02">
        <w:rPr>
          <w:rFonts w:eastAsiaTheme="minorEastAsia"/>
          <w:color w:val="000000" w:themeColor="text1"/>
        </w:rPr>
        <w:t xml:space="preserve"> members </w:t>
      </w:r>
      <w:r w:rsidR="007F681D" w:rsidRPr="00E75F02">
        <w:rPr>
          <w:rFonts w:eastAsiaTheme="minorEastAsia"/>
          <w:color w:val="000000" w:themeColor="text1"/>
        </w:rPr>
        <w:t>of the following Facebook Groups: Doctor of Education</w:t>
      </w:r>
      <w:r w:rsidR="003D5533" w:rsidRPr="00E75F02">
        <w:rPr>
          <w:rFonts w:eastAsiaTheme="minorEastAsia"/>
          <w:color w:val="000000" w:themeColor="text1"/>
        </w:rPr>
        <w:t xml:space="preserve"> Netw</w:t>
      </w:r>
      <w:r w:rsidR="008A0444" w:rsidRPr="00E75F02">
        <w:rPr>
          <w:rFonts w:eastAsiaTheme="minorEastAsia"/>
          <w:color w:val="000000" w:themeColor="text1"/>
        </w:rPr>
        <w:t>ork</w:t>
      </w:r>
      <w:r w:rsidR="00976B22" w:rsidRPr="00E75F02">
        <w:rPr>
          <w:rFonts w:eastAsiaTheme="minorEastAsia"/>
          <w:color w:val="000000" w:themeColor="text1"/>
        </w:rPr>
        <w:t xml:space="preserve"> </w:t>
      </w:r>
      <w:r w:rsidR="005467D6" w:rsidRPr="00E75F02">
        <w:rPr>
          <w:rFonts w:eastAsiaTheme="minorEastAsia"/>
          <w:color w:val="000000" w:themeColor="text1"/>
        </w:rPr>
        <w:t>and Pretty Edu</w:t>
      </w:r>
      <w:r w:rsidR="004349C6" w:rsidRPr="00E75F02">
        <w:rPr>
          <w:rFonts w:eastAsiaTheme="minorEastAsia"/>
          <w:color w:val="000000" w:themeColor="text1"/>
        </w:rPr>
        <w:t>c</w:t>
      </w:r>
      <w:r w:rsidR="005467D6" w:rsidRPr="00E75F02">
        <w:rPr>
          <w:rFonts w:eastAsiaTheme="minorEastAsia"/>
          <w:color w:val="000000" w:themeColor="text1"/>
        </w:rPr>
        <w:t>AKA</w:t>
      </w:r>
      <w:r w:rsidR="0095241E" w:rsidRPr="00E75F02">
        <w:rPr>
          <w:rFonts w:eastAsiaTheme="minorEastAsia"/>
          <w:color w:val="000000" w:themeColor="text1"/>
        </w:rPr>
        <w:t>ed Docs</w:t>
      </w:r>
      <w:r w:rsidR="00D977AB" w:rsidRPr="00E75F02">
        <w:rPr>
          <w:rFonts w:eastAsiaTheme="minorEastAsia"/>
          <w:color w:val="000000" w:themeColor="text1"/>
        </w:rPr>
        <w:t xml:space="preserve">. </w:t>
      </w:r>
      <w:r w:rsidR="00E23CE1" w:rsidRPr="00E75F02">
        <w:rPr>
          <w:rFonts w:eastAsiaTheme="minorEastAsia"/>
          <w:color w:val="000000" w:themeColor="text1"/>
        </w:rPr>
        <w:t xml:space="preserve">The total </w:t>
      </w:r>
      <w:r w:rsidR="00495D1A" w:rsidRPr="00E75F02">
        <w:rPr>
          <w:rFonts w:eastAsiaTheme="minorEastAsia"/>
          <w:color w:val="000000" w:themeColor="text1"/>
        </w:rPr>
        <w:t xml:space="preserve">number of </w:t>
      </w:r>
      <w:r w:rsidR="00E23CE1" w:rsidRPr="00E75F02">
        <w:rPr>
          <w:rFonts w:eastAsiaTheme="minorEastAsia"/>
          <w:color w:val="000000" w:themeColor="text1"/>
        </w:rPr>
        <w:t>members in th</w:t>
      </w:r>
      <w:r w:rsidR="0069072D" w:rsidRPr="00E75F02">
        <w:rPr>
          <w:rFonts w:eastAsiaTheme="minorEastAsia"/>
          <w:color w:val="000000" w:themeColor="text1"/>
        </w:rPr>
        <w:t xml:space="preserve">e Facebook groups is over </w:t>
      </w:r>
      <w:r w:rsidR="003A6C7A" w:rsidRPr="00E75F02">
        <w:rPr>
          <w:rFonts w:eastAsiaTheme="minorEastAsia"/>
          <w:color w:val="000000" w:themeColor="text1"/>
        </w:rPr>
        <w:t>32</w:t>
      </w:r>
      <w:r w:rsidR="0069072D" w:rsidRPr="00E75F02">
        <w:rPr>
          <w:rFonts w:eastAsiaTheme="minorEastAsia"/>
          <w:color w:val="000000" w:themeColor="text1"/>
        </w:rPr>
        <w:t xml:space="preserve">,000 members. </w:t>
      </w:r>
      <w:r w:rsidR="00310560" w:rsidRPr="00E75F02">
        <w:rPr>
          <w:rFonts w:eastAsiaTheme="minorEastAsia"/>
          <w:color w:val="000000" w:themeColor="text1"/>
        </w:rPr>
        <w:t>The s</w:t>
      </w:r>
      <w:r w:rsidR="0021682D" w:rsidRPr="00E75F02">
        <w:rPr>
          <w:rFonts w:eastAsiaTheme="minorEastAsia"/>
          <w:color w:val="000000" w:themeColor="text1"/>
        </w:rPr>
        <w:t xml:space="preserve">ample frame for this research was identified </w:t>
      </w:r>
      <w:r w:rsidR="004A04F7" w:rsidRPr="00E75F02">
        <w:rPr>
          <w:rFonts w:eastAsiaTheme="minorEastAsia"/>
          <w:color w:val="000000" w:themeColor="text1"/>
        </w:rPr>
        <w:t>from the number of African American</w:t>
      </w:r>
      <w:r w:rsidR="00A455FF" w:rsidRPr="00E75F02">
        <w:rPr>
          <w:rFonts w:eastAsiaTheme="minorEastAsia"/>
          <w:color w:val="000000" w:themeColor="text1"/>
        </w:rPr>
        <w:t xml:space="preserve">s </w:t>
      </w:r>
      <w:r w:rsidR="001345A7" w:rsidRPr="00E75F02">
        <w:rPr>
          <w:rFonts w:eastAsiaTheme="minorEastAsia"/>
          <w:color w:val="000000" w:themeColor="text1"/>
        </w:rPr>
        <w:t xml:space="preserve">who </w:t>
      </w:r>
      <w:r w:rsidR="00A455FF" w:rsidRPr="00E75F02">
        <w:rPr>
          <w:rFonts w:eastAsiaTheme="minorEastAsia"/>
          <w:color w:val="000000" w:themeColor="text1"/>
        </w:rPr>
        <w:t>graduated from a PWI</w:t>
      </w:r>
      <w:r w:rsidR="00BB50D1" w:rsidRPr="00E75F02">
        <w:rPr>
          <w:rFonts w:eastAsiaTheme="minorEastAsia"/>
          <w:color w:val="000000" w:themeColor="text1"/>
        </w:rPr>
        <w:t xml:space="preserve"> which</w:t>
      </w:r>
      <w:r w:rsidR="00205BC0" w:rsidRPr="00E75F02">
        <w:rPr>
          <w:rFonts w:eastAsiaTheme="minorEastAsia"/>
          <w:color w:val="000000" w:themeColor="text1"/>
        </w:rPr>
        <w:t xml:space="preserve"> is</w:t>
      </w:r>
      <w:r w:rsidR="00BB50D1" w:rsidRPr="00E75F02">
        <w:rPr>
          <w:rFonts w:eastAsiaTheme="minorEastAsia"/>
          <w:color w:val="000000" w:themeColor="text1"/>
        </w:rPr>
        <w:t xml:space="preserve"> estimate</w:t>
      </w:r>
      <w:r w:rsidR="00205BC0" w:rsidRPr="00E75F02">
        <w:rPr>
          <w:rFonts w:eastAsiaTheme="minorEastAsia"/>
          <w:color w:val="000000" w:themeColor="text1"/>
        </w:rPr>
        <w:t>d</w:t>
      </w:r>
      <w:r w:rsidR="00BB50D1" w:rsidRPr="00E75F02">
        <w:rPr>
          <w:rFonts w:eastAsiaTheme="minorEastAsia"/>
          <w:color w:val="000000" w:themeColor="text1"/>
        </w:rPr>
        <w:t xml:space="preserve"> to be over </w:t>
      </w:r>
      <w:r w:rsidR="00890FCA" w:rsidRPr="00E75F02">
        <w:rPr>
          <w:rFonts w:eastAsiaTheme="minorEastAsia"/>
          <w:color w:val="000000" w:themeColor="text1"/>
        </w:rPr>
        <w:t>2</w:t>
      </w:r>
      <w:r w:rsidR="00BB50D1" w:rsidRPr="00E75F02">
        <w:rPr>
          <w:rFonts w:eastAsiaTheme="minorEastAsia"/>
          <w:color w:val="000000" w:themeColor="text1"/>
        </w:rPr>
        <w:t>,000 African American members</w:t>
      </w:r>
      <w:r w:rsidR="009D6242" w:rsidRPr="00E75F02">
        <w:rPr>
          <w:rFonts w:eastAsiaTheme="minorEastAsia"/>
          <w:color w:val="000000" w:themeColor="text1"/>
        </w:rPr>
        <w:t xml:space="preserve"> for the target population</w:t>
      </w:r>
      <w:r w:rsidR="00BB50D1" w:rsidRPr="00E75F02">
        <w:rPr>
          <w:rFonts w:eastAsiaTheme="minorEastAsia"/>
          <w:color w:val="000000" w:themeColor="text1"/>
        </w:rPr>
        <w:t>.</w:t>
      </w:r>
      <w:r w:rsidR="00E60409" w:rsidRPr="00E75F02">
        <w:rPr>
          <w:rFonts w:eastAsiaTheme="minorEastAsia"/>
          <w:color w:val="FF0000"/>
        </w:rPr>
        <w:t xml:space="preserve"> </w:t>
      </w:r>
      <w:r w:rsidR="00E60409" w:rsidRPr="00E75F02">
        <w:rPr>
          <w:rFonts w:eastAsiaTheme="minorEastAsia"/>
        </w:rPr>
        <w:t>Th</w:t>
      </w:r>
      <w:r w:rsidR="006F0E9A" w:rsidRPr="00E75F02">
        <w:rPr>
          <w:rFonts w:eastAsiaTheme="minorEastAsia"/>
        </w:rPr>
        <w:t>e</w:t>
      </w:r>
      <w:r w:rsidR="00F42E70" w:rsidRPr="00E75F02">
        <w:rPr>
          <w:rFonts w:eastAsiaTheme="minorEastAsia"/>
        </w:rPr>
        <w:t> participants w</w:t>
      </w:r>
      <w:r w:rsidR="00B12FB2" w:rsidRPr="00E75F02">
        <w:rPr>
          <w:rFonts w:eastAsiaTheme="minorEastAsia"/>
        </w:rPr>
        <w:t xml:space="preserve">ere </w:t>
      </w:r>
      <w:r w:rsidR="00F42E70" w:rsidRPr="00E75F02">
        <w:rPr>
          <w:rFonts w:eastAsiaTheme="minorEastAsia"/>
        </w:rPr>
        <w:t xml:space="preserve">recruited via Facebook groups (Alumni Associations, Educators, and </w:t>
      </w:r>
      <w:r w:rsidR="009B63F7" w:rsidRPr="00E75F02">
        <w:rPr>
          <w:rFonts w:eastAsiaTheme="minorEastAsia"/>
        </w:rPr>
        <w:t>P</w:t>
      </w:r>
      <w:r w:rsidR="00F42E70" w:rsidRPr="00E75F02">
        <w:rPr>
          <w:rFonts w:eastAsiaTheme="minorEastAsia"/>
        </w:rPr>
        <w:t xml:space="preserve">rofessional </w:t>
      </w:r>
      <w:r w:rsidR="00A10D09" w:rsidRPr="00E75F02">
        <w:rPr>
          <w:rFonts w:eastAsiaTheme="minorEastAsia"/>
        </w:rPr>
        <w:t>O</w:t>
      </w:r>
      <w:r w:rsidR="00F42E70" w:rsidRPr="00E75F02">
        <w:rPr>
          <w:rFonts w:eastAsiaTheme="minorEastAsia"/>
        </w:rPr>
        <w:t>rganizations</w:t>
      </w:r>
      <w:r w:rsidR="00DB6523" w:rsidRPr="00E75F02">
        <w:rPr>
          <w:rFonts w:eastAsiaTheme="minorEastAsia"/>
        </w:rPr>
        <w:t>)</w:t>
      </w:r>
      <w:r w:rsidR="00624C73" w:rsidRPr="00E75F02">
        <w:rPr>
          <w:rFonts w:eastAsiaTheme="minorEastAsia"/>
        </w:rPr>
        <w:t xml:space="preserve"> and </w:t>
      </w:r>
      <w:r w:rsidR="00903216" w:rsidRPr="00E75F02">
        <w:rPr>
          <w:rFonts w:eastAsiaTheme="minorEastAsia"/>
        </w:rPr>
        <w:t>a recruitment flyer on the researcher</w:t>
      </w:r>
      <w:r w:rsidR="00762A8A" w:rsidRPr="00E75F02">
        <w:rPr>
          <w:rFonts w:eastAsiaTheme="minorEastAsia"/>
        </w:rPr>
        <w:t xml:space="preserve">’s </w:t>
      </w:r>
      <w:r w:rsidR="00903216" w:rsidRPr="00E75F02">
        <w:rPr>
          <w:rFonts w:eastAsiaTheme="minorEastAsia"/>
        </w:rPr>
        <w:t>personal Facebook page.</w:t>
      </w:r>
      <w:r w:rsidR="00AE5298" w:rsidRPr="00E75F02">
        <w:rPr>
          <w:rFonts w:eastAsiaTheme="minorEastAsia"/>
        </w:rPr>
        <w:t xml:space="preserve"> </w:t>
      </w:r>
    </w:p>
    <w:p w14:paraId="6ED124F7" w14:textId="673EDABA" w:rsidR="009D3C78" w:rsidRPr="00E75F02" w:rsidRDefault="00DA5154" w:rsidP="004A6CA3">
      <w:pPr>
        <w:spacing w:after="0"/>
      </w:pPr>
      <w:r w:rsidRPr="00E75F02">
        <w:t>Participants w</w:t>
      </w:r>
      <w:r w:rsidR="001B56DF" w:rsidRPr="00E75F02">
        <w:t>ere</w:t>
      </w:r>
      <w:r w:rsidR="00D0517F" w:rsidRPr="00E75F02">
        <w:t xml:space="preserve"> recruited through a recruitment flyer </w:t>
      </w:r>
      <w:r w:rsidR="009D3C78" w:rsidRPr="00E75F02">
        <w:t>that w</w:t>
      </w:r>
      <w:r w:rsidR="0019794E" w:rsidRPr="00E75F02">
        <w:t>as</w:t>
      </w:r>
      <w:r w:rsidR="009D3C78" w:rsidRPr="00E75F02">
        <w:t xml:space="preserve"> </w:t>
      </w:r>
      <w:r w:rsidR="00D0517F" w:rsidRPr="00E75F02">
        <w:t>distributed through social media groups. For qualitative descriptive research</w:t>
      </w:r>
      <w:r w:rsidR="00F57571" w:rsidRPr="00E75F02">
        <w:t xml:space="preserve">, </w:t>
      </w:r>
      <w:r w:rsidR="00D0517F" w:rsidRPr="00E75F02">
        <w:t xml:space="preserve">the sample size must </w:t>
      </w:r>
      <w:r w:rsidR="00D0517F" w:rsidRPr="00E75F02">
        <w:lastRenderedPageBreak/>
        <w:t>have a minimum of 10 participants</w:t>
      </w:r>
      <w:r w:rsidR="00F57571" w:rsidRPr="00E75F02">
        <w:t xml:space="preserve"> </w:t>
      </w:r>
      <w:r w:rsidR="00D0517F" w:rsidRPr="00E75F02">
        <w:t>(</w:t>
      </w:r>
      <w:proofErr w:type="spellStart"/>
      <w:r w:rsidR="000D23A6" w:rsidRPr="00E75F02">
        <w:t>Korstjens</w:t>
      </w:r>
      <w:proofErr w:type="spellEnd"/>
      <w:r w:rsidR="000D23A6" w:rsidRPr="00E75F02">
        <w:t xml:space="preserve"> &amp; </w:t>
      </w:r>
      <w:r w:rsidR="00D0517F" w:rsidRPr="00E75F02">
        <w:t>Moser, 201</w:t>
      </w:r>
      <w:r w:rsidR="00D30AC1" w:rsidRPr="00E75F02">
        <w:t>7</w:t>
      </w:r>
      <w:r w:rsidR="00D0517F" w:rsidRPr="00E75F02">
        <w:t xml:space="preserve">). Researchers should </w:t>
      </w:r>
      <w:r w:rsidR="00F57571" w:rsidRPr="00E75F02">
        <w:t xml:space="preserve">have </w:t>
      </w:r>
      <w:r w:rsidR="00D0517F" w:rsidRPr="00E75F02">
        <w:t xml:space="preserve">a minimum of 20 participants to account for attrition. </w:t>
      </w:r>
      <w:r w:rsidR="00D76716" w:rsidRPr="00E75F02">
        <w:t>T</w:t>
      </w:r>
      <w:r w:rsidR="009D3C78" w:rsidRPr="00E75F02">
        <w:t xml:space="preserve">he target population </w:t>
      </w:r>
      <w:r w:rsidR="00CF1B2B" w:rsidRPr="00E75F02">
        <w:t>was</w:t>
      </w:r>
      <w:r w:rsidR="009D3C78" w:rsidRPr="00E75F02">
        <w:t xml:space="preserve"> large enough to meet the</w:t>
      </w:r>
      <w:r w:rsidR="00653A1A" w:rsidRPr="00E75F02">
        <w:t xml:space="preserve"> goal of the</w:t>
      </w:r>
      <w:r w:rsidR="009D3C78" w:rsidRPr="00E75F02">
        <w:t xml:space="preserve"> target sample size. </w:t>
      </w:r>
    </w:p>
    <w:p w14:paraId="728D8543" w14:textId="00864CD0" w:rsidR="004442E4" w:rsidRPr="00E75F02" w:rsidRDefault="00891B1E" w:rsidP="004A6CA3">
      <w:pPr>
        <w:spacing w:after="0"/>
      </w:pPr>
      <w:r w:rsidRPr="00E75F02">
        <w:t>Selection criteria w</w:t>
      </w:r>
      <w:r w:rsidR="001B56DF" w:rsidRPr="00E75F02">
        <w:t>ere</w:t>
      </w:r>
      <w:r w:rsidR="00A34251" w:rsidRPr="00E75F02">
        <w:t xml:space="preserve"> based on the </w:t>
      </w:r>
      <w:r w:rsidR="00C06FFF" w:rsidRPr="00E75F02">
        <w:t>characteristics</w:t>
      </w:r>
      <w:r w:rsidR="00A34251" w:rsidRPr="00E75F02">
        <w:t xml:space="preserve"> of the </w:t>
      </w:r>
      <w:r w:rsidR="00C06FFF" w:rsidRPr="00E75F02">
        <w:t>participants</w:t>
      </w:r>
      <w:r w:rsidR="00A34251" w:rsidRPr="00E75F02">
        <w:t>.</w:t>
      </w:r>
      <w:r w:rsidR="00D76716" w:rsidRPr="00E75F02">
        <w:t xml:space="preserve"> </w:t>
      </w:r>
      <w:r w:rsidR="00643E1A" w:rsidRPr="00E75F02">
        <w:t>For t</w:t>
      </w:r>
      <w:r w:rsidR="008C6255" w:rsidRPr="00E75F02">
        <w:t xml:space="preserve">he inclusion </w:t>
      </w:r>
      <w:r w:rsidR="00257128" w:rsidRPr="00E75F02">
        <w:t>criteria</w:t>
      </w:r>
      <w:r w:rsidR="003C474C" w:rsidRPr="00E75F02">
        <w:t xml:space="preserve"> </w:t>
      </w:r>
      <w:r w:rsidR="00643E1A" w:rsidRPr="00E75F02">
        <w:t>the</w:t>
      </w:r>
      <w:r w:rsidR="00257128" w:rsidRPr="00E75F02">
        <w:t xml:space="preserve"> </w:t>
      </w:r>
      <w:r w:rsidR="006123E5" w:rsidRPr="00E75F02">
        <w:t>participants</w:t>
      </w:r>
      <w:r w:rsidR="00C415AE" w:rsidRPr="00E75F02">
        <w:t xml:space="preserve"> </w:t>
      </w:r>
      <w:r w:rsidR="00DC6A79" w:rsidRPr="00E75F02">
        <w:t>identif</w:t>
      </w:r>
      <w:r w:rsidR="007C4207" w:rsidRPr="00E75F02">
        <w:t>ied</w:t>
      </w:r>
      <w:r w:rsidR="00DC6A79" w:rsidRPr="00E75F02">
        <w:t xml:space="preserve"> as</w:t>
      </w:r>
      <w:r w:rsidR="00C415AE" w:rsidRPr="00E75F02">
        <w:t xml:space="preserve"> African American</w:t>
      </w:r>
      <w:r w:rsidR="00022DEF" w:rsidRPr="00E75F02">
        <w:t xml:space="preserve">, graduated from a PWI, and </w:t>
      </w:r>
      <w:r w:rsidR="0082674A" w:rsidRPr="00E75F02">
        <w:t xml:space="preserve">graduated from a PWI located </w:t>
      </w:r>
      <w:r w:rsidR="00022DEF" w:rsidRPr="00E75F02">
        <w:t xml:space="preserve">in the South Atlantic </w:t>
      </w:r>
      <w:r w:rsidR="00CF4254" w:rsidRPr="00E75F02">
        <w:t xml:space="preserve">Region of the United States which includes </w:t>
      </w:r>
      <w:r w:rsidR="00D0089D" w:rsidRPr="00E75F02">
        <w:t>Delaware</w:t>
      </w:r>
      <w:r w:rsidR="00CF4254" w:rsidRPr="00E75F02">
        <w:t xml:space="preserve">, Florida, Georgia, </w:t>
      </w:r>
      <w:r w:rsidR="00D0089D" w:rsidRPr="00E75F02">
        <w:t xml:space="preserve">Maryland, North Carolina, South Carolina, Virginia, and West </w:t>
      </w:r>
      <w:r w:rsidR="00CC6433" w:rsidRPr="00E75F02">
        <w:t>Virginia. Graduate</w:t>
      </w:r>
      <w:r w:rsidR="005E43BE" w:rsidRPr="00E75F02">
        <w:t xml:space="preserve">s who </w:t>
      </w:r>
      <w:r w:rsidR="00103664" w:rsidRPr="00E75F02">
        <w:t>do</w:t>
      </w:r>
      <w:r w:rsidR="005E43BE" w:rsidRPr="00E75F02">
        <w:t xml:space="preserve"> not meet the </w:t>
      </w:r>
      <w:r w:rsidR="00E661EF" w:rsidRPr="00E75F02">
        <w:t>criteria w</w:t>
      </w:r>
      <w:r w:rsidR="002644BF" w:rsidRPr="00E75F02">
        <w:t xml:space="preserve">ere </w:t>
      </w:r>
      <w:r w:rsidR="00E661EF" w:rsidRPr="00E75F02">
        <w:t>exclu</w:t>
      </w:r>
      <w:r w:rsidR="00103664" w:rsidRPr="00E75F02">
        <w:t>ded.</w:t>
      </w:r>
      <w:r w:rsidR="00CC6433" w:rsidRPr="00E75F02">
        <w:t xml:space="preserve"> </w:t>
      </w:r>
      <w:r w:rsidR="00E40ACE" w:rsidRPr="00E75F02">
        <w:t>A</w:t>
      </w:r>
      <w:r w:rsidR="00527685" w:rsidRPr="00E75F02">
        <w:t xml:space="preserve"> detailed</w:t>
      </w:r>
      <w:r w:rsidR="00E40ACE" w:rsidRPr="00E75F02">
        <w:t xml:space="preserve"> recruitment flyer w</w:t>
      </w:r>
      <w:r w:rsidR="00FA5C93" w:rsidRPr="00E75F02">
        <w:t>as</w:t>
      </w:r>
      <w:r w:rsidR="00E40ACE" w:rsidRPr="00E75F02">
        <w:t xml:space="preserve"> used </w:t>
      </w:r>
      <w:r w:rsidR="00527685" w:rsidRPr="00E75F02">
        <w:t>that list</w:t>
      </w:r>
      <w:r w:rsidR="00ED400E" w:rsidRPr="00E75F02">
        <w:t>ed</w:t>
      </w:r>
      <w:r w:rsidR="00527685" w:rsidRPr="00E75F02">
        <w:t xml:space="preserve"> the criteria</w:t>
      </w:r>
      <w:r w:rsidR="00C06FFF" w:rsidRPr="00E75F02">
        <w:t xml:space="preserve"> </w:t>
      </w:r>
      <w:r w:rsidR="005A693D" w:rsidRPr="00E75F02">
        <w:t xml:space="preserve">for </w:t>
      </w:r>
      <w:r w:rsidR="00C06FFF" w:rsidRPr="00E75F02">
        <w:t>partici</w:t>
      </w:r>
      <w:r w:rsidR="00F5184A" w:rsidRPr="00E75F02">
        <w:t>pat</w:t>
      </w:r>
      <w:r w:rsidR="005A693D" w:rsidRPr="00E75F02">
        <w:t xml:space="preserve">ing </w:t>
      </w:r>
      <w:r w:rsidR="00C06FFF" w:rsidRPr="00E75F02">
        <w:t xml:space="preserve">in the study. </w:t>
      </w:r>
      <w:r w:rsidR="003B587E" w:rsidRPr="00E75F02">
        <w:t>S</w:t>
      </w:r>
      <w:r w:rsidR="009D3C78" w:rsidRPr="00E75F02">
        <w:t>ite permission</w:t>
      </w:r>
      <w:r w:rsidR="003B587E" w:rsidRPr="00E75F02">
        <w:t xml:space="preserve"> forms </w:t>
      </w:r>
      <w:r w:rsidR="00A531B5" w:rsidRPr="00E75F02">
        <w:t>were</w:t>
      </w:r>
      <w:r w:rsidR="003B587E" w:rsidRPr="00E75F02">
        <w:t xml:space="preserve"> </w:t>
      </w:r>
      <w:r w:rsidR="009D3C78" w:rsidRPr="00E75F02">
        <w:t>required</w:t>
      </w:r>
      <w:r w:rsidR="003B587E" w:rsidRPr="00E75F02">
        <w:t xml:space="preserve"> for</w:t>
      </w:r>
      <w:r w:rsidR="009D3C78" w:rsidRPr="00E75F02">
        <w:t xml:space="preserve"> social media </w:t>
      </w:r>
      <w:r w:rsidR="003B587E" w:rsidRPr="00E75F02">
        <w:t xml:space="preserve">as </w:t>
      </w:r>
      <w:r w:rsidR="00103664" w:rsidRPr="00E75F02">
        <w:t>they</w:t>
      </w:r>
      <w:r w:rsidR="003B587E" w:rsidRPr="00E75F02">
        <w:t xml:space="preserve"> w</w:t>
      </w:r>
      <w:r w:rsidR="00A50C7C" w:rsidRPr="00E75F02">
        <w:t>ere</w:t>
      </w:r>
      <w:r w:rsidR="00FD5419" w:rsidRPr="00E75F02">
        <w:t xml:space="preserve"> </w:t>
      </w:r>
      <w:r w:rsidR="003B587E" w:rsidRPr="00E75F02">
        <w:t xml:space="preserve">used to </w:t>
      </w:r>
      <w:r w:rsidR="009D3C78" w:rsidRPr="00E75F02">
        <w:t xml:space="preserve">collect data. </w:t>
      </w:r>
      <w:r w:rsidR="0004420B" w:rsidRPr="00E75F02">
        <w:t>P</w:t>
      </w:r>
      <w:r w:rsidR="009D3C78" w:rsidRPr="00E75F02">
        <w:t>ermission</w:t>
      </w:r>
      <w:r w:rsidR="00FD5419" w:rsidRPr="00E75F02">
        <w:t xml:space="preserve"> was</w:t>
      </w:r>
      <w:r w:rsidR="0004420B" w:rsidRPr="00E75F02">
        <w:t xml:space="preserve"> obtained </w:t>
      </w:r>
      <w:r w:rsidR="009D3C78" w:rsidRPr="00E75F02">
        <w:t>from the moderator of the Facebook groups</w:t>
      </w:r>
      <w:r w:rsidR="0004420B" w:rsidRPr="00E75F02">
        <w:t xml:space="preserve"> that </w:t>
      </w:r>
      <w:r w:rsidR="00E456DF" w:rsidRPr="00E75F02">
        <w:t>w</w:t>
      </w:r>
      <w:r w:rsidR="008B6990" w:rsidRPr="00E75F02">
        <w:t xml:space="preserve">as </w:t>
      </w:r>
      <w:r w:rsidR="009D3C78" w:rsidRPr="00E75F02">
        <w:t xml:space="preserve">used to distribute the recruitment flyer and obtain data. The moderator of the Facebook group </w:t>
      </w:r>
      <w:r w:rsidR="00E456DF" w:rsidRPr="00E75F02">
        <w:t>w</w:t>
      </w:r>
      <w:r w:rsidR="005C3390" w:rsidRPr="00E75F02">
        <w:t xml:space="preserve">as </w:t>
      </w:r>
      <w:r w:rsidR="00E456DF" w:rsidRPr="00E75F02">
        <w:t>contacted</w:t>
      </w:r>
      <w:r w:rsidR="004F20A2" w:rsidRPr="00E75F02">
        <w:t xml:space="preserve"> to </w:t>
      </w:r>
      <w:r w:rsidR="009D3C78" w:rsidRPr="00E75F02">
        <w:t xml:space="preserve">ask for permission to post </w:t>
      </w:r>
      <w:r w:rsidR="000C546E" w:rsidRPr="00E75F02">
        <w:t>flyers</w:t>
      </w:r>
      <w:r w:rsidR="009D3C78" w:rsidRPr="00E75F02">
        <w:t xml:space="preserve"> within the group. </w:t>
      </w:r>
      <w:r w:rsidR="004F20A2" w:rsidRPr="00E75F02">
        <w:t xml:space="preserve">Documentation of </w:t>
      </w:r>
      <w:r w:rsidR="009D3C78" w:rsidRPr="00E75F02">
        <w:t xml:space="preserve">the conversation </w:t>
      </w:r>
      <w:r w:rsidR="004F20A2" w:rsidRPr="00E75F02">
        <w:t>serve</w:t>
      </w:r>
      <w:r w:rsidR="00C417F8" w:rsidRPr="00E75F02">
        <w:t>d</w:t>
      </w:r>
      <w:r w:rsidR="004F20A2" w:rsidRPr="00E75F02">
        <w:t xml:space="preserve"> as </w:t>
      </w:r>
      <w:r w:rsidR="009D3C78" w:rsidRPr="00E75F02">
        <w:t xml:space="preserve">proof of site permission. </w:t>
      </w:r>
      <w:r w:rsidR="003F7AE9" w:rsidRPr="00E75F02">
        <w:t xml:space="preserve">African American alumni participating in the study </w:t>
      </w:r>
      <w:r w:rsidR="00C417F8" w:rsidRPr="00E75F02">
        <w:t>had</w:t>
      </w:r>
      <w:r w:rsidR="009A386D" w:rsidRPr="00E75F02">
        <w:t xml:space="preserve"> </w:t>
      </w:r>
      <w:r w:rsidR="009D3C78" w:rsidRPr="00E75F02">
        <w:t>the required technology</w:t>
      </w:r>
      <w:r w:rsidR="009A386D" w:rsidRPr="00E75F02">
        <w:t xml:space="preserve"> </w:t>
      </w:r>
      <w:r w:rsidR="009D3C78" w:rsidRPr="00E75F02">
        <w:t xml:space="preserve">and time </w:t>
      </w:r>
      <w:r w:rsidR="000F5373" w:rsidRPr="00E75F02">
        <w:t>commitment</w:t>
      </w:r>
      <w:r w:rsidR="008472F0" w:rsidRPr="00E75F02">
        <w:t xml:space="preserve"> for the study</w:t>
      </w:r>
      <w:r w:rsidR="009D3C78" w:rsidRPr="00E75F02">
        <w:t xml:space="preserve">. There </w:t>
      </w:r>
      <w:r w:rsidR="00592679" w:rsidRPr="00E75F02">
        <w:t>were</w:t>
      </w:r>
      <w:r w:rsidR="009D3C78" w:rsidRPr="00E75F02">
        <w:t xml:space="preserve"> no geographic constraints because the one-on-one interviews w</w:t>
      </w:r>
      <w:r w:rsidR="00A50C7C" w:rsidRPr="00E75F02">
        <w:t>ere</w:t>
      </w:r>
      <w:r w:rsidR="009D3C78" w:rsidRPr="00E75F02">
        <w:t xml:space="preserve"> virtual.</w:t>
      </w:r>
    </w:p>
    <w:p w14:paraId="7570C5CE" w14:textId="2A0D111B" w:rsidR="005A37EF" w:rsidRPr="00E75F02" w:rsidRDefault="00E44E7D" w:rsidP="004A6CA3">
      <w:pPr>
        <w:pStyle w:val="Heading3"/>
        <w:rPr>
          <w:rStyle w:val="Heading3Char"/>
          <w:b/>
          <w:bCs/>
          <w:i/>
          <w:color w:val="000000" w:themeColor="text1"/>
        </w:rPr>
      </w:pPr>
      <w:bookmarkStart w:id="262" w:name="_Toc481674122"/>
      <w:bookmarkStart w:id="263" w:name="_Toc503990749"/>
      <w:bookmarkStart w:id="264" w:name="_Toc171694951"/>
      <w:r w:rsidRPr="00E75F02">
        <w:rPr>
          <w:rStyle w:val="Heading3Char"/>
          <w:b/>
          <w:bCs/>
          <w:i/>
          <w:color w:val="000000" w:themeColor="text1"/>
        </w:rPr>
        <w:t xml:space="preserve">Qualitative </w:t>
      </w:r>
      <w:r w:rsidR="005A37EF" w:rsidRPr="00E75F02">
        <w:rPr>
          <w:rStyle w:val="Heading3Char"/>
          <w:b/>
          <w:bCs/>
          <w:i/>
          <w:color w:val="000000" w:themeColor="text1"/>
        </w:rPr>
        <w:t>Sample Size</w:t>
      </w:r>
      <w:bookmarkEnd w:id="262"/>
      <w:bookmarkEnd w:id="263"/>
      <w:bookmarkEnd w:id="264"/>
    </w:p>
    <w:p w14:paraId="5255F62D" w14:textId="79DBF3BD" w:rsidR="000F7A2B" w:rsidRPr="00E75F02" w:rsidRDefault="009732C7" w:rsidP="004A6CA3">
      <w:pPr>
        <w:spacing w:after="0"/>
      </w:pPr>
      <w:r w:rsidRPr="00E75F02">
        <w:rPr>
          <w:rFonts w:eastAsiaTheme="minorEastAsia"/>
          <w:color w:val="000000" w:themeColor="text1"/>
        </w:rPr>
        <w:t xml:space="preserve">Researchers estimate between 10 and 50 participants as being </w:t>
      </w:r>
      <w:r w:rsidR="00666587" w:rsidRPr="00E75F02">
        <w:rPr>
          <w:rFonts w:eastAsiaTheme="minorEastAsia"/>
          <w:color w:val="000000" w:themeColor="text1"/>
        </w:rPr>
        <w:t xml:space="preserve">a </w:t>
      </w:r>
      <w:r w:rsidRPr="00E75F02">
        <w:rPr>
          <w:rFonts w:eastAsiaTheme="minorEastAsia"/>
          <w:color w:val="000000" w:themeColor="text1"/>
        </w:rPr>
        <w:t xml:space="preserve">sufficient sample size for data collection in qualitative research (Creswell &amp; Creswell, 2018). </w:t>
      </w:r>
      <w:r w:rsidR="00830507" w:rsidRPr="00E75F02">
        <w:rPr>
          <w:rFonts w:eastAsiaTheme="minorEastAsia"/>
          <w:color w:val="000000" w:themeColor="text1"/>
        </w:rPr>
        <w:t xml:space="preserve">20 participants </w:t>
      </w:r>
      <w:r w:rsidR="002A5CB2" w:rsidRPr="00E75F02">
        <w:rPr>
          <w:rFonts w:eastAsiaTheme="minorEastAsia"/>
          <w:color w:val="000000" w:themeColor="text1"/>
        </w:rPr>
        <w:t>were</w:t>
      </w:r>
      <w:r w:rsidR="00830507" w:rsidRPr="00E75F02">
        <w:rPr>
          <w:rFonts w:eastAsiaTheme="minorEastAsia"/>
          <w:color w:val="000000" w:themeColor="text1"/>
        </w:rPr>
        <w:t xml:space="preserve"> the minimum sample size for </w:t>
      </w:r>
      <w:r w:rsidR="00E25CA6" w:rsidRPr="00E75F02">
        <w:rPr>
          <w:rFonts w:eastAsiaTheme="minorEastAsia"/>
          <w:color w:val="000000" w:themeColor="text1"/>
        </w:rPr>
        <w:t xml:space="preserve">a </w:t>
      </w:r>
      <w:r w:rsidR="00830507" w:rsidRPr="00E75F02">
        <w:rPr>
          <w:rFonts w:eastAsiaTheme="minorEastAsia"/>
          <w:color w:val="000000" w:themeColor="text1"/>
        </w:rPr>
        <w:t xml:space="preserve">qualitative descriptive study. Qualitative research requires smaller samples </w:t>
      </w:r>
      <w:r w:rsidR="00830507" w:rsidRPr="00E75F02">
        <w:rPr>
          <w:rFonts w:eastAsiaTheme="minorEastAsia"/>
        </w:rPr>
        <w:t>than quantitative research (Park</w:t>
      </w:r>
      <w:r w:rsidR="00FB2FE1" w:rsidRPr="00E75F02">
        <w:rPr>
          <w:rFonts w:eastAsiaTheme="minorEastAsia"/>
        </w:rPr>
        <w:t xml:space="preserve"> </w:t>
      </w:r>
      <w:r w:rsidR="00830507" w:rsidRPr="00E75F02">
        <w:rPr>
          <w:rFonts w:eastAsiaTheme="minorEastAsia"/>
        </w:rPr>
        <w:t xml:space="preserve">&amp; Park, 2016). A sample </w:t>
      </w:r>
      <w:r w:rsidR="007E6308" w:rsidRPr="00E75F02">
        <w:rPr>
          <w:rFonts w:eastAsiaTheme="minorEastAsia"/>
        </w:rPr>
        <w:t xml:space="preserve">was </w:t>
      </w:r>
      <w:r w:rsidR="00830507" w:rsidRPr="00E75F02">
        <w:rPr>
          <w:rFonts w:eastAsiaTheme="minorEastAsia"/>
        </w:rPr>
        <w:t>the subset of the population that was included in the study. The samples of th</w:t>
      </w:r>
      <w:r w:rsidR="0097658A" w:rsidRPr="00E75F02">
        <w:rPr>
          <w:rFonts w:eastAsiaTheme="minorEastAsia"/>
        </w:rPr>
        <w:t>is</w:t>
      </w:r>
      <w:r w:rsidR="00830507" w:rsidRPr="00E75F02">
        <w:rPr>
          <w:rFonts w:eastAsiaTheme="minorEastAsia"/>
        </w:rPr>
        <w:t xml:space="preserve"> study </w:t>
      </w:r>
      <w:r w:rsidR="00D36969" w:rsidRPr="00E75F02">
        <w:rPr>
          <w:rFonts w:eastAsiaTheme="minorEastAsia"/>
        </w:rPr>
        <w:t xml:space="preserve">consisted </w:t>
      </w:r>
      <w:r w:rsidR="00830507" w:rsidRPr="00E75F02">
        <w:rPr>
          <w:rFonts w:eastAsiaTheme="minorEastAsia"/>
        </w:rPr>
        <w:t xml:space="preserve">of 20 African American alumni who attended a PWI and who belong </w:t>
      </w:r>
      <w:r w:rsidR="00830507" w:rsidRPr="00E75F02">
        <w:rPr>
          <w:rFonts w:eastAsiaTheme="minorEastAsia"/>
        </w:rPr>
        <w:lastRenderedPageBreak/>
        <w:t>to an online social media group. Participants</w:t>
      </w:r>
      <w:r w:rsidR="00E25CA6" w:rsidRPr="00E75F02">
        <w:rPr>
          <w:rFonts w:eastAsiaTheme="minorEastAsia"/>
        </w:rPr>
        <w:t xml:space="preserve">’ </w:t>
      </w:r>
      <w:r w:rsidR="00830507" w:rsidRPr="00E75F02">
        <w:rPr>
          <w:rFonts w:eastAsiaTheme="minorEastAsia"/>
        </w:rPr>
        <w:t xml:space="preserve">permanent residence </w:t>
      </w:r>
      <w:r w:rsidR="009D6E60" w:rsidRPr="00E75F02">
        <w:rPr>
          <w:rFonts w:eastAsiaTheme="minorEastAsia"/>
        </w:rPr>
        <w:t>is</w:t>
      </w:r>
      <w:r w:rsidR="00830507" w:rsidRPr="00E75F02">
        <w:rPr>
          <w:rFonts w:eastAsiaTheme="minorEastAsia"/>
        </w:rPr>
        <w:t xml:space="preserve"> in the South Atlantic Region of the United States of America. </w:t>
      </w:r>
      <w:r w:rsidR="00830507" w:rsidRPr="00E75F02">
        <w:t>To account for attrition, this research</w:t>
      </w:r>
      <w:r w:rsidR="00522596" w:rsidRPr="00E75F02">
        <w:t>er</w:t>
      </w:r>
      <w:r w:rsidR="00830507" w:rsidRPr="00E75F02">
        <w:t xml:space="preserve"> reach</w:t>
      </w:r>
      <w:r w:rsidR="00870AA1" w:rsidRPr="00E75F02">
        <w:t>ed</w:t>
      </w:r>
      <w:r w:rsidR="00830507" w:rsidRPr="00E75F02">
        <w:t xml:space="preserve"> out to African American alumni </w:t>
      </w:r>
      <w:r w:rsidR="00830172" w:rsidRPr="00E75F02">
        <w:t>who</w:t>
      </w:r>
      <w:r w:rsidR="006A7440" w:rsidRPr="00E75F02">
        <w:t xml:space="preserve"> belong to Facebook </w:t>
      </w:r>
      <w:r w:rsidR="00602370" w:rsidRPr="00E75F02">
        <w:t xml:space="preserve">social media </w:t>
      </w:r>
      <w:r w:rsidR="006A7440" w:rsidRPr="00E75F02">
        <w:t>groups that</w:t>
      </w:r>
      <w:r w:rsidR="00830507" w:rsidRPr="00E75F02">
        <w:t xml:space="preserve"> attend</w:t>
      </w:r>
      <w:r w:rsidR="007E07D0" w:rsidRPr="00E75F02">
        <w:t>ed</w:t>
      </w:r>
      <w:r w:rsidR="00830507" w:rsidRPr="00E75F02">
        <w:t xml:space="preserve"> PWIs. </w:t>
      </w:r>
      <w:r w:rsidR="00641B4E" w:rsidRPr="00E75F02">
        <w:t>The r</w:t>
      </w:r>
      <w:r w:rsidR="00B60ED3" w:rsidRPr="00E75F02">
        <w:t>esearch</w:t>
      </w:r>
      <w:r w:rsidR="00641B4E" w:rsidRPr="00E75F02">
        <w:t>er</w:t>
      </w:r>
      <w:r w:rsidR="00B60ED3" w:rsidRPr="00E75F02">
        <w:t xml:space="preserve"> </w:t>
      </w:r>
      <w:r w:rsidR="00D83706" w:rsidRPr="00E75F02">
        <w:t>recruited</w:t>
      </w:r>
      <w:r w:rsidR="00F44E3C" w:rsidRPr="00E75F02">
        <w:t xml:space="preserve"> the first t</w:t>
      </w:r>
      <w:r w:rsidR="00830507" w:rsidRPr="00E75F02">
        <w:t>wenty p</w:t>
      </w:r>
      <w:r w:rsidR="00F44E3C" w:rsidRPr="00E75F02">
        <w:t xml:space="preserve">eople </w:t>
      </w:r>
      <w:r w:rsidR="009F2847" w:rsidRPr="00E75F02">
        <w:t xml:space="preserve">who </w:t>
      </w:r>
      <w:r w:rsidR="00830507" w:rsidRPr="00E75F02">
        <w:t>respond</w:t>
      </w:r>
      <w:r w:rsidR="000C2EC1" w:rsidRPr="00E75F02">
        <w:t>ed</w:t>
      </w:r>
      <w:r w:rsidR="00E31D13" w:rsidRPr="00E75F02">
        <w:t xml:space="preserve">, </w:t>
      </w:r>
      <w:r w:rsidR="00F37C9C" w:rsidRPr="00E75F02">
        <w:t xml:space="preserve">self-select to the </w:t>
      </w:r>
      <w:r w:rsidR="000C4727" w:rsidRPr="00E75F02">
        <w:t xml:space="preserve">inclusion </w:t>
      </w:r>
      <w:r w:rsidR="00830507" w:rsidRPr="00E75F02">
        <w:t>criteria</w:t>
      </w:r>
      <w:r w:rsidR="004D0A1B" w:rsidRPr="00E75F02">
        <w:t>, and agree</w:t>
      </w:r>
      <w:r w:rsidR="003E3D89" w:rsidRPr="00E75F02">
        <w:t xml:space="preserve">d </w:t>
      </w:r>
      <w:r w:rsidR="004D0A1B" w:rsidRPr="00E75F02">
        <w:t>to participate</w:t>
      </w:r>
      <w:r w:rsidR="00C45EC5" w:rsidRPr="00E75F02">
        <w:t xml:space="preserve"> in the research. </w:t>
      </w:r>
      <w:r w:rsidR="00E31D13" w:rsidRPr="00E75F02">
        <w:t>The</w:t>
      </w:r>
      <w:r w:rsidR="00830507" w:rsidRPr="00E75F02">
        <w:t xml:space="preserve"> participants </w:t>
      </w:r>
      <w:r w:rsidR="00E31D13" w:rsidRPr="00E75F02">
        <w:t xml:space="preserve">that met the criteria </w:t>
      </w:r>
      <w:r w:rsidR="00830507" w:rsidRPr="00E75F02">
        <w:t>complete</w:t>
      </w:r>
      <w:r w:rsidR="00E31D13" w:rsidRPr="00E75F02">
        <w:t xml:space="preserve">d </w:t>
      </w:r>
      <w:r w:rsidR="00830507" w:rsidRPr="00E75F02">
        <w:t>an Informed Consent Form (See Appendix D). Due to</w:t>
      </w:r>
      <w:r w:rsidR="00026C1E" w:rsidRPr="00E75F02">
        <w:t xml:space="preserve"> knowing</w:t>
      </w:r>
      <w:r w:rsidR="00830507" w:rsidRPr="00E75F02">
        <w:t xml:space="preserve"> the </w:t>
      </w:r>
      <w:r w:rsidR="00607A49" w:rsidRPr="00E75F02">
        <w:t>number of members in the targeted Facebook groups for Plan A</w:t>
      </w:r>
      <w:r w:rsidR="00C33575" w:rsidRPr="00E75F02">
        <w:t xml:space="preserve"> versus the projected sample size, the assumption</w:t>
      </w:r>
      <w:r w:rsidR="006D5964" w:rsidRPr="00E75F02">
        <w:t xml:space="preserve"> </w:t>
      </w:r>
      <w:r w:rsidR="00E31D13" w:rsidRPr="00E75F02">
        <w:t>of</w:t>
      </w:r>
      <w:r w:rsidR="00550DC2" w:rsidRPr="00E75F02">
        <w:t xml:space="preserve"> </w:t>
      </w:r>
      <w:r w:rsidR="00E31D13" w:rsidRPr="00E75F02">
        <w:t>being</w:t>
      </w:r>
      <w:r w:rsidR="006D5964" w:rsidRPr="00E75F02">
        <w:t xml:space="preserve"> sufficient sample frame </w:t>
      </w:r>
      <w:r w:rsidR="00550DC2" w:rsidRPr="00E75F02">
        <w:t>was</w:t>
      </w:r>
      <w:r w:rsidR="006D5964" w:rsidRPr="00E75F02">
        <w:t xml:space="preserve"> considered reasonable</w:t>
      </w:r>
      <w:r w:rsidR="00EB1F85" w:rsidRPr="00E75F02">
        <w:t xml:space="preserve"> s</w:t>
      </w:r>
      <w:r w:rsidR="00830507" w:rsidRPr="00E75F02">
        <w:t xml:space="preserve">ample frame </w:t>
      </w:r>
      <w:r w:rsidR="00EB1F85" w:rsidRPr="00E75F02">
        <w:t>that that</w:t>
      </w:r>
      <w:r w:rsidR="00007B06" w:rsidRPr="00E75F02">
        <w:t xml:space="preserve"> </w:t>
      </w:r>
      <w:r w:rsidR="00EB1F85" w:rsidRPr="00E75F02">
        <w:t>found</w:t>
      </w:r>
      <w:r w:rsidR="00007B06" w:rsidRPr="00E75F02">
        <w:t xml:space="preserve"> the </w:t>
      </w:r>
      <w:r w:rsidR="00830507" w:rsidRPr="00E75F02">
        <w:t>participants for this study.</w:t>
      </w:r>
    </w:p>
    <w:p w14:paraId="6CED048F" w14:textId="0FCCB12A" w:rsidR="00F664FE" w:rsidRPr="00E75F02" w:rsidRDefault="00C560F2" w:rsidP="004A6CA3">
      <w:pPr>
        <w:pStyle w:val="Heading3"/>
        <w:rPr>
          <w:rStyle w:val="Heading3Char"/>
          <w:b/>
          <w:bCs/>
          <w:i/>
        </w:rPr>
      </w:pPr>
      <w:bookmarkStart w:id="265" w:name="_Toc171694952"/>
      <w:bookmarkStart w:id="266" w:name="_Toc481674121"/>
      <w:bookmarkStart w:id="267" w:name="_Hlk30565370"/>
      <w:r w:rsidRPr="00E75F02">
        <w:rPr>
          <w:rStyle w:val="Heading3Char"/>
          <w:b/>
          <w:bCs/>
          <w:i/>
        </w:rPr>
        <w:t xml:space="preserve">Recruiting and </w:t>
      </w:r>
      <w:r w:rsidR="005A37EF" w:rsidRPr="00E75F02">
        <w:rPr>
          <w:rStyle w:val="Heading3Char"/>
          <w:b/>
          <w:bCs/>
          <w:i/>
        </w:rPr>
        <w:t>Sampling Strategy</w:t>
      </w:r>
      <w:bookmarkEnd w:id="265"/>
    </w:p>
    <w:p w14:paraId="75B2A7AF" w14:textId="6A42D27B" w:rsidR="002F3394" w:rsidRPr="00E75F02" w:rsidRDefault="0097130F" w:rsidP="004A6CA3">
      <w:pPr>
        <w:spacing w:after="0"/>
      </w:pPr>
      <w:r w:rsidRPr="00E75F02">
        <w:rPr>
          <w:rStyle w:val="Heading4Char"/>
        </w:rPr>
        <w:t>Convenience Sampling</w:t>
      </w:r>
      <w:r w:rsidR="00261846" w:rsidRPr="00E75F02">
        <w:rPr>
          <w:rStyle w:val="Heading4Char"/>
        </w:rPr>
        <w:t xml:space="preserve"> Pla</w:t>
      </w:r>
      <w:r w:rsidR="007E07D0" w:rsidRPr="00E75F02">
        <w:rPr>
          <w:rStyle w:val="Heading4Char"/>
        </w:rPr>
        <w:t>n A</w:t>
      </w:r>
      <w:bookmarkEnd w:id="266"/>
      <w:bookmarkEnd w:id="267"/>
      <w:r w:rsidR="00702DF6" w:rsidRPr="00E75F02">
        <w:rPr>
          <w:rStyle w:val="Heading4Char"/>
        </w:rPr>
        <w:t>.</w:t>
      </w:r>
      <w:r w:rsidR="00702DF6" w:rsidRPr="00E75F02">
        <w:t xml:space="preserve"> </w:t>
      </w:r>
      <w:r w:rsidR="00805633" w:rsidRPr="00E75F02">
        <w:t>The first recruiting sampling st</w:t>
      </w:r>
      <w:r w:rsidR="005C5EE6" w:rsidRPr="00E75F02">
        <w:t xml:space="preserve">rategy </w:t>
      </w:r>
      <w:r w:rsidR="0009693D" w:rsidRPr="00E75F02">
        <w:t>w</w:t>
      </w:r>
      <w:r w:rsidR="00007B06" w:rsidRPr="00E75F02">
        <w:t>as</w:t>
      </w:r>
      <w:r w:rsidR="0009693D" w:rsidRPr="00E75F02">
        <w:t xml:space="preserve"> conv</w:t>
      </w:r>
      <w:r w:rsidR="00FC25D7" w:rsidRPr="00E75F02">
        <w:t xml:space="preserve">enience sampling. </w:t>
      </w:r>
      <w:proofErr w:type="spellStart"/>
      <w:r w:rsidR="00E61926" w:rsidRPr="00E75F02">
        <w:rPr>
          <w:rFonts w:eastAsiaTheme="minorEastAsia"/>
        </w:rPr>
        <w:t>Etikan</w:t>
      </w:r>
      <w:proofErr w:type="spellEnd"/>
      <w:r w:rsidR="00E61926" w:rsidRPr="00E75F02">
        <w:rPr>
          <w:rFonts w:eastAsiaTheme="minorEastAsia"/>
        </w:rPr>
        <w:t xml:space="preserve"> (2016) define</w:t>
      </w:r>
      <w:r w:rsidR="00F6491B" w:rsidRPr="00E75F02">
        <w:rPr>
          <w:rFonts w:eastAsiaTheme="minorEastAsia"/>
        </w:rPr>
        <w:t>s</w:t>
      </w:r>
      <w:r w:rsidR="00E61926" w:rsidRPr="00E75F02">
        <w:rPr>
          <w:rFonts w:eastAsiaTheme="minorEastAsia"/>
        </w:rPr>
        <w:t xml:space="preserve"> convenience sampling as a group that is easily accessible, non-random, and </w:t>
      </w:r>
      <w:r w:rsidR="00E61926" w:rsidRPr="00E75F02">
        <w:rPr>
          <w:rFonts w:eastAsiaTheme="minorEastAsia"/>
          <w:color w:val="000000" w:themeColor="text1"/>
        </w:rPr>
        <w:t>at times members of a similar group or geographic location.</w:t>
      </w:r>
      <w:r w:rsidR="00E61926" w:rsidRPr="00E75F02">
        <w:rPr>
          <w:color w:val="000000" w:themeColor="text1"/>
        </w:rPr>
        <w:t xml:space="preserve"> Sampling steps include </w:t>
      </w:r>
      <w:r w:rsidR="00BE1573" w:rsidRPr="00E75F02">
        <w:rPr>
          <w:color w:val="000000" w:themeColor="text1"/>
        </w:rPr>
        <w:t xml:space="preserve">sending the survey link to </w:t>
      </w:r>
      <w:r w:rsidR="00C5094E" w:rsidRPr="00E75F02">
        <w:rPr>
          <w:color w:val="000000" w:themeColor="text1"/>
        </w:rPr>
        <w:t xml:space="preserve">the target population in </w:t>
      </w:r>
      <w:r w:rsidR="0038311B" w:rsidRPr="00E75F02">
        <w:t xml:space="preserve">Pretty EducAKAed </w:t>
      </w:r>
      <w:r w:rsidR="0038311B" w:rsidRPr="00E75F02">
        <w:rPr>
          <w:rFonts w:eastAsiaTheme="minorEastAsia"/>
        </w:rPr>
        <w:t>Docs and</w:t>
      </w:r>
      <w:r w:rsidR="004F74B3" w:rsidRPr="00E75F02">
        <w:rPr>
          <w:rFonts w:eastAsiaTheme="minorEastAsia"/>
        </w:rPr>
        <w:t xml:space="preserve"> Doctor o</w:t>
      </w:r>
      <w:r w:rsidR="00DC1F48" w:rsidRPr="00E75F02">
        <w:rPr>
          <w:rFonts w:eastAsiaTheme="minorEastAsia"/>
        </w:rPr>
        <w:t>f</w:t>
      </w:r>
      <w:r w:rsidR="004F74B3" w:rsidRPr="00E75F02">
        <w:rPr>
          <w:rFonts w:eastAsiaTheme="minorEastAsia"/>
        </w:rPr>
        <w:t xml:space="preserve"> Education</w:t>
      </w:r>
      <w:r w:rsidR="0038311B" w:rsidRPr="00E75F02">
        <w:rPr>
          <w:rFonts w:eastAsiaTheme="minorEastAsia"/>
        </w:rPr>
        <w:t xml:space="preserve"> Fac</w:t>
      </w:r>
      <w:r w:rsidR="00616967" w:rsidRPr="00E75F02">
        <w:rPr>
          <w:rFonts w:eastAsiaTheme="minorEastAsia"/>
        </w:rPr>
        <w:t>ebook groups</w:t>
      </w:r>
      <w:r w:rsidR="00FC483E" w:rsidRPr="00E75F02">
        <w:rPr>
          <w:rFonts w:eastAsiaTheme="minorEastAsia"/>
        </w:rPr>
        <w:t xml:space="preserve"> which is </w:t>
      </w:r>
      <w:r w:rsidR="00BE1573" w:rsidRPr="00E75F02">
        <w:rPr>
          <w:rFonts w:eastAsiaTheme="minorEastAsia"/>
        </w:rPr>
        <w:t>Plan A</w:t>
      </w:r>
      <w:r w:rsidR="00616967" w:rsidRPr="00E75F02">
        <w:rPr>
          <w:rFonts w:eastAsiaTheme="minorEastAsia"/>
        </w:rPr>
        <w:t>.</w:t>
      </w:r>
      <w:r w:rsidR="00E61926" w:rsidRPr="00E75F02">
        <w:t xml:space="preserve"> </w:t>
      </w:r>
      <w:r w:rsidR="00A11E79" w:rsidRPr="00E75F02">
        <w:t xml:space="preserve">The </w:t>
      </w:r>
      <w:r w:rsidR="009D347A" w:rsidRPr="00E75F02">
        <w:rPr>
          <w:rFonts w:eastAsiaTheme="minorEastAsia"/>
          <w:color w:val="000000" w:themeColor="text1"/>
        </w:rPr>
        <w:t>i</w:t>
      </w:r>
      <w:r w:rsidR="00616967" w:rsidRPr="00E75F02">
        <w:rPr>
          <w:rFonts w:eastAsiaTheme="minorEastAsia"/>
          <w:color w:val="000000" w:themeColor="text1"/>
        </w:rPr>
        <w:t xml:space="preserve">nformed </w:t>
      </w:r>
      <w:r w:rsidR="009D347A" w:rsidRPr="00E75F02">
        <w:rPr>
          <w:rFonts w:eastAsiaTheme="minorEastAsia"/>
        </w:rPr>
        <w:t>c</w:t>
      </w:r>
      <w:r w:rsidR="00616967" w:rsidRPr="00E75F02">
        <w:rPr>
          <w:rFonts w:eastAsiaTheme="minorEastAsia"/>
        </w:rPr>
        <w:t xml:space="preserve">onsent form </w:t>
      </w:r>
      <w:proofErr w:type="gramStart"/>
      <w:r w:rsidR="00616967" w:rsidRPr="00E75F02">
        <w:rPr>
          <w:rFonts w:eastAsiaTheme="minorEastAsia"/>
        </w:rPr>
        <w:t>w</w:t>
      </w:r>
      <w:r w:rsidR="00A11E79" w:rsidRPr="00E75F02">
        <w:rPr>
          <w:rFonts w:eastAsiaTheme="minorEastAsia"/>
        </w:rPr>
        <w:t>as</w:t>
      </w:r>
      <w:proofErr w:type="gramEnd"/>
      <w:r w:rsidR="00616967" w:rsidRPr="00E75F02">
        <w:rPr>
          <w:rFonts w:eastAsiaTheme="minorEastAsia"/>
        </w:rPr>
        <w:t xml:space="preserve"> the first page of the survey link.</w:t>
      </w:r>
      <w:r w:rsidR="00E61926" w:rsidRPr="00E75F02">
        <w:t xml:space="preserve"> This researcher </w:t>
      </w:r>
      <w:r w:rsidR="00616967" w:rsidRPr="00E75F02">
        <w:rPr>
          <w:rFonts w:eastAsiaTheme="minorEastAsia"/>
        </w:rPr>
        <w:t>accept</w:t>
      </w:r>
      <w:r w:rsidR="009D347A" w:rsidRPr="00E75F02">
        <w:rPr>
          <w:rFonts w:eastAsiaTheme="minorEastAsia"/>
        </w:rPr>
        <w:t xml:space="preserve">ed </w:t>
      </w:r>
      <w:r w:rsidR="00616967" w:rsidRPr="00E75F02">
        <w:rPr>
          <w:rFonts w:eastAsiaTheme="minorEastAsia"/>
        </w:rPr>
        <w:t>anyone who respond</w:t>
      </w:r>
      <w:r w:rsidR="009D347A" w:rsidRPr="00E75F02">
        <w:rPr>
          <w:rFonts w:eastAsiaTheme="minorEastAsia"/>
        </w:rPr>
        <w:t>ed</w:t>
      </w:r>
      <w:r w:rsidR="00616967" w:rsidRPr="00E75F02">
        <w:rPr>
          <w:rFonts w:eastAsiaTheme="minorEastAsia"/>
        </w:rPr>
        <w:t xml:space="preserve"> by </w:t>
      </w:r>
      <w:r w:rsidR="00E61926" w:rsidRPr="00E75F02">
        <w:t>self-selecting</w:t>
      </w:r>
      <w:r w:rsidR="00616967" w:rsidRPr="00E75F02">
        <w:rPr>
          <w:rFonts w:eastAsiaTheme="minorEastAsia"/>
        </w:rPr>
        <w:t xml:space="preserve"> according to </w:t>
      </w:r>
      <w:r w:rsidR="00E61926" w:rsidRPr="00E75F02">
        <w:t>the</w:t>
      </w:r>
      <w:r w:rsidR="00616967" w:rsidRPr="00E75F02">
        <w:rPr>
          <w:rFonts w:eastAsiaTheme="minorEastAsia"/>
        </w:rPr>
        <w:t xml:space="preserve"> participation criteria.</w:t>
      </w:r>
      <w:r w:rsidR="0090466C" w:rsidRPr="00E75F02">
        <w:t xml:space="preserve"> </w:t>
      </w:r>
      <w:r w:rsidR="00A86AA1" w:rsidRPr="00E75F02">
        <w:rPr>
          <w:rFonts w:eastAsiaTheme="minorEastAsia"/>
        </w:rPr>
        <w:t xml:space="preserve">Invitations </w:t>
      </w:r>
      <w:r w:rsidR="00B80469" w:rsidRPr="00E75F02">
        <w:rPr>
          <w:rFonts w:eastAsiaTheme="minorEastAsia"/>
        </w:rPr>
        <w:t xml:space="preserve">to participate in the </w:t>
      </w:r>
      <w:r w:rsidR="00E272E8" w:rsidRPr="00E75F02">
        <w:rPr>
          <w:rFonts w:eastAsiaTheme="minorEastAsia"/>
        </w:rPr>
        <w:t>interviews</w:t>
      </w:r>
      <w:r w:rsidR="00B80469" w:rsidRPr="00E75F02">
        <w:rPr>
          <w:rFonts w:eastAsiaTheme="minorEastAsia"/>
        </w:rPr>
        <w:t xml:space="preserve"> w</w:t>
      </w:r>
      <w:r w:rsidR="005D3358" w:rsidRPr="00E75F02">
        <w:rPr>
          <w:rFonts w:eastAsiaTheme="minorEastAsia"/>
        </w:rPr>
        <w:t>ere</w:t>
      </w:r>
      <w:r w:rsidR="009D347A" w:rsidRPr="00E75F02">
        <w:rPr>
          <w:rFonts w:eastAsiaTheme="minorEastAsia"/>
        </w:rPr>
        <w:t xml:space="preserve"> </w:t>
      </w:r>
      <w:r w:rsidR="00B80469" w:rsidRPr="00E75F02">
        <w:rPr>
          <w:rFonts w:eastAsiaTheme="minorEastAsia"/>
        </w:rPr>
        <w:t xml:space="preserve">sent to all </w:t>
      </w:r>
      <w:r w:rsidR="003E3AE4" w:rsidRPr="00E75F02">
        <w:rPr>
          <w:rFonts w:eastAsiaTheme="minorEastAsia"/>
        </w:rPr>
        <w:t xml:space="preserve">self-selected </w:t>
      </w:r>
      <w:r w:rsidR="00B80469" w:rsidRPr="00E75F02">
        <w:rPr>
          <w:rFonts w:eastAsiaTheme="minorEastAsia"/>
        </w:rPr>
        <w:t>participants</w:t>
      </w:r>
      <w:r w:rsidR="00E272E8" w:rsidRPr="00E75F02">
        <w:rPr>
          <w:rFonts w:eastAsiaTheme="minorEastAsia"/>
        </w:rPr>
        <w:t xml:space="preserve"> along with </w:t>
      </w:r>
      <w:r w:rsidR="00D94567" w:rsidRPr="00E75F02">
        <w:rPr>
          <w:rFonts w:eastAsiaTheme="minorEastAsia"/>
        </w:rPr>
        <w:t xml:space="preserve">the </w:t>
      </w:r>
      <w:r w:rsidR="00E272E8" w:rsidRPr="00E75F02">
        <w:rPr>
          <w:rFonts w:eastAsiaTheme="minorEastAsia"/>
        </w:rPr>
        <w:t>informed consent</w:t>
      </w:r>
      <w:r w:rsidR="00AD62BE" w:rsidRPr="00E75F02">
        <w:rPr>
          <w:rFonts w:eastAsiaTheme="minorEastAsia"/>
        </w:rPr>
        <w:t>.</w:t>
      </w:r>
      <w:r w:rsidR="00E272E8" w:rsidRPr="00E75F02">
        <w:rPr>
          <w:rFonts w:eastAsiaTheme="minorEastAsia"/>
        </w:rPr>
        <w:t xml:space="preserve"> </w:t>
      </w:r>
      <w:r w:rsidR="009D347A" w:rsidRPr="00E75F02">
        <w:t xml:space="preserve">The </w:t>
      </w:r>
      <w:r w:rsidR="009D347A" w:rsidRPr="00E75F02">
        <w:rPr>
          <w:rFonts w:eastAsiaTheme="minorEastAsia"/>
        </w:rPr>
        <w:t>i</w:t>
      </w:r>
      <w:r w:rsidR="00616967" w:rsidRPr="00E75F02">
        <w:rPr>
          <w:rFonts w:eastAsiaTheme="minorEastAsia"/>
        </w:rPr>
        <w:t xml:space="preserve">nformed </w:t>
      </w:r>
      <w:r w:rsidR="009D347A" w:rsidRPr="00E75F02">
        <w:rPr>
          <w:rFonts w:eastAsiaTheme="minorEastAsia"/>
        </w:rPr>
        <w:t>c</w:t>
      </w:r>
      <w:r w:rsidR="00616967" w:rsidRPr="00E75F02">
        <w:rPr>
          <w:rFonts w:eastAsiaTheme="minorEastAsia"/>
        </w:rPr>
        <w:t>onsent</w:t>
      </w:r>
      <w:r w:rsidR="009D347A" w:rsidRPr="00E75F02">
        <w:rPr>
          <w:rFonts w:eastAsiaTheme="minorEastAsia"/>
        </w:rPr>
        <w:t xml:space="preserve"> </w:t>
      </w:r>
      <w:r w:rsidR="00616967" w:rsidRPr="00E75F02">
        <w:rPr>
          <w:rFonts w:eastAsiaTheme="minorEastAsia"/>
        </w:rPr>
        <w:t>contain</w:t>
      </w:r>
      <w:r w:rsidR="009D347A" w:rsidRPr="00E75F02">
        <w:rPr>
          <w:rFonts w:eastAsiaTheme="minorEastAsia"/>
        </w:rPr>
        <w:t>ed</w:t>
      </w:r>
      <w:r w:rsidR="00616967" w:rsidRPr="00E75F02">
        <w:rPr>
          <w:rFonts w:eastAsiaTheme="minorEastAsia"/>
        </w:rPr>
        <w:t xml:space="preserve"> inclusion criteria to ensure participants are African American alumni of </w:t>
      </w:r>
      <w:r w:rsidR="00D54BA0" w:rsidRPr="00E75F02">
        <w:rPr>
          <w:rFonts w:eastAsiaTheme="minorEastAsia"/>
        </w:rPr>
        <w:t xml:space="preserve">a </w:t>
      </w:r>
      <w:r w:rsidR="00616967" w:rsidRPr="00E75F02">
        <w:rPr>
          <w:rFonts w:eastAsiaTheme="minorEastAsia"/>
        </w:rPr>
        <w:t>PWI</w:t>
      </w:r>
      <w:r w:rsidR="00C01F46" w:rsidRPr="00E75F02">
        <w:rPr>
          <w:rFonts w:eastAsiaTheme="minorEastAsia"/>
        </w:rPr>
        <w:t xml:space="preserve"> located</w:t>
      </w:r>
      <w:r w:rsidR="00616967" w:rsidRPr="00E75F02">
        <w:rPr>
          <w:rFonts w:eastAsiaTheme="minorEastAsia"/>
        </w:rPr>
        <w:t xml:space="preserve"> in the </w:t>
      </w:r>
      <w:r w:rsidR="00E61926" w:rsidRPr="00E75F02">
        <w:t>S</w:t>
      </w:r>
      <w:r w:rsidR="00616967" w:rsidRPr="00E75F02">
        <w:rPr>
          <w:rFonts w:eastAsiaTheme="minorEastAsia"/>
        </w:rPr>
        <w:t>outh</w:t>
      </w:r>
      <w:r w:rsidR="00E61926" w:rsidRPr="00E75F02">
        <w:t xml:space="preserve"> Atlantic Region</w:t>
      </w:r>
      <w:r w:rsidR="00616967" w:rsidRPr="00E75F02">
        <w:rPr>
          <w:rFonts w:eastAsiaTheme="minorEastAsia"/>
        </w:rPr>
        <w:t xml:space="preserve"> of </w:t>
      </w:r>
      <w:r w:rsidR="006B35EB" w:rsidRPr="00E75F02">
        <w:rPr>
          <w:rFonts w:eastAsiaTheme="minorEastAsia"/>
        </w:rPr>
        <w:t xml:space="preserve">the </w:t>
      </w:r>
      <w:r w:rsidR="00616967" w:rsidRPr="00E75F02">
        <w:rPr>
          <w:rFonts w:eastAsiaTheme="minorEastAsia"/>
        </w:rPr>
        <w:t>United States</w:t>
      </w:r>
      <w:r w:rsidR="00150E1F" w:rsidRPr="00E75F02">
        <w:t xml:space="preserve">. </w:t>
      </w:r>
    </w:p>
    <w:p w14:paraId="2176446C" w14:textId="4A791343" w:rsidR="008A7C27" w:rsidRPr="00E75F02" w:rsidRDefault="00961592" w:rsidP="004A6CA3">
      <w:pPr>
        <w:spacing w:after="0"/>
      </w:pPr>
      <w:r w:rsidRPr="00E75F02">
        <w:rPr>
          <w:rStyle w:val="Heading4Char"/>
        </w:rPr>
        <w:t xml:space="preserve">Convenience </w:t>
      </w:r>
      <w:r w:rsidR="00914809" w:rsidRPr="00E75F02">
        <w:rPr>
          <w:rStyle w:val="Heading4Char"/>
        </w:rPr>
        <w:t>Sampling Plan</w:t>
      </w:r>
      <w:r w:rsidR="0099356A" w:rsidRPr="00E75F02">
        <w:rPr>
          <w:rStyle w:val="Heading4Char"/>
        </w:rPr>
        <w:t xml:space="preserve"> B</w:t>
      </w:r>
      <w:r w:rsidR="00702DF6" w:rsidRPr="00E75F02">
        <w:rPr>
          <w:rStyle w:val="Heading4Char"/>
        </w:rPr>
        <w:t>.</w:t>
      </w:r>
      <w:r w:rsidR="00702DF6" w:rsidRPr="00E75F02">
        <w:t xml:space="preserve"> </w:t>
      </w:r>
      <w:r w:rsidR="008221CA" w:rsidRPr="00E75F02">
        <w:rPr>
          <w:color w:val="000000" w:themeColor="text1"/>
        </w:rPr>
        <w:t xml:space="preserve">If </w:t>
      </w:r>
      <w:r w:rsidR="00143556" w:rsidRPr="00E75F02">
        <w:rPr>
          <w:color w:val="000000" w:themeColor="text1"/>
        </w:rPr>
        <w:t>convenience</w:t>
      </w:r>
      <w:r w:rsidR="003507D0" w:rsidRPr="00E75F02">
        <w:rPr>
          <w:color w:val="000000" w:themeColor="text1"/>
        </w:rPr>
        <w:t xml:space="preserve"> sampling</w:t>
      </w:r>
      <w:r w:rsidR="00055F55" w:rsidRPr="00E75F02">
        <w:rPr>
          <w:color w:val="000000" w:themeColor="text1"/>
        </w:rPr>
        <w:t xml:space="preserve"> (Plan A)</w:t>
      </w:r>
      <w:r w:rsidR="003507D0" w:rsidRPr="00E75F02">
        <w:rPr>
          <w:color w:val="000000" w:themeColor="text1"/>
        </w:rPr>
        <w:t xml:space="preserve"> does not produce the minimum sample required</w:t>
      </w:r>
      <w:r w:rsidR="004528F8" w:rsidRPr="00E75F02">
        <w:rPr>
          <w:color w:val="000000" w:themeColor="text1"/>
        </w:rPr>
        <w:t xml:space="preserve"> from the auth</w:t>
      </w:r>
      <w:r w:rsidR="008B65A7" w:rsidRPr="00E75F02">
        <w:rPr>
          <w:color w:val="000000" w:themeColor="text1"/>
        </w:rPr>
        <w:t>orized sites</w:t>
      </w:r>
      <w:r w:rsidR="0013562B" w:rsidRPr="00E75F02">
        <w:rPr>
          <w:color w:val="000000" w:themeColor="text1"/>
        </w:rPr>
        <w:t xml:space="preserve"> of </w:t>
      </w:r>
      <w:r w:rsidR="00CF6B46" w:rsidRPr="00E75F02">
        <w:rPr>
          <w:color w:val="000000" w:themeColor="text1"/>
        </w:rPr>
        <w:t xml:space="preserve">Pretty EducAKAed </w:t>
      </w:r>
      <w:r w:rsidR="00CF6B46" w:rsidRPr="00E75F02">
        <w:rPr>
          <w:color w:val="000000" w:themeColor="text1"/>
        </w:rPr>
        <w:lastRenderedPageBreak/>
        <w:t>Docs and Doctor of Education</w:t>
      </w:r>
      <w:r w:rsidR="008B65A7" w:rsidRPr="00E75F02">
        <w:rPr>
          <w:color w:val="000000" w:themeColor="text1"/>
        </w:rPr>
        <w:t>,</w:t>
      </w:r>
      <w:r w:rsidR="00CD09AD" w:rsidRPr="00E75F02">
        <w:rPr>
          <w:color w:val="000000" w:themeColor="text1"/>
        </w:rPr>
        <w:t xml:space="preserve"> </w:t>
      </w:r>
      <w:r w:rsidR="00276AA4" w:rsidRPr="00E75F02">
        <w:rPr>
          <w:color w:val="000000" w:themeColor="text1"/>
        </w:rPr>
        <w:t>Plan B</w:t>
      </w:r>
      <w:r w:rsidR="00AC3E16" w:rsidRPr="00E75F02">
        <w:rPr>
          <w:color w:val="000000" w:themeColor="text1"/>
        </w:rPr>
        <w:t xml:space="preserve"> will</w:t>
      </w:r>
      <w:r w:rsidR="0084591F" w:rsidRPr="00E75F02">
        <w:rPr>
          <w:color w:val="000000" w:themeColor="text1"/>
        </w:rPr>
        <w:t xml:space="preserve"> be</w:t>
      </w:r>
      <w:r w:rsidR="004D1982" w:rsidRPr="00E75F02">
        <w:rPr>
          <w:color w:val="000000" w:themeColor="text1"/>
        </w:rPr>
        <w:t xml:space="preserve"> </w:t>
      </w:r>
      <w:r w:rsidR="004610DA" w:rsidRPr="00E75F02">
        <w:rPr>
          <w:color w:val="000000" w:themeColor="text1"/>
        </w:rPr>
        <w:t>use</w:t>
      </w:r>
      <w:r w:rsidR="0084591F" w:rsidRPr="00E75F02">
        <w:rPr>
          <w:color w:val="000000" w:themeColor="text1"/>
        </w:rPr>
        <w:t>d</w:t>
      </w:r>
      <w:r w:rsidR="00911D8D" w:rsidRPr="00E75F02">
        <w:rPr>
          <w:color w:val="000000" w:themeColor="text1"/>
        </w:rPr>
        <w:t xml:space="preserve"> with</w:t>
      </w:r>
      <w:r w:rsidR="004610DA" w:rsidRPr="00E75F02">
        <w:rPr>
          <w:color w:val="000000" w:themeColor="text1"/>
        </w:rPr>
        <w:t xml:space="preserve"> </w:t>
      </w:r>
      <w:r w:rsidR="004610DA" w:rsidRPr="00E75F02">
        <w:t>con</w:t>
      </w:r>
      <w:r w:rsidR="004278E7" w:rsidRPr="00E75F02">
        <w:t xml:space="preserve">venience sampling </w:t>
      </w:r>
      <w:r w:rsidR="005B66E7" w:rsidRPr="00E75F02">
        <w:t>to recruit additional participants</w:t>
      </w:r>
      <w:r w:rsidR="00C30354" w:rsidRPr="00E75F02">
        <w:t xml:space="preserve"> from Qualitativ</w:t>
      </w:r>
      <w:r w:rsidR="003A305B" w:rsidRPr="00E75F02">
        <w:t>e Study Group</w:t>
      </w:r>
      <w:r w:rsidR="000F32AD" w:rsidRPr="00E75F02">
        <w:t>s</w:t>
      </w:r>
      <w:r w:rsidR="004278E7" w:rsidRPr="00E75F02">
        <w:t xml:space="preserve">, </w:t>
      </w:r>
      <w:proofErr w:type="spellStart"/>
      <w:r w:rsidR="004278E7" w:rsidRPr="00E75F02">
        <w:t>Ph</w:t>
      </w:r>
      <w:r w:rsidR="006E6594" w:rsidRPr="00E75F02">
        <w:t>inis</w:t>
      </w:r>
      <w:r w:rsidR="002D1203" w:rsidRPr="00E75F02">
        <w:t>heD</w:t>
      </w:r>
      <w:proofErr w:type="spellEnd"/>
      <w:r w:rsidR="002D1203" w:rsidRPr="00E75F02">
        <w:t>/</w:t>
      </w:r>
      <w:proofErr w:type="spellStart"/>
      <w:r w:rsidR="002D1203" w:rsidRPr="00E75F02">
        <w:t>FinishEdD</w:t>
      </w:r>
      <w:proofErr w:type="spellEnd"/>
      <w:r w:rsidR="002D1203" w:rsidRPr="00E75F02">
        <w:t xml:space="preserve"> (Drs/Future Doc</w:t>
      </w:r>
      <w:r w:rsidR="00564924" w:rsidRPr="00E75F02">
        <w:t>s),</w:t>
      </w:r>
      <w:r w:rsidR="003A305B" w:rsidRPr="00E75F02">
        <w:t xml:space="preserve"> and Grand Canyon University Doctoral Student Facebook Group</w:t>
      </w:r>
      <w:r w:rsidR="005B66E7" w:rsidRPr="00E75F02">
        <w:t>.</w:t>
      </w:r>
      <w:r w:rsidR="008F2503" w:rsidRPr="00E75F02">
        <w:t xml:space="preserve"> </w:t>
      </w:r>
      <w:r w:rsidR="008221CA" w:rsidRPr="00E75F02">
        <w:rPr>
          <w:rFonts w:eastAsiaTheme="minorEastAsia"/>
        </w:rPr>
        <w:t xml:space="preserve">Invitations to participate in the </w:t>
      </w:r>
      <w:r w:rsidR="0066610E" w:rsidRPr="00E75F02">
        <w:rPr>
          <w:rFonts w:eastAsiaTheme="minorEastAsia"/>
        </w:rPr>
        <w:t xml:space="preserve">questionnaire </w:t>
      </w:r>
      <w:r w:rsidR="00B91C28" w:rsidRPr="00E75F02">
        <w:rPr>
          <w:rFonts w:eastAsiaTheme="minorEastAsia"/>
        </w:rPr>
        <w:t>will be</w:t>
      </w:r>
      <w:r w:rsidR="008221CA" w:rsidRPr="00E75F02">
        <w:rPr>
          <w:rFonts w:eastAsiaTheme="minorEastAsia"/>
        </w:rPr>
        <w:t xml:space="preserve"> sent to</w:t>
      </w:r>
      <w:r w:rsidR="008129BF" w:rsidRPr="00E75F02">
        <w:rPr>
          <w:rFonts w:eastAsiaTheme="minorEastAsia"/>
        </w:rPr>
        <w:t xml:space="preserve"> </w:t>
      </w:r>
      <w:r w:rsidR="008221CA" w:rsidRPr="00E75F02">
        <w:rPr>
          <w:rFonts w:eastAsiaTheme="minorEastAsia"/>
        </w:rPr>
        <w:t>participants along with informed consents</w:t>
      </w:r>
      <w:r w:rsidR="00294960" w:rsidRPr="00E75F02">
        <w:rPr>
          <w:rFonts w:eastAsiaTheme="minorEastAsia"/>
        </w:rPr>
        <w:t>.</w:t>
      </w:r>
      <w:r w:rsidR="008221CA" w:rsidRPr="00E75F02">
        <w:rPr>
          <w:rFonts w:eastAsiaTheme="minorEastAsia"/>
        </w:rPr>
        <w:t xml:space="preserve"> </w:t>
      </w:r>
      <w:r w:rsidR="00074C15" w:rsidRPr="00E75F02">
        <w:rPr>
          <w:rFonts w:eastAsiaTheme="minorEastAsia"/>
        </w:rPr>
        <w:t>Recruitment</w:t>
      </w:r>
      <w:r w:rsidR="008221CA" w:rsidRPr="00E75F02">
        <w:rPr>
          <w:rFonts w:eastAsiaTheme="minorEastAsia"/>
        </w:rPr>
        <w:t xml:space="preserve"> </w:t>
      </w:r>
      <w:r w:rsidR="00B91C28" w:rsidRPr="00E75F02">
        <w:rPr>
          <w:rFonts w:eastAsiaTheme="minorEastAsia"/>
        </w:rPr>
        <w:t>will</w:t>
      </w:r>
      <w:r w:rsidR="00911D8D" w:rsidRPr="00E75F02">
        <w:rPr>
          <w:rFonts w:eastAsiaTheme="minorEastAsia"/>
        </w:rPr>
        <w:t xml:space="preserve"> </w:t>
      </w:r>
      <w:r w:rsidR="008221CA" w:rsidRPr="00E75F02">
        <w:rPr>
          <w:rFonts w:eastAsiaTheme="minorEastAsia"/>
        </w:rPr>
        <w:t xml:space="preserve">continue until </w:t>
      </w:r>
      <w:r w:rsidR="008A7C27" w:rsidRPr="00E75F02">
        <w:t>twenty</w:t>
      </w:r>
      <w:r w:rsidR="008221CA" w:rsidRPr="00E75F02">
        <w:rPr>
          <w:rFonts w:eastAsiaTheme="minorEastAsia"/>
        </w:rPr>
        <w:t xml:space="preserve"> are collected or data saturation is reached.</w:t>
      </w:r>
      <w:r w:rsidR="008A7C27" w:rsidRPr="00E75F02">
        <w:t xml:space="preserve"> </w:t>
      </w:r>
      <w:r w:rsidR="008A7C27" w:rsidRPr="00E75F02">
        <w:rPr>
          <w:rFonts w:eastAsiaTheme="minorEastAsia"/>
        </w:rPr>
        <w:t xml:space="preserve">Participants </w:t>
      </w:r>
      <w:r w:rsidR="00CA19C6" w:rsidRPr="00E75F02">
        <w:rPr>
          <w:rFonts w:eastAsiaTheme="minorEastAsia"/>
        </w:rPr>
        <w:t xml:space="preserve">from Plan B </w:t>
      </w:r>
      <w:r w:rsidR="008A7C27" w:rsidRPr="00E75F02">
        <w:rPr>
          <w:rFonts w:eastAsiaTheme="minorEastAsia"/>
        </w:rPr>
        <w:t>will receive an invitation to the interview portion of the study.</w:t>
      </w:r>
    </w:p>
    <w:p w14:paraId="4140CACE" w14:textId="68D8E505" w:rsidR="003E0650" w:rsidRPr="00E75F02" w:rsidRDefault="00753AAB" w:rsidP="004A6CA3">
      <w:pPr>
        <w:spacing w:after="0"/>
        <w:rPr>
          <w:rFonts w:eastAsiaTheme="minorEastAsia"/>
        </w:rPr>
      </w:pPr>
      <w:r w:rsidRPr="00E75F02">
        <w:rPr>
          <w:rStyle w:val="Heading4Char"/>
          <w:rFonts w:eastAsiaTheme="minorEastAsia"/>
        </w:rPr>
        <w:t>Snowball Sampling</w:t>
      </w:r>
      <w:r w:rsidR="003B3284" w:rsidRPr="00E75F02">
        <w:rPr>
          <w:rStyle w:val="Heading4Char"/>
          <w:rFonts w:eastAsiaTheme="minorEastAsia"/>
        </w:rPr>
        <w:t xml:space="preserve"> Plan C</w:t>
      </w:r>
      <w:r w:rsidR="00702DF6" w:rsidRPr="00E75F02">
        <w:rPr>
          <w:rStyle w:val="Heading4Char"/>
          <w:rFonts w:eastAsiaTheme="minorEastAsia"/>
        </w:rPr>
        <w:t>.</w:t>
      </w:r>
      <w:r w:rsidR="00702DF6" w:rsidRPr="00E75F02">
        <w:rPr>
          <w:rFonts w:eastAsiaTheme="minorEastAsia"/>
        </w:rPr>
        <w:t xml:space="preserve"> </w:t>
      </w:r>
      <w:r w:rsidR="003E732E" w:rsidRPr="00E75F02">
        <w:rPr>
          <w:rFonts w:eastAsiaTheme="minorEastAsia"/>
        </w:rPr>
        <w:t>The researcher will use convenience sampling</w:t>
      </w:r>
      <w:r w:rsidR="00B2411A" w:rsidRPr="00E75F02">
        <w:rPr>
          <w:rFonts w:eastAsiaTheme="minorEastAsia"/>
        </w:rPr>
        <w:t xml:space="preserve"> as the primary</w:t>
      </w:r>
      <w:r w:rsidR="00A87ADD" w:rsidRPr="00E75F02">
        <w:rPr>
          <w:rFonts w:eastAsiaTheme="minorEastAsia"/>
        </w:rPr>
        <w:t xml:space="preserve"> </w:t>
      </w:r>
      <w:r w:rsidR="001E6C79" w:rsidRPr="00E75F02">
        <w:rPr>
          <w:rFonts w:eastAsiaTheme="minorEastAsia"/>
        </w:rPr>
        <w:t xml:space="preserve">and secondary </w:t>
      </w:r>
      <w:r w:rsidR="00A87ADD" w:rsidRPr="00E75F02">
        <w:rPr>
          <w:rFonts w:eastAsiaTheme="minorEastAsia"/>
          <w:color w:val="000000" w:themeColor="text1"/>
        </w:rPr>
        <w:t>sa</w:t>
      </w:r>
      <w:r w:rsidR="00AB3F6E" w:rsidRPr="00E75F02">
        <w:rPr>
          <w:rFonts w:eastAsiaTheme="minorEastAsia"/>
          <w:color w:val="000000" w:themeColor="text1"/>
        </w:rPr>
        <w:t>mpling strategy</w:t>
      </w:r>
      <w:r w:rsidR="00FB4DB3" w:rsidRPr="00E75F02">
        <w:rPr>
          <w:rFonts w:eastAsiaTheme="minorEastAsia"/>
          <w:color w:val="000000" w:themeColor="text1"/>
        </w:rPr>
        <w:t xml:space="preserve"> </w:t>
      </w:r>
      <w:r w:rsidR="002D68EA" w:rsidRPr="00E75F02">
        <w:rPr>
          <w:rFonts w:eastAsiaTheme="minorEastAsia"/>
          <w:color w:val="000000" w:themeColor="text1"/>
        </w:rPr>
        <w:t>for Plan A</w:t>
      </w:r>
      <w:r w:rsidR="001E6C79" w:rsidRPr="00E75F02">
        <w:rPr>
          <w:rFonts w:eastAsiaTheme="minorEastAsia"/>
          <w:color w:val="000000" w:themeColor="text1"/>
        </w:rPr>
        <w:t xml:space="preserve"> and Plan B</w:t>
      </w:r>
      <w:r w:rsidR="008906F3" w:rsidRPr="00E75F02">
        <w:rPr>
          <w:rFonts w:eastAsiaTheme="minorEastAsia"/>
          <w:color w:val="000000" w:themeColor="text1"/>
        </w:rPr>
        <w:t>.</w:t>
      </w:r>
      <w:r w:rsidR="00AB3F6E" w:rsidRPr="00E75F02">
        <w:rPr>
          <w:rFonts w:eastAsiaTheme="minorEastAsia"/>
          <w:color w:val="000000" w:themeColor="text1"/>
        </w:rPr>
        <w:t xml:space="preserve"> </w:t>
      </w:r>
      <w:r w:rsidR="00A33A57" w:rsidRPr="00E75F02">
        <w:rPr>
          <w:rFonts w:eastAsiaTheme="minorEastAsia"/>
          <w:color w:val="000000" w:themeColor="text1"/>
        </w:rPr>
        <w:t xml:space="preserve">If </w:t>
      </w:r>
      <w:r w:rsidR="00191008" w:rsidRPr="00E75F02">
        <w:rPr>
          <w:rFonts w:eastAsiaTheme="minorEastAsia"/>
          <w:color w:val="000000" w:themeColor="text1"/>
        </w:rPr>
        <w:t xml:space="preserve">the </w:t>
      </w:r>
      <w:r w:rsidR="00B34780" w:rsidRPr="00E75F02">
        <w:rPr>
          <w:rFonts w:eastAsiaTheme="minorEastAsia"/>
          <w:color w:val="000000" w:themeColor="text1"/>
        </w:rPr>
        <w:t>convenience</w:t>
      </w:r>
      <w:r w:rsidR="00A33A57" w:rsidRPr="00E75F02">
        <w:rPr>
          <w:rFonts w:eastAsiaTheme="minorEastAsia"/>
          <w:color w:val="000000" w:themeColor="text1"/>
        </w:rPr>
        <w:t xml:space="preserve"> </w:t>
      </w:r>
      <w:r w:rsidR="00B20114" w:rsidRPr="00E75F02">
        <w:rPr>
          <w:rFonts w:eastAsiaTheme="minorEastAsia"/>
          <w:color w:val="000000" w:themeColor="text1"/>
        </w:rPr>
        <w:t xml:space="preserve">strategy </w:t>
      </w:r>
      <w:r w:rsidR="00EC5645" w:rsidRPr="00E75F02">
        <w:rPr>
          <w:rFonts w:eastAsiaTheme="minorEastAsia"/>
          <w:color w:val="000000" w:themeColor="text1"/>
        </w:rPr>
        <w:t xml:space="preserve">does not provide the required </w:t>
      </w:r>
      <w:r w:rsidR="003F522B" w:rsidRPr="00E75F02">
        <w:rPr>
          <w:rFonts w:eastAsiaTheme="minorEastAsia"/>
          <w:color w:val="000000" w:themeColor="text1"/>
        </w:rPr>
        <w:t xml:space="preserve">sample size, </w:t>
      </w:r>
      <w:r w:rsidR="00FA7E29" w:rsidRPr="00E75F02">
        <w:rPr>
          <w:rFonts w:eastAsiaTheme="minorEastAsia"/>
          <w:color w:val="000000" w:themeColor="text1"/>
        </w:rPr>
        <w:t>the snowball sampling strategy will be used as P</w:t>
      </w:r>
      <w:r w:rsidR="00E04343" w:rsidRPr="00E75F02">
        <w:rPr>
          <w:rFonts w:eastAsiaTheme="minorEastAsia"/>
          <w:color w:val="000000" w:themeColor="text1"/>
        </w:rPr>
        <w:t xml:space="preserve">lan C. </w:t>
      </w:r>
      <w:r w:rsidR="00DC7955" w:rsidRPr="00E75F02">
        <w:rPr>
          <w:rFonts w:eastAsiaTheme="minorEastAsia"/>
          <w:color w:val="000000" w:themeColor="text1"/>
        </w:rPr>
        <w:t xml:space="preserve">Snowball sampling </w:t>
      </w:r>
      <w:r w:rsidR="00DC7955" w:rsidRPr="00E75F02">
        <w:rPr>
          <w:rFonts w:eastAsiaTheme="minorEastAsia"/>
        </w:rPr>
        <w:t>is used when the participants have traits that are potentially hard to find. Existing participants are used to recruit other participants into the study (Noy, 2008).</w:t>
      </w:r>
      <w:r w:rsidR="00DC7955" w:rsidRPr="00E75F02">
        <w:t xml:space="preserve"> Sampling steps include </w:t>
      </w:r>
      <w:r w:rsidR="00B968D1" w:rsidRPr="00E75F02">
        <w:t>i</w:t>
      </w:r>
      <w:r w:rsidR="00B968D1" w:rsidRPr="00E75F02">
        <w:rPr>
          <w:rFonts w:eastAsiaTheme="minorEastAsia"/>
        </w:rPr>
        <w:t>dentifying</w:t>
      </w:r>
      <w:r w:rsidR="003E732E" w:rsidRPr="00E75F02">
        <w:rPr>
          <w:rFonts w:eastAsiaTheme="minorEastAsia"/>
        </w:rPr>
        <w:t xml:space="preserve"> potential subjects (normally a very small </w:t>
      </w:r>
      <w:r w:rsidR="00470FCC" w:rsidRPr="00E75F02">
        <w:rPr>
          <w:rFonts w:eastAsiaTheme="minorEastAsia"/>
        </w:rPr>
        <w:t>number</w:t>
      </w:r>
      <w:r w:rsidR="003E732E" w:rsidRPr="00E75F02">
        <w:rPr>
          <w:rFonts w:eastAsiaTheme="minorEastAsia"/>
        </w:rPr>
        <w:t>).</w:t>
      </w:r>
      <w:r w:rsidR="006725C9" w:rsidRPr="00E75F02">
        <w:rPr>
          <w:rFonts w:eastAsiaTheme="minorEastAsia"/>
        </w:rPr>
        <w:t xml:space="preserve"> </w:t>
      </w:r>
      <w:r w:rsidR="003E732E" w:rsidRPr="00E75F02">
        <w:rPr>
          <w:rFonts w:eastAsiaTheme="minorEastAsia"/>
        </w:rPr>
        <w:t>Ask</w:t>
      </w:r>
      <w:r w:rsidR="00DC7955" w:rsidRPr="00E75F02">
        <w:t xml:space="preserve">ing </w:t>
      </w:r>
      <w:r w:rsidR="003E732E" w:rsidRPr="00E75F02">
        <w:rPr>
          <w:rFonts w:eastAsiaTheme="minorEastAsia"/>
        </w:rPr>
        <w:t>those subjects to recruit other people (Noy, 2008</w:t>
      </w:r>
      <w:r w:rsidR="00DC7955" w:rsidRPr="00E75F02">
        <w:t xml:space="preserve">). </w:t>
      </w:r>
      <w:r w:rsidR="00DC7955" w:rsidRPr="00E75F02">
        <w:rPr>
          <w:rFonts w:eastAsiaTheme="minorEastAsia"/>
        </w:rPr>
        <w:t xml:space="preserve">Sampling selection criteria </w:t>
      </w:r>
      <w:r w:rsidR="00204953" w:rsidRPr="00E75F02">
        <w:rPr>
          <w:rFonts w:eastAsiaTheme="minorEastAsia"/>
          <w:color w:val="000000" w:themeColor="text1"/>
        </w:rPr>
        <w:t>are</w:t>
      </w:r>
      <w:r w:rsidR="00DC7955" w:rsidRPr="00E75F02">
        <w:rPr>
          <w:rFonts w:eastAsiaTheme="minorEastAsia"/>
          <w:color w:val="000000" w:themeColor="text1"/>
        </w:rPr>
        <w:t xml:space="preserve"> based on no pre-calculations of </w:t>
      </w:r>
      <w:r w:rsidR="00204953" w:rsidRPr="00E75F02">
        <w:rPr>
          <w:rFonts w:eastAsiaTheme="minorEastAsia"/>
          <w:color w:val="000000" w:themeColor="text1"/>
        </w:rPr>
        <w:t xml:space="preserve">the </w:t>
      </w:r>
      <w:r w:rsidR="00DC7955" w:rsidRPr="00E75F02">
        <w:rPr>
          <w:rFonts w:eastAsiaTheme="minorEastAsia"/>
          <w:color w:val="000000" w:themeColor="text1"/>
        </w:rPr>
        <w:t>targeted population.</w:t>
      </w:r>
    </w:p>
    <w:p w14:paraId="4E7F240F" w14:textId="071EDE38" w:rsidR="008A2429" w:rsidRPr="00E75F02" w:rsidRDefault="00EE6433" w:rsidP="004A6CA3">
      <w:pPr>
        <w:spacing w:after="0"/>
        <w:rPr>
          <w:rFonts w:eastAsiaTheme="minorEastAsia"/>
          <w:color w:val="000000" w:themeColor="text1"/>
        </w:rPr>
      </w:pPr>
      <w:r w:rsidRPr="00E75F02">
        <w:rPr>
          <w:rFonts w:eastAsiaTheme="minorEastAsia"/>
          <w:color w:val="000000" w:themeColor="text1"/>
        </w:rPr>
        <w:t xml:space="preserve"> Due to the size of the targeted population, </w:t>
      </w:r>
      <w:r w:rsidR="003E3AE4" w:rsidRPr="00E75F02">
        <w:rPr>
          <w:rFonts w:eastAsiaTheme="minorEastAsia"/>
          <w:color w:val="000000" w:themeColor="text1"/>
        </w:rPr>
        <w:t>c</w:t>
      </w:r>
      <w:r w:rsidR="00E20ED7" w:rsidRPr="00E75F02">
        <w:rPr>
          <w:rFonts w:eastAsiaTheme="minorEastAsia"/>
          <w:color w:val="000000" w:themeColor="text1"/>
        </w:rPr>
        <w:t>onvenience</w:t>
      </w:r>
      <w:r w:rsidRPr="00E75F02">
        <w:rPr>
          <w:rFonts w:eastAsiaTheme="minorEastAsia"/>
          <w:color w:val="000000" w:themeColor="text1"/>
        </w:rPr>
        <w:t xml:space="preserve"> </w:t>
      </w:r>
      <w:r w:rsidR="00E20ED7" w:rsidRPr="00E75F02">
        <w:rPr>
          <w:rFonts w:eastAsiaTheme="minorEastAsia"/>
          <w:color w:val="000000" w:themeColor="text1"/>
        </w:rPr>
        <w:t xml:space="preserve">sampling </w:t>
      </w:r>
      <w:r w:rsidR="005F6E86" w:rsidRPr="00E75F02">
        <w:rPr>
          <w:rFonts w:eastAsiaTheme="minorEastAsia"/>
          <w:color w:val="000000" w:themeColor="text1"/>
        </w:rPr>
        <w:t>was</w:t>
      </w:r>
      <w:r w:rsidR="00E20ED7" w:rsidRPr="00E75F02">
        <w:rPr>
          <w:rFonts w:eastAsiaTheme="minorEastAsia"/>
          <w:color w:val="000000" w:themeColor="text1"/>
        </w:rPr>
        <w:t xml:space="preserve"> utilized for the Facebook groups in Plan A to get the required minimum</w:t>
      </w:r>
      <w:r w:rsidR="00414D81" w:rsidRPr="00E75F02">
        <w:rPr>
          <w:rFonts w:eastAsiaTheme="minorEastAsia"/>
          <w:color w:val="000000" w:themeColor="text1"/>
        </w:rPr>
        <w:t xml:space="preserve"> participants.</w:t>
      </w:r>
      <w:r w:rsidR="003E0650" w:rsidRPr="00E75F02">
        <w:rPr>
          <w:rFonts w:eastAsiaTheme="minorEastAsia"/>
          <w:color w:val="000000" w:themeColor="text1"/>
        </w:rPr>
        <w:t xml:space="preserve"> </w:t>
      </w:r>
      <w:r w:rsidR="00162CFA" w:rsidRPr="00E75F02">
        <w:rPr>
          <w:rFonts w:eastAsiaTheme="minorEastAsia"/>
          <w:color w:val="000000" w:themeColor="text1"/>
        </w:rPr>
        <w:t>This researcher use</w:t>
      </w:r>
      <w:r w:rsidR="003A490D" w:rsidRPr="00E75F02">
        <w:rPr>
          <w:rFonts w:eastAsiaTheme="minorEastAsia"/>
          <w:color w:val="000000" w:themeColor="text1"/>
        </w:rPr>
        <w:t xml:space="preserve">d </w:t>
      </w:r>
      <w:r w:rsidR="00472B33" w:rsidRPr="00E75F02">
        <w:rPr>
          <w:rFonts w:eastAsiaTheme="minorEastAsia"/>
          <w:color w:val="000000" w:themeColor="text1"/>
        </w:rPr>
        <w:t>convenience</w:t>
      </w:r>
      <w:r w:rsidR="00162CFA" w:rsidRPr="00E75F02">
        <w:rPr>
          <w:rFonts w:eastAsiaTheme="minorEastAsia"/>
          <w:color w:val="000000" w:themeColor="text1"/>
        </w:rPr>
        <w:t xml:space="preserve"> sampling</w:t>
      </w:r>
      <w:r w:rsidR="0000255D" w:rsidRPr="00E75F02">
        <w:rPr>
          <w:rFonts w:eastAsiaTheme="minorEastAsia"/>
          <w:color w:val="000000" w:themeColor="text1"/>
        </w:rPr>
        <w:t xml:space="preserve"> due to</w:t>
      </w:r>
      <w:r w:rsidR="00423275" w:rsidRPr="00E75F02">
        <w:rPr>
          <w:rFonts w:eastAsiaTheme="minorEastAsia"/>
          <w:color w:val="000000" w:themeColor="text1"/>
        </w:rPr>
        <w:t xml:space="preserve"> having </w:t>
      </w:r>
      <w:r w:rsidR="00FB7159" w:rsidRPr="00E75F02">
        <w:rPr>
          <w:rFonts w:eastAsiaTheme="minorEastAsia"/>
          <w:color w:val="000000" w:themeColor="text1"/>
        </w:rPr>
        <w:t>an</w:t>
      </w:r>
      <w:r w:rsidR="00423275" w:rsidRPr="00E75F02">
        <w:rPr>
          <w:rFonts w:eastAsiaTheme="minorEastAsia"/>
          <w:color w:val="000000" w:themeColor="text1"/>
        </w:rPr>
        <w:t xml:space="preserve"> </w:t>
      </w:r>
      <w:r w:rsidR="00F300E5" w:rsidRPr="00E75F02">
        <w:rPr>
          <w:rFonts w:eastAsiaTheme="minorEastAsia"/>
          <w:color w:val="000000" w:themeColor="text1"/>
        </w:rPr>
        <w:t>accessible</w:t>
      </w:r>
      <w:r w:rsidR="005443D9" w:rsidRPr="00E75F02">
        <w:rPr>
          <w:rFonts w:eastAsiaTheme="minorEastAsia"/>
          <w:color w:val="000000" w:themeColor="text1"/>
        </w:rPr>
        <w:t xml:space="preserve"> population (Jager </w:t>
      </w:r>
      <w:r w:rsidR="001D3F07" w:rsidRPr="00E75F02">
        <w:rPr>
          <w:rFonts w:eastAsiaTheme="minorEastAsia"/>
          <w:color w:val="000000" w:themeColor="text1"/>
        </w:rPr>
        <w:t>&amp; Putni</w:t>
      </w:r>
      <w:r w:rsidR="00F6491B" w:rsidRPr="00E75F02">
        <w:rPr>
          <w:rFonts w:eastAsiaTheme="minorEastAsia"/>
          <w:color w:val="000000" w:themeColor="text1"/>
        </w:rPr>
        <w:t>c</w:t>
      </w:r>
      <w:r w:rsidR="001D3F07" w:rsidRPr="00E75F02">
        <w:rPr>
          <w:rFonts w:eastAsiaTheme="minorEastAsia"/>
          <w:color w:val="000000" w:themeColor="text1"/>
        </w:rPr>
        <w:t>k</w:t>
      </w:r>
      <w:r w:rsidR="005443D9" w:rsidRPr="00E75F02">
        <w:rPr>
          <w:rFonts w:eastAsiaTheme="minorEastAsia"/>
          <w:color w:val="000000" w:themeColor="text1"/>
        </w:rPr>
        <w:t xml:space="preserve">, 2017) </w:t>
      </w:r>
      <w:r w:rsidR="00F300E5" w:rsidRPr="00E75F02">
        <w:rPr>
          <w:rFonts w:eastAsiaTheme="minorEastAsia"/>
          <w:color w:val="000000" w:themeColor="text1"/>
        </w:rPr>
        <w:t xml:space="preserve">with </w:t>
      </w:r>
      <w:r w:rsidR="0000255D" w:rsidRPr="00E75F02">
        <w:rPr>
          <w:rFonts w:eastAsiaTheme="minorEastAsia"/>
          <w:color w:val="000000" w:themeColor="text1"/>
        </w:rPr>
        <w:t xml:space="preserve">the easiness </w:t>
      </w:r>
      <w:r w:rsidR="00325EC2" w:rsidRPr="00E75F02">
        <w:rPr>
          <w:rFonts w:eastAsiaTheme="minorEastAsia"/>
          <w:color w:val="000000" w:themeColor="text1"/>
        </w:rPr>
        <w:t xml:space="preserve">of finding </w:t>
      </w:r>
      <w:r w:rsidR="004B46D2" w:rsidRPr="00E75F02">
        <w:rPr>
          <w:rFonts w:eastAsiaTheme="minorEastAsia"/>
          <w:color w:val="000000" w:themeColor="text1"/>
        </w:rPr>
        <w:t>participants that</w:t>
      </w:r>
      <w:r w:rsidR="00472B33" w:rsidRPr="00E75F02">
        <w:rPr>
          <w:rFonts w:eastAsiaTheme="minorEastAsia"/>
          <w:color w:val="000000" w:themeColor="text1"/>
        </w:rPr>
        <w:t xml:space="preserve"> are convenient and easy to contact</w:t>
      </w:r>
      <w:r w:rsidR="00F312F0" w:rsidRPr="00E75F02">
        <w:rPr>
          <w:rFonts w:eastAsiaTheme="minorEastAsia"/>
          <w:color w:val="000000" w:themeColor="text1"/>
        </w:rPr>
        <w:t xml:space="preserve">. </w:t>
      </w:r>
      <w:r w:rsidR="008D4325" w:rsidRPr="00E75F02">
        <w:rPr>
          <w:rFonts w:eastAsiaTheme="minorEastAsia"/>
          <w:color w:val="000000" w:themeColor="text1"/>
        </w:rPr>
        <w:t xml:space="preserve">The sampling criteria </w:t>
      </w:r>
      <w:r w:rsidR="00F03F51" w:rsidRPr="00E75F02">
        <w:rPr>
          <w:rFonts w:eastAsiaTheme="minorEastAsia"/>
          <w:color w:val="000000" w:themeColor="text1"/>
        </w:rPr>
        <w:t>w</w:t>
      </w:r>
      <w:r w:rsidR="003A490D" w:rsidRPr="00E75F02">
        <w:rPr>
          <w:rFonts w:eastAsiaTheme="minorEastAsia"/>
          <w:color w:val="000000" w:themeColor="text1"/>
        </w:rPr>
        <w:t xml:space="preserve">as </w:t>
      </w:r>
      <w:r w:rsidR="00F03F51" w:rsidRPr="00E75F02">
        <w:rPr>
          <w:rFonts w:eastAsiaTheme="minorEastAsia"/>
          <w:color w:val="000000" w:themeColor="text1"/>
        </w:rPr>
        <w:t xml:space="preserve">based on accessibility, availability, and </w:t>
      </w:r>
      <w:r w:rsidR="00C07197" w:rsidRPr="00E75F02">
        <w:rPr>
          <w:rFonts w:eastAsiaTheme="minorEastAsia"/>
          <w:color w:val="000000" w:themeColor="text1"/>
        </w:rPr>
        <w:t xml:space="preserve">proximity. </w:t>
      </w:r>
      <w:r w:rsidR="00AC6B48" w:rsidRPr="00E75F02">
        <w:rPr>
          <w:rFonts w:eastAsiaTheme="minorEastAsia"/>
          <w:color w:val="000000" w:themeColor="text1"/>
        </w:rPr>
        <w:t xml:space="preserve">The </w:t>
      </w:r>
      <w:r w:rsidR="00855459" w:rsidRPr="00E75F02">
        <w:rPr>
          <w:rFonts w:eastAsiaTheme="minorEastAsia"/>
          <w:color w:val="000000" w:themeColor="text1"/>
        </w:rPr>
        <w:t>researcher</w:t>
      </w:r>
      <w:r w:rsidR="00325EC2" w:rsidRPr="00E75F02">
        <w:rPr>
          <w:rFonts w:eastAsiaTheme="minorEastAsia"/>
          <w:color w:val="000000" w:themeColor="text1"/>
        </w:rPr>
        <w:t>’s</w:t>
      </w:r>
      <w:r w:rsidR="00855459" w:rsidRPr="00E75F02">
        <w:rPr>
          <w:rFonts w:eastAsiaTheme="minorEastAsia"/>
          <w:color w:val="000000" w:themeColor="text1"/>
        </w:rPr>
        <w:t xml:space="preserve"> personal Facebook page w</w:t>
      </w:r>
      <w:r w:rsidR="003A490D" w:rsidRPr="00E75F02">
        <w:rPr>
          <w:rFonts w:eastAsiaTheme="minorEastAsia"/>
          <w:color w:val="000000" w:themeColor="text1"/>
        </w:rPr>
        <w:t>as</w:t>
      </w:r>
      <w:r w:rsidR="00855459" w:rsidRPr="00E75F02">
        <w:rPr>
          <w:rFonts w:eastAsiaTheme="minorEastAsia"/>
          <w:color w:val="000000" w:themeColor="text1"/>
        </w:rPr>
        <w:t xml:space="preserve"> used</w:t>
      </w:r>
      <w:r w:rsidR="00BC2C9F" w:rsidRPr="00E75F02">
        <w:rPr>
          <w:rFonts w:eastAsiaTheme="minorEastAsia"/>
          <w:color w:val="000000" w:themeColor="text1"/>
        </w:rPr>
        <w:t xml:space="preserve"> to post the recruitment flyer.</w:t>
      </w:r>
    </w:p>
    <w:p w14:paraId="6FA50EA7" w14:textId="1E54D57E" w:rsidR="006B28AB" w:rsidRPr="00E75F02" w:rsidRDefault="006B6262" w:rsidP="004A6CA3">
      <w:pPr>
        <w:pStyle w:val="Heading3"/>
        <w:rPr>
          <w:rFonts w:eastAsiaTheme="minorEastAsia"/>
        </w:rPr>
      </w:pPr>
      <w:bookmarkStart w:id="268" w:name="_Toc171694953"/>
      <w:r w:rsidRPr="00E75F02">
        <w:rPr>
          <w:rFonts w:eastAsiaTheme="minorEastAsia"/>
        </w:rPr>
        <w:t>Demographics</w:t>
      </w:r>
      <w:bookmarkEnd w:id="268"/>
    </w:p>
    <w:p w14:paraId="52679D36" w14:textId="32B4CF44" w:rsidR="00C852CA" w:rsidRPr="00E75F02" w:rsidRDefault="006B6262" w:rsidP="004A6CA3">
      <w:pPr>
        <w:spacing w:after="0"/>
        <w:rPr>
          <w:rStyle w:val="cf01"/>
          <w:rFonts w:ascii="Times New Roman" w:hAnsi="Times New Roman" w:cs="Times New Roman"/>
          <w:sz w:val="24"/>
          <w:szCs w:val="24"/>
        </w:rPr>
      </w:pPr>
      <w:r w:rsidRPr="00E75F02">
        <w:rPr>
          <w:rStyle w:val="cf01"/>
          <w:rFonts w:ascii="Times New Roman" w:hAnsi="Times New Roman" w:cs="Times New Roman"/>
          <w:sz w:val="24"/>
          <w:szCs w:val="24"/>
        </w:rPr>
        <w:t>The participant</w:t>
      </w:r>
      <w:r w:rsidR="00CD10F6" w:rsidRPr="00E75F02">
        <w:rPr>
          <w:rStyle w:val="cf01"/>
          <w:rFonts w:ascii="Times New Roman" w:hAnsi="Times New Roman" w:cs="Times New Roman"/>
          <w:sz w:val="24"/>
          <w:szCs w:val="24"/>
        </w:rPr>
        <w:t>s</w:t>
      </w:r>
      <w:r w:rsidR="00FF69F9" w:rsidRPr="00E75F02">
        <w:rPr>
          <w:rStyle w:val="cf01"/>
          <w:rFonts w:ascii="Times New Roman" w:hAnsi="Times New Roman" w:cs="Times New Roman"/>
          <w:sz w:val="24"/>
          <w:szCs w:val="24"/>
        </w:rPr>
        <w:t xml:space="preserve"> of this study</w:t>
      </w:r>
      <w:r w:rsidRPr="00E75F02">
        <w:rPr>
          <w:rStyle w:val="cf01"/>
          <w:rFonts w:ascii="Times New Roman" w:hAnsi="Times New Roman" w:cs="Times New Roman"/>
          <w:sz w:val="24"/>
          <w:szCs w:val="24"/>
        </w:rPr>
        <w:t xml:space="preserve"> </w:t>
      </w:r>
      <w:r w:rsidR="00EE65A2" w:rsidRPr="00E75F02">
        <w:rPr>
          <w:rStyle w:val="cf01"/>
          <w:rFonts w:ascii="Times New Roman" w:hAnsi="Times New Roman" w:cs="Times New Roman"/>
          <w:sz w:val="24"/>
          <w:szCs w:val="24"/>
        </w:rPr>
        <w:t xml:space="preserve">are </w:t>
      </w:r>
      <w:r w:rsidRPr="00E75F02">
        <w:rPr>
          <w:rStyle w:val="cf01"/>
          <w:rFonts w:ascii="Times New Roman" w:hAnsi="Times New Roman" w:cs="Times New Roman"/>
          <w:sz w:val="24"/>
          <w:szCs w:val="24"/>
        </w:rPr>
        <w:t>African American</w:t>
      </w:r>
      <w:r w:rsidR="00CD10F6" w:rsidRPr="00E75F02">
        <w:rPr>
          <w:rStyle w:val="cf01"/>
          <w:rFonts w:ascii="Times New Roman" w:hAnsi="Times New Roman" w:cs="Times New Roman"/>
          <w:sz w:val="24"/>
          <w:szCs w:val="24"/>
        </w:rPr>
        <w:t>s</w:t>
      </w:r>
      <w:r w:rsidRPr="00E75F02">
        <w:rPr>
          <w:rStyle w:val="cf01"/>
          <w:rFonts w:ascii="Times New Roman" w:hAnsi="Times New Roman" w:cs="Times New Roman"/>
          <w:sz w:val="24"/>
          <w:szCs w:val="24"/>
        </w:rPr>
        <w:t xml:space="preserve"> </w:t>
      </w:r>
      <w:r w:rsidR="00EE65A2" w:rsidRPr="00E75F02">
        <w:rPr>
          <w:rStyle w:val="cf01"/>
          <w:rFonts w:ascii="Times New Roman" w:hAnsi="Times New Roman" w:cs="Times New Roman"/>
          <w:sz w:val="24"/>
          <w:szCs w:val="24"/>
        </w:rPr>
        <w:t xml:space="preserve">alumni </w:t>
      </w:r>
      <w:r w:rsidRPr="00E75F02">
        <w:rPr>
          <w:rStyle w:val="cf01"/>
          <w:rFonts w:ascii="Times New Roman" w:hAnsi="Times New Roman" w:cs="Times New Roman"/>
          <w:sz w:val="24"/>
          <w:szCs w:val="24"/>
        </w:rPr>
        <w:t>who graduated</w:t>
      </w:r>
      <w:r w:rsidR="00D679EF" w:rsidRPr="00E75F02">
        <w:rPr>
          <w:rStyle w:val="cf01"/>
          <w:rFonts w:ascii="Times New Roman" w:hAnsi="Times New Roman" w:cs="Times New Roman"/>
          <w:sz w:val="24"/>
          <w:szCs w:val="24"/>
        </w:rPr>
        <w:t xml:space="preserve"> from a </w:t>
      </w:r>
      <w:r w:rsidR="00C852CA" w:rsidRPr="00E75F02">
        <w:rPr>
          <w:rStyle w:val="cf01"/>
          <w:rFonts w:ascii="Times New Roman" w:hAnsi="Times New Roman" w:cs="Times New Roman"/>
          <w:sz w:val="24"/>
          <w:szCs w:val="24"/>
        </w:rPr>
        <w:t>PWI</w:t>
      </w:r>
      <w:r w:rsidRPr="00E75F02">
        <w:rPr>
          <w:rStyle w:val="cf01"/>
          <w:rFonts w:ascii="Times New Roman" w:hAnsi="Times New Roman" w:cs="Times New Roman"/>
          <w:sz w:val="24"/>
          <w:szCs w:val="24"/>
        </w:rPr>
        <w:t xml:space="preserve">. </w:t>
      </w:r>
      <w:r w:rsidR="006D7A73" w:rsidRPr="00E75F02">
        <w:rPr>
          <w:rStyle w:val="cf01"/>
          <w:rFonts w:ascii="Times New Roman" w:hAnsi="Times New Roman" w:cs="Times New Roman"/>
          <w:sz w:val="24"/>
          <w:szCs w:val="24"/>
        </w:rPr>
        <w:t>Demographic information w</w:t>
      </w:r>
      <w:r w:rsidR="00EE65A2" w:rsidRPr="00E75F02">
        <w:rPr>
          <w:rStyle w:val="cf01"/>
          <w:rFonts w:ascii="Times New Roman" w:hAnsi="Times New Roman" w:cs="Times New Roman"/>
          <w:sz w:val="24"/>
          <w:szCs w:val="24"/>
        </w:rPr>
        <w:t>as</w:t>
      </w:r>
      <w:r w:rsidR="006D7A73" w:rsidRPr="00E75F02">
        <w:rPr>
          <w:rStyle w:val="cf01"/>
          <w:rFonts w:ascii="Times New Roman" w:hAnsi="Times New Roman" w:cs="Times New Roman"/>
          <w:sz w:val="24"/>
          <w:szCs w:val="24"/>
        </w:rPr>
        <w:t xml:space="preserve"> </w:t>
      </w:r>
      <w:r w:rsidR="00550FC1" w:rsidRPr="00E75F02">
        <w:rPr>
          <w:rStyle w:val="cf01"/>
          <w:rFonts w:ascii="Times New Roman" w:hAnsi="Times New Roman" w:cs="Times New Roman"/>
          <w:sz w:val="24"/>
          <w:szCs w:val="24"/>
        </w:rPr>
        <w:t>collected</w:t>
      </w:r>
      <w:r w:rsidR="006D7A73" w:rsidRPr="00E75F02">
        <w:rPr>
          <w:rStyle w:val="cf01"/>
          <w:rFonts w:ascii="Times New Roman" w:hAnsi="Times New Roman" w:cs="Times New Roman"/>
          <w:sz w:val="24"/>
          <w:szCs w:val="24"/>
        </w:rPr>
        <w:t xml:space="preserve"> to ensure that the participants </w:t>
      </w:r>
      <w:r w:rsidR="00844486" w:rsidRPr="00E75F02">
        <w:rPr>
          <w:rStyle w:val="cf01"/>
          <w:rFonts w:ascii="Times New Roman" w:hAnsi="Times New Roman" w:cs="Times New Roman"/>
          <w:sz w:val="24"/>
          <w:szCs w:val="24"/>
        </w:rPr>
        <w:t xml:space="preserve">meet the </w:t>
      </w:r>
      <w:r w:rsidR="00844486" w:rsidRPr="00E75F02">
        <w:rPr>
          <w:rStyle w:val="cf01"/>
          <w:rFonts w:ascii="Times New Roman" w:hAnsi="Times New Roman" w:cs="Times New Roman"/>
          <w:sz w:val="24"/>
          <w:szCs w:val="24"/>
        </w:rPr>
        <w:lastRenderedPageBreak/>
        <w:t>requirements of the target population</w:t>
      </w:r>
      <w:r w:rsidR="00550FC1" w:rsidRPr="00E75F02">
        <w:rPr>
          <w:rStyle w:val="cf01"/>
          <w:rFonts w:ascii="Times New Roman" w:hAnsi="Times New Roman" w:cs="Times New Roman"/>
          <w:sz w:val="24"/>
          <w:szCs w:val="24"/>
        </w:rPr>
        <w:t xml:space="preserve"> for this research. Demographic data w</w:t>
      </w:r>
      <w:r w:rsidR="00EE65A2" w:rsidRPr="00E75F02">
        <w:rPr>
          <w:rStyle w:val="cf01"/>
          <w:rFonts w:ascii="Times New Roman" w:hAnsi="Times New Roman" w:cs="Times New Roman"/>
          <w:sz w:val="24"/>
          <w:szCs w:val="24"/>
        </w:rPr>
        <w:t>as</w:t>
      </w:r>
      <w:r w:rsidR="00550FC1" w:rsidRPr="00E75F02">
        <w:rPr>
          <w:rStyle w:val="cf01"/>
          <w:rFonts w:ascii="Times New Roman" w:hAnsi="Times New Roman" w:cs="Times New Roman"/>
          <w:sz w:val="24"/>
          <w:szCs w:val="24"/>
        </w:rPr>
        <w:t xml:space="preserve"> collected before the </w:t>
      </w:r>
      <w:r w:rsidR="004D3B37" w:rsidRPr="00E75F02">
        <w:rPr>
          <w:rStyle w:val="cf01"/>
          <w:rFonts w:ascii="Times New Roman" w:hAnsi="Times New Roman" w:cs="Times New Roman"/>
          <w:sz w:val="24"/>
          <w:szCs w:val="24"/>
        </w:rPr>
        <w:t>questionnaire and semi</w:t>
      </w:r>
      <w:r w:rsidR="00DA0C12" w:rsidRPr="00E75F02">
        <w:rPr>
          <w:rStyle w:val="cf01"/>
          <w:rFonts w:ascii="Times New Roman" w:hAnsi="Times New Roman" w:cs="Times New Roman"/>
          <w:sz w:val="24"/>
          <w:szCs w:val="24"/>
        </w:rPr>
        <w:t>-</w:t>
      </w:r>
      <w:r w:rsidR="004D3B37" w:rsidRPr="00E75F02">
        <w:rPr>
          <w:rStyle w:val="cf01"/>
          <w:rFonts w:ascii="Times New Roman" w:hAnsi="Times New Roman" w:cs="Times New Roman"/>
          <w:sz w:val="24"/>
          <w:szCs w:val="24"/>
        </w:rPr>
        <w:t>structure interviews</w:t>
      </w:r>
      <w:r w:rsidR="008A38F3" w:rsidRPr="00E75F02">
        <w:rPr>
          <w:rStyle w:val="cf01"/>
          <w:rFonts w:ascii="Times New Roman" w:hAnsi="Times New Roman" w:cs="Times New Roman"/>
          <w:sz w:val="24"/>
          <w:szCs w:val="24"/>
        </w:rPr>
        <w:t xml:space="preserve">. A demographic questionnaire </w:t>
      </w:r>
      <w:r w:rsidR="00914809" w:rsidRPr="00E75F02">
        <w:rPr>
          <w:rStyle w:val="cf01"/>
          <w:rFonts w:ascii="Times New Roman" w:hAnsi="Times New Roman" w:cs="Times New Roman"/>
          <w:sz w:val="24"/>
          <w:szCs w:val="24"/>
        </w:rPr>
        <w:t>was collected</w:t>
      </w:r>
      <w:r w:rsidR="008A38F3" w:rsidRPr="00E75F02">
        <w:rPr>
          <w:rStyle w:val="cf01"/>
          <w:rFonts w:ascii="Times New Roman" w:hAnsi="Times New Roman" w:cs="Times New Roman"/>
          <w:sz w:val="24"/>
          <w:szCs w:val="24"/>
        </w:rPr>
        <w:t xml:space="preserve"> via </w:t>
      </w:r>
      <w:r w:rsidR="0025243C" w:rsidRPr="00E75F02">
        <w:rPr>
          <w:rStyle w:val="cf01"/>
          <w:rFonts w:ascii="Times New Roman" w:hAnsi="Times New Roman" w:cs="Times New Roman"/>
          <w:sz w:val="24"/>
          <w:szCs w:val="24"/>
        </w:rPr>
        <w:t>S</w:t>
      </w:r>
      <w:r w:rsidR="008A38F3" w:rsidRPr="00E75F02">
        <w:rPr>
          <w:rStyle w:val="cf01"/>
          <w:rFonts w:ascii="Times New Roman" w:hAnsi="Times New Roman" w:cs="Times New Roman"/>
          <w:sz w:val="24"/>
          <w:szCs w:val="24"/>
        </w:rPr>
        <w:t xml:space="preserve">urvey </w:t>
      </w:r>
      <w:r w:rsidR="0025243C" w:rsidRPr="00E75F02">
        <w:rPr>
          <w:rStyle w:val="cf01"/>
          <w:rFonts w:ascii="Times New Roman" w:hAnsi="Times New Roman" w:cs="Times New Roman"/>
          <w:sz w:val="24"/>
          <w:szCs w:val="24"/>
        </w:rPr>
        <w:t>M</w:t>
      </w:r>
      <w:r w:rsidR="008A38F3" w:rsidRPr="00E75F02">
        <w:rPr>
          <w:rStyle w:val="cf01"/>
          <w:rFonts w:ascii="Times New Roman" w:hAnsi="Times New Roman" w:cs="Times New Roman"/>
          <w:sz w:val="24"/>
          <w:szCs w:val="24"/>
        </w:rPr>
        <w:t>onkey</w:t>
      </w:r>
      <w:r w:rsidR="004F1897" w:rsidRPr="00E75F02">
        <w:rPr>
          <w:rStyle w:val="cf01"/>
          <w:rFonts w:ascii="Times New Roman" w:hAnsi="Times New Roman" w:cs="Times New Roman"/>
          <w:sz w:val="24"/>
          <w:szCs w:val="24"/>
        </w:rPr>
        <w:t xml:space="preserve"> (see Appendix</w:t>
      </w:r>
      <w:r w:rsidR="000263B6" w:rsidRPr="00E75F02">
        <w:rPr>
          <w:rStyle w:val="cf01"/>
          <w:rFonts w:ascii="Times New Roman" w:hAnsi="Times New Roman" w:cs="Times New Roman"/>
          <w:sz w:val="24"/>
          <w:szCs w:val="24"/>
        </w:rPr>
        <w:t xml:space="preserve"> D). </w:t>
      </w:r>
      <w:r w:rsidR="007F243B" w:rsidRPr="00E75F02">
        <w:rPr>
          <w:rStyle w:val="cf01"/>
          <w:rFonts w:ascii="Times New Roman" w:hAnsi="Times New Roman" w:cs="Times New Roman"/>
          <w:sz w:val="24"/>
          <w:szCs w:val="24"/>
        </w:rPr>
        <w:t>The demographic questions</w:t>
      </w:r>
      <w:r w:rsidR="00EE65A2" w:rsidRPr="00E75F02">
        <w:rPr>
          <w:rStyle w:val="cf01"/>
          <w:rFonts w:ascii="Times New Roman" w:hAnsi="Times New Roman" w:cs="Times New Roman"/>
          <w:sz w:val="24"/>
          <w:szCs w:val="24"/>
        </w:rPr>
        <w:t xml:space="preserve"> </w:t>
      </w:r>
      <w:r w:rsidR="007F243B" w:rsidRPr="00E75F02">
        <w:rPr>
          <w:rStyle w:val="cf01"/>
          <w:rFonts w:ascii="Times New Roman" w:hAnsi="Times New Roman" w:cs="Times New Roman"/>
          <w:sz w:val="24"/>
          <w:szCs w:val="24"/>
        </w:rPr>
        <w:t>capture</w:t>
      </w:r>
      <w:r w:rsidR="00EE65A2" w:rsidRPr="00E75F02">
        <w:rPr>
          <w:rStyle w:val="cf01"/>
          <w:rFonts w:ascii="Times New Roman" w:hAnsi="Times New Roman" w:cs="Times New Roman"/>
          <w:sz w:val="24"/>
          <w:szCs w:val="24"/>
        </w:rPr>
        <w:t>d</w:t>
      </w:r>
      <w:r w:rsidR="007F243B" w:rsidRPr="00E75F02">
        <w:rPr>
          <w:rStyle w:val="cf01"/>
          <w:rFonts w:ascii="Times New Roman" w:hAnsi="Times New Roman" w:cs="Times New Roman"/>
          <w:sz w:val="24"/>
          <w:szCs w:val="24"/>
        </w:rPr>
        <w:t xml:space="preserve"> information such as </w:t>
      </w:r>
      <w:r w:rsidR="003B7F4C" w:rsidRPr="00E75F02">
        <w:rPr>
          <w:rStyle w:val="cf01"/>
          <w:rFonts w:ascii="Times New Roman" w:hAnsi="Times New Roman" w:cs="Times New Roman"/>
          <w:sz w:val="24"/>
          <w:szCs w:val="24"/>
        </w:rPr>
        <w:t>age</w:t>
      </w:r>
      <w:r w:rsidR="008272C2" w:rsidRPr="00E75F02">
        <w:rPr>
          <w:rStyle w:val="cf01"/>
          <w:rFonts w:ascii="Times New Roman" w:hAnsi="Times New Roman" w:cs="Times New Roman"/>
          <w:sz w:val="24"/>
          <w:szCs w:val="24"/>
        </w:rPr>
        <w:t xml:space="preserve">, </w:t>
      </w:r>
      <w:r w:rsidR="00D04EAF" w:rsidRPr="00E75F02">
        <w:rPr>
          <w:rStyle w:val="cf01"/>
          <w:rFonts w:ascii="Times New Roman" w:hAnsi="Times New Roman" w:cs="Times New Roman"/>
          <w:sz w:val="24"/>
          <w:szCs w:val="24"/>
        </w:rPr>
        <w:t>gender</w:t>
      </w:r>
      <w:r w:rsidR="00C27EFF" w:rsidRPr="00E75F02">
        <w:rPr>
          <w:rStyle w:val="cf01"/>
          <w:rFonts w:ascii="Times New Roman" w:hAnsi="Times New Roman" w:cs="Times New Roman"/>
          <w:sz w:val="24"/>
          <w:szCs w:val="24"/>
        </w:rPr>
        <w:t>,</w:t>
      </w:r>
      <w:r w:rsidR="008272C2" w:rsidRPr="00E75F02">
        <w:rPr>
          <w:rStyle w:val="cf01"/>
          <w:rFonts w:ascii="Times New Roman" w:hAnsi="Times New Roman" w:cs="Times New Roman"/>
          <w:sz w:val="24"/>
          <w:szCs w:val="24"/>
        </w:rPr>
        <w:t xml:space="preserve"> </w:t>
      </w:r>
      <w:r w:rsidR="009B3FC0" w:rsidRPr="00E75F02">
        <w:rPr>
          <w:rStyle w:val="cf01"/>
          <w:rFonts w:ascii="Times New Roman" w:hAnsi="Times New Roman" w:cs="Times New Roman"/>
          <w:sz w:val="24"/>
          <w:szCs w:val="24"/>
        </w:rPr>
        <w:t>ethnicity</w:t>
      </w:r>
      <w:r w:rsidR="00314D06" w:rsidRPr="00E75F02">
        <w:rPr>
          <w:rStyle w:val="cf01"/>
          <w:rFonts w:ascii="Times New Roman" w:hAnsi="Times New Roman" w:cs="Times New Roman"/>
          <w:sz w:val="24"/>
          <w:szCs w:val="24"/>
        </w:rPr>
        <w:t>,</w:t>
      </w:r>
      <w:r w:rsidR="002E0369" w:rsidRPr="00E75F02">
        <w:rPr>
          <w:rStyle w:val="cf01"/>
          <w:rFonts w:ascii="Times New Roman" w:hAnsi="Times New Roman" w:cs="Times New Roman"/>
          <w:sz w:val="24"/>
          <w:szCs w:val="24"/>
        </w:rPr>
        <w:t xml:space="preserve"> location of PWI,</w:t>
      </w:r>
      <w:r w:rsidR="00314D06" w:rsidRPr="00E75F02">
        <w:rPr>
          <w:rStyle w:val="cf01"/>
          <w:rFonts w:ascii="Times New Roman" w:hAnsi="Times New Roman" w:cs="Times New Roman"/>
          <w:sz w:val="24"/>
          <w:szCs w:val="24"/>
        </w:rPr>
        <w:t xml:space="preserve"> </w:t>
      </w:r>
      <w:r w:rsidR="008272C2" w:rsidRPr="00E75F02">
        <w:rPr>
          <w:rStyle w:val="cf01"/>
          <w:rFonts w:ascii="Times New Roman" w:hAnsi="Times New Roman" w:cs="Times New Roman"/>
          <w:sz w:val="24"/>
          <w:szCs w:val="24"/>
        </w:rPr>
        <w:t xml:space="preserve">and </w:t>
      </w:r>
      <w:r w:rsidR="00C27EFF" w:rsidRPr="00E75F02">
        <w:rPr>
          <w:rStyle w:val="cf01"/>
          <w:rFonts w:ascii="Times New Roman" w:hAnsi="Times New Roman" w:cs="Times New Roman"/>
          <w:sz w:val="24"/>
          <w:szCs w:val="24"/>
        </w:rPr>
        <w:t xml:space="preserve">if the </w:t>
      </w:r>
      <w:r w:rsidR="005E502D" w:rsidRPr="00E75F02">
        <w:rPr>
          <w:rStyle w:val="cf01"/>
          <w:rFonts w:ascii="Times New Roman" w:hAnsi="Times New Roman" w:cs="Times New Roman"/>
          <w:sz w:val="24"/>
          <w:szCs w:val="24"/>
        </w:rPr>
        <w:t>participant graduated from a 2-year</w:t>
      </w:r>
      <w:r w:rsidR="0046426F" w:rsidRPr="00E75F02">
        <w:rPr>
          <w:rStyle w:val="cf01"/>
          <w:rFonts w:ascii="Times New Roman" w:hAnsi="Times New Roman" w:cs="Times New Roman"/>
          <w:sz w:val="24"/>
          <w:szCs w:val="24"/>
        </w:rPr>
        <w:t xml:space="preserve"> or 4-year college or university</w:t>
      </w:r>
      <w:r w:rsidR="00A86F00" w:rsidRPr="00E75F02">
        <w:rPr>
          <w:rStyle w:val="cf01"/>
          <w:rFonts w:ascii="Times New Roman" w:hAnsi="Times New Roman" w:cs="Times New Roman"/>
          <w:sz w:val="24"/>
          <w:szCs w:val="24"/>
        </w:rPr>
        <w:t xml:space="preserve">. </w:t>
      </w:r>
      <w:r w:rsidR="00977A24" w:rsidRPr="00E75F02">
        <w:rPr>
          <w:rStyle w:val="cf01"/>
          <w:rFonts w:ascii="Times New Roman" w:hAnsi="Times New Roman" w:cs="Times New Roman"/>
          <w:sz w:val="24"/>
          <w:szCs w:val="24"/>
        </w:rPr>
        <w:t xml:space="preserve">The collection of demographics </w:t>
      </w:r>
      <w:r w:rsidR="00914809" w:rsidRPr="00E75F02">
        <w:rPr>
          <w:rStyle w:val="cf01"/>
          <w:rFonts w:ascii="Times New Roman" w:hAnsi="Times New Roman" w:cs="Times New Roman"/>
          <w:sz w:val="24"/>
          <w:szCs w:val="24"/>
        </w:rPr>
        <w:t>was not</w:t>
      </w:r>
      <w:r w:rsidR="00977A24" w:rsidRPr="00E75F02">
        <w:rPr>
          <w:rStyle w:val="cf01"/>
          <w:rFonts w:ascii="Times New Roman" w:hAnsi="Times New Roman" w:cs="Times New Roman"/>
          <w:sz w:val="24"/>
          <w:szCs w:val="24"/>
        </w:rPr>
        <w:t xml:space="preserve"> used</w:t>
      </w:r>
      <w:r w:rsidR="00711266" w:rsidRPr="00E75F02">
        <w:rPr>
          <w:rStyle w:val="cf01"/>
          <w:rFonts w:ascii="Times New Roman" w:hAnsi="Times New Roman" w:cs="Times New Roman"/>
          <w:sz w:val="24"/>
          <w:szCs w:val="24"/>
        </w:rPr>
        <w:t xml:space="preserve"> to analyze the data. The demographic </w:t>
      </w:r>
      <w:r w:rsidR="004F3B9E" w:rsidRPr="00E75F02">
        <w:rPr>
          <w:rStyle w:val="cf01"/>
          <w:rFonts w:ascii="Times New Roman" w:hAnsi="Times New Roman" w:cs="Times New Roman"/>
          <w:sz w:val="24"/>
          <w:szCs w:val="24"/>
        </w:rPr>
        <w:t>collection</w:t>
      </w:r>
      <w:r w:rsidR="000E2A54" w:rsidRPr="00E75F02">
        <w:rPr>
          <w:rStyle w:val="cf01"/>
          <w:rFonts w:ascii="Times New Roman" w:hAnsi="Times New Roman" w:cs="Times New Roman"/>
          <w:sz w:val="24"/>
          <w:szCs w:val="24"/>
        </w:rPr>
        <w:t xml:space="preserve"> w</w:t>
      </w:r>
      <w:r w:rsidR="00EE65A2" w:rsidRPr="00E75F02">
        <w:rPr>
          <w:rStyle w:val="cf01"/>
          <w:rFonts w:ascii="Times New Roman" w:hAnsi="Times New Roman" w:cs="Times New Roman"/>
          <w:sz w:val="24"/>
          <w:szCs w:val="24"/>
        </w:rPr>
        <w:t>as</w:t>
      </w:r>
      <w:r w:rsidR="000E2A54" w:rsidRPr="00E75F02">
        <w:rPr>
          <w:rStyle w:val="cf01"/>
          <w:rFonts w:ascii="Times New Roman" w:hAnsi="Times New Roman" w:cs="Times New Roman"/>
          <w:sz w:val="24"/>
          <w:szCs w:val="24"/>
        </w:rPr>
        <w:t xml:space="preserve"> used to profile</w:t>
      </w:r>
      <w:r w:rsidR="00592BB4" w:rsidRPr="00E75F02">
        <w:rPr>
          <w:rStyle w:val="cf01"/>
          <w:rFonts w:ascii="Times New Roman" w:hAnsi="Times New Roman" w:cs="Times New Roman"/>
          <w:sz w:val="24"/>
          <w:szCs w:val="24"/>
        </w:rPr>
        <w:t xml:space="preserve"> the sample to support transferability and allow future </w:t>
      </w:r>
      <w:r w:rsidR="0052440D" w:rsidRPr="00E75F02">
        <w:rPr>
          <w:rStyle w:val="cf01"/>
          <w:rFonts w:ascii="Times New Roman" w:hAnsi="Times New Roman" w:cs="Times New Roman"/>
          <w:sz w:val="24"/>
          <w:szCs w:val="24"/>
        </w:rPr>
        <w:t>researchers</w:t>
      </w:r>
      <w:r w:rsidR="00592BB4" w:rsidRPr="00E75F02">
        <w:rPr>
          <w:rStyle w:val="cf01"/>
          <w:rFonts w:ascii="Times New Roman" w:hAnsi="Times New Roman" w:cs="Times New Roman"/>
          <w:sz w:val="24"/>
          <w:szCs w:val="24"/>
        </w:rPr>
        <w:t xml:space="preserve"> to build on the researcher</w:t>
      </w:r>
      <w:r w:rsidR="00CF6F23" w:rsidRPr="00E75F02">
        <w:rPr>
          <w:rStyle w:val="cf01"/>
          <w:rFonts w:ascii="Times New Roman" w:hAnsi="Times New Roman" w:cs="Times New Roman"/>
          <w:sz w:val="24"/>
          <w:szCs w:val="24"/>
        </w:rPr>
        <w:t>’s</w:t>
      </w:r>
      <w:r w:rsidR="00592BB4" w:rsidRPr="00E75F02">
        <w:rPr>
          <w:rStyle w:val="cf01"/>
          <w:rFonts w:ascii="Times New Roman" w:hAnsi="Times New Roman" w:cs="Times New Roman"/>
          <w:sz w:val="24"/>
          <w:szCs w:val="24"/>
        </w:rPr>
        <w:t xml:space="preserve"> </w:t>
      </w:r>
      <w:r w:rsidR="0052440D" w:rsidRPr="00E75F02">
        <w:rPr>
          <w:rStyle w:val="cf01"/>
          <w:rFonts w:ascii="Times New Roman" w:hAnsi="Times New Roman" w:cs="Times New Roman"/>
          <w:sz w:val="24"/>
          <w:szCs w:val="24"/>
        </w:rPr>
        <w:t>finding</w:t>
      </w:r>
      <w:r w:rsidR="00AF25CF" w:rsidRPr="00E75F02">
        <w:rPr>
          <w:rStyle w:val="cf01"/>
          <w:rFonts w:ascii="Times New Roman" w:hAnsi="Times New Roman" w:cs="Times New Roman"/>
          <w:sz w:val="24"/>
          <w:szCs w:val="24"/>
        </w:rPr>
        <w:t>s</w:t>
      </w:r>
      <w:r w:rsidR="0052440D" w:rsidRPr="00E75F02">
        <w:rPr>
          <w:rStyle w:val="cf01"/>
          <w:rFonts w:ascii="Times New Roman" w:hAnsi="Times New Roman" w:cs="Times New Roman"/>
          <w:sz w:val="24"/>
          <w:szCs w:val="24"/>
        </w:rPr>
        <w:t>.</w:t>
      </w:r>
    </w:p>
    <w:p w14:paraId="374410CA" w14:textId="3FF1199D" w:rsidR="00C852CA" w:rsidRPr="00E75F02" w:rsidRDefault="00715632" w:rsidP="004A6CA3">
      <w:pPr>
        <w:pStyle w:val="Heading3"/>
        <w:rPr>
          <w:rStyle w:val="cf01"/>
          <w:rFonts w:ascii="Times New Roman" w:hAnsi="Times New Roman" w:cs="Times New Roman"/>
          <w:b w:val="0"/>
          <w:bCs w:val="0"/>
          <w:sz w:val="24"/>
          <w:szCs w:val="24"/>
        </w:rPr>
      </w:pPr>
      <w:bookmarkStart w:id="269" w:name="_Toc171694954"/>
      <w:r w:rsidRPr="00E75F02">
        <w:rPr>
          <w:rStyle w:val="cf01"/>
          <w:rFonts w:ascii="Times New Roman" w:hAnsi="Times New Roman" w:cs="Times New Roman"/>
          <w:sz w:val="24"/>
          <w:szCs w:val="24"/>
        </w:rPr>
        <w:t>Inclusion Cr</w:t>
      </w:r>
      <w:r w:rsidR="00B279EB" w:rsidRPr="00E75F02">
        <w:rPr>
          <w:rStyle w:val="cf01"/>
          <w:rFonts w:ascii="Times New Roman" w:hAnsi="Times New Roman" w:cs="Times New Roman"/>
          <w:sz w:val="24"/>
          <w:szCs w:val="24"/>
        </w:rPr>
        <w:t>iteria</w:t>
      </w:r>
      <w:bookmarkEnd w:id="269"/>
    </w:p>
    <w:p w14:paraId="020B4C9E" w14:textId="51213E83" w:rsidR="006B6262" w:rsidRPr="00E75F02" w:rsidRDefault="006B6262" w:rsidP="004A6CA3">
      <w:pPr>
        <w:spacing w:after="0"/>
        <w:rPr>
          <w:rFonts w:eastAsiaTheme="minorEastAsia"/>
        </w:rPr>
      </w:pPr>
      <w:r w:rsidRPr="00E75F02">
        <w:rPr>
          <w:rStyle w:val="cf01"/>
          <w:rFonts w:ascii="Times New Roman" w:hAnsi="Times New Roman" w:cs="Times New Roman"/>
          <w:sz w:val="24"/>
          <w:szCs w:val="24"/>
        </w:rPr>
        <w:t>Th</w:t>
      </w:r>
      <w:r w:rsidR="00861EC7" w:rsidRPr="00E75F02">
        <w:rPr>
          <w:rStyle w:val="cf01"/>
          <w:rFonts w:ascii="Times New Roman" w:hAnsi="Times New Roman" w:cs="Times New Roman"/>
          <w:sz w:val="24"/>
          <w:szCs w:val="24"/>
        </w:rPr>
        <w:t>e participants</w:t>
      </w:r>
      <w:r w:rsidRPr="00E75F02">
        <w:rPr>
          <w:rStyle w:val="cf01"/>
          <w:rFonts w:ascii="Times New Roman" w:hAnsi="Times New Roman" w:cs="Times New Roman"/>
          <w:sz w:val="24"/>
          <w:szCs w:val="24"/>
        </w:rPr>
        <w:t xml:space="preserve"> </w:t>
      </w:r>
      <w:r w:rsidR="00B279EB" w:rsidRPr="00E75F02">
        <w:rPr>
          <w:rStyle w:val="cf01"/>
          <w:rFonts w:ascii="Times New Roman" w:hAnsi="Times New Roman" w:cs="Times New Roman"/>
          <w:sz w:val="24"/>
          <w:szCs w:val="24"/>
        </w:rPr>
        <w:t xml:space="preserve">of this study </w:t>
      </w:r>
      <w:r w:rsidR="00EE65A2" w:rsidRPr="00E75F02">
        <w:rPr>
          <w:rStyle w:val="cf01"/>
          <w:rFonts w:ascii="Times New Roman" w:hAnsi="Times New Roman" w:cs="Times New Roman"/>
          <w:sz w:val="24"/>
          <w:szCs w:val="24"/>
        </w:rPr>
        <w:t>are</w:t>
      </w:r>
      <w:r w:rsidR="00F93C99" w:rsidRPr="00E75F02">
        <w:rPr>
          <w:rStyle w:val="cf01"/>
          <w:rFonts w:ascii="Times New Roman" w:hAnsi="Times New Roman" w:cs="Times New Roman"/>
          <w:sz w:val="24"/>
          <w:szCs w:val="24"/>
        </w:rPr>
        <w:t xml:space="preserve"> African American </w:t>
      </w:r>
      <w:r w:rsidR="000C7DAE" w:rsidRPr="00E75F02">
        <w:rPr>
          <w:rStyle w:val="cf01"/>
          <w:rFonts w:ascii="Times New Roman" w:hAnsi="Times New Roman" w:cs="Times New Roman"/>
          <w:sz w:val="24"/>
          <w:szCs w:val="24"/>
        </w:rPr>
        <w:t xml:space="preserve">alumni </w:t>
      </w:r>
      <w:r w:rsidR="00F93C99" w:rsidRPr="00E75F02">
        <w:rPr>
          <w:rStyle w:val="cf01"/>
          <w:rFonts w:ascii="Times New Roman" w:hAnsi="Times New Roman" w:cs="Times New Roman"/>
          <w:sz w:val="24"/>
          <w:szCs w:val="24"/>
        </w:rPr>
        <w:t xml:space="preserve">and </w:t>
      </w:r>
      <w:r w:rsidR="00B279EB" w:rsidRPr="00E75F02">
        <w:rPr>
          <w:rStyle w:val="cf01"/>
          <w:rFonts w:ascii="Times New Roman" w:hAnsi="Times New Roman" w:cs="Times New Roman"/>
          <w:sz w:val="24"/>
          <w:szCs w:val="24"/>
        </w:rPr>
        <w:t xml:space="preserve">have graduated from PWI </w:t>
      </w:r>
      <w:r w:rsidRPr="00E75F02">
        <w:rPr>
          <w:rStyle w:val="cf01"/>
          <w:rFonts w:ascii="Times New Roman" w:hAnsi="Times New Roman" w:cs="Times New Roman"/>
          <w:sz w:val="24"/>
          <w:szCs w:val="24"/>
        </w:rPr>
        <w:t>within the South</w:t>
      </w:r>
      <w:r w:rsidR="00CA6B5E" w:rsidRPr="00E75F02">
        <w:rPr>
          <w:rStyle w:val="cf01"/>
          <w:rFonts w:ascii="Times New Roman" w:hAnsi="Times New Roman" w:cs="Times New Roman"/>
          <w:sz w:val="24"/>
          <w:szCs w:val="24"/>
        </w:rPr>
        <w:t xml:space="preserve"> Atlantic Region of the</w:t>
      </w:r>
      <w:r w:rsidRPr="00E75F02">
        <w:rPr>
          <w:rStyle w:val="cf01"/>
          <w:rFonts w:ascii="Times New Roman" w:hAnsi="Times New Roman" w:cs="Times New Roman"/>
          <w:sz w:val="24"/>
          <w:szCs w:val="24"/>
        </w:rPr>
        <w:t xml:space="preserve"> United </w:t>
      </w:r>
      <w:r w:rsidR="00CA6B5E" w:rsidRPr="00E75F02">
        <w:rPr>
          <w:rStyle w:val="cf01"/>
          <w:rFonts w:ascii="Times New Roman" w:hAnsi="Times New Roman" w:cs="Times New Roman"/>
          <w:sz w:val="24"/>
          <w:szCs w:val="24"/>
        </w:rPr>
        <w:t>S</w:t>
      </w:r>
      <w:r w:rsidRPr="00E75F02">
        <w:rPr>
          <w:rStyle w:val="cf01"/>
          <w:rFonts w:ascii="Times New Roman" w:hAnsi="Times New Roman" w:cs="Times New Roman"/>
          <w:sz w:val="24"/>
          <w:szCs w:val="24"/>
        </w:rPr>
        <w:t xml:space="preserve">tates which includes, </w:t>
      </w:r>
      <w:r w:rsidR="00B552F4" w:rsidRPr="00E75F02">
        <w:rPr>
          <w:rStyle w:val="cf01"/>
          <w:rFonts w:ascii="Times New Roman" w:hAnsi="Times New Roman" w:cs="Times New Roman"/>
          <w:sz w:val="24"/>
          <w:szCs w:val="24"/>
        </w:rPr>
        <w:t xml:space="preserve">Delaware, Florida, Georgia, Maryland, </w:t>
      </w:r>
      <w:r w:rsidR="00B52597" w:rsidRPr="00E75F02">
        <w:rPr>
          <w:rStyle w:val="cf01"/>
          <w:rFonts w:ascii="Times New Roman" w:hAnsi="Times New Roman" w:cs="Times New Roman"/>
          <w:sz w:val="24"/>
          <w:szCs w:val="24"/>
        </w:rPr>
        <w:t xml:space="preserve">North Carolina, South </w:t>
      </w:r>
      <w:r w:rsidR="00C450A5" w:rsidRPr="00E75F02">
        <w:rPr>
          <w:rStyle w:val="cf01"/>
          <w:rFonts w:ascii="Times New Roman" w:hAnsi="Times New Roman" w:cs="Times New Roman"/>
          <w:sz w:val="24"/>
          <w:szCs w:val="24"/>
        </w:rPr>
        <w:t>Carolina</w:t>
      </w:r>
      <w:r w:rsidR="00B52597" w:rsidRPr="00E75F02">
        <w:rPr>
          <w:rStyle w:val="cf01"/>
          <w:rFonts w:ascii="Times New Roman" w:hAnsi="Times New Roman" w:cs="Times New Roman"/>
          <w:sz w:val="24"/>
          <w:szCs w:val="24"/>
        </w:rPr>
        <w:t xml:space="preserve">, Virginia, Washington, </w:t>
      </w:r>
      <w:r w:rsidR="0021342D" w:rsidRPr="00E75F02">
        <w:rPr>
          <w:rStyle w:val="cf01"/>
          <w:rFonts w:ascii="Times New Roman" w:hAnsi="Times New Roman" w:cs="Times New Roman"/>
          <w:sz w:val="24"/>
          <w:szCs w:val="24"/>
        </w:rPr>
        <w:t>DC</w:t>
      </w:r>
      <w:r w:rsidR="00483F22" w:rsidRPr="00E75F02">
        <w:rPr>
          <w:rStyle w:val="cf01"/>
          <w:rFonts w:ascii="Times New Roman" w:hAnsi="Times New Roman" w:cs="Times New Roman"/>
          <w:sz w:val="24"/>
          <w:szCs w:val="24"/>
        </w:rPr>
        <w:t>,</w:t>
      </w:r>
      <w:r w:rsidR="00C450A5" w:rsidRPr="00E75F02">
        <w:rPr>
          <w:rStyle w:val="cf01"/>
          <w:rFonts w:ascii="Times New Roman" w:hAnsi="Times New Roman" w:cs="Times New Roman"/>
          <w:sz w:val="24"/>
          <w:szCs w:val="24"/>
        </w:rPr>
        <w:t xml:space="preserve"> and West Virginia.</w:t>
      </w:r>
      <w:r w:rsidRPr="00E75F02">
        <w:rPr>
          <w:rStyle w:val="cf01"/>
          <w:rFonts w:ascii="Times New Roman" w:hAnsi="Times New Roman" w:cs="Times New Roman"/>
          <w:sz w:val="24"/>
          <w:szCs w:val="24"/>
        </w:rPr>
        <w:t xml:space="preserve"> </w:t>
      </w:r>
      <w:r w:rsidR="00A36B5A" w:rsidRPr="00E75F02">
        <w:rPr>
          <w:rStyle w:val="cf01"/>
          <w:rFonts w:ascii="Times New Roman" w:hAnsi="Times New Roman" w:cs="Times New Roman"/>
          <w:sz w:val="24"/>
          <w:szCs w:val="24"/>
        </w:rPr>
        <w:t>T</w:t>
      </w:r>
      <w:r w:rsidRPr="00E75F02">
        <w:rPr>
          <w:rStyle w:val="cf01"/>
          <w:rFonts w:ascii="Times New Roman" w:hAnsi="Times New Roman" w:cs="Times New Roman"/>
          <w:sz w:val="24"/>
          <w:szCs w:val="24"/>
        </w:rPr>
        <w:t>he</w:t>
      </w:r>
      <w:r w:rsidR="0022639C" w:rsidRPr="00E75F02">
        <w:rPr>
          <w:rStyle w:val="cf01"/>
          <w:rFonts w:ascii="Times New Roman" w:hAnsi="Times New Roman" w:cs="Times New Roman"/>
          <w:sz w:val="24"/>
          <w:szCs w:val="24"/>
        </w:rPr>
        <w:t xml:space="preserve"> participants</w:t>
      </w:r>
      <w:r w:rsidR="000C7DAE" w:rsidRPr="00E75F02">
        <w:rPr>
          <w:rStyle w:val="cf01"/>
          <w:rFonts w:ascii="Times New Roman" w:hAnsi="Times New Roman" w:cs="Times New Roman"/>
          <w:sz w:val="24"/>
          <w:szCs w:val="24"/>
        </w:rPr>
        <w:t xml:space="preserve"> in this study</w:t>
      </w:r>
      <w:r w:rsidRPr="00E75F02">
        <w:rPr>
          <w:rStyle w:val="cf01"/>
          <w:rFonts w:ascii="Times New Roman" w:hAnsi="Times New Roman" w:cs="Times New Roman"/>
          <w:sz w:val="24"/>
          <w:szCs w:val="24"/>
        </w:rPr>
        <w:t xml:space="preserve"> graduated from </w:t>
      </w:r>
      <w:r w:rsidR="0022639C" w:rsidRPr="00E75F02">
        <w:rPr>
          <w:rStyle w:val="cf01"/>
          <w:rFonts w:ascii="Times New Roman" w:hAnsi="Times New Roman" w:cs="Times New Roman"/>
          <w:sz w:val="24"/>
          <w:szCs w:val="24"/>
        </w:rPr>
        <w:t xml:space="preserve">a </w:t>
      </w:r>
      <w:r w:rsidRPr="00E75F02">
        <w:rPr>
          <w:rStyle w:val="cf01"/>
          <w:rFonts w:ascii="Times New Roman" w:hAnsi="Times New Roman" w:cs="Times New Roman"/>
          <w:sz w:val="24"/>
          <w:szCs w:val="24"/>
        </w:rPr>
        <w:t>PWI because this study look</w:t>
      </w:r>
      <w:r w:rsidR="00576B34" w:rsidRPr="00E75F02">
        <w:rPr>
          <w:rStyle w:val="cf01"/>
          <w:rFonts w:ascii="Times New Roman" w:hAnsi="Times New Roman" w:cs="Times New Roman"/>
          <w:sz w:val="24"/>
          <w:szCs w:val="24"/>
        </w:rPr>
        <w:t>ed</w:t>
      </w:r>
      <w:r w:rsidRPr="00E75F02">
        <w:rPr>
          <w:rStyle w:val="cf01"/>
          <w:rFonts w:ascii="Times New Roman" w:hAnsi="Times New Roman" w:cs="Times New Roman"/>
          <w:sz w:val="24"/>
          <w:szCs w:val="24"/>
        </w:rPr>
        <w:t xml:space="preserve"> at how </w:t>
      </w:r>
      <w:r w:rsidR="0022639C" w:rsidRPr="00E75F02">
        <w:rPr>
          <w:rStyle w:val="cf01"/>
          <w:rFonts w:ascii="Times New Roman" w:hAnsi="Times New Roman" w:cs="Times New Roman"/>
          <w:sz w:val="24"/>
          <w:szCs w:val="24"/>
        </w:rPr>
        <w:t>African American</w:t>
      </w:r>
      <w:r w:rsidRPr="00E75F02">
        <w:rPr>
          <w:rStyle w:val="cf01"/>
          <w:rFonts w:ascii="Times New Roman" w:hAnsi="Times New Roman" w:cs="Times New Roman"/>
          <w:sz w:val="24"/>
          <w:szCs w:val="24"/>
        </w:rPr>
        <w:t xml:space="preserve"> students worked through</w:t>
      </w:r>
      <w:r w:rsidR="005B2801" w:rsidRPr="00E75F02">
        <w:rPr>
          <w:rStyle w:val="cf01"/>
          <w:rFonts w:ascii="Times New Roman" w:hAnsi="Times New Roman" w:cs="Times New Roman"/>
          <w:sz w:val="24"/>
          <w:szCs w:val="24"/>
        </w:rPr>
        <w:t xml:space="preserve"> racial </w:t>
      </w:r>
      <w:r w:rsidR="00783422" w:rsidRPr="00E75F02">
        <w:rPr>
          <w:rStyle w:val="cf01"/>
          <w:rFonts w:ascii="Times New Roman" w:hAnsi="Times New Roman" w:cs="Times New Roman"/>
          <w:sz w:val="24"/>
          <w:szCs w:val="24"/>
        </w:rPr>
        <w:t>m</w:t>
      </w:r>
      <w:r w:rsidR="0095448C" w:rsidRPr="00E75F02">
        <w:rPr>
          <w:rStyle w:val="cf01"/>
          <w:rFonts w:ascii="Times New Roman" w:hAnsi="Times New Roman" w:cs="Times New Roman"/>
          <w:sz w:val="24"/>
          <w:szCs w:val="24"/>
        </w:rPr>
        <w:t xml:space="preserve">icroaggressions, mentoring, and </w:t>
      </w:r>
      <w:r w:rsidR="00015A1C" w:rsidRPr="00E75F02">
        <w:rPr>
          <w:rStyle w:val="cf01"/>
          <w:rFonts w:ascii="Times New Roman" w:hAnsi="Times New Roman" w:cs="Times New Roman"/>
          <w:sz w:val="24"/>
          <w:szCs w:val="24"/>
        </w:rPr>
        <w:t xml:space="preserve">a </w:t>
      </w:r>
      <w:r w:rsidR="0095448C" w:rsidRPr="00E75F02">
        <w:rPr>
          <w:rStyle w:val="cf01"/>
          <w:rFonts w:ascii="Times New Roman" w:hAnsi="Times New Roman" w:cs="Times New Roman"/>
          <w:sz w:val="24"/>
          <w:szCs w:val="24"/>
        </w:rPr>
        <w:t>sense of belonging</w:t>
      </w:r>
      <w:r w:rsidR="00E3666F" w:rsidRPr="00E75F02">
        <w:rPr>
          <w:rStyle w:val="cf01"/>
          <w:rFonts w:ascii="Times New Roman" w:hAnsi="Times New Roman" w:cs="Times New Roman"/>
          <w:sz w:val="24"/>
          <w:szCs w:val="24"/>
        </w:rPr>
        <w:t xml:space="preserve"> </w:t>
      </w:r>
      <w:r w:rsidR="00DB71F7" w:rsidRPr="00E75F02">
        <w:rPr>
          <w:rStyle w:val="cf01"/>
          <w:rFonts w:ascii="Times New Roman" w:hAnsi="Times New Roman" w:cs="Times New Roman"/>
          <w:sz w:val="24"/>
          <w:szCs w:val="24"/>
        </w:rPr>
        <w:t>at</w:t>
      </w:r>
      <w:r w:rsidRPr="00E75F02">
        <w:rPr>
          <w:rStyle w:val="cf01"/>
          <w:rFonts w:ascii="Times New Roman" w:hAnsi="Times New Roman" w:cs="Times New Roman"/>
          <w:sz w:val="24"/>
          <w:szCs w:val="24"/>
        </w:rPr>
        <w:t xml:space="preserve"> the institution. </w:t>
      </w:r>
      <w:r w:rsidR="008065E8" w:rsidRPr="00E75F02">
        <w:rPr>
          <w:rStyle w:val="cf01"/>
          <w:rFonts w:ascii="Times New Roman" w:hAnsi="Times New Roman" w:cs="Times New Roman"/>
          <w:sz w:val="24"/>
          <w:szCs w:val="24"/>
        </w:rPr>
        <w:t xml:space="preserve">This research </w:t>
      </w:r>
      <w:r w:rsidRPr="00E75F02">
        <w:rPr>
          <w:rStyle w:val="cf01"/>
          <w:rFonts w:ascii="Times New Roman" w:hAnsi="Times New Roman" w:cs="Times New Roman"/>
          <w:sz w:val="24"/>
          <w:szCs w:val="24"/>
        </w:rPr>
        <w:t>look</w:t>
      </w:r>
      <w:r w:rsidR="00576B34" w:rsidRPr="00E75F02">
        <w:rPr>
          <w:rStyle w:val="cf01"/>
          <w:rFonts w:ascii="Times New Roman" w:hAnsi="Times New Roman" w:cs="Times New Roman"/>
          <w:sz w:val="24"/>
          <w:szCs w:val="24"/>
        </w:rPr>
        <w:t>ed</w:t>
      </w:r>
      <w:r w:rsidRPr="00E75F02">
        <w:rPr>
          <w:rStyle w:val="cf01"/>
          <w:rFonts w:ascii="Times New Roman" w:hAnsi="Times New Roman" w:cs="Times New Roman"/>
          <w:sz w:val="24"/>
          <w:szCs w:val="24"/>
        </w:rPr>
        <w:t xml:space="preserve"> at </w:t>
      </w:r>
      <w:r w:rsidR="008065E8" w:rsidRPr="00E75F02">
        <w:rPr>
          <w:rStyle w:val="cf01"/>
          <w:rFonts w:ascii="Times New Roman" w:hAnsi="Times New Roman" w:cs="Times New Roman"/>
          <w:sz w:val="24"/>
          <w:szCs w:val="24"/>
        </w:rPr>
        <w:t>participants</w:t>
      </w:r>
      <w:r w:rsidRPr="00E75F02">
        <w:rPr>
          <w:rStyle w:val="cf01"/>
          <w:rFonts w:ascii="Times New Roman" w:hAnsi="Times New Roman" w:cs="Times New Roman"/>
          <w:sz w:val="24"/>
          <w:szCs w:val="24"/>
        </w:rPr>
        <w:t xml:space="preserve"> who </w:t>
      </w:r>
      <w:r w:rsidR="008065E8" w:rsidRPr="00E75F02">
        <w:rPr>
          <w:rStyle w:val="cf01"/>
          <w:rFonts w:ascii="Times New Roman" w:hAnsi="Times New Roman" w:cs="Times New Roman"/>
          <w:sz w:val="24"/>
          <w:szCs w:val="24"/>
        </w:rPr>
        <w:t xml:space="preserve">graduated from </w:t>
      </w:r>
      <w:r w:rsidR="00517BA3" w:rsidRPr="00E75F02">
        <w:rPr>
          <w:rStyle w:val="cf01"/>
          <w:rFonts w:ascii="Times New Roman" w:hAnsi="Times New Roman" w:cs="Times New Roman"/>
          <w:sz w:val="24"/>
          <w:szCs w:val="24"/>
        </w:rPr>
        <w:t>Predominantly</w:t>
      </w:r>
      <w:r w:rsidR="005B0783" w:rsidRPr="00E75F02">
        <w:rPr>
          <w:rStyle w:val="cf01"/>
          <w:rFonts w:ascii="Times New Roman" w:hAnsi="Times New Roman" w:cs="Times New Roman"/>
          <w:sz w:val="24"/>
          <w:szCs w:val="24"/>
        </w:rPr>
        <w:t xml:space="preserve"> </w:t>
      </w:r>
      <w:r w:rsidRPr="00E75F02">
        <w:rPr>
          <w:rStyle w:val="cf01"/>
          <w:rFonts w:ascii="Times New Roman" w:hAnsi="Times New Roman" w:cs="Times New Roman"/>
          <w:sz w:val="24"/>
          <w:szCs w:val="24"/>
        </w:rPr>
        <w:t>White institutions in the South</w:t>
      </w:r>
      <w:r w:rsidR="004B0D39" w:rsidRPr="00E75F02">
        <w:rPr>
          <w:rStyle w:val="cf01"/>
          <w:rFonts w:ascii="Times New Roman" w:hAnsi="Times New Roman" w:cs="Times New Roman"/>
          <w:sz w:val="24"/>
          <w:szCs w:val="24"/>
        </w:rPr>
        <w:t xml:space="preserve"> Atlantic Region of the </w:t>
      </w:r>
      <w:r w:rsidRPr="00E75F02">
        <w:rPr>
          <w:rStyle w:val="cf01"/>
          <w:rFonts w:ascii="Times New Roman" w:hAnsi="Times New Roman" w:cs="Times New Roman"/>
          <w:sz w:val="24"/>
          <w:szCs w:val="24"/>
        </w:rPr>
        <w:t>U</w:t>
      </w:r>
      <w:r w:rsidR="004B0D39" w:rsidRPr="00E75F02">
        <w:rPr>
          <w:rStyle w:val="cf01"/>
          <w:rFonts w:ascii="Times New Roman" w:hAnsi="Times New Roman" w:cs="Times New Roman"/>
          <w:sz w:val="24"/>
          <w:szCs w:val="24"/>
        </w:rPr>
        <w:t xml:space="preserve">nited States </w:t>
      </w:r>
      <w:r w:rsidRPr="00E75F02">
        <w:rPr>
          <w:rStyle w:val="cf01"/>
          <w:rFonts w:ascii="Times New Roman" w:hAnsi="Times New Roman" w:cs="Times New Roman"/>
          <w:sz w:val="24"/>
          <w:szCs w:val="24"/>
        </w:rPr>
        <w:t>becaus</w:t>
      </w:r>
      <w:r w:rsidR="004B0D39" w:rsidRPr="00E75F02">
        <w:rPr>
          <w:rStyle w:val="cf01"/>
          <w:rFonts w:ascii="Times New Roman" w:hAnsi="Times New Roman" w:cs="Times New Roman"/>
          <w:sz w:val="24"/>
          <w:szCs w:val="24"/>
        </w:rPr>
        <w:t xml:space="preserve">e </w:t>
      </w:r>
      <w:r w:rsidR="00652C5F" w:rsidRPr="00E75F02">
        <w:rPr>
          <w:rStyle w:val="cf01"/>
          <w:rFonts w:ascii="Times New Roman" w:hAnsi="Times New Roman" w:cs="Times New Roman"/>
          <w:sz w:val="24"/>
          <w:szCs w:val="24"/>
        </w:rPr>
        <w:t xml:space="preserve">this is the region </w:t>
      </w:r>
      <w:r w:rsidR="003F4507" w:rsidRPr="00E75F02">
        <w:rPr>
          <w:rStyle w:val="cf01"/>
          <w:rFonts w:ascii="Times New Roman" w:hAnsi="Times New Roman" w:cs="Times New Roman"/>
          <w:sz w:val="24"/>
          <w:szCs w:val="24"/>
        </w:rPr>
        <w:t xml:space="preserve">of familiarity </w:t>
      </w:r>
      <w:r w:rsidR="007246F3" w:rsidRPr="00E75F02">
        <w:rPr>
          <w:rStyle w:val="cf01"/>
          <w:rFonts w:ascii="Times New Roman" w:hAnsi="Times New Roman" w:cs="Times New Roman"/>
          <w:sz w:val="24"/>
          <w:szCs w:val="24"/>
        </w:rPr>
        <w:t>for this research.</w:t>
      </w:r>
      <w:r w:rsidR="000307D2" w:rsidRPr="00E75F02">
        <w:rPr>
          <w:rStyle w:val="cf01"/>
          <w:rFonts w:ascii="Times New Roman" w:hAnsi="Times New Roman" w:cs="Times New Roman"/>
          <w:sz w:val="24"/>
          <w:szCs w:val="24"/>
        </w:rPr>
        <w:t xml:space="preserve"> The informed consent </w:t>
      </w:r>
      <w:r w:rsidR="000E1B25" w:rsidRPr="00E75F02">
        <w:rPr>
          <w:rStyle w:val="cf01"/>
          <w:rFonts w:ascii="Times New Roman" w:hAnsi="Times New Roman" w:cs="Times New Roman"/>
          <w:sz w:val="24"/>
          <w:szCs w:val="24"/>
        </w:rPr>
        <w:t>contain</w:t>
      </w:r>
      <w:r w:rsidR="00017F7B" w:rsidRPr="00E75F02">
        <w:rPr>
          <w:rStyle w:val="cf01"/>
          <w:rFonts w:ascii="Times New Roman" w:hAnsi="Times New Roman" w:cs="Times New Roman"/>
          <w:sz w:val="24"/>
          <w:szCs w:val="24"/>
        </w:rPr>
        <w:t>ed</w:t>
      </w:r>
      <w:r w:rsidR="000E1B25" w:rsidRPr="00E75F02">
        <w:rPr>
          <w:rStyle w:val="cf01"/>
          <w:rFonts w:ascii="Times New Roman" w:hAnsi="Times New Roman" w:cs="Times New Roman"/>
          <w:sz w:val="24"/>
          <w:szCs w:val="24"/>
        </w:rPr>
        <w:t xml:space="preserve"> the inclusion criteria to ensure that the participants are African American alumni of a PWI located in the South Atlantic Region of the United States. </w:t>
      </w:r>
    </w:p>
    <w:p w14:paraId="4FABC8B9" w14:textId="5B0A8E12" w:rsidR="00C07197" w:rsidRPr="00E75F02" w:rsidRDefault="00C07197" w:rsidP="004A6CA3">
      <w:pPr>
        <w:pStyle w:val="Heading3"/>
        <w:rPr>
          <w:rFonts w:eastAsiaTheme="minorEastAsia"/>
        </w:rPr>
      </w:pPr>
      <w:bookmarkStart w:id="270" w:name="_Toc171694955"/>
      <w:r w:rsidRPr="00E75F02">
        <w:rPr>
          <w:rFonts w:eastAsiaTheme="minorEastAsia"/>
        </w:rPr>
        <w:t>Site Authorizations</w:t>
      </w:r>
      <w:bookmarkEnd w:id="270"/>
    </w:p>
    <w:p w14:paraId="1A7E5760" w14:textId="179D345A" w:rsidR="00A76D7C" w:rsidRPr="00E75F02" w:rsidRDefault="00F605C2" w:rsidP="004A6CA3">
      <w:pPr>
        <w:spacing w:after="0"/>
      </w:pPr>
      <w:r w:rsidRPr="00E75F02">
        <w:t>Site authorization w</w:t>
      </w:r>
      <w:r w:rsidR="00C362B2" w:rsidRPr="00E75F02">
        <w:t>as</w:t>
      </w:r>
      <w:r w:rsidRPr="00E75F02">
        <w:t xml:space="preserve"> needed for </w:t>
      </w:r>
      <w:r w:rsidR="00A35B0A" w:rsidRPr="00E75F02">
        <w:t xml:space="preserve">the </w:t>
      </w:r>
      <w:r w:rsidR="00557514" w:rsidRPr="00E75F02">
        <w:t>recruitment of research participants</w:t>
      </w:r>
      <w:r w:rsidR="00A4066F" w:rsidRPr="00E75F02">
        <w:t xml:space="preserve"> due to </w:t>
      </w:r>
      <w:r w:rsidR="000D3D28" w:rsidRPr="00E75F02">
        <w:t>social media being used as a platform to collect data.</w:t>
      </w:r>
      <w:r w:rsidR="00557514" w:rsidRPr="00E75F02">
        <w:t xml:space="preserve"> </w:t>
      </w:r>
      <w:r w:rsidR="00D80E9A" w:rsidRPr="00E75F02">
        <w:t>This researcher</w:t>
      </w:r>
      <w:r w:rsidR="00300BFC" w:rsidRPr="00E75F02">
        <w:t xml:space="preserve"> </w:t>
      </w:r>
      <w:r w:rsidR="009F5C44" w:rsidRPr="00E75F02">
        <w:t>obtai</w:t>
      </w:r>
      <w:r w:rsidR="00251262" w:rsidRPr="00E75F02">
        <w:t>ned</w:t>
      </w:r>
      <w:r w:rsidR="009F5C44" w:rsidRPr="00E75F02">
        <w:t xml:space="preserve"> p</w:t>
      </w:r>
      <w:r w:rsidR="00D06276" w:rsidRPr="00E75F02">
        <w:t xml:space="preserve">ermission </w:t>
      </w:r>
      <w:r w:rsidR="00E922A4" w:rsidRPr="00E75F02">
        <w:lastRenderedPageBreak/>
        <w:t xml:space="preserve">from the </w:t>
      </w:r>
      <w:r w:rsidR="003B6B58" w:rsidRPr="00E75F02">
        <w:t>administrator</w:t>
      </w:r>
      <w:r w:rsidR="00E922A4" w:rsidRPr="00E75F02">
        <w:t xml:space="preserve"> or moderator of </w:t>
      </w:r>
      <w:r w:rsidR="003B6B58" w:rsidRPr="00E75F02">
        <w:t>the Facebook groups that distribute</w:t>
      </w:r>
      <w:r w:rsidR="004E5940" w:rsidRPr="00E75F02">
        <w:t>d</w:t>
      </w:r>
      <w:r w:rsidR="003B6B58" w:rsidRPr="00E75F02">
        <w:t xml:space="preserve"> the recruitment flyer</w:t>
      </w:r>
      <w:r w:rsidR="004D6F45" w:rsidRPr="00E75F02">
        <w:t xml:space="preserve"> through the Facebook group page</w:t>
      </w:r>
      <w:r w:rsidR="003B6B58" w:rsidRPr="00E75F02">
        <w:t xml:space="preserve">. </w:t>
      </w:r>
      <w:r w:rsidR="00190023" w:rsidRPr="00E75F02">
        <w:t xml:space="preserve">AQR and IRB approvals </w:t>
      </w:r>
      <w:r w:rsidR="007067A0" w:rsidRPr="00E75F02">
        <w:t>w</w:t>
      </w:r>
      <w:r w:rsidR="004653A7" w:rsidRPr="00E75F02">
        <w:t>ere</w:t>
      </w:r>
      <w:r w:rsidR="00190023" w:rsidRPr="00E75F02">
        <w:t xml:space="preserve"> needed </w:t>
      </w:r>
      <w:r w:rsidR="001F427C" w:rsidRPr="00E75F02">
        <w:t>to</w:t>
      </w:r>
      <w:r w:rsidR="004C695F" w:rsidRPr="00E75F02">
        <w:t xml:space="preserve"> conduct recruitment</w:t>
      </w:r>
      <w:r w:rsidR="00C61AB1" w:rsidRPr="00E75F02">
        <w:t xml:space="preserve"> </w:t>
      </w:r>
      <w:r w:rsidR="004C695F" w:rsidRPr="00E75F02">
        <w:t>for each authorized site</w:t>
      </w:r>
      <w:r w:rsidR="004239E3" w:rsidRPr="00E75F02">
        <w:t xml:space="preserve">. </w:t>
      </w:r>
      <w:r w:rsidR="009420D8" w:rsidRPr="00E75F02">
        <w:t>The r</w:t>
      </w:r>
      <w:r w:rsidR="003D3ABB" w:rsidRPr="00E75F02">
        <w:t xml:space="preserve">ecruitment </w:t>
      </w:r>
      <w:r w:rsidR="00396D98" w:rsidRPr="00E75F02">
        <w:t xml:space="preserve">flyer </w:t>
      </w:r>
      <w:r w:rsidR="003D3ABB" w:rsidRPr="00E75F02">
        <w:t>discuss</w:t>
      </w:r>
      <w:r w:rsidR="00935B81" w:rsidRPr="00E75F02">
        <w:t>ed</w:t>
      </w:r>
      <w:r w:rsidR="003D3ABB" w:rsidRPr="00E75F02">
        <w:t xml:space="preserve"> the criteria</w:t>
      </w:r>
      <w:r w:rsidR="001F427C" w:rsidRPr="00E75F02">
        <w:t>,</w:t>
      </w:r>
      <w:r w:rsidR="003D3ABB" w:rsidRPr="00E75F02">
        <w:t xml:space="preserve"> expla</w:t>
      </w:r>
      <w:r w:rsidR="00924CFC" w:rsidRPr="00E75F02">
        <w:t>nation of</w:t>
      </w:r>
      <w:r w:rsidR="003D3ABB" w:rsidRPr="00E75F02">
        <w:t xml:space="preserve"> the research</w:t>
      </w:r>
      <w:r w:rsidR="001F427C" w:rsidRPr="00E75F02">
        <w:t xml:space="preserve">, and </w:t>
      </w:r>
      <w:r w:rsidR="00267EC7" w:rsidRPr="00E75F02">
        <w:t>informed consent</w:t>
      </w:r>
      <w:r w:rsidR="003D3ABB" w:rsidRPr="00E75F02">
        <w:t xml:space="preserve">. </w:t>
      </w:r>
      <w:r w:rsidR="00924CFC" w:rsidRPr="00E75F02">
        <w:t xml:space="preserve">Information about the </w:t>
      </w:r>
      <w:r w:rsidR="00966660" w:rsidRPr="00E75F02">
        <w:t>research w</w:t>
      </w:r>
      <w:r w:rsidR="00396D98" w:rsidRPr="00E75F02">
        <w:t xml:space="preserve">as </w:t>
      </w:r>
      <w:r w:rsidR="00966660" w:rsidRPr="00E75F02">
        <w:t xml:space="preserve">announced via </w:t>
      </w:r>
      <w:r w:rsidR="00396D98" w:rsidRPr="00E75F02">
        <w:t xml:space="preserve">the researcher </w:t>
      </w:r>
      <w:r w:rsidR="00F656DB" w:rsidRPr="00E75F02">
        <w:t xml:space="preserve">personal </w:t>
      </w:r>
      <w:r w:rsidR="00966660" w:rsidRPr="00E75F02">
        <w:t xml:space="preserve">Facebook </w:t>
      </w:r>
      <w:r w:rsidR="00F656DB" w:rsidRPr="00E75F02">
        <w:t>page</w:t>
      </w:r>
      <w:r w:rsidR="001D1DDC" w:rsidRPr="00E75F02">
        <w:t xml:space="preserve"> </w:t>
      </w:r>
      <w:r w:rsidR="00966660" w:rsidRPr="00E75F02">
        <w:t xml:space="preserve">and other social media platforms </w:t>
      </w:r>
      <w:r w:rsidR="00EB0C33" w:rsidRPr="00E75F02">
        <w:t xml:space="preserve">with a </w:t>
      </w:r>
      <w:r w:rsidR="00A8227D" w:rsidRPr="00E75F02">
        <w:t xml:space="preserve">recruitment </w:t>
      </w:r>
      <w:r w:rsidR="00EB0C33" w:rsidRPr="00E75F02">
        <w:t>fl</w:t>
      </w:r>
      <w:r w:rsidR="006C3F6E" w:rsidRPr="00E75F02">
        <w:t>yer</w:t>
      </w:r>
      <w:r w:rsidR="00EB0C33" w:rsidRPr="00E75F02">
        <w:t xml:space="preserve">. </w:t>
      </w:r>
      <w:r w:rsidR="008E09EC" w:rsidRPr="00E75F02">
        <w:t>Site administrators disseminate</w:t>
      </w:r>
      <w:r w:rsidR="00396D98" w:rsidRPr="00E75F02">
        <w:t>d</w:t>
      </w:r>
      <w:r w:rsidR="008E09EC" w:rsidRPr="00E75F02">
        <w:t xml:space="preserve"> the fl</w:t>
      </w:r>
      <w:r w:rsidR="006C3F6E" w:rsidRPr="00E75F02">
        <w:t>yers</w:t>
      </w:r>
      <w:r w:rsidR="008E09EC" w:rsidRPr="00E75F02">
        <w:t xml:space="preserve"> with the research information</w:t>
      </w:r>
      <w:r w:rsidR="008B2C9B" w:rsidRPr="00E75F02">
        <w:t>. The fl</w:t>
      </w:r>
      <w:r w:rsidR="006C3F6E" w:rsidRPr="00E75F02">
        <w:t>yer</w:t>
      </w:r>
      <w:r w:rsidR="008B2C9B" w:rsidRPr="00E75F02">
        <w:t xml:space="preserve"> provide</w:t>
      </w:r>
      <w:r w:rsidR="00396D98" w:rsidRPr="00E75F02">
        <w:t>d</w:t>
      </w:r>
      <w:r w:rsidR="008B2C9B" w:rsidRPr="00E75F02">
        <w:t xml:space="preserve"> the purpose of the study,</w:t>
      </w:r>
      <w:r w:rsidR="0079268F" w:rsidRPr="00E75F02">
        <w:t xml:space="preserve"> the</w:t>
      </w:r>
      <w:r w:rsidR="008B2C9B" w:rsidRPr="00E75F02">
        <w:t xml:space="preserve"> intent, and the cr</w:t>
      </w:r>
      <w:r w:rsidR="001A1EAD" w:rsidRPr="00E75F02">
        <w:t xml:space="preserve">iteria for the study. </w:t>
      </w:r>
      <w:r w:rsidR="000E23F1" w:rsidRPr="00E75F02">
        <w:t>Recruitment material</w:t>
      </w:r>
      <w:r w:rsidR="00606825" w:rsidRPr="00E75F02">
        <w:t xml:space="preserve"> that </w:t>
      </w:r>
      <w:r w:rsidR="00626E7C" w:rsidRPr="00E75F02">
        <w:t xml:space="preserve">was </w:t>
      </w:r>
      <w:r w:rsidR="00606825" w:rsidRPr="00E75F02">
        <w:t xml:space="preserve">posted on </w:t>
      </w:r>
      <w:r w:rsidR="00B968D1" w:rsidRPr="00E75F02">
        <w:t>the researcher</w:t>
      </w:r>
      <w:r w:rsidR="0079268F" w:rsidRPr="00E75F02">
        <w:t>’s</w:t>
      </w:r>
      <w:r w:rsidR="00606825" w:rsidRPr="00E75F02">
        <w:t xml:space="preserve"> social media page</w:t>
      </w:r>
      <w:r w:rsidR="00A80C62" w:rsidRPr="00E75F02">
        <w:t xml:space="preserve"> </w:t>
      </w:r>
      <w:r w:rsidR="00626E7C" w:rsidRPr="00E75F02">
        <w:t xml:space="preserve">did </w:t>
      </w:r>
      <w:r w:rsidR="00A80C62" w:rsidRPr="00E75F02">
        <w:t xml:space="preserve">not require site authorizations per Grand Canyon University </w:t>
      </w:r>
      <w:r w:rsidR="00B2631A" w:rsidRPr="00E75F02">
        <w:t xml:space="preserve">procedures and guidelines in the </w:t>
      </w:r>
      <w:r w:rsidR="004331BD" w:rsidRPr="00E75F02">
        <w:t>DC Network</w:t>
      </w:r>
      <w:r w:rsidR="00421B70" w:rsidRPr="00E75F02">
        <w:t>.</w:t>
      </w:r>
    </w:p>
    <w:p w14:paraId="135B8D38" w14:textId="6E43FAB4" w:rsidR="001449EF" w:rsidRPr="00E75F02" w:rsidRDefault="00421B70" w:rsidP="004A6CA3">
      <w:pPr>
        <w:spacing w:after="0"/>
      </w:pPr>
      <w:r w:rsidRPr="00E75F02">
        <w:t>Research that involves social media</w:t>
      </w:r>
      <w:r w:rsidR="00545EE8" w:rsidRPr="00E75F02">
        <w:t xml:space="preserve"> </w:t>
      </w:r>
      <w:r w:rsidR="00B968D1" w:rsidRPr="00E75F02">
        <w:t>outlets</w:t>
      </w:r>
      <w:r w:rsidR="00545EE8" w:rsidRPr="00E75F02">
        <w:t xml:space="preserve"> such as Facebook</w:t>
      </w:r>
      <w:r w:rsidR="00E745C1" w:rsidRPr="00E75F02">
        <w:t xml:space="preserve"> </w:t>
      </w:r>
      <w:r w:rsidR="00613196" w:rsidRPr="00E75F02">
        <w:t>require</w:t>
      </w:r>
      <w:r w:rsidR="00E745C1" w:rsidRPr="00E75F02">
        <w:t>d</w:t>
      </w:r>
      <w:r w:rsidR="00613196" w:rsidRPr="00E75F02">
        <w:t xml:space="preserve"> site </w:t>
      </w:r>
      <w:r w:rsidR="002D3C4A" w:rsidRPr="00E75F02">
        <w:t>authorizations</w:t>
      </w:r>
      <w:r w:rsidR="00055766" w:rsidRPr="00E75F02">
        <w:t xml:space="preserve"> via email or messenger</w:t>
      </w:r>
      <w:r w:rsidR="00613196" w:rsidRPr="00E75F02">
        <w:t xml:space="preserve"> due to being a closed social media that is moderat</w:t>
      </w:r>
      <w:r w:rsidR="002D3C4A" w:rsidRPr="00E75F02">
        <w:t>ed</w:t>
      </w:r>
      <w:r w:rsidR="00613196" w:rsidRPr="00E75F02">
        <w:t xml:space="preserve"> </w:t>
      </w:r>
      <w:r w:rsidR="002D3C4A" w:rsidRPr="00E75F02">
        <w:t>by a group administrator</w:t>
      </w:r>
      <w:r w:rsidR="00A76D7C" w:rsidRPr="00E75F02">
        <w:t xml:space="preserve"> </w:t>
      </w:r>
      <w:r w:rsidR="00E4693B" w:rsidRPr="00E75F02">
        <w:t>(See App</w:t>
      </w:r>
      <w:r w:rsidR="00123444" w:rsidRPr="00E75F02">
        <w:t>endi</w:t>
      </w:r>
      <w:r w:rsidR="00730A40" w:rsidRPr="00E75F02">
        <w:t>x B)</w:t>
      </w:r>
      <w:r w:rsidR="00A76D7C" w:rsidRPr="00E75F02">
        <w:t xml:space="preserve">. </w:t>
      </w:r>
      <w:r w:rsidR="0002710D" w:rsidRPr="00E75F02">
        <w:t>The researcher communicate</w:t>
      </w:r>
      <w:r w:rsidR="00626E7C" w:rsidRPr="00E75F02">
        <w:t>d</w:t>
      </w:r>
      <w:r w:rsidR="0002710D" w:rsidRPr="00E75F02">
        <w:t xml:space="preserve"> with </w:t>
      </w:r>
      <w:r w:rsidR="0063399D" w:rsidRPr="00E75F02">
        <w:t xml:space="preserve">African American </w:t>
      </w:r>
      <w:r w:rsidR="00A8227D" w:rsidRPr="00E75F02">
        <w:t>a</w:t>
      </w:r>
      <w:r w:rsidR="0063399D" w:rsidRPr="00E75F02">
        <w:t>lumni participants</w:t>
      </w:r>
      <w:r w:rsidR="0002710D" w:rsidRPr="00E75F02">
        <w:t xml:space="preserve"> </w:t>
      </w:r>
      <w:r w:rsidR="006E5B4B" w:rsidRPr="00E75F02">
        <w:t xml:space="preserve">the </w:t>
      </w:r>
      <w:r w:rsidR="00796DE4" w:rsidRPr="00E75F02">
        <w:t>purpose,</w:t>
      </w:r>
      <w:r w:rsidR="006E5B4B" w:rsidRPr="00E75F02">
        <w:t xml:space="preserve"> procedure, duration of the research</w:t>
      </w:r>
      <w:r w:rsidR="007B5839" w:rsidRPr="00E75F02">
        <w:t xml:space="preserve">. The </w:t>
      </w:r>
      <w:r w:rsidR="006267B9" w:rsidRPr="00E75F02">
        <w:t>risk</w:t>
      </w:r>
      <w:r w:rsidR="00E53A94" w:rsidRPr="00E75F02">
        <w:t>s</w:t>
      </w:r>
      <w:r w:rsidR="006267B9" w:rsidRPr="00E75F02">
        <w:t>, benefits, and how confidentiality will be maintained</w:t>
      </w:r>
      <w:r w:rsidR="007B5839" w:rsidRPr="00E75F02">
        <w:t xml:space="preserve"> </w:t>
      </w:r>
      <w:proofErr w:type="gramStart"/>
      <w:r w:rsidR="007B5839" w:rsidRPr="00E75F02">
        <w:t>was</w:t>
      </w:r>
      <w:proofErr w:type="gramEnd"/>
      <w:r w:rsidR="007B5839" w:rsidRPr="00E75F02">
        <w:t xml:space="preserve"> also discussed with the participants</w:t>
      </w:r>
      <w:r w:rsidR="006267B9" w:rsidRPr="00E75F02">
        <w:t>.</w:t>
      </w:r>
      <w:bookmarkStart w:id="271" w:name="_Toc349720642"/>
      <w:bookmarkStart w:id="272" w:name="_Toc350241686"/>
      <w:bookmarkStart w:id="273" w:name="_Toc481674123"/>
    </w:p>
    <w:p w14:paraId="3BFEBDAC" w14:textId="68E2422C" w:rsidR="003A4027" w:rsidRPr="00E75F02" w:rsidRDefault="0068715C" w:rsidP="004A6CA3">
      <w:pPr>
        <w:pStyle w:val="Heading2"/>
      </w:pPr>
      <w:bookmarkStart w:id="274" w:name="_Toc503990750"/>
      <w:bookmarkStart w:id="275" w:name="_Toc171694956"/>
      <w:bookmarkEnd w:id="271"/>
      <w:bookmarkEnd w:id="272"/>
      <w:bookmarkEnd w:id="273"/>
      <w:r w:rsidRPr="00E75F02">
        <w:t>Sources of Dat</w:t>
      </w:r>
      <w:r w:rsidR="002F4521" w:rsidRPr="00E75F02">
        <w:t>a</w:t>
      </w:r>
      <w:bookmarkEnd w:id="274"/>
      <w:bookmarkEnd w:id="275"/>
      <w:r w:rsidR="002F4521" w:rsidRPr="00E75F02">
        <w:t xml:space="preserve"> </w:t>
      </w:r>
    </w:p>
    <w:p w14:paraId="3C6DC547" w14:textId="1D2B8168" w:rsidR="00116C44" w:rsidRPr="00E75F02" w:rsidRDefault="001C0169" w:rsidP="004A6CA3">
      <w:pPr>
        <w:spacing w:after="0"/>
      </w:pPr>
      <w:r w:rsidRPr="00E75F02">
        <w:t xml:space="preserve">Before any data is collected for this research, </w:t>
      </w:r>
      <w:r w:rsidR="003A2FB2" w:rsidRPr="00E75F02">
        <w:t>I</w:t>
      </w:r>
      <w:r w:rsidR="00D64535" w:rsidRPr="00E75F02">
        <w:t xml:space="preserve">nstitutional </w:t>
      </w:r>
      <w:r w:rsidR="003A2FB2" w:rsidRPr="00E75F02">
        <w:t>R</w:t>
      </w:r>
      <w:r w:rsidR="00D64535" w:rsidRPr="00E75F02">
        <w:t xml:space="preserve">eview </w:t>
      </w:r>
      <w:r w:rsidR="003A2FB2" w:rsidRPr="00E75F02">
        <w:t>B</w:t>
      </w:r>
      <w:r w:rsidR="00D64535" w:rsidRPr="00E75F02">
        <w:t xml:space="preserve">oard </w:t>
      </w:r>
      <w:r w:rsidR="003A789D" w:rsidRPr="00E75F02">
        <w:t xml:space="preserve">(IRB) </w:t>
      </w:r>
      <w:r w:rsidR="00D64535" w:rsidRPr="00E75F02">
        <w:t>approva</w:t>
      </w:r>
      <w:r w:rsidR="003A789D" w:rsidRPr="00E75F02">
        <w:t>l must be</w:t>
      </w:r>
      <w:r w:rsidR="00C04CF1" w:rsidRPr="00E75F02">
        <w:t xml:space="preserve"> obtain</w:t>
      </w:r>
      <w:r w:rsidR="0007601B" w:rsidRPr="00E75F02">
        <w:t>ed from Grand Canyon University</w:t>
      </w:r>
      <w:r w:rsidR="00900BB3" w:rsidRPr="00E75F02">
        <w:t>.</w:t>
      </w:r>
      <w:r w:rsidR="00962CF4" w:rsidRPr="00E75F02">
        <w:t xml:space="preserve"> </w:t>
      </w:r>
      <w:r w:rsidR="003D3A51" w:rsidRPr="00E75F02">
        <w:t xml:space="preserve">After receiving approval, the work of </w:t>
      </w:r>
      <w:r w:rsidR="00B748E6" w:rsidRPr="00E75F02">
        <w:t>research begins.</w:t>
      </w:r>
      <w:r w:rsidR="00A236B3" w:rsidRPr="00E75F02">
        <w:t xml:space="preserve"> P</w:t>
      </w:r>
      <w:r w:rsidR="00F564B3" w:rsidRPr="00E75F02">
        <w:t xml:space="preserve">otential participants </w:t>
      </w:r>
      <w:r w:rsidR="0004574A" w:rsidRPr="00E75F02">
        <w:t>who</w:t>
      </w:r>
      <w:r w:rsidR="00F564B3" w:rsidRPr="00E75F02">
        <w:t xml:space="preserve"> a</w:t>
      </w:r>
      <w:r w:rsidR="00221FF5" w:rsidRPr="00E75F02">
        <w:t>r</w:t>
      </w:r>
      <w:r w:rsidR="00F564B3" w:rsidRPr="00E75F02">
        <w:t xml:space="preserve">e African American </w:t>
      </w:r>
      <w:r w:rsidR="004E4AC0" w:rsidRPr="00E75F02">
        <w:t>alumni w</w:t>
      </w:r>
      <w:r w:rsidR="00672879" w:rsidRPr="00E75F02">
        <w:t xml:space="preserve">as </w:t>
      </w:r>
      <w:r w:rsidR="00221FF5" w:rsidRPr="00E75F02">
        <w:t xml:space="preserve">contacted </w:t>
      </w:r>
      <w:r w:rsidR="00BD231C" w:rsidRPr="00E75F02">
        <w:t xml:space="preserve">through the </w:t>
      </w:r>
      <w:r w:rsidR="00007C2B" w:rsidRPr="00E75F02">
        <w:t xml:space="preserve">recruitment </w:t>
      </w:r>
      <w:r w:rsidR="00FB2FE1" w:rsidRPr="00E75F02">
        <w:t>flyer</w:t>
      </w:r>
      <w:r w:rsidR="00BD231C" w:rsidRPr="00E75F02">
        <w:t xml:space="preserve"> </w:t>
      </w:r>
      <w:r w:rsidR="004C5321" w:rsidRPr="00E75F02">
        <w:t>inviting them to participate in the</w:t>
      </w:r>
      <w:r w:rsidR="00172987" w:rsidRPr="00E75F02">
        <w:t xml:space="preserve"> study.</w:t>
      </w:r>
      <w:r w:rsidR="00AC4495" w:rsidRPr="00E75F02">
        <w:t xml:space="preserve"> In </w:t>
      </w:r>
      <w:r w:rsidR="004E4AC0" w:rsidRPr="00E75F02">
        <w:t>qualitative</w:t>
      </w:r>
      <w:r w:rsidR="00AC4495" w:rsidRPr="00E75F02">
        <w:t xml:space="preserve"> research</w:t>
      </w:r>
      <w:r w:rsidR="004E4AC0" w:rsidRPr="00E75F02">
        <w:t xml:space="preserve">, the instrument for the collection </w:t>
      </w:r>
      <w:r w:rsidR="000B3025" w:rsidRPr="00E75F02">
        <w:t>i</w:t>
      </w:r>
      <w:r w:rsidR="004E4AC0" w:rsidRPr="00E75F02">
        <w:t>s the researcher (Merriam, 2009).</w:t>
      </w:r>
      <w:r w:rsidR="00B73508" w:rsidRPr="00E75F02">
        <w:t xml:space="preserve"> It is the researcher who establishes rapport with the participants</w:t>
      </w:r>
      <w:r w:rsidR="00614D79" w:rsidRPr="00E75F02">
        <w:t xml:space="preserve"> to help for meaningful </w:t>
      </w:r>
      <w:r w:rsidR="00614D79" w:rsidRPr="00E75F02">
        <w:lastRenderedPageBreak/>
        <w:t>reflection throughout the stud</w:t>
      </w:r>
      <w:r w:rsidR="008F5333" w:rsidRPr="00E75F02">
        <w:t xml:space="preserve">y. </w:t>
      </w:r>
      <w:r w:rsidR="009F0464" w:rsidRPr="00E75F02">
        <w:t>Critical thinking skills w</w:t>
      </w:r>
      <w:r w:rsidR="00F92071" w:rsidRPr="00E75F02">
        <w:t>ere</w:t>
      </w:r>
      <w:r w:rsidR="009F0464" w:rsidRPr="00E75F02">
        <w:t xml:space="preserve"> used to understand and clarify data and </w:t>
      </w:r>
      <w:r w:rsidR="005A4132" w:rsidRPr="00E75F02">
        <w:t xml:space="preserve">provide a structured presentation of the data (Patton, 2015). </w:t>
      </w:r>
      <w:r w:rsidR="00261679" w:rsidRPr="00E75F02">
        <w:t>To complete this study</w:t>
      </w:r>
      <w:r w:rsidR="007F6D14" w:rsidRPr="00E75F02">
        <w:t>,</w:t>
      </w:r>
      <w:r w:rsidR="00261679" w:rsidRPr="00E75F02">
        <w:t xml:space="preserve"> </w:t>
      </w:r>
      <w:r w:rsidR="00B47F6C" w:rsidRPr="00E75F02">
        <w:t>two</w:t>
      </w:r>
      <w:r w:rsidR="00261679" w:rsidRPr="00E75F02">
        <w:t xml:space="preserve"> data</w:t>
      </w:r>
      <w:r w:rsidR="00B54263" w:rsidRPr="00E75F02">
        <w:t xml:space="preserve"> collection methods</w:t>
      </w:r>
      <w:r w:rsidR="00B47F6C" w:rsidRPr="00E75F02">
        <w:t xml:space="preserve"> </w:t>
      </w:r>
      <w:r w:rsidR="00D3053F" w:rsidRPr="00E75F02">
        <w:t>w</w:t>
      </w:r>
      <w:r w:rsidR="00F6429E" w:rsidRPr="00E75F02">
        <w:t>ere</w:t>
      </w:r>
      <w:r w:rsidR="00D3053F" w:rsidRPr="00E75F02">
        <w:t xml:space="preserve"> used</w:t>
      </w:r>
      <w:r w:rsidR="00B47F6C" w:rsidRPr="00E75F02">
        <w:t xml:space="preserve"> which are </w:t>
      </w:r>
      <w:r w:rsidR="00B54263" w:rsidRPr="00E75F02">
        <w:t xml:space="preserve">one-on-one interviews, and </w:t>
      </w:r>
      <w:r w:rsidR="00D761DC" w:rsidRPr="00E75F02">
        <w:t>questionnaires</w:t>
      </w:r>
      <w:r w:rsidR="00B54263" w:rsidRPr="00E75F02">
        <w:t xml:space="preserve">. </w:t>
      </w:r>
      <w:r w:rsidR="00420087" w:rsidRPr="00E75F02">
        <w:t xml:space="preserve">The </w:t>
      </w:r>
      <w:r w:rsidR="0040782E" w:rsidRPr="00E75F02">
        <w:t xml:space="preserve">collection methods </w:t>
      </w:r>
      <w:r w:rsidR="00185A95" w:rsidRPr="00E75F02">
        <w:t>had</w:t>
      </w:r>
      <w:r w:rsidR="003F746F" w:rsidRPr="00E75F02">
        <w:t xml:space="preserve"> questions that</w:t>
      </w:r>
      <w:r w:rsidR="0040782E" w:rsidRPr="00E75F02">
        <w:t xml:space="preserve"> explore</w:t>
      </w:r>
      <w:r w:rsidR="00185A95" w:rsidRPr="00E75F02">
        <w:t>d</w:t>
      </w:r>
      <w:r w:rsidR="0040782E" w:rsidRPr="00E75F02">
        <w:t xml:space="preserve"> the perceptions of the participants</w:t>
      </w:r>
      <w:r w:rsidR="003F746F" w:rsidRPr="00E75F02">
        <w:t xml:space="preserve"> </w:t>
      </w:r>
      <w:r w:rsidR="00B76ECD" w:rsidRPr="00E75F02">
        <w:t xml:space="preserve">in Appendix </w:t>
      </w:r>
      <w:r w:rsidR="00AE404D" w:rsidRPr="00E75F02">
        <w:t>E</w:t>
      </w:r>
      <w:r w:rsidR="009B2B53" w:rsidRPr="00E75F02">
        <w:t xml:space="preserve">. </w:t>
      </w:r>
      <w:r w:rsidR="00620326" w:rsidRPr="00E75F02">
        <w:t>De</w:t>
      </w:r>
      <w:r w:rsidR="00B54263" w:rsidRPr="00E75F02">
        <w:t>tailed protocol</w:t>
      </w:r>
      <w:r w:rsidR="00620326" w:rsidRPr="00E75F02">
        <w:t>s</w:t>
      </w:r>
      <w:r w:rsidR="00D761DC" w:rsidRPr="00E75F02">
        <w:t xml:space="preserve"> w</w:t>
      </w:r>
      <w:r w:rsidR="00F6429E" w:rsidRPr="00E75F02">
        <w:t>ere</w:t>
      </w:r>
      <w:r w:rsidR="00D761DC" w:rsidRPr="00E75F02">
        <w:t xml:space="preserve"> followed</w:t>
      </w:r>
      <w:r w:rsidR="00B54263" w:rsidRPr="00E75F02">
        <w:t xml:space="preserve"> for the use of one-on-one interv</w:t>
      </w:r>
      <w:r w:rsidR="004A229B" w:rsidRPr="00E75F02">
        <w:t>iews</w:t>
      </w:r>
      <w:r w:rsidR="008C13DC" w:rsidRPr="00E75F02">
        <w:t xml:space="preserve"> and questionnaires</w:t>
      </w:r>
      <w:r w:rsidR="00BE0064" w:rsidRPr="00E75F02">
        <w:t>.</w:t>
      </w:r>
    </w:p>
    <w:p w14:paraId="3FBAD973" w14:textId="100A7512" w:rsidR="005A37EF" w:rsidRPr="00E75F02" w:rsidRDefault="003F5BD7" w:rsidP="004A6CA3">
      <w:pPr>
        <w:pStyle w:val="Heading3"/>
      </w:pPr>
      <w:bookmarkStart w:id="276" w:name="_Toc171694957"/>
      <w:r w:rsidRPr="00E75F02">
        <w:rPr>
          <w:rStyle w:val="Heading3Char"/>
          <w:b/>
          <w:bCs/>
          <w:i/>
        </w:rPr>
        <w:t xml:space="preserve">Research </w:t>
      </w:r>
      <w:r w:rsidR="005A37EF" w:rsidRPr="00E75F02">
        <w:rPr>
          <w:rStyle w:val="Heading3Char"/>
          <w:b/>
          <w:bCs/>
          <w:i/>
        </w:rPr>
        <w:t>D</w:t>
      </w:r>
      <w:r w:rsidRPr="00E75F02">
        <w:rPr>
          <w:rStyle w:val="Heading3Char"/>
          <w:b/>
          <w:bCs/>
          <w:i/>
        </w:rPr>
        <w:t>ata</w:t>
      </w:r>
      <w:bookmarkEnd w:id="276"/>
    </w:p>
    <w:p w14:paraId="6B912353" w14:textId="50A865E7" w:rsidR="00AC6256" w:rsidRPr="00E75F02" w:rsidRDefault="00050E64" w:rsidP="004A6CA3">
      <w:pPr>
        <w:spacing w:after="0"/>
      </w:pPr>
      <w:r w:rsidRPr="00E75F02">
        <w:t>Th</w:t>
      </w:r>
      <w:r w:rsidR="008333B7" w:rsidRPr="00E75F02">
        <w:t>is</w:t>
      </w:r>
      <w:r w:rsidRPr="00E75F02">
        <w:t xml:space="preserve"> </w:t>
      </w:r>
      <w:r w:rsidR="002A1EC3" w:rsidRPr="00E75F02">
        <w:t>study explore</w:t>
      </w:r>
      <w:r w:rsidR="008333B7" w:rsidRPr="00E75F02">
        <w:t>d</w:t>
      </w:r>
      <w:r w:rsidR="002A1EC3" w:rsidRPr="00E75F02">
        <w:t xml:space="preserve"> the </w:t>
      </w:r>
      <w:r w:rsidR="00814D44" w:rsidRPr="00E75F02">
        <w:t>phenomenon</w:t>
      </w:r>
      <w:r w:rsidR="002A1EC3" w:rsidRPr="00E75F02">
        <w:t xml:space="preserve"> of the contribution</w:t>
      </w:r>
      <w:r w:rsidR="00814D44" w:rsidRPr="00E75F02">
        <w:t>s of African American faculty and peers on goal setting, sel</w:t>
      </w:r>
      <w:r w:rsidR="003422A4" w:rsidRPr="00E75F02">
        <w:t>f-motivation, and ongoing persistence</w:t>
      </w:r>
      <w:r w:rsidR="00BF65F3" w:rsidRPr="00E75F02">
        <w:t xml:space="preserve">. To complete this </w:t>
      </w:r>
      <w:r w:rsidR="001B4082" w:rsidRPr="00E75F02">
        <w:t>qualitative descriptive study, this researcher</w:t>
      </w:r>
      <w:r w:rsidR="00E075B7" w:rsidRPr="00E75F02">
        <w:t xml:space="preserve"> </w:t>
      </w:r>
      <w:r w:rsidR="008333B7" w:rsidRPr="00E75F02">
        <w:t>used</w:t>
      </w:r>
      <w:r w:rsidR="00E075B7" w:rsidRPr="00E75F02">
        <w:t xml:space="preserve"> two sources of data collection methods</w:t>
      </w:r>
      <w:r w:rsidR="00416234" w:rsidRPr="00E75F02">
        <w:t xml:space="preserve">: </w:t>
      </w:r>
      <w:r w:rsidR="00253692" w:rsidRPr="00E75F02">
        <w:t>questionnaires</w:t>
      </w:r>
      <w:r w:rsidR="0088420E" w:rsidRPr="00E75F02">
        <w:t xml:space="preserve"> via Survey Monkey and one-on-one semi</w:t>
      </w:r>
      <w:r w:rsidR="00086970" w:rsidRPr="00E75F02">
        <w:t>-</w:t>
      </w:r>
      <w:r w:rsidR="0088420E" w:rsidRPr="00E75F02">
        <w:t>structured interviews</w:t>
      </w:r>
      <w:r w:rsidR="00A209C8" w:rsidRPr="00E75F02">
        <w:t xml:space="preserve"> (See Appendi</w:t>
      </w:r>
      <w:r w:rsidR="005D5BA4" w:rsidRPr="00E75F02">
        <w:t>x</w:t>
      </w:r>
      <w:r w:rsidR="00A209C8" w:rsidRPr="00E75F02">
        <w:t xml:space="preserve"> </w:t>
      </w:r>
      <w:r w:rsidR="00AE404D" w:rsidRPr="00E75F02">
        <w:t>E</w:t>
      </w:r>
      <w:r w:rsidR="00A209C8" w:rsidRPr="00E75F02">
        <w:t xml:space="preserve">). </w:t>
      </w:r>
      <w:r w:rsidR="00253692" w:rsidRPr="00E75F02">
        <w:t xml:space="preserve">This researcher </w:t>
      </w:r>
      <w:r w:rsidR="009F752B" w:rsidRPr="00E75F02">
        <w:t>used</w:t>
      </w:r>
      <w:r w:rsidR="00A209C8" w:rsidRPr="00E75F02">
        <w:t xml:space="preserve"> these data collection methods to explore the </w:t>
      </w:r>
      <w:r w:rsidR="00CA0D0E" w:rsidRPr="00E75F02">
        <w:t xml:space="preserve">phenomenon of the study and </w:t>
      </w:r>
      <w:r w:rsidR="001A5A8D" w:rsidRPr="00E75F02">
        <w:t xml:space="preserve">the </w:t>
      </w:r>
      <w:r w:rsidR="00CA0D0E" w:rsidRPr="00E75F02">
        <w:t xml:space="preserve">perceptions </w:t>
      </w:r>
      <w:r w:rsidR="00431172" w:rsidRPr="00E75F02">
        <w:t xml:space="preserve">of the participants. </w:t>
      </w:r>
      <w:r w:rsidR="00D0332A" w:rsidRPr="00E75F02">
        <w:t>This researcher follow</w:t>
      </w:r>
      <w:r w:rsidR="009F752B" w:rsidRPr="00E75F02">
        <w:t>ed</w:t>
      </w:r>
      <w:r w:rsidR="00D0332A" w:rsidRPr="00E75F02">
        <w:t xml:space="preserve"> a detailed protocol for the use of </w:t>
      </w:r>
      <w:r w:rsidR="001821A1" w:rsidRPr="00E75F02">
        <w:t>questionnaires</w:t>
      </w:r>
      <w:r w:rsidR="00D0332A" w:rsidRPr="00E75F02">
        <w:t xml:space="preserve"> and one-on</w:t>
      </w:r>
      <w:r w:rsidR="001A5A8D" w:rsidRPr="00E75F02">
        <w:t>-</w:t>
      </w:r>
      <w:r w:rsidR="001821A1" w:rsidRPr="00E75F02">
        <w:t>one interviews</w:t>
      </w:r>
      <w:r w:rsidR="002A2332" w:rsidRPr="00E75F02">
        <w:t>.</w:t>
      </w:r>
      <w:r w:rsidR="00A209C8" w:rsidRPr="00E75F02">
        <w:t xml:space="preserve"> </w:t>
      </w:r>
      <w:r w:rsidR="007D020B" w:rsidRPr="00E75F02">
        <w:t xml:space="preserve">The </w:t>
      </w:r>
      <w:r w:rsidR="00257671" w:rsidRPr="00E75F02">
        <w:t>questionnaire gather</w:t>
      </w:r>
      <w:r w:rsidR="00D7762B" w:rsidRPr="00E75F02">
        <w:t>ed</w:t>
      </w:r>
      <w:r w:rsidR="00257671" w:rsidRPr="00E75F02">
        <w:t xml:space="preserve"> information</w:t>
      </w:r>
      <w:r w:rsidR="00AA6764" w:rsidRPr="00E75F02">
        <w:t xml:space="preserve"> about the participant</w:t>
      </w:r>
      <w:r w:rsidR="00A378F5" w:rsidRPr="00E75F02">
        <w:t>’</w:t>
      </w:r>
      <w:r w:rsidR="00AA6764" w:rsidRPr="00E75F02">
        <w:t xml:space="preserve">s </w:t>
      </w:r>
      <w:r w:rsidR="006669F4" w:rsidRPr="00E75F02">
        <w:t xml:space="preserve">experience, academic goals, social goals, </w:t>
      </w:r>
      <w:r w:rsidR="0087642C" w:rsidRPr="00E75F02">
        <w:t xml:space="preserve">and persistence at PWIs. </w:t>
      </w:r>
      <w:r w:rsidR="00E46753" w:rsidRPr="00E75F02">
        <w:t>The</w:t>
      </w:r>
      <w:r w:rsidR="00257671" w:rsidRPr="00E75F02">
        <w:t xml:space="preserve"> </w:t>
      </w:r>
      <w:r w:rsidR="004F1221" w:rsidRPr="00E75F02">
        <w:t>i</w:t>
      </w:r>
      <w:r w:rsidR="00CA0538" w:rsidRPr="00E75F02">
        <w:t>nt</w:t>
      </w:r>
      <w:r w:rsidR="00C73BF1" w:rsidRPr="00E75F02">
        <w:t>e</w:t>
      </w:r>
      <w:r w:rsidR="00562075" w:rsidRPr="00E75F02">
        <w:t>rview question</w:t>
      </w:r>
      <w:r w:rsidR="00BE4B0D" w:rsidRPr="00E75F02">
        <w:t xml:space="preserve">s </w:t>
      </w:r>
      <w:r w:rsidR="00922F5B" w:rsidRPr="00E75F02">
        <w:t>w</w:t>
      </w:r>
      <w:r w:rsidR="00A1581A" w:rsidRPr="00E75F02">
        <w:t>ere</w:t>
      </w:r>
      <w:r w:rsidR="00922F5B" w:rsidRPr="00E75F02">
        <w:t xml:space="preserve"> </w:t>
      </w:r>
      <w:r w:rsidR="00C33F6C" w:rsidRPr="00E75F02">
        <w:t>guided</w:t>
      </w:r>
      <w:r w:rsidR="00922F5B" w:rsidRPr="00E75F02">
        <w:t xml:space="preserve"> through </w:t>
      </w:r>
      <w:r w:rsidR="00BE4B0D" w:rsidRPr="00E75F02">
        <w:t>semi-</w:t>
      </w:r>
      <w:r w:rsidR="00922F5B" w:rsidRPr="00E75F02">
        <w:t xml:space="preserve">structured questions and follow-up questions </w:t>
      </w:r>
      <w:r w:rsidR="002745E5" w:rsidRPr="00E75F02">
        <w:t xml:space="preserve">to </w:t>
      </w:r>
      <w:r w:rsidR="00AB5B64" w:rsidRPr="00E75F02">
        <w:t>allow</w:t>
      </w:r>
      <w:r w:rsidR="002745E5" w:rsidRPr="00E75F02">
        <w:t xml:space="preserve"> the participant to</w:t>
      </w:r>
      <w:r w:rsidR="00792EA6" w:rsidRPr="00E75F02">
        <w:t xml:space="preserve"> express personal feelings, memories, and experiences</w:t>
      </w:r>
      <w:r w:rsidR="00A2104E" w:rsidRPr="00E75F02">
        <w:t xml:space="preserve"> that relate to goal setting, </w:t>
      </w:r>
      <w:r w:rsidR="00C75B48" w:rsidRPr="00E75F02">
        <w:t>self-motivation, and ongoing persistence</w:t>
      </w:r>
      <w:r w:rsidR="00C33F6C" w:rsidRPr="00E75F02">
        <w:t xml:space="preserve"> while attending PWIs</w:t>
      </w:r>
      <w:r w:rsidR="005B2586" w:rsidRPr="00E75F02">
        <w:t xml:space="preserve"> (</w:t>
      </w:r>
      <w:r w:rsidR="005B2586" w:rsidRPr="00E75F02">
        <w:rPr>
          <w:color w:val="000000" w:themeColor="text1"/>
        </w:rPr>
        <w:t xml:space="preserve">See </w:t>
      </w:r>
      <w:r w:rsidR="00E51CF6" w:rsidRPr="00E75F02">
        <w:rPr>
          <w:color w:val="000000" w:themeColor="text1"/>
        </w:rPr>
        <w:t>Appendi</w:t>
      </w:r>
      <w:r w:rsidR="0064735E" w:rsidRPr="00E75F02">
        <w:rPr>
          <w:color w:val="000000" w:themeColor="text1"/>
        </w:rPr>
        <w:t>x</w:t>
      </w:r>
      <w:r w:rsidR="005B2586" w:rsidRPr="00E75F02">
        <w:rPr>
          <w:color w:val="000000" w:themeColor="text1"/>
        </w:rPr>
        <w:t xml:space="preserve"> </w:t>
      </w:r>
      <w:r w:rsidR="00634E9D" w:rsidRPr="00E75F02">
        <w:rPr>
          <w:color w:val="000000" w:themeColor="text1"/>
        </w:rPr>
        <w:t>E</w:t>
      </w:r>
      <w:r w:rsidR="005B2586" w:rsidRPr="00E75F02">
        <w:rPr>
          <w:color w:val="000000" w:themeColor="text1"/>
        </w:rPr>
        <w:t>)</w:t>
      </w:r>
      <w:r w:rsidR="0064735E" w:rsidRPr="00E75F02">
        <w:rPr>
          <w:color w:val="000000" w:themeColor="text1"/>
        </w:rPr>
        <w:t>.</w:t>
      </w:r>
      <w:r w:rsidR="00C33F6C" w:rsidRPr="00E75F02">
        <w:rPr>
          <w:color w:val="000000" w:themeColor="text1"/>
        </w:rPr>
        <w:t xml:space="preserve"> </w:t>
      </w:r>
      <w:r w:rsidR="00D241A5" w:rsidRPr="00E75F02">
        <w:rPr>
          <w:color w:val="000000" w:themeColor="text1"/>
        </w:rPr>
        <w:t xml:space="preserve">The instruments used in this research </w:t>
      </w:r>
      <w:r w:rsidR="00B33451" w:rsidRPr="00E75F02">
        <w:rPr>
          <w:color w:val="000000" w:themeColor="text1"/>
        </w:rPr>
        <w:t>are researcher</w:t>
      </w:r>
      <w:r w:rsidR="003B7577" w:rsidRPr="00E75F02">
        <w:rPr>
          <w:color w:val="000000" w:themeColor="text1"/>
        </w:rPr>
        <w:t>-</w:t>
      </w:r>
      <w:r w:rsidR="00B33451" w:rsidRPr="00E75F02">
        <w:rPr>
          <w:color w:val="000000" w:themeColor="text1"/>
        </w:rPr>
        <w:t xml:space="preserve">developed based </w:t>
      </w:r>
      <w:r w:rsidR="00322CD9" w:rsidRPr="00E75F02">
        <w:rPr>
          <w:color w:val="000000" w:themeColor="text1"/>
        </w:rPr>
        <w:t>on</w:t>
      </w:r>
      <w:r w:rsidR="005655A6" w:rsidRPr="00E75F02">
        <w:rPr>
          <w:color w:val="000000" w:themeColor="text1"/>
        </w:rPr>
        <w:t xml:space="preserve"> </w:t>
      </w:r>
      <w:r w:rsidR="00913384" w:rsidRPr="00E75F02">
        <w:rPr>
          <w:color w:val="000000" w:themeColor="text1"/>
        </w:rPr>
        <w:t>peer</w:t>
      </w:r>
      <w:r w:rsidR="00A36EAE" w:rsidRPr="00E75F02">
        <w:rPr>
          <w:color w:val="000000" w:themeColor="text1"/>
        </w:rPr>
        <w:t>-</w:t>
      </w:r>
      <w:r w:rsidR="00913384" w:rsidRPr="00E75F02">
        <w:rPr>
          <w:color w:val="000000" w:themeColor="text1"/>
        </w:rPr>
        <w:t xml:space="preserve">reviewed </w:t>
      </w:r>
      <w:r w:rsidR="005655A6" w:rsidRPr="00E75F02">
        <w:rPr>
          <w:color w:val="000000" w:themeColor="text1"/>
        </w:rPr>
        <w:t>articles</w:t>
      </w:r>
      <w:r w:rsidR="00913384" w:rsidRPr="00E75F02">
        <w:rPr>
          <w:color w:val="000000" w:themeColor="text1"/>
        </w:rPr>
        <w:t xml:space="preserve"> a</w:t>
      </w:r>
      <w:r w:rsidR="005655A6" w:rsidRPr="00E75F02">
        <w:rPr>
          <w:color w:val="000000" w:themeColor="text1"/>
        </w:rPr>
        <w:t>nd</w:t>
      </w:r>
      <w:r w:rsidR="009E0B3A" w:rsidRPr="00E75F02">
        <w:rPr>
          <w:color w:val="000000" w:themeColor="text1"/>
        </w:rPr>
        <w:t xml:space="preserve"> the theoretical foundation of </w:t>
      </w:r>
      <w:r w:rsidR="00AD7C75" w:rsidRPr="00E75F02">
        <w:rPr>
          <w:color w:val="000000" w:themeColor="text1"/>
        </w:rPr>
        <w:t xml:space="preserve">the </w:t>
      </w:r>
      <w:r w:rsidR="009E0B3A" w:rsidRPr="00E75F02">
        <w:rPr>
          <w:color w:val="000000" w:themeColor="text1"/>
        </w:rPr>
        <w:t>Tinto Retention Model of Motivation</w:t>
      </w:r>
      <w:r w:rsidR="00B723F9" w:rsidRPr="00E75F02">
        <w:rPr>
          <w:color w:val="000000" w:themeColor="text1"/>
        </w:rPr>
        <w:t xml:space="preserve"> that focuse</w:t>
      </w:r>
      <w:r w:rsidR="00AD7C75" w:rsidRPr="00E75F02">
        <w:rPr>
          <w:color w:val="000000" w:themeColor="text1"/>
        </w:rPr>
        <w:t>s</w:t>
      </w:r>
      <w:r w:rsidR="00B723F9" w:rsidRPr="00E75F02">
        <w:rPr>
          <w:color w:val="000000" w:themeColor="text1"/>
        </w:rPr>
        <w:t xml:space="preserve"> on goals, motivation, and persistence. </w:t>
      </w:r>
      <w:r w:rsidR="00BD78BB" w:rsidRPr="00E75F02">
        <w:rPr>
          <w:color w:val="000000" w:themeColor="text1"/>
        </w:rPr>
        <w:t>Sources of qualitative da</w:t>
      </w:r>
      <w:r w:rsidR="00721A47" w:rsidRPr="00E75F02">
        <w:rPr>
          <w:color w:val="000000" w:themeColor="text1"/>
        </w:rPr>
        <w:t xml:space="preserve">ta such </w:t>
      </w:r>
      <w:r w:rsidR="00F546A2" w:rsidRPr="00E75F02">
        <w:rPr>
          <w:color w:val="000000" w:themeColor="text1"/>
        </w:rPr>
        <w:t xml:space="preserve">as </w:t>
      </w:r>
      <w:r w:rsidR="00EF74AD" w:rsidRPr="00E75F02">
        <w:rPr>
          <w:color w:val="000000" w:themeColor="text1"/>
        </w:rPr>
        <w:t xml:space="preserve">the </w:t>
      </w:r>
      <w:r w:rsidR="00F546A2" w:rsidRPr="00E75F02">
        <w:rPr>
          <w:color w:val="000000" w:themeColor="text1"/>
        </w:rPr>
        <w:t>questionnaire</w:t>
      </w:r>
      <w:r w:rsidR="000F1857" w:rsidRPr="00E75F02">
        <w:rPr>
          <w:color w:val="000000" w:themeColor="text1"/>
        </w:rPr>
        <w:t xml:space="preserve">, interview </w:t>
      </w:r>
      <w:r w:rsidR="000F1857" w:rsidRPr="00E75F02">
        <w:rPr>
          <w:color w:val="000000" w:themeColor="text1"/>
        </w:rPr>
        <w:lastRenderedPageBreak/>
        <w:t>question</w:t>
      </w:r>
      <w:r w:rsidR="001513A6" w:rsidRPr="00E75F02">
        <w:rPr>
          <w:color w:val="000000" w:themeColor="text1"/>
        </w:rPr>
        <w:t>s,</w:t>
      </w:r>
      <w:r w:rsidR="00D039B6" w:rsidRPr="00E75F02">
        <w:rPr>
          <w:color w:val="000000" w:themeColor="text1"/>
        </w:rPr>
        <w:t xml:space="preserve"> and interview protocol</w:t>
      </w:r>
      <w:r w:rsidR="00F72311" w:rsidRPr="00E75F02">
        <w:rPr>
          <w:color w:val="000000" w:themeColor="text1"/>
        </w:rPr>
        <w:t>s</w:t>
      </w:r>
      <w:r w:rsidR="00221678" w:rsidRPr="00E75F02">
        <w:rPr>
          <w:color w:val="000000" w:themeColor="text1"/>
        </w:rPr>
        <w:t xml:space="preserve"> were develo</w:t>
      </w:r>
      <w:r w:rsidR="00EC055C" w:rsidRPr="00E75F02">
        <w:rPr>
          <w:color w:val="000000" w:themeColor="text1"/>
        </w:rPr>
        <w:t>ped</w:t>
      </w:r>
      <w:r w:rsidR="006A1929" w:rsidRPr="00E75F02">
        <w:rPr>
          <w:color w:val="000000" w:themeColor="text1"/>
        </w:rPr>
        <w:t xml:space="preserve"> by the researcher</w:t>
      </w:r>
      <w:r w:rsidR="000A11FF" w:rsidRPr="00E75F02">
        <w:rPr>
          <w:color w:val="000000" w:themeColor="text1"/>
        </w:rPr>
        <w:t xml:space="preserve">. </w:t>
      </w:r>
      <w:r w:rsidR="00844C8F" w:rsidRPr="00E75F02">
        <w:rPr>
          <w:color w:val="000000" w:themeColor="text1"/>
        </w:rPr>
        <w:t xml:space="preserve">All questions </w:t>
      </w:r>
      <w:r w:rsidR="00F22B79" w:rsidRPr="00E75F02">
        <w:rPr>
          <w:color w:val="000000" w:themeColor="text1"/>
        </w:rPr>
        <w:t xml:space="preserve">were </w:t>
      </w:r>
      <w:r w:rsidR="00844C8F" w:rsidRPr="00E75F02">
        <w:rPr>
          <w:color w:val="000000" w:themeColor="text1"/>
        </w:rPr>
        <w:t>researcher</w:t>
      </w:r>
      <w:r w:rsidR="000A3E78" w:rsidRPr="00E75F02">
        <w:t>-</w:t>
      </w:r>
      <w:r w:rsidR="00F87041" w:rsidRPr="00E75F02">
        <w:t>constructed</w:t>
      </w:r>
      <w:r w:rsidR="00844C8F" w:rsidRPr="00E75F02">
        <w:t xml:space="preserve"> </w:t>
      </w:r>
      <w:r w:rsidR="000705B4" w:rsidRPr="00E75F02">
        <w:t>to support</w:t>
      </w:r>
      <w:r w:rsidR="00F539C2" w:rsidRPr="00E75F02">
        <w:t xml:space="preserve"> and align with </w:t>
      </w:r>
      <w:r w:rsidR="0075371E" w:rsidRPr="00E75F02">
        <w:t>research questions RQ1, RQ2,</w:t>
      </w:r>
      <w:r w:rsidR="000C6F09" w:rsidRPr="00E75F02">
        <w:t xml:space="preserve"> and RQ3</w:t>
      </w:r>
      <w:r w:rsidR="009C3A7A" w:rsidRPr="00E75F02">
        <w:t>.</w:t>
      </w:r>
      <w:r w:rsidR="00646343" w:rsidRPr="00E75F02">
        <w:t xml:space="preserve"> </w:t>
      </w:r>
    </w:p>
    <w:p w14:paraId="278B4A0A" w14:textId="2B81A456" w:rsidR="00E15A2A" w:rsidRPr="00E75F02" w:rsidRDefault="00C30637" w:rsidP="004A6CA3">
      <w:pPr>
        <w:spacing w:after="0"/>
      </w:pPr>
      <w:r w:rsidRPr="00E75F02">
        <w:rPr>
          <w:rStyle w:val="Heading4Char"/>
        </w:rPr>
        <w:t>Demographics Questionnaire</w:t>
      </w:r>
      <w:r w:rsidR="00702DF6" w:rsidRPr="00E75F02">
        <w:rPr>
          <w:rStyle w:val="Heading4Char"/>
        </w:rPr>
        <w:t>.</w:t>
      </w:r>
      <w:r w:rsidR="00702DF6" w:rsidRPr="00E75F02">
        <w:t xml:space="preserve"> </w:t>
      </w:r>
      <w:r w:rsidR="000C2E9E" w:rsidRPr="00E75F02">
        <w:t>T</w:t>
      </w:r>
      <w:r w:rsidR="00A829F4" w:rsidRPr="00E75F02">
        <w:t xml:space="preserve">he researcher only </w:t>
      </w:r>
      <w:r w:rsidR="007B5839" w:rsidRPr="00E75F02">
        <w:t>surveyed</w:t>
      </w:r>
      <w:r w:rsidR="00A829F4" w:rsidRPr="00E75F02">
        <w:t xml:space="preserve"> African American participants. Participants </w:t>
      </w:r>
      <w:r w:rsidR="00A829F4" w:rsidRPr="00E75F02">
        <w:rPr>
          <w:color w:val="000000" w:themeColor="text1"/>
        </w:rPr>
        <w:t>disclose</w:t>
      </w:r>
      <w:r w:rsidR="00F22B79" w:rsidRPr="00E75F02">
        <w:rPr>
          <w:color w:val="000000" w:themeColor="text1"/>
        </w:rPr>
        <w:t>d</w:t>
      </w:r>
      <w:r w:rsidR="00A829F4" w:rsidRPr="00E75F02">
        <w:rPr>
          <w:color w:val="000000" w:themeColor="text1"/>
        </w:rPr>
        <w:t xml:space="preserve"> the location of their PWI </w:t>
      </w:r>
      <w:r w:rsidR="00C00C2B" w:rsidRPr="00E75F02">
        <w:rPr>
          <w:color w:val="000000" w:themeColor="text1"/>
        </w:rPr>
        <w:t>which</w:t>
      </w:r>
      <w:r w:rsidR="00A829F4" w:rsidRPr="00E75F02">
        <w:rPr>
          <w:color w:val="000000" w:themeColor="text1"/>
        </w:rPr>
        <w:t xml:space="preserve"> determine</w:t>
      </w:r>
      <w:r w:rsidR="00C00C2B" w:rsidRPr="00E75F02">
        <w:rPr>
          <w:color w:val="000000" w:themeColor="text1"/>
        </w:rPr>
        <w:t>d</w:t>
      </w:r>
      <w:r w:rsidR="00A829F4" w:rsidRPr="00E75F02">
        <w:rPr>
          <w:color w:val="000000" w:themeColor="text1"/>
        </w:rPr>
        <w:t xml:space="preserve"> </w:t>
      </w:r>
      <w:r w:rsidR="00470962" w:rsidRPr="00E75F02">
        <w:rPr>
          <w:color w:val="000000" w:themeColor="text1"/>
        </w:rPr>
        <w:t xml:space="preserve">that </w:t>
      </w:r>
      <w:r w:rsidR="00A829F4" w:rsidRPr="00E75F02">
        <w:rPr>
          <w:color w:val="000000" w:themeColor="text1"/>
        </w:rPr>
        <w:t>the participants graduated from a PWI located in the South Atlantic Region of the United States. To complete this study this researcher use</w:t>
      </w:r>
      <w:r w:rsidR="00C00C2B" w:rsidRPr="00E75F02">
        <w:rPr>
          <w:color w:val="000000" w:themeColor="text1"/>
        </w:rPr>
        <w:t>d</w:t>
      </w:r>
      <w:r w:rsidR="00A829F4" w:rsidRPr="00E75F02">
        <w:rPr>
          <w:color w:val="000000" w:themeColor="text1"/>
        </w:rPr>
        <w:t xml:space="preserve"> a demographic </w:t>
      </w:r>
      <w:r w:rsidR="0033645C" w:rsidRPr="00E75F02">
        <w:rPr>
          <w:color w:val="000000" w:themeColor="text1"/>
        </w:rPr>
        <w:t>questionnaire.</w:t>
      </w:r>
      <w:r w:rsidR="000A3E78" w:rsidRPr="00E75F02">
        <w:rPr>
          <w:rStyle w:val="cf01"/>
          <w:rFonts w:ascii="Times New Roman" w:hAnsi="Times New Roman" w:cs="Times New Roman"/>
          <w:color w:val="000000" w:themeColor="text1"/>
          <w:sz w:val="24"/>
          <w:szCs w:val="24"/>
        </w:rPr>
        <w:t xml:space="preserve"> </w:t>
      </w:r>
      <w:r w:rsidR="006C78BE" w:rsidRPr="00E75F02">
        <w:rPr>
          <w:rStyle w:val="cf01"/>
          <w:rFonts w:ascii="Times New Roman" w:hAnsi="Times New Roman" w:cs="Times New Roman"/>
          <w:color w:val="000000" w:themeColor="text1"/>
          <w:sz w:val="24"/>
          <w:szCs w:val="24"/>
        </w:rPr>
        <w:t>Demographic data w</w:t>
      </w:r>
      <w:r w:rsidR="00470962" w:rsidRPr="00E75F02">
        <w:rPr>
          <w:rStyle w:val="cf01"/>
          <w:rFonts w:ascii="Times New Roman" w:hAnsi="Times New Roman" w:cs="Times New Roman"/>
          <w:color w:val="000000" w:themeColor="text1"/>
          <w:sz w:val="24"/>
          <w:szCs w:val="24"/>
        </w:rPr>
        <w:t>as</w:t>
      </w:r>
      <w:r w:rsidR="006C78BE" w:rsidRPr="00E75F02">
        <w:rPr>
          <w:rStyle w:val="cf01"/>
          <w:rFonts w:ascii="Times New Roman" w:hAnsi="Times New Roman" w:cs="Times New Roman"/>
          <w:color w:val="000000" w:themeColor="text1"/>
          <w:sz w:val="24"/>
          <w:szCs w:val="24"/>
        </w:rPr>
        <w:t xml:space="preserve"> collected before the questionnaire and semi</w:t>
      </w:r>
      <w:r w:rsidR="009635A4" w:rsidRPr="00E75F02">
        <w:rPr>
          <w:rStyle w:val="cf01"/>
          <w:rFonts w:ascii="Times New Roman" w:hAnsi="Times New Roman" w:cs="Times New Roman"/>
          <w:color w:val="000000" w:themeColor="text1"/>
          <w:sz w:val="24"/>
          <w:szCs w:val="24"/>
        </w:rPr>
        <w:t>-</w:t>
      </w:r>
      <w:r w:rsidR="006C78BE" w:rsidRPr="00E75F02">
        <w:rPr>
          <w:rStyle w:val="cf01"/>
          <w:rFonts w:ascii="Times New Roman" w:hAnsi="Times New Roman" w:cs="Times New Roman"/>
          <w:color w:val="000000" w:themeColor="text1"/>
          <w:sz w:val="24"/>
          <w:szCs w:val="24"/>
        </w:rPr>
        <w:t>structure</w:t>
      </w:r>
      <w:r w:rsidR="00B75C26" w:rsidRPr="00E75F02">
        <w:rPr>
          <w:rStyle w:val="cf01"/>
          <w:rFonts w:ascii="Times New Roman" w:hAnsi="Times New Roman" w:cs="Times New Roman"/>
          <w:color w:val="000000" w:themeColor="text1"/>
          <w:sz w:val="24"/>
          <w:szCs w:val="24"/>
        </w:rPr>
        <w:t>d</w:t>
      </w:r>
      <w:r w:rsidR="009635A4" w:rsidRPr="00E75F02">
        <w:rPr>
          <w:rStyle w:val="cf01"/>
          <w:rFonts w:ascii="Times New Roman" w:hAnsi="Times New Roman" w:cs="Times New Roman"/>
          <w:color w:val="000000" w:themeColor="text1"/>
          <w:sz w:val="24"/>
          <w:szCs w:val="24"/>
        </w:rPr>
        <w:t xml:space="preserve"> </w:t>
      </w:r>
      <w:r w:rsidR="006C78BE" w:rsidRPr="00E75F02">
        <w:rPr>
          <w:rStyle w:val="cf01"/>
          <w:rFonts w:ascii="Times New Roman" w:hAnsi="Times New Roman" w:cs="Times New Roman"/>
          <w:color w:val="000000" w:themeColor="text1"/>
          <w:sz w:val="24"/>
          <w:szCs w:val="24"/>
        </w:rPr>
        <w:t>interviews. A demographic questionnaire w</w:t>
      </w:r>
      <w:r w:rsidR="00532F3E" w:rsidRPr="00E75F02">
        <w:rPr>
          <w:rStyle w:val="cf01"/>
          <w:rFonts w:ascii="Times New Roman" w:hAnsi="Times New Roman" w:cs="Times New Roman"/>
          <w:color w:val="000000" w:themeColor="text1"/>
          <w:sz w:val="24"/>
          <w:szCs w:val="24"/>
        </w:rPr>
        <w:t>as</w:t>
      </w:r>
      <w:r w:rsidR="006C78BE" w:rsidRPr="00E75F02">
        <w:rPr>
          <w:rStyle w:val="cf01"/>
          <w:rFonts w:ascii="Times New Roman" w:hAnsi="Times New Roman" w:cs="Times New Roman"/>
          <w:color w:val="000000" w:themeColor="text1"/>
          <w:sz w:val="24"/>
          <w:szCs w:val="24"/>
        </w:rPr>
        <w:t xml:space="preserve"> collected via </w:t>
      </w:r>
      <w:r w:rsidR="001C6B1E" w:rsidRPr="00E75F02">
        <w:rPr>
          <w:rStyle w:val="cf01"/>
          <w:rFonts w:ascii="Times New Roman" w:hAnsi="Times New Roman" w:cs="Times New Roman"/>
          <w:color w:val="000000" w:themeColor="text1"/>
          <w:sz w:val="24"/>
          <w:szCs w:val="24"/>
        </w:rPr>
        <w:t>S</w:t>
      </w:r>
      <w:r w:rsidR="006C78BE" w:rsidRPr="00E75F02">
        <w:rPr>
          <w:rStyle w:val="cf01"/>
          <w:rFonts w:ascii="Times New Roman" w:hAnsi="Times New Roman" w:cs="Times New Roman"/>
          <w:color w:val="000000" w:themeColor="text1"/>
          <w:sz w:val="24"/>
          <w:szCs w:val="24"/>
        </w:rPr>
        <w:t xml:space="preserve">urvey </w:t>
      </w:r>
      <w:r w:rsidR="001C6B1E" w:rsidRPr="00E75F02">
        <w:rPr>
          <w:rStyle w:val="cf01"/>
          <w:rFonts w:ascii="Times New Roman" w:hAnsi="Times New Roman" w:cs="Times New Roman"/>
          <w:color w:val="000000" w:themeColor="text1"/>
          <w:sz w:val="24"/>
          <w:szCs w:val="24"/>
        </w:rPr>
        <w:t>M</w:t>
      </w:r>
      <w:r w:rsidR="006C78BE" w:rsidRPr="00E75F02">
        <w:rPr>
          <w:rStyle w:val="cf01"/>
          <w:rFonts w:ascii="Times New Roman" w:hAnsi="Times New Roman" w:cs="Times New Roman"/>
          <w:color w:val="000000" w:themeColor="text1"/>
          <w:sz w:val="24"/>
          <w:szCs w:val="24"/>
        </w:rPr>
        <w:t xml:space="preserve">onkey </w:t>
      </w:r>
      <w:r w:rsidR="006C78BE" w:rsidRPr="00E75F02">
        <w:rPr>
          <w:rStyle w:val="cf01"/>
          <w:rFonts w:ascii="Times New Roman" w:hAnsi="Times New Roman" w:cs="Times New Roman"/>
          <w:sz w:val="24"/>
          <w:szCs w:val="24"/>
        </w:rPr>
        <w:t xml:space="preserve">(see Appendix </w:t>
      </w:r>
      <w:r w:rsidR="00AA2452" w:rsidRPr="00E75F02">
        <w:rPr>
          <w:rStyle w:val="cf01"/>
          <w:rFonts w:ascii="Times New Roman" w:hAnsi="Times New Roman" w:cs="Times New Roman"/>
          <w:sz w:val="24"/>
          <w:szCs w:val="24"/>
        </w:rPr>
        <w:t>E</w:t>
      </w:r>
      <w:r w:rsidR="005944FC" w:rsidRPr="00E75F02">
        <w:rPr>
          <w:rStyle w:val="cf01"/>
          <w:rFonts w:ascii="Times New Roman" w:hAnsi="Times New Roman" w:cs="Times New Roman"/>
          <w:sz w:val="24"/>
          <w:szCs w:val="24"/>
        </w:rPr>
        <w:t xml:space="preserve">). </w:t>
      </w:r>
      <w:r w:rsidR="00B81945" w:rsidRPr="00E75F02">
        <w:rPr>
          <w:rStyle w:val="cf01"/>
          <w:rFonts w:ascii="Times New Roman" w:hAnsi="Times New Roman" w:cs="Times New Roman"/>
          <w:sz w:val="24"/>
          <w:szCs w:val="24"/>
        </w:rPr>
        <w:t>The demographic questions capture</w:t>
      </w:r>
      <w:r w:rsidR="00532F3E" w:rsidRPr="00E75F02">
        <w:rPr>
          <w:rStyle w:val="cf01"/>
          <w:rFonts w:ascii="Times New Roman" w:hAnsi="Times New Roman" w:cs="Times New Roman"/>
          <w:sz w:val="24"/>
          <w:szCs w:val="24"/>
        </w:rPr>
        <w:t>d</w:t>
      </w:r>
      <w:r w:rsidR="00B81945" w:rsidRPr="00E75F02">
        <w:rPr>
          <w:rStyle w:val="cf01"/>
          <w:rFonts w:ascii="Times New Roman" w:hAnsi="Times New Roman" w:cs="Times New Roman"/>
          <w:sz w:val="24"/>
          <w:szCs w:val="24"/>
        </w:rPr>
        <w:t xml:space="preserve"> information such as </w:t>
      </w:r>
      <w:r w:rsidR="00602F79" w:rsidRPr="00E75F02">
        <w:rPr>
          <w:rStyle w:val="cf01"/>
          <w:rFonts w:ascii="Times New Roman" w:hAnsi="Times New Roman" w:cs="Times New Roman"/>
          <w:sz w:val="24"/>
          <w:szCs w:val="24"/>
        </w:rPr>
        <w:t>age, gender,</w:t>
      </w:r>
      <w:r w:rsidR="005E70AF" w:rsidRPr="00E75F02">
        <w:rPr>
          <w:rStyle w:val="cf01"/>
          <w:rFonts w:ascii="Times New Roman" w:hAnsi="Times New Roman" w:cs="Times New Roman"/>
          <w:sz w:val="24"/>
          <w:szCs w:val="24"/>
        </w:rPr>
        <w:t xml:space="preserve"> ethnicity, location of PWI,</w:t>
      </w:r>
      <w:r w:rsidR="00602F79" w:rsidRPr="00E75F02">
        <w:rPr>
          <w:rStyle w:val="cf01"/>
          <w:rFonts w:ascii="Times New Roman" w:hAnsi="Times New Roman" w:cs="Times New Roman"/>
          <w:sz w:val="24"/>
          <w:szCs w:val="24"/>
        </w:rPr>
        <w:t xml:space="preserve"> and </w:t>
      </w:r>
      <w:r w:rsidR="00C01114" w:rsidRPr="00E75F02">
        <w:rPr>
          <w:rStyle w:val="cf01"/>
          <w:rFonts w:ascii="Times New Roman" w:hAnsi="Times New Roman" w:cs="Times New Roman"/>
          <w:sz w:val="24"/>
          <w:szCs w:val="24"/>
        </w:rPr>
        <w:t xml:space="preserve">whether </w:t>
      </w:r>
      <w:r w:rsidR="00602F79" w:rsidRPr="00E75F02">
        <w:rPr>
          <w:rStyle w:val="cf01"/>
          <w:rFonts w:ascii="Times New Roman" w:hAnsi="Times New Roman" w:cs="Times New Roman"/>
          <w:sz w:val="24"/>
          <w:szCs w:val="24"/>
        </w:rPr>
        <w:t>the</w:t>
      </w:r>
      <w:r w:rsidR="00F72468" w:rsidRPr="00E75F02">
        <w:rPr>
          <w:rStyle w:val="cf01"/>
          <w:rFonts w:ascii="Times New Roman" w:hAnsi="Times New Roman" w:cs="Times New Roman"/>
          <w:sz w:val="24"/>
          <w:szCs w:val="24"/>
        </w:rPr>
        <w:t xml:space="preserve"> </w:t>
      </w:r>
      <w:r w:rsidR="00B60397" w:rsidRPr="00E75F02">
        <w:rPr>
          <w:rStyle w:val="cf01"/>
          <w:rFonts w:ascii="Times New Roman" w:hAnsi="Times New Roman" w:cs="Times New Roman"/>
          <w:sz w:val="24"/>
          <w:szCs w:val="24"/>
        </w:rPr>
        <w:t>participants</w:t>
      </w:r>
      <w:r w:rsidR="00F72468" w:rsidRPr="00E75F02">
        <w:rPr>
          <w:rStyle w:val="cf01"/>
          <w:rFonts w:ascii="Times New Roman" w:hAnsi="Times New Roman" w:cs="Times New Roman"/>
          <w:sz w:val="24"/>
          <w:szCs w:val="24"/>
        </w:rPr>
        <w:t xml:space="preserve"> graduated from a 2-year university or a 4-year </w:t>
      </w:r>
      <w:r w:rsidR="00B60397" w:rsidRPr="00E75F02">
        <w:rPr>
          <w:rStyle w:val="cf01"/>
          <w:rFonts w:ascii="Times New Roman" w:hAnsi="Times New Roman" w:cs="Times New Roman"/>
          <w:sz w:val="24"/>
          <w:szCs w:val="24"/>
        </w:rPr>
        <w:t>university</w:t>
      </w:r>
      <w:r w:rsidR="00B81945" w:rsidRPr="00E75F02">
        <w:rPr>
          <w:rStyle w:val="cf01"/>
          <w:rFonts w:ascii="Times New Roman" w:hAnsi="Times New Roman" w:cs="Times New Roman"/>
          <w:sz w:val="24"/>
          <w:szCs w:val="24"/>
        </w:rPr>
        <w:t xml:space="preserve">. The demographic </w:t>
      </w:r>
      <w:r w:rsidR="00B81945" w:rsidRPr="00E75F02">
        <w:rPr>
          <w:rStyle w:val="cf01"/>
          <w:rFonts w:ascii="Times New Roman" w:hAnsi="Times New Roman" w:cs="Times New Roman"/>
          <w:color w:val="000000" w:themeColor="text1"/>
          <w:sz w:val="24"/>
          <w:szCs w:val="24"/>
        </w:rPr>
        <w:t>questionnaire w</w:t>
      </w:r>
      <w:r w:rsidR="00AE564E" w:rsidRPr="00E75F02">
        <w:rPr>
          <w:rStyle w:val="cf01"/>
          <w:rFonts w:ascii="Times New Roman" w:hAnsi="Times New Roman" w:cs="Times New Roman"/>
          <w:color w:val="000000" w:themeColor="text1"/>
          <w:sz w:val="24"/>
          <w:szCs w:val="24"/>
        </w:rPr>
        <w:t>as</w:t>
      </w:r>
      <w:r w:rsidR="00B81945" w:rsidRPr="00E75F02">
        <w:rPr>
          <w:rStyle w:val="cf01"/>
          <w:rFonts w:ascii="Times New Roman" w:hAnsi="Times New Roman" w:cs="Times New Roman"/>
          <w:color w:val="000000" w:themeColor="text1"/>
          <w:sz w:val="24"/>
          <w:szCs w:val="24"/>
        </w:rPr>
        <w:t xml:space="preserve"> used to ensure that the sample represents the targeted population. The collection of demographics w</w:t>
      </w:r>
      <w:r w:rsidR="00AE564E" w:rsidRPr="00E75F02">
        <w:rPr>
          <w:rStyle w:val="cf01"/>
          <w:rFonts w:ascii="Times New Roman" w:hAnsi="Times New Roman" w:cs="Times New Roman"/>
          <w:color w:val="000000" w:themeColor="text1"/>
          <w:sz w:val="24"/>
          <w:szCs w:val="24"/>
        </w:rPr>
        <w:t xml:space="preserve">as </w:t>
      </w:r>
      <w:r w:rsidR="00B81945" w:rsidRPr="00E75F02">
        <w:rPr>
          <w:rStyle w:val="cf01"/>
          <w:rFonts w:ascii="Times New Roman" w:hAnsi="Times New Roman" w:cs="Times New Roman"/>
          <w:color w:val="000000" w:themeColor="text1"/>
          <w:sz w:val="24"/>
          <w:szCs w:val="24"/>
        </w:rPr>
        <w:t xml:space="preserve">not used to analyze the data. </w:t>
      </w:r>
      <w:r w:rsidR="000123EE" w:rsidRPr="00E75F02">
        <w:rPr>
          <w:rStyle w:val="cf01"/>
          <w:rFonts w:ascii="Times New Roman" w:hAnsi="Times New Roman" w:cs="Times New Roman"/>
          <w:color w:val="000000" w:themeColor="text1"/>
          <w:sz w:val="24"/>
          <w:szCs w:val="24"/>
        </w:rPr>
        <w:t xml:space="preserve">The demographics </w:t>
      </w:r>
      <w:r w:rsidR="009F11B2" w:rsidRPr="00E75F02">
        <w:rPr>
          <w:rStyle w:val="cf01"/>
          <w:rFonts w:ascii="Times New Roman" w:hAnsi="Times New Roman" w:cs="Times New Roman"/>
          <w:color w:val="000000" w:themeColor="text1"/>
          <w:sz w:val="24"/>
          <w:szCs w:val="24"/>
        </w:rPr>
        <w:t>w</w:t>
      </w:r>
      <w:r w:rsidR="00C523FF" w:rsidRPr="00E75F02">
        <w:rPr>
          <w:rStyle w:val="cf01"/>
          <w:rFonts w:ascii="Times New Roman" w:hAnsi="Times New Roman" w:cs="Times New Roman"/>
          <w:color w:val="000000" w:themeColor="text1"/>
          <w:sz w:val="24"/>
          <w:szCs w:val="24"/>
        </w:rPr>
        <w:t>ere</w:t>
      </w:r>
      <w:r w:rsidR="00AE564E" w:rsidRPr="00E75F02">
        <w:rPr>
          <w:rStyle w:val="cf01"/>
          <w:rFonts w:ascii="Times New Roman" w:hAnsi="Times New Roman" w:cs="Times New Roman"/>
          <w:color w:val="000000" w:themeColor="text1"/>
          <w:sz w:val="24"/>
          <w:szCs w:val="24"/>
        </w:rPr>
        <w:t xml:space="preserve"> </w:t>
      </w:r>
      <w:r w:rsidR="009F11B2" w:rsidRPr="00E75F02">
        <w:rPr>
          <w:rStyle w:val="cf01"/>
          <w:rFonts w:ascii="Times New Roman" w:hAnsi="Times New Roman" w:cs="Times New Roman"/>
          <w:color w:val="000000" w:themeColor="text1"/>
          <w:sz w:val="24"/>
          <w:szCs w:val="24"/>
        </w:rPr>
        <w:t xml:space="preserve">used </w:t>
      </w:r>
      <w:r w:rsidR="002D4483" w:rsidRPr="00E75F02">
        <w:rPr>
          <w:rStyle w:val="cf01"/>
          <w:rFonts w:ascii="Times New Roman" w:hAnsi="Times New Roman" w:cs="Times New Roman"/>
          <w:color w:val="000000" w:themeColor="text1"/>
          <w:sz w:val="24"/>
          <w:szCs w:val="24"/>
        </w:rPr>
        <w:t xml:space="preserve">to profile and support the </w:t>
      </w:r>
      <w:r w:rsidR="00F7323C" w:rsidRPr="00E75F02">
        <w:rPr>
          <w:rStyle w:val="cf01"/>
          <w:rFonts w:ascii="Times New Roman" w:hAnsi="Times New Roman" w:cs="Times New Roman"/>
          <w:color w:val="000000" w:themeColor="text1"/>
          <w:sz w:val="24"/>
          <w:szCs w:val="24"/>
        </w:rPr>
        <w:t>reader</w:t>
      </w:r>
      <w:r w:rsidR="00D70FCB" w:rsidRPr="00E75F02">
        <w:rPr>
          <w:rStyle w:val="cf01"/>
          <w:rFonts w:ascii="Times New Roman" w:hAnsi="Times New Roman" w:cs="Times New Roman"/>
          <w:color w:val="000000" w:themeColor="text1"/>
          <w:sz w:val="24"/>
          <w:szCs w:val="24"/>
        </w:rPr>
        <w:t xml:space="preserve">’s determination of </w:t>
      </w:r>
      <w:r w:rsidR="00E148AA" w:rsidRPr="00E75F02">
        <w:rPr>
          <w:rStyle w:val="cf01"/>
          <w:rFonts w:ascii="Times New Roman" w:hAnsi="Times New Roman" w:cs="Times New Roman"/>
          <w:color w:val="000000" w:themeColor="text1"/>
          <w:sz w:val="24"/>
          <w:szCs w:val="24"/>
        </w:rPr>
        <w:t>transferability</w:t>
      </w:r>
      <w:r w:rsidR="002D4483" w:rsidRPr="00E75F02">
        <w:rPr>
          <w:rStyle w:val="cf01"/>
          <w:rFonts w:ascii="Times New Roman" w:hAnsi="Times New Roman" w:cs="Times New Roman"/>
          <w:color w:val="000000" w:themeColor="text1"/>
          <w:sz w:val="24"/>
          <w:szCs w:val="24"/>
        </w:rPr>
        <w:t xml:space="preserve"> and to allow for future research</w:t>
      </w:r>
      <w:r w:rsidR="00E148AA" w:rsidRPr="00E75F02">
        <w:rPr>
          <w:rStyle w:val="cf01"/>
          <w:rFonts w:ascii="Times New Roman" w:hAnsi="Times New Roman" w:cs="Times New Roman"/>
          <w:color w:val="000000" w:themeColor="text1"/>
          <w:sz w:val="24"/>
          <w:szCs w:val="24"/>
        </w:rPr>
        <w:t xml:space="preserve"> from the results</w:t>
      </w:r>
      <w:r w:rsidR="00C02ED0" w:rsidRPr="00E75F02">
        <w:rPr>
          <w:rStyle w:val="cf01"/>
          <w:rFonts w:ascii="Times New Roman" w:hAnsi="Times New Roman" w:cs="Times New Roman"/>
          <w:color w:val="000000" w:themeColor="text1"/>
          <w:sz w:val="24"/>
          <w:szCs w:val="24"/>
        </w:rPr>
        <w:t>.</w:t>
      </w:r>
    </w:p>
    <w:p w14:paraId="65AD7B37" w14:textId="06DB8F15" w:rsidR="00D724CC" w:rsidRPr="00E75F02" w:rsidRDefault="004042A8" w:rsidP="004A6CA3">
      <w:pPr>
        <w:spacing w:after="0"/>
        <w:rPr>
          <w:color w:val="000000" w:themeColor="text1"/>
        </w:rPr>
      </w:pPr>
      <w:r w:rsidRPr="00E75F02">
        <w:t xml:space="preserve">The </w:t>
      </w:r>
      <w:r w:rsidR="00057A11" w:rsidRPr="00E75F02">
        <w:t xml:space="preserve">study </w:t>
      </w:r>
      <w:r w:rsidRPr="00E75F02">
        <w:t>explore</w:t>
      </w:r>
      <w:r w:rsidR="003F03BE" w:rsidRPr="00E75F02">
        <w:t>d</w:t>
      </w:r>
      <w:r w:rsidRPr="00E75F02">
        <w:t xml:space="preserve"> the phenomenon of </w:t>
      </w:r>
      <w:r w:rsidR="00092B9B" w:rsidRPr="00E75F02">
        <w:t>how African American</w:t>
      </w:r>
      <w:r w:rsidR="00A319BF" w:rsidRPr="00E75F02">
        <w:t xml:space="preserve"> college alumni describe the contribution</w:t>
      </w:r>
      <w:r w:rsidR="00057A11" w:rsidRPr="00E75F02">
        <w:t>s</w:t>
      </w:r>
      <w:r w:rsidR="00A319BF" w:rsidRPr="00E75F02">
        <w:t xml:space="preserve"> </w:t>
      </w:r>
      <w:r w:rsidR="00655590" w:rsidRPr="00E75F02">
        <w:t xml:space="preserve">of their African American faculty and peers on goal setting, self-motivation, and </w:t>
      </w:r>
      <w:r w:rsidR="00A4529B" w:rsidRPr="00E75F02">
        <w:t>ongoing</w:t>
      </w:r>
      <w:r w:rsidR="00655590" w:rsidRPr="00E75F02">
        <w:t xml:space="preserve"> persistence</w:t>
      </w:r>
      <w:r w:rsidRPr="00E75F02">
        <w:t>.</w:t>
      </w:r>
      <w:r w:rsidR="00DF774B" w:rsidRPr="00E75F02">
        <w:t xml:space="preserve"> </w:t>
      </w:r>
      <w:r w:rsidR="005B1FD4" w:rsidRPr="00E75F02">
        <w:t>The research include</w:t>
      </w:r>
      <w:r w:rsidR="00F71335" w:rsidRPr="00E75F02">
        <w:t>d</w:t>
      </w:r>
      <w:r w:rsidR="005B1FD4" w:rsidRPr="00E75F02">
        <w:t xml:space="preserve"> two sources of data for this qualitative descriptive study: semi-structured interviews and a questionnaire via SurveyMonkey®</w:t>
      </w:r>
      <w:r w:rsidR="004A7C67" w:rsidRPr="00E75F02">
        <w:t xml:space="preserve"> (see Appendix E)</w:t>
      </w:r>
      <w:r w:rsidR="005B1FD4" w:rsidRPr="00E75F02">
        <w:t xml:space="preserve">. </w:t>
      </w:r>
      <w:r w:rsidR="001F36AE" w:rsidRPr="00E75F02">
        <w:t>A</w:t>
      </w:r>
      <w:r w:rsidR="005B1FD4" w:rsidRPr="00E75F02">
        <w:t xml:space="preserve"> notebook</w:t>
      </w:r>
      <w:r w:rsidR="001E5094" w:rsidRPr="00E75F02">
        <w:t>-</w:t>
      </w:r>
      <w:r w:rsidR="005B1FD4" w:rsidRPr="00E75F02">
        <w:t xml:space="preserve">styled journal </w:t>
      </w:r>
      <w:r w:rsidR="00065FE8" w:rsidRPr="00E75F02">
        <w:t>w</w:t>
      </w:r>
      <w:r w:rsidR="00F71335" w:rsidRPr="00E75F02">
        <w:t xml:space="preserve">as </w:t>
      </w:r>
      <w:r w:rsidR="005B1FD4" w:rsidRPr="00E75F02">
        <w:t>used to record information during each interview</w:t>
      </w:r>
      <w:r w:rsidR="00065FE8" w:rsidRPr="00E75F02">
        <w:t xml:space="preserve">. The journal </w:t>
      </w:r>
      <w:r w:rsidR="00EC2E57" w:rsidRPr="00E75F02">
        <w:t>was not</w:t>
      </w:r>
      <w:r w:rsidR="00065FE8" w:rsidRPr="00E75F02">
        <w:t xml:space="preserve"> </w:t>
      </w:r>
      <w:r w:rsidR="005B1FD4" w:rsidRPr="00E75F02">
        <w:t>considered a source for data collection</w:t>
      </w:r>
      <w:r w:rsidR="00800069" w:rsidRPr="00E75F02">
        <w:t xml:space="preserve"> but for researcher </w:t>
      </w:r>
      <w:r w:rsidR="00614391" w:rsidRPr="00E75F02">
        <w:t>notes only which was discarded via shredder</w:t>
      </w:r>
      <w:r w:rsidR="00065FE8" w:rsidRPr="00E75F02">
        <w:t xml:space="preserve">. </w:t>
      </w:r>
      <w:r w:rsidR="00DF774B" w:rsidRPr="00E75F02">
        <w:t>This researcher</w:t>
      </w:r>
      <w:r w:rsidR="00614391" w:rsidRPr="00E75F02">
        <w:t xml:space="preserve"> </w:t>
      </w:r>
      <w:r w:rsidR="00DF774B" w:rsidRPr="00E75F02">
        <w:t>u</w:t>
      </w:r>
      <w:r w:rsidR="00614391" w:rsidRPr="00E75F02">
        <w:t>sed</w:t>
      </w:r>
      <w:r w:rsidR="00DF774B" w:rsidRPr="00E75F02">
        <w:t xml:space="preserve"> these data collection methods to </w:t>
      </w:r>
      <w:r w:rsidR="00E50082" w:rsidRPr="00E75F02">
        <w:t xml:space="preserve">describe </w:t>
      </w:r>
      <w:r w:rsidR="00DF774B" w:rsidRPr="00E75F02">
        <w:t>the</w:t>
      </w:r>
      <w:r w:rsidR="00E50082" w:rsidRPr="00E75F02">
        <w:t xml:space="preserve"> </w:t>
      </w:r>
      <w:r w:rsidR="007B6226" w:rsidRPr="00E75F02">
        <w:t>contributions</w:t>
      </w:r>
      <w:r w:rsidR="00DF774B" w:rsidRPr="00E75F02">
        <w:t xml:space="preserve"> </w:t>
      </w:r>
      <w:r w:rsidR="0070587B" w:rsidRPr="00E75F02">
        <w:t>that the</w:t>
      </w:r>
      <w:r w:rsidR="00DF774B" w:rsidRPr="00E75F02">
        <w:t xml:space="preserve"> participants </w:t>
      </w:r>
      <w:r w:rsidR="007B6226" w:rsidRPr="00E75F02">
        <w:t xml:space="preserve">described </w:t>
      </w:r>
      <w:r w:rsidR="00DF774B" w:rsidRPr="00E75F02">
        <w:t>in detail. This researcher</w:t>
      </w:r>
      <w:r w:rsidR="00614391" w:rsidRPr="00E75F02">
        <w:t xml:space="preserve"> </w:t>
      </w:r>
      <w:r w:rsidR="00DF774B" w:rsidRPr="00E75F02">
        <w:t>follow</w:t>
      </w:r>
      <w:r w:rsidR="00614391" w:rsidRPr="00E75F02">
        <w:t>ed</w:t>
      </w:r>
      <w:r w:rsidR="00DF774B" w:rsidRPr="00E75F02">
        <w:t xml:space="preserve"> a detailed protocol for the use of </w:t>
      </w:r>
      <w:r w:rsidR="00DF774B" w:rsidRPr="00E75F02">
        <w:lastRenderedPageBreak/>
        <w:t>one-on-one interviews</w:t>
      </w:r>
      <w:r w:rsidR="003642D1" w:rsidRPr="00E75F02">
        <w:t xml:space="preserve"> and questionnaires</w:t>
      </w:r>
      <w:r w:rsidR="00DF774B" w:rsidRPr="00E75F02">
        <w:t>.</w:t>
      </w:r>
      <w:r w:rsidR="002F3335" w:rsidRPr="00E75F02">
        <w:t xml:space="preserve"> </w:t>
      </w:r>
      <w:r w:rsidR="00B744B5" w:rsidRPr="00E75F02">
        <w:t>Each participant sign</w:t>
      </w:r>
      <w:r w:rsidR="00614391" w:rsidRPr="00E75F02">
        <w:t>ed</w:t>
      </w:r>
      <w:r w:rsidR="00B744B5" w:rsidRPr="00E75F02">
        <w:t xml:space="preserve"> an informed consent</w:t>
      </w:r>
      <w:r w:rsidR="00BE206C" w:rsidRPr="00E75F02">
        <w:t xml:space="preserve">. </w:t>
      </w:r>
      <w:r w:rsidR="002D7047" w:rsidRPr="00E75F02">
        <w:t>Semi</w:t>
      </w:r>
      <w:r w:rsidR="00614F03" w:rsidRPr="00E75F02">
        <w:t>-</w:t>
      </w:r>
      <w:r w:rsidR="002D7047" w:rsidRPr="00E75F02">
        <w:t xml:space="preserve">structure interviews </w:t>
      </w:r>
      <w:r w:rsidR="00614391" w:rsidRPr="00E75F02">
        <w:t>w</w:t>
      </w:r>
      <w:r w:rsidR="00B41165" w:rsidRPr="00E75F02">
        <w:t>ere</w:t>
      </w:r>
      <w:r w:rsidR="00614391" w:rsidRPr="00E75F02">
        <w:t xml:space="preserve"> held</w:t>
      </w:r>
      <w:r w:rsidR="002D7047" w:rsidRPr="00E75F02">
        <w:t xml:space="preserve"> virtual</w:t>
      </w:r>
      <w:r w:rsidR="00C87D0D" w:rsidRPr="00E75F02">
        <w:t>ly</w:t>
      </w:r>
      <w:r w:rsidR="004A724C" w:rsidRPr="00E75F02">
        <w:t xml:space="preserve"> using </w:t>
      </w:r>
      <w:r w:rsidR="004A724C" w:rsidRPr="00E75F02">
        <w:rPr>
          <w:color w:val="000000" w:themeColor="text1"/>
        </w:rPr>
        <w:t>Zoom</w:t>
      </w:r>
      <w:r w:rsidR="002D7047" w:rsidRPr="00E75F02">
        <w:rPr>
          <w:color w:val="000000" w:themeColor="text1"/>
        </w:rPr>
        <w:t>. Participants w</w:t>
      </w:r>
      <w:r w:rsidR="00C87D0D" w:rsidRPr="00E75F02">
        <w:rPr>
          <w:color w:val="000000" w:themeColor="text1"/>
        </w:rPr>
        <w:t xml:space="preserve">ere </w:t>
      </w:r>
      <w:r w:rsidR="002D7047" w:rsidRPr="00E75F02">
        <w:rPr>
          <w:color w:val="000000" w:themeColor="text1"/>
        </w:rPr>
        <w:t>asked open-ended reflective questions.</w:t>
      </w:r>
      <w:r w:rsidR="00BE206C" w:rsidRPr="00E75F02">
        <w:rPr>
          <w:color w:val="000000" w:themeColor="text1"/>
        </w:rPr>
        <w:t xml:space="preserve"> </w:t>
      </w:r>
      <w:r w:rsidR="00E964F7" w:rsidRPr="00E75F02">
        <w:rPr>
          <w:color w:val="000000" w:themeColor="text1"/>
        </w:rPr>
        <w:t>The researcher</w:t>
      </w:r>
      <w:r w:rsidR="001C6B6A" w:rsidRPr="00E75F02">
        <w:rPr>
          <w:color w:val="000000" w:themeColor="text1"/>
        </w:rPr>
        <w:t xml:space="preserve"> </w:t>
      </w:r>
      <w:r w:rsidR="00E964F7" w:rsidRPr="00E75F02">
        <w:rPr>
          <w:color w:val="000000" w:themeColor="text1"/>
        </w:rPr>
        <w:t>develop</w:t>
      </w:r>
      <w:r w:rsidR="00614F03" w:rsidRPr="00E75F02">
        <w:rPr>
          <w:color w:val="000000" w:themeColor="text1"/>
        </w:rPr>
        <w:t>ed</w:t>
      </w:r>
      <w:r w:rsidR="00E964F7" w:rsidRPr="00E75F02">
        <w:rPr>
          <w:color w:val="000000" w:themeColor="text1"/>
        </w:rPr>
        <w:t xml:space="preserve"> the interview questions</w:t>
      </w:r>
      <w:r w:rsidR="002D7047" w:rsidRPr="00E75F02">
        <w:rPr>
          <w:color w:val="000000" w:themeColor="text1"/>
        </w:rPr>
        <w:t xml:space="preserve"> </w:t>
      </w:r>
      <w:r w:rsidR="00FB1C4D" w:rsidRPr="00E75F02">
        <w:rPr>
          <w:color w:val="000000" w:themeColor="text1"/>
        </w:rPr>
        <w:t>to</w:t>
      </w:r>
      <w:r w:rsidR="002D7047" w:rsidRPr="00E75F02">
        <w:rPr>
          <w:color w:val="000000" w:themeColor="text1"/>
        </w:rPr>
        <w:t xml:space="preserve"> specifically address the</w:t>
      </w:r>
      <w:r w:rsidR="00D724CC" w:rsidRPr="00E75F02">
        <w:rPr>
          <w:color w:val="000000" w:themeColor="text1"/>
        </w:rPr>
        <w:t xml:space="preserve"> academic experience, personal background</w:t>
      </w:r>
      <w:r w:rsidR="004910BD" w:rsidRPr="00E75F02">
        <w:rPr>
          <w:color w:val="000000" w:themeColor="text1"/>
        </w:rPr>
        <w:t xml:space="preserve">, </w:t>
      </w:r>
      <w:r w:rsidR="00D724CC" w:rsidRPr="00E75F02">
        <w:rPr>
          <w:color w:val="000000" w:themeColor="text1"/>
        </w:rPr>
        <w:t>and social involvement while attending PWI. Participants w</w:t>
      </w:r>
      <w:r w:rsidR="00C87D0D" w:rsidRPr="00E75F02">
        <w:rPr>
          <w:color w:val="000000" w:themeColor="text1"/>
        </w:rPr>
        <w:t>ere</w:t>
      </w:r>
      <w:r w:rsidR="00D724CC" w:rsidRPr="00E75F02">
        <w:rPr>
          <w:color w:val="000000" w:themeColor="text1"/>
        </w:rPr>
        <w:t xml:space="preserve"> allowed to tell </w:t>
      </w:r>
      <w:r w:rsidR="002E3CD8" w:rsidRPr="00E75F02">
        <w:rPr>
          <w:color w:val="000000" w:themeColor="text1"/>
        </w:rPr>
        <w:t>the</w:t>
      </w:r>
      <w:r w:rsidR="00D724CC" w:rsidRPr="00E75F02">
        <w:rPr>
          <w:color w:val="000000" w:themeColor="text1"/>
        </w:rPr>
        <w:t xml:space="preserve"> story of their experiences</w:t>
      </w:r>
      <w:r w:rsidR="000039A2" w:rsidRPr="00E75F02">
        <w:rPr>
          <w:color w:val="000000" w:themeColor="text1"/>
        </w:rPr>
        <w:t xml:space="preserve">. </w:t>
      </w:r>
      <w:r w:rsidR="00D724CC" w:rsidRPr="00E75F02">
        <w:rPr>
          <w:color w:val="000000" w:themeColor="text1"/>
        </w:rPr>
        <w:t>Interview</w:t>
      </w:r>
      <w:r w:rsidR="003642D1" w:rsidRPr="00E75F02">
        <w:rPr>
          <w:color w:val="000000" w:themeColor="text1"/>
        </w:rPr>
        <w:t>s</w:t>
      </w:r>
      <w:r w:rsidR="00D724CC" w:rsidRPr="00E75F02">
        <w:rPr>
          <w:color w:val="000000" w:themeColor="text1"/>
        </w:rPr>
        <w:t xml:space="preserve"> align</w:t>
      </w:r>
      <w:r w:rsidR="00614391" w:rsidRPr="00E75F02">
        <w:rPr>
          <w:color w:val="000000" w:themeColor="text1"/>
        </w:rPr>
        <w:t>ed</w:t>
      </w:r>
      <w:r w:rsidR="00D724CC" w:rsidRPr="00E75F02">
        <w:rPr>
          <w:color w:val="000000" w:themeColor="text1"/>
        </w:rPr>
        <w:t xml:space="preserve"> with the problem, purpose, protocol, and research questions.</w:t>
      </w:r>
      <w:r w:rsidR="00D56C85" w:rsidRPr="00E75F02">
        <w:rPr>
          <w:color w:val="000000" w:themeColor="text1"/>
        </w:rPr>
        <w:t xml:space="preserve"> A </w:t>
      </w:r>
      <w:r w:rsidR="005F4FEF" w:rsidRPr="00E75F02">
        <w:rPr>
          <w:color w:val="000000" w:themeColor="text1"/>
        </w:rPr>
        <w:t>f</w:t>
      </w:r>
      <w:r w:rsidR="00D724CC" w:rsidRPr="00E75F02">
        <w:rPr>
          <w:color w:val="000000" w:themeColor="text1"/>
        </w:rPr>
        <w:t>ollow-up for clarification and detail</w:t>
      </w:r>
      <w:r w:rsidR="005F4FEF" w:rsidRPr="00E75F02">
        <w:rPr>
          <w:color w:val="000000" w:themeColor="text1"/>
        </w:rPr>
        <w:t xml:space="preserve"> w</w:t>
      </w:r>
      <w:r w:rsidR="007858BC" w:rsidRPr="00E75F02">
        <w:rPr>
          <w:color w:val="000000" w:themeColor="text1"/>
        </w:rPr>
        <w:t xml:space="preserve">as held </w:t>
      </w:r>
      <w:r w:rsidR="005F4FEF" w:rsidRPr="00E75F02">
        <w:rPr>
          <w:color w:val="000000" w:themeColor="text1"/>
        </w:rPr>
        <w:t>if needed.</w:t>
      </w:r>
    </w:p>
    <w:p w14:paraId="351C08C6" w14:textId="2821ED06" w:rsidR="00D11D6D" w:rsidRPr="00E75F02" w:rsidRDefault="006437EB" w:rsidP="004A6CA3">
      <w:pPr>
        <w:spacing w:after="0"/>
        <w:rPr>
          <w:b/>
          <w:bCs/>
          <w:color w:val="000000" w:themeColor="text1"/>
        </w:rPr>
      </w:pPr>
      <w:r w:rsidRPr="00E75F02">
        <w:rPr>
          <w:rStyle w:val="Heading4Char"/>
        </w:rPr>
        <w:t>One-on-</w:t>
      </w:r>
      <w:r w:rsidR="00E177DE" w:rsidRPr="00E75F02">
        <w:rPr>
          <w:rStyle w:val="Heading4Char"/>
        </w:rPr>
        <w:t>O</w:t>
      </w:r>
      <w:r w:rsidRPr="00E75F02">
        <w:rPr>
          <w:rStyle w:val="Heading4Char"/>
        </w:rPr>
        <w:t xml:space="preserve">ne </w:t>
      </w:r>
      <w:r w:rsidR="00191284" w:rsidRPr="00E75F02">
        <w:rPr>
          <w:rStyle w:val="Heading4Char"/>
        </w:rPr>
        <w:t>Semi</w:t>
      </w:r>
      <w:r w:rsidR="00E12F7E" w:rsidRPr="00E75F02">
        <w:rPr>
          <w:rStyle w:val="Heading4Char"/>
        </w:rPr>
        <w:t xml:space="preserve">-Structured </w:t>
      </w:r>
      <w:r w:rsidR="00E177DE" w:rsidRPr="00E75F02">
        <w:rPr>
          <w:rStyle w:val="Heading4Char"/>
        </w:rPr>
        <w:t>I</w:t>
      </w:r>
      <w:r w:rsidRPr="00E75F02">
        <w:rPr>
          <w:rStyle w:val="Heading4Char"/>
        </w:rPr>
        <w:t>nterviews.</w:t>
      </w:r>
      <w:r w:rsidRPr="00E75F02">
        <w:rPr>
          <w:b/>
          <w:bCs/>
          <w:color w:val="000000" w:themeColor="text1"/>
        </w:rPr>
        <w:t xml:space="preserve"> </w:t>
      </w:r>
      <w:r w:rsidR="00481532" w:rsidRPr="00E75F02">
        <w:rPr>
          <w:color w:val="000000" w:themeColor="text1"/>
        </w:rPr>
        <w:t xml:space="preserve">The </w:t>
      </w:r>
      <w:r w:rsidR="00C81AF7" w:rsidRPr="00E75F02">
        <w:rPr>
          <w:color w:val="000000" w:themeColor="text1"/>
        </w:rPr>
        <w:t xml:space="preserve">first </w:t>
      </w:r>
      <w:r w:rsidR="00481532" w:rsidRPr="00E75F02">
        <w:rPr>
          <w:color w:val="000000" w:themeColor="text1"/>
        </w:rPr>
        <w:t xml:space="preserve">data source </w:t>
      </w:r>
      <w:r w:rsidR="007858BC" w:rsidRPr="00E75F02">
        <w:rPr>
          <w:color w:val="000000" w:themeColor="text1"/>
        </w:rPr>
        <w:t xml:space="preserve">was the </w:t>
      </w:r>
      <w:r w:rsidR="00481532" w:rsidRPr="00E75F02">
        <w:rPr>
          <w:color w:val="000000" w:themeColor="text1"/>
        </w:rPr>
        <w:t>semi-structured</w:t>
      </w:r>
      <w:r w:rsidR="00CD7769" w:rsidRPr="00E75F02">
        <w:rPr>
          <w:color w:val="000000" w:themeColor="text1"/>
        </w:rPr>
        <w:t xml:space="preserve"> one</w:t>
      </w:r>
      <w:r w:rsidR="00F83B50" w:rsidRPr="00E75F02">
        <w:rPr>
          <w:color w:val="000000" w:themeColor="text1"/>
        </w:rPr>
        <w:t>-on</w:t>
      </w:r>
      <w:r w:rsidR="00C65511" w:rsidRPr="00E75F02">
        <w:rPr>
          <w:color w:val="000000" w:themeColor="text1"/>
        </w:rPr>
        <w:t>-one</w:t>
      </w:r>
      <w:r w:rsidR="00481532" w:rsidRPr="00E75F02">
        <w:rPr>
          <w:color w:val="000000" w:themeColor="text1"/>
        </w:rPr>
        <w:t xml:space="preserve"> interview (Appendix E). The interviews</w:t>
      </w:r>
      <w:r w:rsidR="00EA4E11" w:rsidRPr="00E75F02">
        <w:rPr>
          <w:color w:val="000000" w:themeColor="text1"/>
        </w:rPr>
        <w:t xml:space="preserve"> w</w:t>
      </w:r>
      <w:r w:rsidR="007E0F92" w:rsidRPr="00E75F02">
        <w:rPr>
          <w:color w:val="000000" w:themeColor="text1"/>
        </w:rPr>
        <w:t>ere</w:t>
      </w:r>
      <w:r w:rsidR="007858BC" w:rsidRPr="00E75F02">
        <w:rPr>
          <w:color w:val="000000" w:themeColor="text1"/>
        </w:rPr>
        <w:t xml:space="preserve"> </w:t>
      </w:r>
      <w:r w:rsidR="00EA4E11" w:rsidRPr="00E75F02">
        <w:rPr>
          <w:color w:val="000000" w:themeColor="text1"/>
        </w:rPr>
        <w:t xml:space="preserve">conducted through </w:t>
      </w:r>
      <w:r w:rsidR="00481532" w:rsidRPr="00E75F02">
        <w:rPr>
          <w:color w:val="000000" w:themeColor="text1"/>
        </w:rPr>
        <w:t xml:space="preserve">Zoom. </w:t>
      </w:r>
      <w:r w:rsidR="005E1C00" w:rsidRPr="00E75F02">
        <w:rPr>
          <w:color w:val="000000" w:themeColor="text1"/>
        </w:rPr>
        <w:t xml:space="preserve">The instruments used in this research </w:t>
      </w:r>
      <w:r w:rsidR="00DF7F2D" w:rsidRPr="00E75F02">
        <w:rPr>
          <w:color w:val="000000" w:themeColor="text1"/>
        </w:rPr>
        <w:t>were</w:t>
      </w:r>
      <w:r w:rsidR="005E1C00" w:rsidRPr="00E75F02">
        <w:rPr>
          <w:color w:val="000000" w:themeColor="text1"/>
        </w:rPr>
        <w:t xml:space="preserve"> researcher</w:t>
      </w:r>
      <w:r w:rsidR="00F22D1F" w:rsidRPr="00E75F02">
        <w:rPr>
          <w:color w:val="000000" w:themeColor="text1"/>
        </w:rPr>
        <w:t>-</w:t>
      </w:r>
      <w:r w:rsidR="005E1C00" w:rsidRPr="00E75F02">
        <w:rPr>
          <w:color w:val="000000" w:themeColor="text1"/>
        </w:rPr>
        <w:t xml:space="preserve">developed based on the </w:t>
      </w:r>
      <w:r w:rsidR="00992F3F" w:rsidRPr="00E75F02">
        <w:rPr>
          <w:color w:val="000000" w:themeColor="text1"/>
        </w:rPr>
        <w:t>review of peer</w:t>
      </w:r>
      <w:r w:rsidR="00F22D1F" w:rsidRPr="00E75F02">
        <w:rPr>
          <w:color w:val="000000" w:themeColor="text1"/>
        </w:rPr>
        <w:t>-</w:t>
      </w:r>
      <w:r w:rsidR="00992F3F" w:rsidRPr="00E75F02">
        <w:rPr>
          <w:color w:val="000000" w:themeColor="text1"/>
        </w:rPr>
        <w:t xml:space="preserve">reviewed articles and the </w:t>
      </w:r>
      <w:r w:rsidR="005E1C00" w:rsidRPr="00E75F02">
        <w:rPr>
          <w:color w:val="000000" w:themeColor="text1"/>
        </w:rPr>
        <w:t xml:space="preserve">theoretical foundation of </w:t>
      </w:r>
      <w:r w:rsidR="00F22D1F" w:rsidRPr="00E75F02">
        <w:rPr>
          <w:color w:val="000000" w:themeColor="text1"/>
        </w:rPr>
        <w:t xml:space="preserve">the </w:t>
      </w:r>
      <w:r w:rsidR="005E1C00" w:rsidRPr="00E75F02">
        <w:rPr>
          <w:color w:val="000000" w:themeColor="text1"/>
        </w:rPr>
        <w:t>Tinto Retention Model of Motivation</w:t>
      </w:r>
      <w:r w:rsidR="008C78C1" w:rsidRPr="00E75F02">
        <w:rPr>
          <w:color w:val="000000" w:themeColor="text1"/>
        </w:rPr>
        <w:t xml:space="preserve"> which focus</w:t>
      </w:r>
      <w:r w:rsidR="002F1CA8" w:rsidRPr="00E75F02">
        <w:rPr>
          <w:color w:val="000000" w:themeColor="text1"/>
        </w:rPr>
        <w:t>es</w:t>
      </w:r>
      <w:r w:rsidR="005E1C00" w:rsidRPr="00E75F02">
        <w:rPr>
          <w:color w:val="000000" w:themeColor="text1"/>
        </w:rPr>
        <w:t xml:space="preserve"> on goals, motivation, and persistence. Sources of qualitative data such as the questionnaire, interview questions, and interview protocols were developed by the researcher. All questions </w:t>
      </w:r>
      <w:r w:rsidR="00C0249E" w:rsidRPr="00E75F02">
        <w:rPr>
          <w:color w:val="000000" w:themeColor="text1"/>
        </w:rPr>
        <w:t xml:space="preserve">were </w:t>
      </w:r>
      <w:r w:rsidR="005E1C00" w:rsidRPr="00E75F02">
        <w:rPr>
          <w:color w:val="000000" w:themeColor="text1"/>
        </w:rPr>
        <w:t>researcher</w:t>
      </w:r>
      <w:r w:rsidR="002F1CA8" w:rsidRPr="00E75F02">
        <w:rPr>
          <w:color w:val="000000" w:themeColor="text1"/>
        </w:rPr>
        <w:t>-</w:t>
      </w:r>
      <w:r w:rsidR="005E1C00" w:rsidRPr="00E75F02">
        <w:rPr>
          <w:color w:val="000000" w:themeColor="text1"/>
        </w:rPr>
        <w:t xml:space="preserve">constructed to support and align with research questions RQ1, RQ2, and RQ3. </w:t>
      </w:r>
      <w:r w:rsidR="00E54E1A" w:rsidRPr="00E75F02">
        <w:rPr>
          <w:color w:val="000000" w:themeColor="text1"/>
        </w:rPr>
        <w:t>P</w:t>
      </w:r>
      <w:r w:rsidR="00481532" w:rsidRPr="00E75F02">
        <w:rPr>
          <w:color w:val="000000" w:themeColor="text1"/>
        </w:rPr>
        <w:t>articipant</w:t>
      </w:r>
      <w:r w:rsidR="00E54E1A" w:rsidRPr="00E75F02">
        <w:rPr>
          <w:color w:val="000000" w:themeColor="text1"/>
        </w:rPr>
        <w:t>s</w:t>
      </w:r>
      <w:r w:rsidR="00AC34B0" w:rsidRPr="00E75F02">
        <w:rPr>
          <w:color w:val="000000" w:themeColor="text1"/>
        </w:rPr>
        <w:t xml:space="preserve"> w</w:t>
      </w:r>
      <w:r w:rsidR="006817DE" w:rsidRPr="00E75F02">
        <w:rPr>
          <w:color w:val="000000" w:themeColor="text1"/>
        </w:rPr>
        <w:t>ere</w:t>
      </w:r>
      <w:r w:rsidR="00AC34B0" w:rsidRPr="00E75F02">
        <w:rPr>
          <w:color w:val="000000" w:themeColor="text1"/>
        </w:rPr>
        <w:t xml:space="preserve"> sent the</w:t>
      </w:r>
      <w:r w:rsidR="000A3B2E" w:rsidRPr="00E75F02">
        <w:rPr>
          <w:color w:val="000000" w:themeColor="text1"/>
        </w:rPr>
        <w:t xml:space="preserve"> </w:t>
      </w:r>
      <w:r w:rsidR="00472EC3" w:rsidRPr="00E75F02">
        <w:rPr>
          <w:color w:val="000000" w:themeColor="text1"/>
        </w:rPr>
        <w:t>i</w:t>
      </w:r>
      <w:r w:rsidR="000A3B2E" w:rsidRPr="00E75F02">
        <w:rPr>
          <w:color w:val="000000" w:themeColor="text1"/>
        </w:rPr>
        <w:t xml:space="preserve">nformed </w:t>
      </w:r>
      <w:r w:rsidR="00472EC3" w:rsidRPr="00E75F02">
        <w:rPr>
          <w:color w:val="000000" w:themeColor="text1"/>
        </w:rPr>
        <w:t>c</w:t>
      </w:r>
      <w:r w:rsidR="000A3B2E" w:rsidRPr="00E75F02">
        <w:rPr>
          <w:color w:val="000000" w:themeColor="text1"/>
        </w:rPr>
        <w:t>onsent</w:t>
      </w:r>
      <w:r w:rsidR="00995971" w:rsidRPr="00E75F02">
        <w:rPr>
          <w:color w:val="000000" w:themeColor="text1"/>
        </w:rPr>
        <w:t xml:space="preserve"> which covers the </w:t>
      </w:r>
      <w:r w:rsidR="00F65423" w:rsidRPr="00E75F02">
        <w:rPr>
          <w:color w:val="000000" w:themeColor="text1"/>
        </w:rPr>
        <w:t xml:space="preserve">demographics, </w:t>
      </w:r>
      <w:r w:rsidR="000A3B2E" w:rsidRPr="00E75F02">
        <w:rPr>
          <w:color w:val="000000" w:themeColor="text1"/>
        </w:rPr>
        <w:t>one on one semi</w:t>
      </w:r>
      <w:r w:rsidR="00E52645" w:rsidRPr="00E75F02">
        <w:rPr>
          <w:color w:val="000000" w:themeColor="text1"/>
        </w:rPr>
        <w:t>-</w:t>
      </w:r>
      <w:r w:rsidR="000A3B2E" w:rsidRPr="00E75F02">
        <w:rPr>
          <w:color w:val="000000" w:themeColor="text1"/>
        </w:rPr>
        <w:t>structure interviews</w:t>
      </w:r>
      <w:r w:rsidR="0025718F" w:rsidRPr="00E75F02">
        <w:rPr>
          <w:color w:val="000000" w:themeColor="text1"/>
        </w:rPr>
        <w:t xml:space="preserve">, </w:t>
      </w:r>
      <w:r w:rsidR="000A3B2E" w:rsidRPr="00E75F02">
        <w:rPr>
          <w:color w:val="000000" w:themeColor="text1"/>
        </w:rPr>
        <w:t>and the questionnaire</w:t>
      </w:r>
      <w:r w:rsidR="00472EC3" w:rsidRPr="00E75F02">
        <w:rPr>
          <w:color w:val="000000" w:themeColor="text1"/>
        </w:rPr>
        <w:t xml:space="preserve"> </w:t>
      </w:r>
      <w:r w:rsidR="00481532" w:rsidRPr="00E75F02">
        <w:rPr>
          <w:color w:val="000000" w:themeColor="text1"/>
        </w:rPr>
        <w:t xml:space="preserve">(Appendix D). </w:t>
      </w:r>
      <w:r w:rsidR="00973F07" w:rsidRPr="00E75F02">
        <w:rPr>
          <w:color w:val="000000" w:themeColor="text1"/>
        </w:rPr>
        <w:t>The</w:t>
      </w:r>
      <w:r w:rsidR="00481532" w:rsidRPr="00E75F02">
        <w:rPr>
          <w:color w:val="000000" w:themeColor="text1"/>
        </w:rPr>
        <w:t xml:space="preserve"> participant </w:t>
      </w:r>
      <w:r w:rsidR="00157AD5" w:rsidRPr="00E75F02">
        <w:rPr>
          <w:color w:val="000000" w:themeColor="text1"/>
        </w:rPr>
        <w:t>indicate</w:t>
      </w:r>
      <w:r w:rsidR="00ED3ABD" w:rsidRPr="00E75F02">
        <w:rPr>
          <w:color w:val="000000" w:themeColor="text1"/>
        </w:rPr>
        <w:t>d</w:t>
      </w:r>
      <w:r w:rsidR="00157AD5" w:rsidRPr="00E75F02">
        <w:rPr>
          <w:color w:val="000000" w:themeColor="text1"/>
        </w:rPr>
        <w:t xml:space="preserve"> </w:t>
      </w:r>
      <w:r w:rsidR="00481532" w:rsidRPr="00E75F02">
        <w:rPr>
          <w:color w:val="000000" w:themeColor="text1"/>
        </w:rPr>
        <w:t xml:space="preserve">if they </w:t>
      </w:r>
      <w:r w:rsidR="005D666C" w:rsidRPr="00E75F02">
        <w:rPr>
          <w:color w:val="000000" w:themeColor="text1"/>
        </w:rPr>
        <w:t xml:space="preserve">are </w:t>
      </w:r>
      <w:r w:rsidR="00481532" w:rsidRPr="00E75F02">
        <w:rPr>
          <w:color w:val="000000" w:themeColor="text1"/>
        </w:rPr>
        <w:t>willing to participate in the interview process after</w:t>
      </w:r>
      <w:r w:rsidR="001C06F3" w:rsidRPr="00E75F02">
        <w:rPr>
          <w:color w:val="000000" w:themeColor="text1"/>
        </w:rPr>
        <w:t xml:space="preserve"> </w:t>
      </w:r>
      <w:r w:rsidR="004B13A6" w:rsidRPr="00E75F02">
        <w:rPr>
          <w:color w:val="000000" w:themeColor="text1"/>
        </w:rPr>
        <w:t xml:space="preserve">the </w:t>
      </w:r>
      <w:r w:rsidR="00481532" w:rsidRPr="00E75F02">
        <w:rPr>
          <w:color w:val="000000" w:themeColor="text1"/>
        </w:rPr>
        <w:t xml:space="preserve">questionnaire </w:t>
      </w:r>
      <w:r w:rsidR="00ED3ABD" w:rsidRPr="00E75F02">
        <w:rPr>
          <w:color w:val="000000" w:themeColor="text1"/>
        </w:rPr>
        <w:t>was</w:t>
      </w:r>
      <w:r w:rsidR="004B13A6" w:rsidRPr="00E75F02">
        <w:rPr>
          <w:color w:val="000000" w:themeColor="text1"/>
        </w:rPr>
        <w:t xml:space="preserve"> </w:t>
      </w:r>
      <w:r w:rsidR="00481532" w:rsidRPr="00E75F02">
        <w:rPr>
          <w:color w:val="000000" w:themeColor="text1"/>
        </w:rPr>
        <w:t xml:space="preserve">completed. </w:t>
      </w:r>
      <w:r w:rsidR="00B02735" w:rsidRPr="00E75F02">
        <w:rPr>
          <w:color w:val="000000" w:themeColor="text1"/>
        </w:rPr>
        <w:t>The r</w:t>
      </w:r>
      <w:r w:rsidR="001E491B" w:rsidRPr="00E75F02">
        <w:rPr>
          <w:color w:val="000000" w:themeColor="text1"/>
        </w:rPr>
        <w:t xml:space="preserve">esearcher </w:t>
      </w:r>
      <w:r w:rsidR="0044539E" w:rsidRPr="00E75F02">
        <w:rPr>
          <w:color w:val="000000" w:themeColor="text1"/>
        </w:rPr>
        <w:t>communicate</w:t>
      </w:r>
      <w:r w:rsidR="00ED3ABD" w:rsidRPr="00E75F02">
        <w:rPr>
          <w:color w:val="000000" w:themeColor="text1"/>
        </w:rPr>
        <w:t>d</w:t>
      </w:r>
      <w:r w:rsidR="0044539E" w:rsidRPr="00E75F02">
        <w:rPr>
          <w:color w:val="000000" w:themeColor="text1"/>
        </w:rPr>
        <w:t xml:space="preserve"> with</w:t>
      </w:r>
      <w:r w:rsidR="00684EB7" w:rsidRPr="00E75F02">
        <w:rPr>
          <w:color w:val="000000" w:themeColor="text1"/>
        </w:rPr>
        <w:t xml:space="preserve"> </w:t>
      </w:r>
      <w:r w:rsidR="00481532" w:rsidRPr="00E75F02">
        <w:rPr>
          <w:color w:val="000000" w:themeColor="text1"/>
        </w:rPr>
        <w:t xml:space="preserve">those who </w:t>
      </w:r>
      <w:r w:rsidR="005356F0" w:rsidRPr="00E75F02">
        <w:rPr>
          <w:color w:val="000000" w:themeColor="text1"/>
        </w:rPr>
        <w:t>self-selected through the link on the flyer</w:t>
      </w:r>
      <w:r w:rsidR="00481532" w:rsidRPr="00E75F02">
        <w:rPr>
          <w:color w:val="000000" w:themeColor="text1"/>
        </w:rPr>
        <w:t xml:space="preserve"> to</w:t>
      </w:r>
      <w:r w:rsidR="00EE6C7E" w:rsidRPr="00E75F02">
        <w:rPr>
          <w:color w:val="000000" w:themeColor="text1"/>
        </w:rPr>
        <w:t xml:space="preserve"> schedule</w:t>
      </w:r>
      <w:r w:rsidR="0078390C" w:rsidRPr="00E75F02">
        <w:rPr>
          <w:color w:val="000000" w:themeColor="text1"/>
        </w:rPr>
        <w:t xml:space="preserve"> the </w:t>
      </w:r>
      <w:r w:rsidR="00481532" w:rsidRPr="00E75F02">
        <w:rPr>
          <w:color w:val="000000" w:themeColor="text1"/>
        </w:rPr>
        <w:t>day and</w:t>
      </w:r>
      <w:r w:rsidR="0078390C" w:rsidRPr="00E75F02">
        <w:rPr>
          <w:color w:val="000000" w:themeColor="text1"/>
        </w:rPr>
        <w:t xml:space="preserve"> time for the interview</w:t>
      </w:r>
      <w:r w:rsidR="00C5491D" w:rsidRPr="00E75F02">
        <w:rPr>
          <w:color w:val="000000" w:themeColor="text1"/>
        </w:rPr>
        <w:t>.</w:t>
      </w:r>
    </w:p>
    <w:p w14:paraId="793E2D9A" w14:textId="5C7A5D93" w:rsidR="00D11D6D" w:rsidRPr="00E75F02" w:rsidRDefault="00B11AA0" w:rsidP="00E243E6">
      <w:pPr>
        <w:spacing w:after="0"/>
        <w:rPr>
          <w:color w:val="000000" w:themeColor="text1"/>
        </w:rPr>
      </w:pPr>
      <w:r w:rsidRPr="00E75F02">
        <w:rPr>
          <w:color w:val="000000" w:themeColor="text1"/>
        </w:rPr>
        <w:t>Probing questions w</w:t>
      </w:r>
      <w:r w:rsidR="006817DE" w:rsidRPr="00E75F02">
        <w:rPr>
          <w:color w:val="000000" w:themeColor="text1"/>
        </w:rPr>
        <w:t>ere</w:t>
      </w:r>
      <w:r w:rsidRPr="00E75F02">
        <w:rPr>
          <w:color w:val="000000" w:themeColor="text1"/>
        </w:rPr>
        <w:t xml:space="preserve"> used to </w:t>
      </w:r>
      <w:r w:rsidR="00404AC0" w:rsidRPr="00E75F02">
        <w:rPr>
          <w:color w:val="000000" w:themeColor="text1"/>
        </w:rPr>
        <w:t xml:space="preserve">guide the participants </w:t>
      </w:r>
      <w:r w:rsidR="00ED3ABD" w:rsidRPr="00E75F02">
        <w:rPr>
          <w:color w:val="000000" w:themeColor="text1"/>
        </w:rPr>
        <w:t xml:space="preserve">and </w:t>
      </w:r>
      <w:r w:rsidR="00404AC0" w:rsidRPr="00E75F02">
        <w:rPr>
          <w:color w:val="000000" w:themeColor="text1"/>
        </w:rPr>
        <w:t xml:space="preserve">to give </w:t>
      </w:r>
      <w:r w:rsidR="00BD4E29" w:rsidRPr="00E75F02">
        <w:rPr>
          <w:color w:val="000000" w:themeColor="text1"/>
        </w:rPr>
        <w:t>more</w:t>
      </w:r>
      <w:r w:rsidR="00404AC0" w:rsidRPr="00E75F02">
        <w:rPr>
          <w:color w:val="000000" w:themeColor="text1"/>
        </w:rPr>
        <w:t xml:space="preserve"> detailed information. </w:t>
      </w:r>
      <w:r w:rsidR="006437EB" w:rsidRPr="00E75F02">
        <w:rPr>
          <w:color w:val="000000" w:themeColor="text1"/>
        </w:rPr>
        <w:t>The interviews last</w:t>
      </w:r>
      <w:r w:rsidR="00697A86" w:rsidRPr="00E75F02">
        <w:rPr>
          <w:color w:val="000000" w:themeColor="text1"/>
        </w:rPr>
        <w:t xml:space="preserve">ed </w:t>
      </w:r>
      <w:r w:rsidR="00F135A7" w:rsidRPr="00E75F02">
        <w:rPr>
          <w:color w:val="000000" w:themeColor="text1"/>
        </w:rPr>
        <w:t>45-60</w:t>
      </w:r>
      <w:r w:rsidR="00D07E47" w:rsidRPr="00E75F02">
        <w:rPr>
          <w:color w:val="000000" w:themeColor="text1"/>
        </w:rPr>
        <w:t xml:space="preserve"> </w:t>
      </w:r>
      <w:r w:rsidR="006437EB" w:rsidRPr="00E75F02">
        <w:rPr>
          <w:color w:val="000000" w:themeColor="text1"/>
        </w:rPr>
        <w:t>minutes and consist</w:t>
      </w:r>
      <w:r w:rsidR="00ED3ABD" w:rsidRPr="00E75F02">
        <w:rPr>
          <w:color w:val="000000" w:themeColor="text1"/>
        </w:rPr>
        <w:t>ed</w:t>
      </w:r>
      <w:r w:rsidR="006437EB" w:rsidRPr="00E75F02">
        <w:rPr>
          <w:color w:val="000000" w:themeColor="text1"/>
        </w:rPr>
        <w:t xml:space="preserve"> of</w:t>
      </w:r>
      <w:r w:rsidR="00653BD6" w:rsidRPr="00E75F02">
        <w:rPr>
          <w:color w:val="000000" w:themeColor="text1"/>
        </w:rPr>
        <w:t xml:space="preserve"> </w:t>
      </w:r>
      <w:r w:rsidR="00B731C3" w:rsidRPr="00E75F02">
        <w:rPr>
          <w:color w:val="000000" w:themeColor="text1"/>
        </w:rPr>
        <w:t xml:space="preserve">nine </w:t>
      </w:r>
      <w:r w:rsidR="00653BD6" w:rsidRPr="00E75F02">
        <w:rPr>
          <w:color w:val="000000" w:themeColor="text1"/>
        </w:rPr>
        <w:t>open</w:t>
      </w:r>
      <w:r w:rsidR="00B170A3" w:rsidRPr="00E75F02">
        <w:rPr>
          <w:color w:val="000000" w:themeColor="text1"/>
        </w:rPr>
        <w:t>-</w:t>
      </w:r>
      <w:r w:rsidR="00653BD6" w:rsidRPr="00E75F02">
        <w:rPr>
          <w:color w:val="000000" w:themeColor="text1"/>
        </w:rPr>
        <w:t>ended</w:t>
      </w:r>
      <w:r w:rsidR="006437EB" w:rsidRPr="00E75F02">
        <w:rPr>
          <w:color w:val="000000" w:themeColor="text1"/>
        </w:rPr>
        <w:t xml:space="preserve"> questions</w:t>
      </w:r>
      <w:r w:rsidR="00F75700" w:rsidRPr="00E75F02">
        <w:rPr>
          <w:color w:val="000000" w:themeColor="text1"/>
        </w:rPr>
        <w:t xml:space="preserve"> </w:t>
      </w:r>
      <w:r w:rsidR="00B96909" w:rsidRPr="00E75F02">
        <w:rPr>
          <w:color w:val="000000" w:themeColor="text1"/>
        </w:rPr>
        <w:t>to produc</w:t>
      </w:r>
      <w:r w:rsidR="004B0543" w:rsidRPr="00E75F02">
        <w:rPr>
          <w:color w:val="000000" w:themeColor="text1"/>
        </w:rPr>
        <w:t>e transcribed data consisting of 1 page for every 3</w:t>
      </w:r>
      <w:r w:rsidR="005177E4" w:rsidRPr="00E75F02">
        <w:rPr>
          <w:color w:val="000000" w:themeColor="text1"/>
        </w:rPr>
        <w:t>-</w:t>
      </w:r>
      <w:r w:rsidR="004B0543" w:rsidRPr="00E75F02">
        <w:rPr>
          <w:color w:val="000000" w:themeColor="text1"/>
        </w:rPr>
        <w:t>5</w:t>
      </w:r>
      <w:r w:rsidR="005177E4" w:rsidRPr="00E75F02">
        <w:rPr>
          <w:color w:val="000000" w:themeColor="text1"/>
        </w:rPr>
        <w:t xml:space="preserve"> minutes of </w:t>
      </w:r>
      <w:r w:rsidR="00C80574" w:rsidRPr="00E75F02">
        <w:rPr>
          <w:color w:val="000000" w:themeColor="text1"/>
        </w:rPr>
        <w:lastRenderedPageBreak/>
        <w:t>participants’ discussion</w:t>
      </w:r>
      <w:r w:rsidR="005177E4" w:rsidRPr="00E75F02">
        <w:rPr>
          <w:color w:val="000000" w:themeColor="text1"/>
        </w:rPr>
        <w:t xml:space="preserve"> until data saturation </w:t>
      </w:r>
      <w:r w:rsidR="00ED3ABD" w:rsidRPr="00E75F02">
        <w:rPr>
          <w:color w:val="000000" w:themeColor="text1"/>
        </w:rPr>
        <w:t>was</w:t>
      </w:r>
      <w:r w:rsidR="005177E4" w:rsidRPr="00E75F02">
        <w:rPr>
          <w:color w:val="000000" w:themeColor="text1"/>
        </w:rPr>
        <w:t xml:space="preserve"> reached.</w:t>
      </w:r>
      <w:r w:rsidR="00F371B4" w:rsidRPr="00E75F02">
        <w:rPr>
          <w:color w:val="000000" w:themeColor="text1"/>
        </w:rPr>
        <w:t xml:space="preserve"> </w:t>
      </w:r>
      <w:r w:rsidR="006437EB" w:rsidRPr="00E75F02">
        <w:rPr>
          <w:color w:val="000000" w:themeColor="text1"/>
        </w:rPr>
        <w:t>The interview guide</w:t>
      </w:r>
      <w:r w:rsidR="009F00B5" w:rsidRPr="00E75F02">
        <w:rPr>
          <w:color w:val="000000" w:themeColor="text1"/>
        </w:rPr>
        <w:t xml:space="preserve"> w</w:t>
      </w:r>
      <w:r w:rsidR="00361639" w:rsidRPr="00E75F02">
        <w:rPr>
          <w:color w:val="000000" w:themeColor="text1"/>
        </w:rPr>
        <w:t xml:space="preserve">as </w:t>
      </w:r>
      <w:r w:rsidR="009F00B5" w:rsidRPr="00E75F02">
        <w:rPr>
          <w:color w:val="000000" w:themeColor="text1"/>
        </w:rPr>
        <w:t>created by using</w:t>
      </w:r>
      <w:r w:rsidR="006437EB" w:rsidRPr="00E75F02">
        <w:rPr>
          <w:color w:val="000000" w:themeColor="text1"/>
        </w:rPr>
        <w:t xml:space="preserve"> </w:t>
      </w:r>
      <w:r w:rsidR="009F00B5" w:rsidRPr="00E75F02">
        <w:rPr>
          <w:color w:val="000000" w:themeColor="text1"/>
        </w:rPr>
        <w:t xml:space="preserve">the </w:t>
      </w:r>
      <w:r w:rsidR="006437EB" w:rsidRPr="00E75F02">
        <w:rPr>
          <w:color w:val="000000" w:themeColor="text1"/>
        </w:rPr>
        <w:t xml:space="preserve">research questions. The </w:t>
      </w:r>
      <w:r w:rsidR="00146A0A" w:rsidRPr="00E75F02">
        <w:rPr>
          <w:color w:val="000000" w:themeColor="text1"/>
        </w:rPr>
        <w:t xml:space="preserve">interview protocol </w:t>
      </w:r>
      <w:r w:rsidR="00C37AD8" w:rsidRPr="00E75F02">
        <w:rPr>
          <w:color w:val="000000" w:themeColor="text1"/>
        </w:rPr>
        <w:t>consist</w:t>
      </w:r>
      <w:r w:rsidR="00361639" w:rsidRPr="00E75F02">
        <w:rPr>
          <w:color w:val="000000" w:themeColor="text1"/>
        </w:rPr>
        <w:t>ed</w:t>
      </w:r>
      <w:r w:rsidR="00C37AD8" w:rsidRPr="00E75F02">
        <w:rPr>
          <w:color w:val="000000" w:themeColor="text1"/>
        </w:rPr>
        <w:t xml:space="preserve"> of </w:t>
      </w:r>
      <w:r w:rsidR="000C6FE7" w:rsidRPr="00E75F02">
        <w:rPr>
          <w:color w:val="000000" w:themeColor="text1"/>
        </w:rPr>
        <w:t>information that allow</w:t>
      </w:r>
      <w:r w:rsidR="00361639" w:rsidRPr="00E75F02">
        <w:rPr>
          <w:color w:val="000000" w:themeColor="text1"/>
        </w:rPr>
        <w:t>ed</w:t>
      </w:r>
      <w:r w:rsidR="00E30937" w:rsidRPr="00E75F02">
        <w:rPr>
          <w:color w:val="000000" w:themeColor="text1"/>
        </w:rPr>
        <w:t xml:space="preserve"> the participant </w:t>
      </w:r>
      <w:r w:rsidR="006B0397" w:rsidRPr="00E75F02">
        <w:rPr>
          <w:color w:val="000000" w:themeColor="text1"/>
        </w:rPr>
        <w:t>to give</w:t>
      </w:r>
      <w:r w:rsidR="00816E5D" w:rsidRPr="00E75F02">
        <w:rPr>
          <w:color w:val="000000" w:themeColor="text1"/>
        </w:rPr>
        <w:t xml:space="preserve"> detailed answers</w:t>
      </w:r>
      <w:r w:rsidR="001367B0" w:rsidRPr="00E75F02">
        <w:rPr>
          <w:color w:val="000000" w:themeColor="text1"/>
        </w:rPr>
        <w:t>. T</w:t>
      </w:r>
      <w:r w:rsidR="006437EB" w:rsidRPr="00E75F02">
        <w:rPr>
          <w:color w:val="000000" w:themeColor="text1"/>
        </w:rPr>
        <w:t>he interview questions address</w:t>
      </w:r>
      <w:r w:rsidR="00AA72BE" w:rsidRPr="00E75F02">
        <w:rPr>
          <w:color w:val="000000" w:themeColor="text1"/>
        </w:rPr>
        <w:t>ed</w:t>
      </w:r>
      <w:r w:rsidR="006437EB" w:rsidRPr="00E75F02">
        <w:rPr>
          <w:color w:val="000000" w:themeColor="text1"/>
        </w:rPr>
        <w:t xml:space="preserve"> </w:t>
      </w:r>
      <w:proofErr w:type="gramStart"/>
      <w:r w:rsidR="006437EB" w:rsidRPr="00E75F02">
        <w:rPr>
          <w:color w:val="000000" w:themeColor="text1"/>
        </w:rPr>
        <w:t>the research</w:t>
      </w:r>
      <w:proofErr w:type="gramEnd"/>
      <w:r w:rsidR="006437EB" w:rsidRPr="00E75F02">
        <w:rPr>
          <w:color w:val="000000" w:themeColor="text1"/>
        </w:rPr>
        <w:t xml:space="preserve"> questions</w:t>
      </w:r>
      <w:r w:rsidR="00C84458" w:rsidRPr="00E75F02">
        <w:rPr>
          <w:color w:val="000000" w:themeColor="text1"/>
        </w:rPr>
        <w:t xml:space="preserve"> and reflect</w:t>
      </w:r>
      <w:r w:rsidR="00AA72BE" w:rsidRPr="00E75F02">
        <w:rPr>
          <w:color w:val="000000" w:themeColor="text1"/>
        </w:rPr>
        <w:t>ed</w:t>
      </w:r>
      <w:r w:rsidR="006437EB" w:rsidRPr="00E75F02">
        <w:rPr>
          <w:color w:val="000000" w:themeColor="text1"/>
        </w:rPr>
        <w:t xml:space="preserve"> the theoretical framewor</w:t>
      </w:r>
      <w:r w:rsidR="00C84458" w:rsidRPr="00E75F02">
        <w:rPr>
          <w:color w:val="000000" w:themeColor="text1"/>
        </w:rPr>
        <w:t>k t</w:t>
      </w:r>
      <w:r w:rsidR="00AA72BE" w:rsidRPr="00E75F02">
        <w:rPr>
          <w:color w:val="000000" w:themeColor="text1"/>
        </w:rPr>
        <w:t xml:space="preserve">hat </w:t>
      </w:r>
      <w:r w:rsidR="006437EB" w:rsidRPr="00E75F02">
        <w:rPr>
          <w:color w:val="000000" w:themeColor="text1"/>
        </w:rPr>
        <w:t>allow</w:t>
      </w:r>
      <w:r w:rsidR="00AA72BE" w:rsidRPr="00E75F02">
        <w:rPr>
          <w:color w:val="000000" w:themeColor="text1"/>
        </w:rPr>
        <w:t>ed</w:t>
      </w:r>
      <w:r w:rsidR="006437EB" w:rsidRPr="00E75F02">
        <w:rPr>
          <w:color w:val="000000" w:themeColor="text1"/>
        </w:rPr>
        <w:t xml:space="preserve"> the participants</w:t>
      </w:r>
      <w:r w:rsidR="00EB70D1" w:rsidRPr="00E75F02">
        <w:rPr>
          <w:color w:val="000000" w:themeColor="text1"/>
        </w:rPr>
        <w:t xml:space="preserve"> </w:t>
      </w:r>
      <w:r w:rsidR="00640E84" w:rsidRPr="00E75F02">
        <w:rPr>
          <w:color w:val="000000" w:themeColor="text1"/>
        </w:rPr>
        <w:t>to</w:t>
      </w:r>
      <w:r w:rsidR="003F7D02" w:rsidRPr="00E75F02">
        <w:rPr>
          <w:color w:val="000000" w:themeColor="text1"/>
        </w:rPr>
        <w:t xml:space="preserve"> </w:t>
      </w:r>
      <w:r w:rsidR="00F13F61" w:rsidRPr="00E75F02">
        <w:rPr>
          <w:color w:val="000000" w:themeColor="text1"/>
        </w:rPr>
        <w:t xml:space="preserve">expound and </w:t>
      </w:r>
      <w:r w:rsidR="003F7D02" w:rsidRPr="00E75F02">
        <w:rPr>
          <w:color w:val="000000" w:themeColor="text1"/>
        </w:rPr>
        <w:t>express</w:t>
      </w:r>
      <w:r w:rsidR="006437EB" w:rsidRPr="00E75F02">
        <w:rPr>
          <w:color w:val="000000" w:themeColor="text1"/>
        </w:rPr>
        <w:t xml:space="preserve"> their experiences </w:t>
      </w:r>
      <w:r w:rsidR="001F087B" w:rsidRPr="00E75F02">
        <w:rPr>
          <w:color w:val="000000" w:themeColor="text1"/>
        </w:rPr>
        <w:t xml:space="preserve">while </w:t>
      </w:r>
      <w:r w:rsidR="000448B9" w:rsidRPr="00E75F02">
        <w:rPr>
          <w:color w:val="000000" w:themeColor="text1"/>
        </w:rPr>
        <w:t>attending PWIs</w:t>
      </w:r>
      <w:r w:rsidR="001F087B" w:rsidRPr="00E75F02">
        <w:rPr>
          <w:color w:val="000000" w:themeColor="text1"/>
        </w:rPr>
        <w:t>.</w:t>
      </w:r>
      <w:r w:rsidR="00CD3610" w:rsidRPr="00E75F02">
        <w:rPr>
          <w:color w:val="000000" w:themeColor="text1"/>
        </w:rPr>
        <w:t xml:space="preserve"> A copy of the </w:t>
      </w:r>
      <w:r w:rsidR="00AC4A8D" w:rsidRPr="00E75F02">
        <w:rPr>
          <w:color w:val="000000" w:themeColor="text1"/>
        </w:rPr>
        <w:t>interview transcript w</w:t>
      </w:r>
      <w:r w:rsidR="00AA72BE" w:rsidRPr="00E75F02">
        <w:rPr>
          <w:color w:val="000000" w:themeColor="text1"/>
        </w:rPr>
        <w:t>as</w:t>
      </w:r>
      <w:r w:rsidR="00AC4A8D" w:rsidRPr="00E75F02">
        <w:rPr>
          <w:color w:val="000000" w:themeColor="text1"/>
        </w:rPr>
        <w:t xml:space="preserve"> sent to the participants to ensure that </w:t>
      </w:r>
      <w:r w:rsidR="00B43E63" w:rsidRPr="00E75F02">
        <w:rPr>
          <w:color w:val="000000" w:themeColor="text1"/>
        </w:rPr>
        <w:t xml:space="preserve">no error </w:t>
      </w:r>
      <w:r w:rsidR="0092570A" w:rsidRPr="00E75F02">
        <w:rPr>
          <w:color w:val="000000" w:themeColor="text1"/>
        </w:rPr>
        <w:t>was</w:t>
      </w:r>
      <w:r w:rsidR="00B43E63" w:rsidRPr="00E75F02">
        <w:rPr>
          <w:color w:val="000000" w:themeColor="text1"/>
        </w:rPr>
        <w:t xml:space="preserve"> made and </w:t>
      </w:r>
      <w:r w:rsidR="00A115F4" w:rsidRPr="00E75F02">
        <w:rPr>
          <w:color w:val="000000" w:themeColor="text1"/>
        </w:rPr>
        <w:t xml:space="preserve">to provide the </w:t>
      </w:r>
      <w:r w:rsidR="00065FE8" w:rsidRPr="00E75F02">
        <w:rPr>
          <w:color w:val="000000" w:themeColor="text1"/>
        </w:rPr>
        <w:t>participants</w:t>
      </w:r>
      <w:r w:rsidR="00A115F4" w:rsidRPr="00E75F02">
        <w:rPr>
          <w:color w:val="000000" w:themeColor="text1"/>
        </w:rPr>
        <w:t xml:space="preserve"> </w:t>
      </w:r>
      <w:r w:rsidR="006C6560" w:rsidRPr="00E75F02">
        <w:rPr>
          <w:color w:val="000000" w:themeColor="text1"/>
        </w:rPr>
        <w:t xml:space="preserve">with </w:t>
      </w:r>
      <w:r w:rsidR="00A115F4" w:rsidRPr="00E75F02">
        <w:rPr>
          <w:color w:val="000000" w:themeColor="text1"/>
        </w:rPr>
        <w:t>the opportunity to</w:t>
      </w:r>
      <w:r w:rsidR="003E2A67" w:rsidRPr="00E75F02">
        <w:rPr>
          <w:color w:val="000000" w:themeColor="text1"/>
        </w:rPr>
        <w:t xml:space="preserve"> </w:t>
      </w:r>
      <w:r w:rsidR="00F13F61" w:rsidRPr="00E75F02">
        <w:rPr>
          <w:color w:val="000000" w:themeColor="text1"/>
        </w:rPr>
        <w:t>correct their information if needed</w:t>
      </w:r>
      <w:r w:rsidR="003E2A67" w:rsidRPr="00E75F02">
        <w:rPr>
          <w:color w:val="000000" w:themeColor="text1"/>
        </w:rPr>
        <w:t xml:space="preserve">. </w:t>
      </w:r>
      <w:r w:rsidR="00A5765F" w:rsidRPr="00E75F02">
        <w:rPr>
          <w:color w:val="000000" w:themeColor="text1"/>
        </w:rPr>
        <w:t>Coding</w:t>
      </w:r>
      <w:r w:rsidR="00F864F5" w:rsidRPr="00E75F02">
        <w:rPr>
          <w:color w:val="000000" w:themeColor="text1"/>
        </w:rPr>
        <w:t xml:space="preserve"> </w:t>
      </w:r>
      <w:r w:rsidR="00F13F61" w:rsidRPr="00E75F02">
        <w:rPr>
          <w:color w:val="000000" w:themeColor="text1"/>
        </w:rPr>
        <w:t>commence</w:t>
      </w:r>
      <w:r w:rsidR="00AA72BE" w:rsidRPr="00E75F02">
        <w:rPr>
          <w:color w:val="000000" w:themeColor="text1"/>
        </w:rPr>
        <w:t>d</w:t>
      </w:r>
      <w:r w:rsidR="000A29A2" w:rsidRPr="00E75F02">
        <w:rPr>
          <w:color w:val="000000" w:themeColor="text1"/>
        </w:rPr>
        <w:t xml:space="preserve"> </w:t>
      </w:r>
      <w:r w:rsidR="003F06CB" w:rsidRPr="00E75F02">
        <w:rPr>
          <w:color w:val="000000" w:themeColor="text1"/>
        </w:rPr>
        <w:t xml:space="preserve">when a final transcript </w:t>
      </w:r>
      <w:r w:rsidR="00AA72BE" w:rsidRPr="00E75F02">
        <w:rPr>
          <w:color w:val="000000" w:themeColor="text1"/>
        </w:rPr>
        <w:t xml:space="preserve">was </w:t>
      </w:r>
      <w:r w:rsidR="003F06CB" w:rsidRPr="00E75F02">
        <w:rPr>
          <w:color w:val="000000" w:themeColor="text1"/>
        </w:rPr>
        <w:t>approved.</w:t>
      </w:r>
    </w:p>
    <w:p w14:paraId="7E518A49" w14:textId="6C1ED510" w:rsidR="001544BB" w:rsidRPr="00E75F02" w:rsidRDefault="00E64A47" w:rsidP="004A6CA3">
      <w:pPr>
        <w:spacing w:after="0"/>
        <w:rPr>
          <w:color w:val="000000" w:themeColor="text1"/>
        </w:rPr>
      </w:pPr>
      <w:r w:rsidRPr="00E75F02">
        <w:rPr>
          <w:color w:val="000000" w:themeColor="text1"/>
        </w:rPr>
        <w:t xml:space="preserve">Research questions </w:t>
      </w:r>
      <w:r w:rsidR="004D0CF3" w:rsidRPr="00E75F02">
        <w:rPr>
          <w:color w:val="000000" w:themeColor="text1"/>
        </w:rPr>
        <w:t>allow</w:t>
      </w:r>
      <w:r w:rsidR="007C0B8B" w:rsidRPr="00E75F02">
        <w:rPr>
          <w:color w:val="000000" w:themeColor="text1"/>
        </w:rPr>
        <w:t>ed</w:t>
      </w:r>
      <w:r w:rsidR="004D0CF3" w:rsidRPr="00E75F02">
        <w:rPr>
          <w:color w:val="000000" w:themeColor="text1"/>
        </w:rPr>
        <w:t xml:space="preserve"> for unrestricted responses and focus</w:t>
      </w:r>
      <w:r w:rsidR="007C0B8B" w:rsidRPr="00E75F02">
        <w:rPr>
          <w:color w:val="000000" w:themeColor="text1"/>
        </w:rPr>
        <w:t>ed</w:t>
      </w:r>
      <w:r w:rsidR="004D0CF3" w:rsidRPr="00E75F02">
        <w:rPr>
          <w:color w:val="000000" w:themeColor="text1"/>
        </w:rPr>
        <w:t xml:space="preserve"> on the </w:t>
      </w:r>
      <w:r w:rsidR="00FE52C7" w:rsidRPr="00E75F02">
        <w:rPr>
          <w:color w:val="000000" w:themeColor="text1"/>
        </w:rPr>
        <w:t>personal</w:t>
      </w:r>
      <w:r w:rsidR="004D0CF3" w:rsidRPr="00E75F02">
        <w:rPr>
          <w:color w:val="000000" w:themeColor="text1"/>
        </w:rPr>
        <w:t xml:space="preserve"> experiences of the participant</w:t>
      </w:r>
      <w:r w:rsidR="005915C7" w:rsidRPr="00E75F02">
        <w:rPr>
          <w:color w:val="000000" w:themeColor="text1"/>
        </w:rPr>
        <w:t>s</w:t>
      </w:r>
      <w:r w:rsidR="004D0CF3" w:rsidRPr="00E75F02">
        <w:rPr>
          <w:color w:val="000000" w:themeColor="text1"/>
        </w:rPr>
        <w:t xml:space="preserve">. </w:t>
      </w:r>
      <w:r w:rsidR="00FE52C7" w:rsidRPr="00E75F02">
        <w:rPr>
          <w:color w:val="000000" w:themeColor="text1"/>
        </w:rPr>
        <w:t xml:space="preserve">The main interview questions </w:t>
      </w:r>
      <w:r w:rsidR="00AE11D7" w:rsidRPr="00E75F02">
        <w:rPr>
          <w:color w:val="000000" w:themeColor="text1"/>
        </w:rPr>
        <w:t>include</w:t>
      </w:r>
      <w:r w:rsidR="007C0B8B" w:rsidRPr="00E75F02">
        <w:rPr>
          <w:color w:val="000000" w:themeColor="text1"/>
        </w:rPr>
        <w:t xml:space="preserve">d </w:t>
      </w:r>
      <w:r w:rsidR="00AE11D7" w:rsidRPr="00E75F02">
        <w:rPr>
          <w:color w:val="000000" w:themeColor="text1"/>
        </w:rPr>
        <w:t xml:space="preserve">all </w:t>
      </w:r>
      <w:r w:rsidR="00504C15" w:rsidRPr="00E75F02">
        <w:rPr>
          <w:color w:val="000000" w:themeColor="text1"/>
        </w:rPr>
        <w:t>aspects</w:t>
      </w:r>
      <w:r w:rsidR="00AE11D7" w:rsidRPr="00E75F02">
        <w:rPr>
          <w:color w:val="000000" w:themeColor="text1"/>
        </w:rPr>
        <w:t xml:space="preserve"> of the research problem (</w:t>
      </w:r>
      <w:r w:rsidR="00504C15" w:rsidRPr="00E75F02">
        <w:rPr>
          <w:color w:val="000000" w:themeColor="text1"/>
        </w:rPr>
        <w:t>Rubin &amp; Rubin, 2012).</w:t>
      </w:r>
      <w:r w:rsidR="008979A8" w:rsidRPr="00E75F02">
        <w:rPr>
          <w:color w:val="000000" w:themeColor="text1"/>
        </w:rPr>
        <w:t xml:space="preserve"> </w:t>
      </w:r>
      <w:r w:rsidR="00393213" w:rsidRPr="00E75F02">
        <w:rPr>
          <w:color w:val="000000" w:themeColor="text1"/>
        </w:rPr>
        <w:t>A</w:t>
      </w:r>
      <w:r w:rsidR="00EB4309" w:rsidRPr="00E75F02">
        <w:rPr>
          <w:color w:val="000000" w:themeColor="text1"/>
        </w:rPr>
        <w:t>n</w:t>
      </w:r>
      <w:r w:rsidR="00393213" w:rsidRPr="00E75F02">
        <w:rPr>
          <w:color w:val="000000" w:themeColor="text1"/>
        </w:rPr>
        <w:t xml:space="preserve"> interview guide w</w:t>
      </w:r>
      <w:r w:rsidR="005356F0" w:rsidRPr="00E75F02">
        <w:rPr>
          <w:color w:val="000000" w:themeColor="text1"/>
        </w:rPr>
        <w:t xml:space="preserve">as </w:t>
      </w:r>
      <w:r w:rsidR="00CE4A80" w:rsidRPr="00E75F02">
        <w:rPr>
          <w:color w:val="000000" w:themeColor="text1"/>
        </w:rPr>
        <w:t>created from the main research question</w:t>
      </w:r>
      <w:r w:rsidR="0030673F" w:rsidRPr="00E75F02">
        <w:rPr>
          <w:color w:val="000000" w:themeColor="text1"/>
        </w:rPr>
        <w:t>s, the ten</w:t>
      </w:r>
      <w:r w:rsidR="007F0AC7" w:rsidRPr="00E75F02">
        <w:rPr>
          <w:color w:val="000000" w:themeColor="text1"/>
        </w:rPr>
        <w:t>ets</w:t>
      </w:r>
      <w:r w:rsidR="0030673F" w:rsidRPr="00E75F02">
        <w:rPr>
          <w:color w:val="000000" w:themeColor="text1"/>
        </w:rPr>
        <w:t xml:space="preserve"> of the </w:t>
      </w:r>
      <w:r w:rsidR="00841FC5" w:rsidRPr="00E75F02">
        <w:rPr>
          <w:color w:val="000000" w:themeColor="text1"/>
        </w:rPr>
        <w:t>theory,</w:t>
      </w:r>
      <w:r w:rsidR="0030673F" w:rsidRPr="00E75F02">
        <w:rPr>
          <w:color w:val="000000" w:themeColor="text1"/>
        </w:rPr>
        <w:t xml:space="preserve"> and the connection</w:t>
      </w:r>
      <w:r w:rsidR="003F136D" w:rsidRPr="00E75F02">
        <w:rPr>
          <w:color w:val="000000" w:themeColor="text1"/>
        </w:rPr>
        <w:t xml:space="preserve"> with the research questions.</w:t>
      </w:r>
      <w:r w:rsidR="00745D75" w:rsidRPr="00E75F02">
        <w:rPr>
          <w:color w:val="000000" w:themeColor="text1"/>
        </w:rPr>
        <w:t xml:space="preserve"> (See </w:t>
      </w:r>
      <w:r w:rsidR="00A77762" w:rsidRPr="00E75F02">
        <w:rPr>
          <w:color w:val="000000" w:themeColor="text1"/>
        </w:rPr>
        <w:t xml:space="preserve">Appendices </w:t>
      </w:r>
      <w:r w:rsidR="0048628A" w:rsidRPr="00E75F02">
        <w:rPr>
          <w:color w:val="000000" w:themeColor="text1"/>
        </w:rPr>
        <w:t>D</w:t>
      </w:r>
      <w:r w:rsidR="00A77762" w:rsidRPr="00E75F02">
        <w:rPr>
          <w:color w:val="000000" w:themeColor="text1"/>
        </w:rPr>
        <w:t xml:space="preserve"> and F). </w:t>
      </w:r>
      <w:r w:rsidR="00EA41AC" w:rsidRPr="00E75F02">
        <w:rPr>
          <w:color w:val="000000" w:themeColor="text1"/>
        </w:rPr>
        <w:t>The interview question</w:t>
      </w:r>
      <w:r w:rsidR="006B05D9" w:rsidRPr="00E75F02">
        <w:rPr>
          <w:color w:val="000000" w:themeColor="text1"/>
        </w:rPr>
        <w:t>s</w:t>
      </w:r>
      <w:r w:rsidR="00EA41AC" w:rsidRPr="00E75F02">
        <w:rPr>
          <w:color w:val="000000" w:themeColor="text1"/>
        </w:rPr>
        <w:t xml:space="preserve"> </w:t>
      </w:r>
      <w:r w:rsidR="00D35060" w:rsidRPr="00E75F02">
        <w:rPr>
          <w:color w:val="000000" w:themeColor="text1"/>
        </w:rPr>
        <w:t>align</w:t>
      </w:r>
      <w:r w:rsidR="007C0B8B" w:rsidRPr="00E75F02">
        <w:rPr>
          <w:color w:val="000000" w:themeColor="text1"/>
        </w:rPr>
        <w:t>ed</w:t>
      </w:r>
      <w:r w:rsidR="00D35060" w:rsidRPr="00E75F02">
        <w:rPr>
          <w:color w:val="000000" w:themeColor="text1"/>
        </w:rPr>
        <w:t xml:space="preserve"> with the research design </w:t>
      </w:r>
      <w:r w:rsidR="00E3181D" w:rsidRPr="00E75F02">
        <w:rPr>
          <w:color w:val="000000" w:themeColor="text1"/>
        </w:rPr>
        <w:t>and</w:t>
      </w:r>
      <w:r w:rsidR="004406BF" w:rsidRPr="00E75F02">
        <w:rPr>
          <w:color w:val="000000" w:themeColor="text1"/>
        </w:rPr>
        <w:t xml:space="preserve"> </w:t>
      </w:r>
      <w:r w:rsidR="00EA41AC" w:rsidRPr="00E75F02">
        <w:rPr>
          <w:color w:val="000000" w:themeColor="text1"/>
        </w:rPr>
        <w:t>address</w:t>
      </w:r>
      <w:r w:rsidR="007C0B8B" w:rsidRPr="00E75F02">
        <w:rPr>
          <w:color w:val="000000" w:themeColor="text1"/>
        </w:rPr>
        <w:t>ed</w:t>
      </w:r>
      <w:r w:rsidR="00EA41AC" w:rsidRPr="00E75F02">
        <w:rPr>
          <w:color w:val="000000" w:themeColor="text1"/>
        </w:rPr>
        <w:t xml:space="preserve"> the research </w:t>
      </w:r>
      <w:r w:rsidR="00630C03" w:rsidRPr="00E75F02">
        <w:rPr>
          <w:color w:val="000000" w:themeColor="text1"/>
        </w:rPr>
        <w:t>questions</w:t>
      </w:r>
      <w:r w:rsidR="00F25718" w:rsidRPr="00E75F02">
        <w:rPr>
          <w:color w:val="000000" w:themeColor="text1"/>
        </w:rPr>
        <w:t xml:space="preserve"> and problem stateme</w:t>
      </w:r>
      <w:r w:rsidR="00BB5489" w:rsidRPr="00E75F02">
        <w:rPr>
          <w:color w:val="000000" w:themeColor="text1"/>
        </w:rPr>
        <w:t>nt</w:t>
      </w:r>
      <w:r w:rsidR="00630C03" w:rsidRPr="00E75F02">
        <w:rPr>
          <w:color w:val="000000" w:themeColor="text1"/>
        </w:rPr>
        <w:t xml:space="preserve">. </w:t>
      </w:r>
      <w:r w:rsidR="00AD4926" w:rsidRPr="00E75F02">
        <w:rPr>
          <w:color w:val="000000" w:themeColor="text1"/>
        </w:rPr>
        <w:t>The</w:t>
      </w:r>
      <w:r w:rsidR="00C11801" w:rsidRPr="00E75F02">
        <w:rPr>
          <w:color w:val="000000" w:themeColor="text1"/>
        </w:rPr>
        <w:t xml:space="preserve"> interview questions </w:t>
      </w:r>
      <w:r w:rsidR="006B731D" w:rsidRPr="00E75F02">
        <w:rPr>
          <w:color w:val="000000" w:themeColor="text1"/>
        </w:rPr>
        <w:t>were</w:t>
      </w:r>
      <w:r w:rsidR="001A34EA" w:rsidRPr="00E75F02">
        <w:rPr>
          <w:color w:val="000000" w:themeColor="text1"/>
        </w:rPr>
        <w:t xml:space="preserve"> </w:t>
      </w:r>
      <w:r w:rsidR="009721D5" w:rsidRPr="00E75F02">
        <w:rPr>
          <w:color w:val="000000" w:themeColor="text1"/>
        </w:rPr>
        <w:t>developed</w:t>
      </w:r>
      <w:r w:rsidR="001A34EA" w:rsidRPr="00E75F02">
        <w:rPr>
          <w:color w:val="000000" w:themeColor="text1"/>
        </w:rPr>
        <w:t xml:space="preserve"> and </w:t>
      </w:r>
      <w:r w:rsidR="009721D5" w:rsidRPr="00E75F02">
        <w:rPr>
          <w:color w:val="000000" w:themeColor="text1"/>
        </w:rPr>
        <w:t>constructed</w:t>
      </w:r>
      <w:r w:rsidR="001A34EA" w:rsidRPr="00E75F02">
        <w:rPr>
          <w:color w:val="000000" w:themeColor="text1"/>
        </w:rPr>
        <w:t xml:space="preserve"> by the researcher. </w:t>
      </w:r>
      <w:r w:rsidR="00630C03" w:rsidRPr="00E75F02">
        <w:rPr>
          <w:color w:val="000000" w:themeColor="text1"/>
        </w:rPr>
        <w:t>The information from the interviews reflect</w:t>
      </w:r>
      <w:r w:rsidR="007C0B8B" w:rsidRPr="00E75F02">
        <w:rPr>
          <w:color w:val="000000" w:themeColor="text1"/>
        </w:rPr>
        <w:t>ed</w:t>
      </w:r>
      <w:r w:rsidR="00630C03" w:rsidRPr="00E75F02">
        <w:rPr>
          <w:color w:val="000000" w:themeColor="text1"/>
        </w:rPr>
        <w:t xml:space="preserve"> the</w:t>
      </w:r>
      <w:r w:rsidR="000F761E" w:rsidRPr="00E75F02">
        <w:rPr>
          <w:color w:val="000000" w:themeColor="text1"/>
        </w:rPr>
        <w:t xml:space="preserve"> research questions and theoretical framework. </w:t>
      </w:r>
      <w:r w:rsidR="0002798F" w:rsidRPr="00E75F02">
        <w:rPr>
          <w:color w:val="000000" w:themeColor="text1"/>
        </w:rPr>
        <w:t xml:space="preserve">The interviews </w:t>
      </w:r>
      <w:r w:rsidR="00EB4309" w:rsidRPr="00E75F02">
        <w:rPr>
          <w:color w:val="000000" w:themeColor="text1"/>
        </w:rPr>
        <w:t>help</w:t>
      </w:r>
      <w:r w:rsidR="004021C2" w:rsidRPr="00E75F02">
        <w:rPr>
          <w:color w:val="000000" w:themeColor="text1"/>
        </w:rPr>
        <w:t>ed</w:t>
      </w:r>
      <w:r w:rsidR="0002798F" w:rsidRPr="00E75F02">
        <w:rPr>
          <w:color w:val="000000" w:themeColor="text1"/>
        </w:rPr>
        <w:t xml:space="preserve"> the participants </w:t>
      </w:r>
      <w:r w:rsidR="00065FE8" w:rsidRPr="00E75F02">
        <w:rPr>
          <w:color w:val="000000" w:themeColor="text1"/>
        </w:rPr>
        <w:t>to express</w:t>
      </w:r>
      <w:r w:rsidR="0002798F" w:rsidRPr="00E75F02">
        <w:rPr>
          <w:color w:val="000000" w:themeColor="text1"/>
        </w:rPr>
        <w:t xml:space="preserve"> </w:t>
      </w:r>
      <w:r w:rsidR="002F41C1" w:rsidRPr="00E75F02">
        <w:rPr>
          <w:color w:val="000000" w:themeColor="text1"/>
        </w:rPr>
        <w:t xml:space="preserve">themselves and their experiences at a PWI. </w:t>
      </w:r>
      <w:r w:rsidR="003732C4" w:rsidRPr="00E75F02">
        <w:rPr>
          <w:color w:val="000000" w:themeColor="text1"/>
        </w:rPr>
        <w:t xml:space="preserve">A </w:t>
      </w:r>
      <w:r w:rsidR="00EE0552" w:rsidRPr="00E75F02">
        <w:rPr>
          <w:color w:val="000000" w:themeColor="text1"/>
        </w:rPr>
        <w:t>combination</w:t>
      </w:r>
      <w:r w:rsidR="003732C4" w:rsidRPr="00E75F02">
        <w:rPr>
          <w:color w:val="000000" w:themeColor="text1"/>
        </w:rPr>
        <w:t xml:space="preserve"> of </w:t>
      </w:r>
      <w:r w:rsidR="009E5401" w:rsidRPr="00E75F02">
        <w:rPr>
          <w:color w:val="000000" w:themeColor="text1"/>
        </w:rPr>
        <w:t xml:space="preserve">critical, evaluative, and </w:t>
      </w:r>
      <w:r w:rsidR="00EE0552" w:rsidRPr="00E75F02">
        <w:rPr>
          <w:color w:val="000000" w:themeColor="text1"/>
        </w:rPr>
        <w:t>practical</w:t>
      </w:r>
      <w:r w:rsidR="009E5401" w:rsidRPr="00E75F02">
        <w:rPr>
          <w:color w:val="000000" w:themeColor="text1"/>
        </w:rPr>
        <w:t xml:space="preserve"> thinking w</w:t>
      </w:r>
      <w:r w:rsidR="004021C2" w:rsidRPr="00E75F02">
        <w:rPr>
          <w:color w:val="000000" w:themeColor="text1"/>
        </w:rPr>
        <w:t>as</w:t>
      </w:r>
      <w:r w:rsidR="009E5401" w:rsidRPr="00E75F02">
        <w:rPr>
          <w:color w:val="000000" w:themeColor="text1"/>
        </w:rPr>
        <w:t xml:space="preserve"> u</w:t>
      </w:r>
      <w:r w:rsidR="00EE0552" w:rsidRPr="00E75F02">
        <w:rPr>
          <w:color w:val="000000" w:themeColor="text1"/>
        </w:rPr>
        <w:t>tilized throughout the research process.</w:t>
      </w:r>
      <w:r w:rsidR="00B932BE" w:rsidRPr="00E75F02">
        <w:rPr>
          <w:color w:val="000000" w:themeColor="text1"/>
        </w:rPr>
        <w:t xml:space="preserve"> </w:t>
      </w:r>
      <w:r w:rsidR="003070BE" w:rsidRPr="00E75F02">
        <w:rPr>
          <w:color w:val="000000" w:themeColor="text1"/>
        </w:rPr>
        <w:t>Participants w</w:t>
      </w:r>
      <w:r w:rsidR="004F635C" w:rsidRPr="00E75F02">
        <w:rPr>
          <w:color w:val="000000" w:themeColor="text1"/>
        </w:rPr>
        <w:t>ere</w:t>
      </w:r>
      <w:r w:rsidR="004021C2" w:rsidRPr="00E75F02">
        <w:rPr>
          <w:color w:val="000000" w:themeColor="text1"/>
        </w:rPr>
        <w:t xml:space="preserve"> </w:t>
      </w:r>
      <w:r w:rsidR="003070BE" w:rsidRPr="00E75F02">
        <w:rPr>
          <w:color w:val="000000" w:themeColor="text1"/>
        </w:rPr>
        <w:t xml:space="preserve">debriefed at the end of their interviews. </w:t>
      </w:r>
    </w:p>
    <w:p w14:paraId="2047BDA1" w14:textId="3E487E01" w:rsidR="00DB1888" w:rsidRPr="00E75F02" w:rsidRDefault="006A1C4A" w:rsidP="004A6CA3">
      <w:pPr>
        <w:spacing w:after="0"/>
      </w:pPr>
      <w:r w:rsidRPr="00E75F02">
        <w:rPr>
          <w:rStyle w:val="Heading4Char"/>
        </w:rPr>
        <w:t>Questionnaire</w:t>
      </w:r>
      <w:r w:rsidR="00702DF6" w:rsidRPr="00E75F02">
        <w:rPr>
          <w:rStyle w:val="Heading4Char"/>
        </w:rPr>
        <w:t>.</w:t>
      </w:r>
      <w:r w:rsidR="00702DF6" w:rsidRPr="00E75F02">
        <w:t xml:space="preserve"> </w:t>
      </w:r>
      <w:r w:rsidR="004021C2" w:rsidRPr="00E75F02">
        <w:t>Another</w:t>
      </w:r>
      <w:r w:rsidR="00C96349" w:rsidRPr="00E75F02">
        <w:t xml:space="preserve"> </w:t>
      </w:r>
      <w:r w:rsidRPr="00E75F02">
        <w:t xml:space="preserve">source of data </w:t>
      </w:r>
      <w:r w:rsidR="004021C2" w:rsidRPr="00E75F02">
        <w:t>was</w:t>
      </w:r>
      <w:r w:rsidR="00C96349" w:rsidRPr="00E75F02">
        <w:t xml:space="preserve"> a </w:t>
      </w:r>
      <w:r w:rsidRPr="00E75F02">
        <w:t xml:space="preserve">questionnaire of </w:t>
      </w:r>
      <w:r w:rsidR="00980923" w:rsidRPr="00E75F02">
        <w:t>12</w:t>
      </w:r>
      <w:r w:rsidRPr="00E75F02">
        <w:t xml:space="preserve"> questions. The questionnaire </w:t>
      </w:r>
      <w:r w:rsidR="004021C2" w:rsidRPr="00E75F02">
        <w:t>took</w:t>
      </w:r>
      <w:r w:rsidRPr="00E75F02">
        <w:t xml:space="preserve"> approximately</w:t>
      </w:r>
      <w:r w:rsidR="00383547" w:rsidRPr="00E75F02">
        <w:t xml:space="preserve"> </w:t>
      </w:r>
      <w:r w:rsidR="00C970AD" w:rsidRPr="00E75F02">
        <w:t>15-30</w:t>
      </w:r>
      <w:r w:rsidR="001A123E" w:rsidRPr="00E75F02">
        <w:t xml:space="preserve"> </w:t>
      </w:r>
      <w:r w:rsidRPr="00E75F02">
        <w:t>minutes</w:t>
      </w:r>
      <w:r w:rsidR="00C96349" w:rsidRPr="00E75F02">
        <w:t xml:space="preserve"> to complete</w:t>
      </w:r>
      <w:r w:rsidRPr="00E75F02">
        <w:t xml:space="preserve">. </w:t>
      </w:r>
      <w:r w:rsidR="001A07AD" w:rsidRPr="00E75F02">
        <w:t xml:space="preserve">GCU guidelines </w:t>
      </w:r>
      <w:r w:rsidR="00486F8E" w:rsidRPr="00E75F02">
        <w:t>state</w:t>
      </w:r>
      <w:r w:rsidR="001A07AD" w:rsidRPr="00E75F02">
        <w:t xml:space="preserve"> that </w:t>
      </w:r>
      <w:r w:rsidR="00CC62CC" w:rsidRPr="00E75F02">
        <w:t xml:space="preserve">the </w:t>
      </w:r>
      <w:r w:rsidR="001A07AD" w:rsidRPr="00E75F02">
        <w:t>questionnaire</w:t>
      </w:r>
      <w:r w:rsidR="00811C1E" w:rsidRPr="00E75F02">
        <w:t>s</w:t>
      </w:r>
      <w:r w:rsidR="001A07AD" w:rsidRPr="00E75F02">
        <w:t xml:space="preserve"> </w:t>
      </w:r>
      <w:r w:rsidR="00AF470F" w:rsidRPr="00E75F02">
        <w:t>are used in various qualitative research</w:t>
      </w:r>
      <w:r w:rsidR="00811C1E" w:rsidRPr="00E75F02">
        <w:t xml:space="preserve"> designs (Grand Canyo</w:t>
      </w:r>
      <w:r w:rsidR="00D60DBF" w:rsidRPr="00E75F02">
        <w:t>n University Core Designs, 20</w:t>
      </w:r>
      <w:r w:rsidR="002A5CB2" w:rsidRPr="00E75F02">
        <w:t>23</w:t>
      </w:r>
      <w:r w:rsidR="00D60DBF" w:rsidRPr="00E75F02">
        <w:t xml:space="preserve">). </w:t>
      </w:r>
      <w:r w:rsidRPr="00E75F02">
        <w:t xml:space="preserve">The </w:t>
      </w:r>
      <w:r w:rsidR="004958CA" w:rsidRPr="00E75F02">
        <w:t>questionnaire</w:t>
      </w:r>
      <w:r w:rsidR="00B800D9" w:rsidRPr="00E75F02">
        <w:t xml:space="preserve"> help</w:t>
      </w:r>
      <w:r w:rsidR="00DA24BC" w:rsidRPr="00E75F02">
        <w:t>ed</w:t>
      </w:r>
      <w:r w:rsidR="00B800D9" w:rsidRPr="00E75F02">
        <w:t xml:space="preserve"> to give the researcher a </w:t>
      </w:r>
      <w:r w:rsidR="00B800D9" w:rsidRPr="00E75F02">
        <w:rPr>
          <w:color w:val="000000" w:themeColor="text1"/>
        </w:rPr>
        <w:t>better</w:t>
      </w:r>
      <w:r w:rsidR="00E20B95" w:rsidRPr="00E75F02">
        <w:rPr>
          <w:color w:val="000000" w:themeColor="text1"/>
        </w:rPr>
        <w:t xml:space="preserve"> </w:t>
      </w:r>
      <w:r w:rsidR="00E20B95" w:rsidRPr="00E75F02">
        <w:rPr>
          <w:color w:val="000000" w:themeColor="text1"/>
        </w:rPr>
        <w:lastRenderedPageBreak/>
        <w:t xml:space="preserve">understanding of the </w:t>
      </w:r>
      <w:r w:rsidR="00C37D1A" w:rsidRPr="00E75F02">
        <w:rPr>
          <w:color w:val="000000" w:themeColor="text1"/>
        </w:rPr>
        <w:t>journey</w:t>
      </w:r>
      <w:r w:rsidR="00FA1EAA" w:rsidRPr="00E75F02">
        <w:rPr>
          <w:color w:val="000000" w:themeColor="text1"/>
        </w:rPr>
        <w:t xml:space="preserve"> of African American students at PWIs.</w:t>
      </w:r>
      <w:r w:rsidR="000E67C7" w:rsidRPr="00E75F02">
        <w:rPr>
          <w:color w:val="000000" w:themeColor="text1"/>
        </w:rPr>
        <w:t xml:space="preserve"> The questionnaire </w:t>
      </w:r>
      <w:r w:rsidR="00DA24BC" w:rsidRPr="00E75F02">
        <w:rPr>
          <w:color w:val="000000" w:themeColor="text1"/>
        </w:rPr>
        <w:t>was</w:t>
      </w:r>
      <w:r w:rsidR="000E67C7" w:rsidRPr="00E75F02">
        <w:rPr>
          <w:color w:val="000000" w:themeColor="text1"/>
        </w:rPr>
        <w:t xml:space="preserve"> geared toward understanding the involvement and interactions </w:t>
      </w:r>
      <w:r w:rsidR="00135509" w:rsidRPr="00E75F02">
        <w:rPr>
          <w:color w:val="000000" w:themeColor="text1"/>
        </w:rPr>
        <w:t xml:space="preserve">with other African American students and African American faculty. </w:t>
      </w:r>
      <w:r w:rsidR="001030CA" w:rsidRPr="00E75F02">
        <w:rPr>
          <w:color w:val="000000" w:themeColor="text1"/>
        </w:rPr>
        <w:t xml:space="preserve">The </w:t>
      </w:r>
      <w:r w:rsidR="004E2161" w:rsidRPr="00E75F02">
        <w:rPr>
          <w:color w:val="000000" w:themeColor="text1"/>
        </w:rPr>
        <w:t>questionnaire</w:t>
      </w:r>
      <w:r w:rsidR="001030CA" w:rsidRPr="00E75F02">
        <w:rPr>
          <w:color w:val="000000" w:themeColor="text1"/>
        </w:rPr>
        <w:t xml:space="preserve"> used in this research </w:t>
      </w:r>
      <w:r w:rsidR="00DA24BC" w:rsidRPr="00E75F02">
        <w:rPr>
          <w:color w:val="000000" w:themeColor="text1"/>
        </w:rPr>
        <w:t>was</w:t>
      </w:r>
      <w:r w:rsidR="00232077" w:rsidRPr="00E75F02">
        <w:rPr>
          <w:color w:val="000000" w:themeColor="text1"/>
        </w:rPr>
        <w:t xml:space="preserve"> </w:t>
      </w:r>
      <w:r w:rsidR="001030CA" w:rsidRPr="00E75F02">
        <w:rPr>
          <w:color w:val="000000" w:themeColor="text1"/>
        </w:rPr>
        <w:t>researcher developed based on</w:t>
      </w:r>
      <w:r w:rsidR="00DD0736" w:rsidRPr="00E75F02">
        <w:rPr>
          <w:color w:val="000000" w:themeColor="text1"/>
        </w:rPr>
        <w:t xml:space="preserve"> reviewing</w:t>
      </w:r>
      <w:r w:rsidR="00371929" w:rsidRPr="00E75F02">
        <w:rPr>
          <w:color w:val="000000" w:themeColor="text1"/>
        </w:rPr>
        <w:t xml:space="preserve"> p</w:t>
      </w:r>
      <w:r w:rsidR="00DD0736" w:rsidRPr="00E75F02">
        <w:rPr>
          <w:color w:val="000000" w:themeColor="text1"/>
        </w:rPr>
        <w:t>eer</w:t>
      </w:r>
      <w:r w:rsidR="002E2361" w:rsidRPr="00E75F02">
        <w:rPr>
          <w:color w:val="000000" w:themeColor="text1"/>
        </w:rPr>
        <w:t>-</w:t>
      </w:r>
      <w:r w:rsidR="00DD0736" w:rsidRPr="00E75F02">
        <w:rPr>
          <w:color w:val="000000" w:themeColor="text1"/>
        </w:rPr>
        <w:t>review</w:t>
      </w:r>
      <w:r w:rsidR="002E2361" w:rsidRPr="00E75F02">
        <w:rPr>
          <w:color w:val="000000" w:themeColor="text1"/>
        </w:rPr>
        <w:t>ed</w:t>
      </w:r>
      <w:r w:rsidR="00DD0736" w:rsidRPr="00E75F02">
        <w:rPr>
          <w:color w:val="000000" w:themeColor="text1"/>
        </w:rPr>
        <w:t xml:space="preserve"> articles and </w:t>
      </w:r>
      <w:r w:rsidR="001030CA" w:rsidRPr="00E75F02">
        <w:rPr>
          <w:color w:val="000000" w:themeColor="text1"/>
        </w:rPr>
        <w:t xml:space="preserve">the theoretical foundation of </w:t>
      </w:r>
      <w:r w:rsidR="002E2361" w:rsidRPr="00E75F02">
        <w:rPr>
          <w:color w:val="000000" w:themeColor="text1"/>
        </w:rPr>
        <w:t xml:space="preserve">the </w:t>
      </w:r>
      <w:r w:rsidR="001030CA" w:rsidRPr="00E75F02">
        <w:rPr>
          <w:color w:val="000000" w:themeColor="text1"/>
        </w:rPr>
        <w:t xml:space="preserve">Tinto Retention Model of Motivation </w:t>
      </w:r>
      <w:r w:rsidR="00450C0C" w:rsidRPr="00E75F02">
        <w:rPr>
          <w:color w:val="000000" w:themeColor="text1"/>
        </w:rPr>
        <w:t>which</w:t>
      </w:r>
      <w:r w:rsidR="001030CA" w:rsidRPr="00E75F02">
        <w:rPr>
          <w:color w:val="000000" w:themeColor="text1"/>
        </w:rPr>
        <w:t xml:space="preserve"> focuse</w:t>
      </w:r>
      <w:r w:rsidR="00DA24BC" w:rsidRPr="00E75F02">
        <w:rPr>
          <w:color w:val="000000" w:themeColor="text1"/>
        </w:rPr>
        <w:t>d</w:t>
      </w:r>
      <w:r w:rsidR="001030CA" w:rsidRPr="00E75F02">
        <w:rPr>
          <w:color w:val="000000" w:themeColor="text1"/>
        </w:rPr>
        <w:t xml:space="preserve"> on goals, motivation, and persistence. Sources of qualitative data such as the questionnaire, interview questions, and interview protocols were developed by the researcher. All questions </w:t>
      </w:r>
      <w:r w:rsidR="00DA24BC" w:rsidRPr="00E75F02">
        <w:rPr>
          <w:color w:val="000000" w:themeColor="text1"/>
        </w:rPr>
        <w:t>were</w:t>
      </w:r>
      <w:r w:rsidR="001030CA" w:rsidRPr="00E75F02">
        <w:rPr>
          <w:color w:val="000000" w:themeColor="text1"/>
        </w:rPr>
        <w:t xml:space="preserve"> researcher</w:t>
      </w:r>
      <w:r w:rsidR="00B52CEB" w:rsidRPr="00E75F02">
        <w:rPr>
          <w:color w:val="000000" w:themeColor="text1"/>
        </w:rPr>
        <w:t>-</w:t>
      </w:r>
      <w:r w:rsidR="001030CA" w:rsidRPr="00E75F02">
        <w:rPr>
          <w:color w:val="000000" w:themeColor="text1"/>
        </w:rPr>
        <w:t xml:space="preserve">constructed to support and align with research questions RQ1, RQ2, and RQ3. </w:t>
      </w:r>
      <w:r w:rsidR="00324839" w:rsidRPr="00E75F02">
        <w:rPr>
          <w:color w:val="000000" w:themeColor="text1"/>
        </w:rPr>
        <w:t xml:space="preserve">The questionnaire </w:t>
      </w:r>
      <w:r w:rsidR="00DA24BC" w:rsidRPr="00E75F02">
        <w:rPr>
          <w:color w:val="000000" w:themeColor="text1"/>
        </w:rPr>
        <w:t>was</w:t>
      </w:r>
      <w:r w:rsidR="0046173B" w:rsidRPr="00E75F02">
        <w:rPr>
          <w:color w:val="000000" w:themeColor="text1"/>
        </w:rPr>
        <w:t xml:space="preserve"> </w:t>
      </w:r>
      <w:r w:rsidR="00324839" w:rsidRPr="00E75F02">
        <w:rPr>
          <w:color w:val="000000" w:themeColor="text1"/>
        </w:rPr>
        <w:t xml:space="preserve">a source of data </w:t>
      </w:r>
      <w:r w:rsidR="00D73386" w:rsidRPr="00E75F02">
        <w:rPr>
          <w:color w:val="000000" w:themeColor="text1"/>
        </w:rPr>
        <w:t xml:space="preserve">collection </w:t>
      </w:r>
      <w:r w:rsidR="00324839" w:rsidRPr="00E75F02">
        <w:rPr>
          <w:color w:val="000000" w:themeColor="text1"/>
        </w:rPr>
        <w:t xml:space="preserve">for exploring the phenomenon and used to </w:t>
      </w:r>
      <w:r w:rsidR="00D73386" w:rsidRPr="00E75F02">
        <w:rPr>
          <w:color w:val="000000" w:themeColor="text1"/>
        </w:rPr>
        <w:t>gather more information</w:t>
      </w:r>
      <w:r w:rsidR="00A32A05" w:rsidRPr="00E75F02">
        <w:rPr>
          <w:color w:val="000000" w:themeColor="text1"/>
        </w:rPr>
        <w:t xml:space="preserve"> from the</w:t>
      </w:r>
      <w:r w:rsidR="00324839" w:rsidRPr="00E75F02">
        <w:rPr>
          <w:color w:val="000000" w:themeColor="text1"/>
        </w:rPr>
        <w:t xml:space="preserve"> participants </w:t>
      </w:r>
      <w:r w:rsidR="00324839" w:rsidRPr="00E75F02">
        <w:t xml:space="preserve">for the interview. </w:t>
      </w:r>
      <w:r w:rsidR="00F84BA1" w:rsidRPr="00E75F02">
        <w:t>The interview protocol</w:t>
      </w:r>
      <w:r w:rsidR="00B25016" w:rsidRPr="00E75F02">
        <w:t xml:space="preserve"> and questionnaire w</w:t>
      </w:r>
      <w:r w:rsidR="004259CF" w:rsidRPr="00E75F02">
        <w:t>ere</w:t>
      </w:r>
      <w:r w:rsidR="00B25016" w:rsidRPr="00E75F02">
        <w:t xml:space="preserve"> </w:t>
      </w:r>
      <w:r w:rsidR="001E3AA6" w:rsidRPr="00E75F02">
        <w:t>formulated to align with the research design</w:t>
      </w:r>
      <w:r w:rsidR="00BF455D" w:rsidRPr="00E75F02">
        <w:t xml:space="preserve"> to address the research questions and problem statement (</w:t>
      </w:r>
      <w:r w:rsidR="005B701D" w:rsidRPr="00E75F02">
        <w:t>see Appendix</w:t>
      </w:r>
      <w:r w:rsidR="00A06FE7" w:rsidRPr="00E75F02">
        <w:t xml:space="preserve"> E</w:t>
      </w:r>
      <w:r w:rsidR="00BF455D" w:rsidRPr="00E75F02">
        <w:t>)</w:t>
      </w:r>
      <w:r w:rsidR="00324839" w:rsidRPr="00E75F02">
        <w:t>.</w:t>
      </w:r>
    </w:p>
    <w:p w14:paraId="0FD3330D" w14:textId="2178B905" w:rsidR="007C1A41" w:rsidRPr="00E75F02" w:rsidRDefault="006D761D" w:rsidP="004A6CA3">
      <w:pPr>
        <w:spacing w:after="0"/>
      </w:pPr>
      <w:r w:rsidRPr="00E75F02">
        <w:t xml:space="preserve">The </w:t>
      </w:r>
      <w:r w:rsidR="003348DC" w:rsidRPr="00E75F02">
        <w:t xml:space="preserve">questionnaire </w:t>
      </w:r>
      <w:r w:rsidR="00DA24BC" w:rsidRPr="00E75F02">
        <w:t>was</w:t>
      </w:r>
      <w:r w:rsidR="00791A58" w:rsidRPr="00E75F02">
        <w:t xml:space="preserve"> aligned</w:t>
      </w:r>
      <w:r w:rsidR="009F05DD" w:rsidRPr="00E75F02">
        <w:t xml:space="preserve"> </w:t>
      </w:r>
      <w:r w:rsidR="00D443AA" w:rsidRPr="00E75F02">
        <w:t xml:space="preserve">to provide </w:t>
      </w:r>
      <w:r w:rsidR="00213B37" w:rsidRPr="00E75F02">
        <w:t xml:space="preserve">additional information </w:t>
      </w:r>
      <w:r w:rsidR="00D443AA" w:rsidRPr="00E75F02">
        <w:t>to the research questions</w:t>
      </w:r>
      <w:r w:rsidR="00E15666" w:rsidRPr="00E75F02">
        <w:t xml:space="preserve"> (see </w:t>
      </w:r>
      <w:r w:rsidR="002B59D1" w:rsidRPr="00E75F02">
        <w:t xml:space="preserve">Appendix </w:t>
      </w:r>
      <w:r w:rsidR="00A06FE7" w:rsidRPr="00E75F02">
        <w:t>E</w:t>
      </w:r>
      <w:r w:rsidR="002B634E" w:rsidRPr="00E75F02">
        <w:t>).</w:t>
      </w:r>
      <w:r w:rsidR="00A05B9B" w:rsidRPr="00E75F02">
        <w:t xml:space="preserve"> </w:t>
      </w:r>
      <w:r w:rsidR="006251C0" w:rsidRPr="00E75F02">
        <w:t xml:space="preserve">The </w:t>
      </w:r>
      <w:r w:rsidR="00FE752E" w:rsidRPr="00E75F02">
        <w:t xml:space="preserve">interview </w:t>
      </w:r>
      <w:r w:rsidR="006251C0" w:rsidRPr="00E75F02">
        <w:t xml:space="preserve">questions and </w:t>
      </w:r>
      <w:r w:rsidR="00FE752E" w:rsidRPr="00E75F02">
        <w:t>questionnaire</w:t>
      </w:r>
      <w:r w:rsidR="006251C0" w:rsidRPr="00E75F02">
        <w:t xml:space="preserve"> questions were developed and constructed by </w:t>
      </w:r>
      <w:r w:rsidR="003700AC" w:rsidRPr="00E75F02">
        <w:t xml:space="preserve">the </w:t>
      </w:r>
      <w:r w:rsidR="006251C0" w:rsidRPr="00E75F02">
        <w:t xml:space="preserve">researcher </w:t>
      </w:r>
      <w:r w:rsidR="00AB033A" w:rsidRPr="00E75F02">
        <w:t>wh</w:t>
      </w:r>
      <w:r w:rsidR="00E3728B" w:rsidRPr="00E75F02">
        <w:t xml:space="preserve">o </w:t>
      </w:r>
      <w:r w:rsidR="006251C0" w:rsidRPr="00E75F02">
        <w:t>provide</w:t>
      </w:r>
      <w:r w:rsidR="00AB033A" w:rsidRPr="00E75F02">
        <w:t>d</w:t>
      </w:r>
      <w:r w:rsidR="006251C0" w:rsidRPr="00E75F02">
        <w:t xml:space="preserve"> alignment for the answers to the research questions</w:t>
      </w:r>
      <w:r w:rsidR="00426F1B" w:rsidRPr="00E75F02">
        <w:t xml:space="preserve"> and problem statement</w:t>
      </w:r>
      <w:r w:rsidR="006251C0" w:rsidRPr="00E75F02">
        <w:t>. The interview question</w:t>
      </w:r>
      <w:r w:rsidR="00AC48B9" w:rsidRPr="00E75F02">
        <w:t>s</w:t>
      </w:r>
      <w:r w:rsidR="006251C0" w:rsidRPr="00E75F02">
        <w:t xml:space="preserve"> </w:t>
      </w:r>
      <w:r w:rsidR="008B2A98" w:rsidRPr="00E75F02">
        <w:t>are aligned with the research questions as provided in Appendix E</w:t>
      </w:r>
      <w:r w:rsidR="00131DFD" w:rsidRPr="00E75F02">
        <w:t>.</w:t>
      </w:r>
    </w:p>
    <w:p w14:paraId="4AA8E247" w14:textId="4F5B8E2A" w:rsidR="00D70E98" w:rsidRPr="00E75F02" w:rsidRDefault="00D70E98" w:rsidP="004A6CA3">
      <w:pPr>
        <w:pStyle w:val="Heading2"/>
      </w:pPr>
      <w:bookmarkStart w:id="277" w:name="_Toc171694958"/>
      <w:bookmarkStart w:id="278" w:name="_Toc481674129"/>
      <w:r w:rsidRPr="00E75F02">
        <w:t>Trustworthiness</w:t>
      </w:r>
      <w:bookmarkEnd w:id="277"/>
    </w:p>
    <w:p w14:paraId="5A58B767" w14:textId="6A7F26F6" w:rsidR="00D70E98" w:rsidRPr="00E75F02" w:rsidRDefault="00B11B33" w:rsidP="004A6CA3">
      <w:pPr>
        <w:spacing w:after="0"/>
      </w:pPr>
      <w:r w:rsidRPr="00E75F02">
        <w:t>Trustworthiness</w:t>
      </w:r>
      <w:r w:rsidR="00010ED4" w:rsidRPr="00E75F02">
        <w:t xml:space="preserve"> </w:t>
      </w:r>
      <w:r w:rsidR="00DC4C31" w:rsidRPr="00E75F02">
        <w:t>w</w:t>
      </w:r>
      <w:r w:rsidR="00697C4C" w:rsidRPr="00E75F02">
        <w:t>as</w:t>
      </w:r>
      <w:r w:rsidR="00DC4C31" w:rsidRPr="00E75F02">
        <w:t xml:space="preserve"> </w:t>
      </w:r>
      <w:r w:rsidR="00010ED4" w:rsidRPr="00E75F02">
        <w:t>created by</w:t>
      </w:r>
      <w:r w:rsidRPr="00E75F02">
        <w:t xml:space="preserve"> </w:t>
      </w:r>
      <w:r w:rsidR="00BB17A2" w:rsidRPr="00E75F02">
        <w:t xml:space="preserve">adhering to </w:t>
      </w:r>
      <w:r w:rsidR="00A97FEB" w:rsidRPr="00E75F02">
        <w:t xml:space="preserve">the </w:t>
      </w:r>
      <w:r w:rsidR="00BB17A2" w:rsidRPr="00E75F02">
        <w:t xml:space="preserve">requirements of IRB </w:t>
      </w:r>
      <w:r w:rsidR="001A236C" w:rsidRPr="00E75F02">
        <w:t>addressing credibility</w:t>
      </w:r>
      <w:r w:rsidRPr="00E75F02">
        <w:t>, transferability, dependability, and confirmability</w:t>
      </w:r>
      <w:r w:rsidR="00010ED4" w:rsidRPr="00E75F02">
        <w:t xml:space="preserve"> with the participants</w:t>
      </w:r>
      <w:r w:rsidRPr="00E75F02">
        <w:t xml:space="preserve">. </w:t>
      </w:r>
      <w:r w:rsidR="001A236C" w:rsidRPr="00E75F02">
        <w:t>I</w:t>
      </w:r>
      <w:r w:rsidRPr="00E75F02">
        <w:t xml:space="preserve">nformation </w:t>
      </w:r>
      <w:r w:rsidR="001A236C" w:rsidRPr="00E75F02">
        <w:t xml:space="preserve">from this study </w:t>
      </w:r>
      <w:r w:rsidR="00697C4C" w:rsidRPr="00E75F02">
        <w:t>was</w:t>
      </w:r>
      <w:r w:rsidR="001A236C" w:rsidRPr="00E75F02">
        <w:t xml:space="preserve"> </w:t>
      </w:r>
      <w:r w:rsidR="00602E1A" w:rsidRPr="00E75F02">
        <w:t>gathered</w:t>
      </w:r>
      <w:r w:rsidRPr="00E75F02">
        <w:t xml:space="preserve"> </w:t>
      </w:r>
      <w:r w:rsidR="00E50E58" w:rsidRPr="00E75F02">
        <w:t>from</w:t>
      </w:r>
      <w:r w:rsidRPr="00E75F02">
        <w:t xml:space="preserve"> the participants</w:t>
      </w:r>
      <w:r w:rsidR="00E50E58" w:rsidRPr="00E75F02">
        <w:t xml:space="preserve">. </w:t>
      </w:r>
      <w:r w:rsidR="00547A25" w:rsidRPr="00E75F02">
        <w:t xml:space="preserve">Merriam (2009) discussed methods for qualitative researchers for qualitative research such as using thick descriptions of the participants’ experiences and explanation of </w:t>
      </w:r>
      <w:r w:rsidR="007756D4" w:rsidRPr="00E75F02">
        <w:t xml:space="preserve">the </w:t>
      </w:r>
      <w:r w:rsidR="00547A25" w:rsidRPr="00E75F02">
        <w:t xml:space="preserve">researcher’s bias that </w:t>
      </w:r>
      <w:r w:rsidR="00547A25" w:rsidRPr="00E75F02">
        <w:lastRenderedPageBreak/>
        <w:t xml:space="preserve">discusses past experiences, assumptions, or biases in the research. </w:t>
      </w:r>
      <w:r w:rsidRPr="00E75F02">
        <w:t>In th</w:t>
      </w:r>
      <w:r w:rsidR="00697C4C" w:rsidRPr="00E75F02">
        <w:t>is</w:t>
      </w:r>
      <w:r w:rsidRPr="00E75F02">
        <w:t xml:space="preserve"> study</w:t>
      </w:r>
      <w:r w:rsidR="00697C4C" w:rsidRPr="00E75F02">
        <w:t>,</w:t>
      </w:r>
      <w:r w:rsidRPr="00E75F02">
        <w:t xml:space="preserve"> th</w:t>
      </w:r>
      <w:r w:rsidR="00697C4C" w:rsidRPr="00E75F02">
        <w:t>e</w:t>
      </w:r>
      <w:r w:rsidRPr="00E75F02">
        <w:t xml:space="preserve"> researcher </w:t>
      </w:r>
      <w:r w:rsidR="009557D2" w:rsidRPr="00E75F02">
        <w:t>explore</w:t>
      </w:r>
      <w:r w:rsidR="00697C4C" w:rsidRPr="00E75F02">
        <w:t>d</w:t>
      </w:r>
      <w:r w:rsidR="009557D2" w:rsidRPr="00E75F02">
        <w:t xml:space="preserve"> how African American </w:t>
      </w:r>
      <w:r w:rsidR="00CD7348" w:rsidRPr="00E75F02">
        <w:t>a</w:t>
      </w:r>
      <w:r w:rsidR="009557D2" w:rsidRPr="00E75F02">
        <w:t>lumni describe the contribution</w:t>
      </w:r>
      <w:r w:rsidR="00CD7348" w:rsidRPr="00E75F02">
        <w:t>s</w:t>
      </w:r>
      <w:r w:rsidR="009557D2" w:rsidRPr="00E75F02">
        <w:t xml:space="preserve"> of African American </w:t>
      </w:r>
      <w:r w:rsidR="00F864F5" w:rsidRPr="00E75F02">
        <w:t>f</w:t>
      </w:r>
      <w:r w:rsidR="009557D2" w:rsidRPr="00E75F02">
        <w:t>aculty</w:t>
      </w:r>
      <w:r w:rsidR="00B11D9D" w:rsidRPr="00E75F02">
        <w:t xml:space="preserve"> and peers</w:t>
      </w:r>
      <w:r w:rsidR="009557D2" w:rsidRPr="00E75F02">
        <w:t xml:space="preserve"> on goal</w:t>
      </w:r>
      <w:r w:rsidR="00F864F5" w:rsidRPr="00E75F02">
        <w:t xml:space="preserve"> setting</w:t>
      </w:r>
      <w:r w:rsidR="009557D2" w:rsidRPr="00E75F02">
        <w:t xml:space="preserve">, </w:t>
      </w:r>
      <w:r w:rsidR="00F864F5" w:rsidRPr="00E75F02">
        <w:t>self-</w:t>
      </w:r>
      <w:r w:rsidR="009557D2" w:rsidRPr="00E75F02">
        <w:t xml:space="preserve">motivation, </w:t>
      </w:r>
      <w:r w:rsidR="003642D1" w:rsidRPr="00E75F02">
        <w:t xml:space="preserve">and </w:t>
      </w:r>
      <w:r w:rsidR="00F864F5" w:rsidRPr="00E75F02">
        <w:t xml:space="preserve">ongoing </w:t>
      </w:r>
      <w:r w:rsidR="009557D2" w:rsidRPr="00E75F02">
        <w:t xml:space="preserve">persistence at PWIs in the South Atlantic Region of </w:t>
      </w:r>
      <w:r w:rsidR="00CD2C38" w:rsidRPr="00E75F02">
        <w:t xml:space="preserve">the </w:t>
      </w:r>
      <w:r w:rsidR="009557D2" w:rsidRPr="00E75F02">
        <w:t xml:space="preserve">United States of America. </w:t>
      </w:r>
      <w:r w:rsidR="00F56435" w:rsidRPr="00E75F02">
        <w:t>Multiple</w:t>
      </w:r>
      <w:r w:rsidR="009557D2" w:rsidRPr="00E75F02">
        <w:t xml:space="preserve"> </w:t>
      </w:r>
      <w:r w:rsidR="00F56435" w:rsidRPr="00E75F02">
        <w:t>data sets w</w:t>
      </w:r>
      <w:r w:rsidR="00E3728B" w:rsidRPr="00E75F02">
        <w:t>ere</w:t>
      </w:r>
      <w:r w:rsidR="00697C4C" w:rsidRPr="00E75F02">
        <w:t xml:space="preserve"> </w:t>
      </w:r>
      <w:r w:rsidR="003C547F" w:rsidRPr="00E75F02">
        <w:t>used within</w:t>
      </w:r>
      <w:r w:rsidRPr="00E75F02">
        <w:t xml:space="preserve"> the study to increase validity</w:t>
      </w:r>
      <w:r w:rsidR="00F56435" w:rsidRPr="00E75F02">
        <w:t xml:space="preserve">, </w:t>
      </w:r>
      <w:r w:rsidRPr="00E75F02">
        <w:t>reliability</w:t>
      </w:r>
      <w:r w:rsidR="00A358F5" w:rsidRPr="00E75F02">
        <w:t xml:space="preserve">, </w:t>
      </w:r>
      <w:r w:rsidRPr="00E75F02">
        <w:t>credibility, dependability, transferability, and confirmability</w:t>
      </w:r>
      <w:r w:rsidR="00A358F5" w:rsidRPr="00E75F02">
        <w:t xml:space="preserve"> which </w:t>
      </w:r>
      <w:r w:rsidR="00697C4C" w:rsidRPr="00E75F02">
        <w:t>were</w:t>
      </w:r>
      <w:r w:rsidR="00A358F5" w:rsidRPr="00E75F02">
        <w:t xml:space="preserve"> all </w:t>
      </w:r>
      <w:r w:rsidRPr="00E75F02">
        <w:t>aspects of trustworthiness (Adams et al</w:t>
      </w:r>
      <w:r w:rsidR="00E05F23" w:rsidRPr="00E75F02">
        <w:t>.</w:t>
      </w:r>
      <w:r w:rsidRPr="00E75F02">
        <w:t>, 2016).</w:t>
      </w:r>
      <w:r w:rsidR="00547A25" w:rsidRPr="00E75F02">
        <w:t xml:space="preserve"> Trustworthiness wa</w:t>
      </w:r>
      <w:r w:rsidR="00140FB2" w:rsidRPr="00E75F02">
        <w:t xml:space="preserve">s </w:t>
      </w:r>
      <w:r w:rsidR="00F740A3" w:rsidRPr="00E75F02">
        <w:t xml:space="preserve">enhanced by adhering </w:t>
      </w:r>
      <w:r w:rsidR="00547A25" w:rsidRPr="00E75F02">
        <w:t>to all the requirements of IRB regarding credibility, transferability, dependability, and confirmability</w:t>
      </w:r>
      <w:r w:rsidR="00F740A3" w:rsidRPr="00E75F02">
        <w:t>.</w:t>
      </w:r>
    </w:p>
    <w:p w14:paraId="77F11FE0" w14:textId="77777777" w:rsidR="000F02DC" w:rsidRPr="00E75F02" w:rsidRDefault="00D70E98" w:rsidP="004A6CA3">
      <w:pPr>
        <w:pStyle w:val="Heading3"/>
        <w:rPr>
          <w:rStyle w:val="Heading3Char"/>
          <w:b/>
          <w:bCs/>
          <w:i/>
        </w:rPr>
      </w:pPr>
      <w:bookmarkStart w:id="279" w:name="_Toc171694959"/>
      <w:r w:rsidRPr="00E75F02">
        <w:rPr>
          <w:rStyle w:val="Heading3Char"/>
          <w:b/>
          <w:bCs/>
          <w:i/>
        </w:rPr>
        <w:t>Credibility</w:t>
      </w:r>
      <w:bookmarkEnd w:id="279"/>
    </w:p>
    <w:p w14:paraId="5BF72081" w14:textId="0D38DD5E" w:rsidR="00654DDF" w:rsidRPr="00E75F02" w:rsidRDefault="003C39A6" w:rsidP="004A6CA3">
      <w:pPr>
        <w:spacing w:after="0"/>
      </w:pPr>
      <w:r w:rsidRPr="00E75F02">
        <w:t xml:space="preserve">Credibility </w:t>
      </w:r>
      <w:r w:rsidR="00652ADD" w:rsidRPr="00E75F02">
        <w:t>is</w:t>
      </w:r>
      <w:r w:rsidRPr="00E75F02">
        <w:t xml:space="preserve"> the level of confidence in the truth of research</w:t>
      </w:r>
      <w:r w:rsidR="006D04E5" w:rsidRPr="00E75F02">
        <w:t xml:space="preserve"> results</w:t>
      </w:r>
      <w:r w:rsidRPr="00E75F02">
        <w:t>.</w:t>
      </w:r>
      <w:r w:rsidR="006D04E5" w:rsidRPr="00E75F02">
        <w:t xml:space="preserve"> </w:t>
      </w:r>
      <w:r w:rsidR="00157748" w:rsidRPr="00E75F02">
        <w:t>The r</w:t>
      </w:r>
      <w:r w:rsidRPr="00E75F02">
        <w:t>esearcher determine</w:t>
      </w:r>
      <w:r w:rsidR="00B96399" w:rsidRPr="00E75F02">
        <w:t>d</w:t>
      </w:r>
      <w:r w:rsidRPr="00E75F02">
        <w:t xml:space="preserve"> </w:t>
      </w:r>
      <w:r w:rsidR="00B96399" w:rsidRPr="00E75F02">
        <w:t>that</w:t>
      </w:r>
      <w:r w:rsidRPr="00E75F02">
        <w:t xml:space="preserve"> the study</w:t>
      </w:r>
      <w:r w:rsidR="00B96399" w:rsidRPr="00E75F02">
        <w:t xml:space="preserve"> mea</w:t>
      </w:r>
      <w:r w:rsidR="00AF034E" w:rsidRPr="00E75F02">
        <w:t>sured</w:t>
      </w:r>
      <w:r w:rsidRPr="00E75F02">
        <w:t xml:space="preserve"> what it </w:t>
      </w:r>
      <w:r w:rsidR="00AF034E" w:rsidRPr="00E75F02">
        <w:t>was</w:t>
      </w:r>
      <w:r w:rsidRPr="00E75F02">
        <w:t xml:space="preserve"> intended to measure </w:t>
      </w:r>
      <w:r w:rsidR="001403BA" w:rsidRPr="00E75F02">
        <w:t xml:space="preserve">by </w:t>
      </w:r>
      <w:r w:rsidR="00AF034E" w:rsidRPr="00E75F02">
        <w:t>making sure that</w:t>
      </w:r>
      <w:r w:rsidR="001403BA" w:rsidRPr="00E75F02">
        <w:t xml:space="preserve"> </w:t>
      </w:r>
      <w:r w:rsidR="00EB4C90" w:rsidRPr="00E75F02">
        <w:t>the</w:t>
      </w:r>
      <w:r w:rsidRPr="00E75F02">
        <w:t xml:space="preserve"> research questions </w:t>
      </w:r>
      <w:r w:rsidR="0055117D" w:rsidRPr="00E75F02">
        <w:t>were</w:t>
      </w:r>
      <w:r w:rsidRPr="00E75F02">
        <w:t xml:space="preserve"> worded </w:t>
      </w:r>
      <w:r w:rsidR="001403BA" w:rsidRPr="00E75F02">
        <w:t xml:space="preserve">to </w:t>
      </w:r>
      <w:r w:rsidRPr="00E75F02">
        <w:t>address the purpose of the study</w:t>
      </w:r>
      <w:r w:rsidR="001403BA" w:rsidRPr="00E75F02">
        <w:t xml:space="preserve"> </w:t>
      </w:r>
      <w:r w:rsidR="003C547F" w:rsidRPr="00E75F02">
        <w:t xml:space="preserve">and </w:t>
      </w:r>
      <w:r w:rsidR="0055117D" w:rsidRPr="00E75F02">
        <w:t xml:space="preserve">that </w:t>
      </w:r>
      <w:r w:rsidRPr="00E75F02">
        <w:t xml:space="preserve">the data analysis used </w:t>
      </w:r>
      <w:r w:rsidR="0055117D" w:rsidRPr="00E75F02">
        <w:t>was</w:t>
      </w:r>
      <w:r w:rsidRPr="00E75F02">
        <w:t xml:space="preserve"> appropriate for the goal of the study</w:t>
      </w:r>
      <w:r w:rsidR="00EB4C90" w:rsidRPr="00E75F02">
        <w:t xml:space="preserve"> (</w:t>
      </w:r>
      <w:proofErr w:type="spellStart"/>
      <w:r w:rsidR="00EB4C90" w:rsidRPr="00E75F02">
        <w:rPr>
          <w:color w:val="000000" w:themeColor="text1"/>
        </w:rPr>
        <w:t>Kyngäs</w:t>
      </w:r>
      <w:proofErr w:type="spellEnd"/>
      <w:r w:rsidR="00EB4C90" w:rsidRPr="00E75F02">
        <w:rPr>
          <w:color w:val="000000" w:themeColor="text1"/>
        </w:rPr>
        <w:t xml:space="preserve"> et al., 2020)</w:t>
      </w:r>
      <w:r w:rsidRPr="00E75F02">
        <w:t xml:space="preserve">. </w:t>
      </w:r>
      <w:r w:rsidR="00C06174" w:rsidRPr="00E75F02">
        <w:t xml:space="preserve">Data must be of value </w:t>
      </w:r>
      <w:r w:rsidR="009C223B" w:rsidRPr="00E75F02">
        <w:t xml:space="preserve">and verifiable </w:t>
      </w:r>
      <w:r w:rsidR="00C06174" w:rsidRPr="00E75F02">
        <w:t xml:space="preserve">to be credible (Hill, 2019). </w:t>
      </w:r>
      <w:r w:rsidR="009C223B" w:rsidRPr="00E75F02">
        <w:t>S</w:t>
      </w:r>
      <w:r w:rsidR="00C06174" w:rsidRPr="00E75F02">
        <w:t>ources of data</w:t>
      </w:r>
      <w:r w:rsidR="005B3D64" w:rsidRPr="00E75F02">
        <w:t xml:space="preserve"> </w:t>
      </w:r>
      <w:r w:rsidR="00C06174" w:rsidRPr="00E75F02">
        <w:t>represent</w:t>
      </w:r>
      <w:r w:rsidR="005B3D64" w:rsidRPr="00E75F02">
        <w:t>ed</w:t>
      </w:r>
      <w:r w:rsidR="00C06174" w:rsidRPr="00E75F02">
        <w:t xml:space="preserve"> the participants’ experiences </w:t>
      </w:r>
      <w:r w:rsidR="009C223B" w:rsidRPr="00E75F02">
        <w:t>which help</w:t>
      </w:r>
      <w:r w:rsidR="005B3D64" w:rsidRPr="00E75F02">
        <w:t>ed</w:t>
      </w:r>
      <w:r w:rsidR="009C223B" w:rsidRPr="00E75F02">
        <w:t xml:space="preserve"> to </w:t>
      </w:r>
      <w:r w:rsidR="00C06174" w:rsidRPr="00E75F02">
        <w:t>show credibility. The interview and questionnaire function</w:t>
      </w:r>
      <w:r w:rsidR="005B3D64" w:rsidRPr="00E75F02">
        <w:t>ed</w:t>
      </w:r>
      <w:r w:rsidR="00C06174" w:rsidRPr="00E75F02">
        <w:t xml:space="preserve"> as </w:t>
      </w:r>
      <w:r w:rsidR="009C223B" w:rsidRPr="00E75F02">
        <w:t xml:space="preserve">data </w:t>
      </w:r>
      <w:r w:rsidR="00C06174" w:rsidRPr="00E75F02">
        <w:t xml:space="preserve">sources </w:t>
      </w:r>
      <w:r w:rsidR="009C223B" w:rsidRPr="00E75F02">
        <w:t>to obtain</w:t>
      </w:r>
      <w:r w:rsidR="00C06174" w:rsidRPr="00E75F02">
        <w:t xml:space="preserve"> the information</w:t>
      </w:r>
      <w:r w:rsidR="009C223B" w:rsidRPr="00E75F02">
        <w:t xml:space="preserve">. </w:t>
      </w:r>
      <w:r w:rsidR="00177764" w:rsidRPr="00E75F02">
        <w:t xml:space="preserve">To enhance </w:t>
      </w:r>
      <w:r w:rsidR="00EE1665" w:rsidRPr="00E75F02">
        <w:t>credibility</w:t>
      </w:r>
      <w:r w:rsidR="00177764" w:rsidRPr="00E75F02">
        <w:t xml:space="preserve">, </w:t>
      </w:r>
      <w:r w:rsidR="00EE1665" w:rsidRPr="00E75F02">
        <w:t>t</w:t>
      </w:r>
      <w:r w:rsidR="00E81E9B" w:rsidRPr="00E75F02">
        <w:t>he re</w:t>
      </w:r>
      <w:r w:rsidR="00177764" w:rsidRPr="00E75F02">
        <w:t>searcher</w:t>
      </w:r>
      <w:r w:rsidR="005B3D64" w:rsidRPr="00E75F02">
        <w:t xml:space="preserve"> </w:t>
      </w:r>
      <w:r w:rsidR="00E81E9B" w:rsidRPr="00E75F02">
        <w:t>represent</w:t>
      </w:r>
      <w:r w:rsidR="005B3D64" w:rsidRPr="00E75F02">
        <w:t>ed</w:t>
      </w:r>
      <w:r w:rsidR="00E81E9B" w:rsidRPr="00E75F02">
        <w:t xml:space="preserve"> the experience</w:t>
      </w:r>
      <w:r w:rsidR="007070AC" w:rsidRPr="00E75F02">
        <w:t>s</w:t>
      </w:r>
      <w:r w:rsidR="00E81E9B" w:rsidRPr="00E75F02">
        <w:t xml:space="preserve"> of </w:t>
      </w:r>
      <w:r w:rsidR="00EE1665" w:rsidRPr="00E75F02">
        <w:t xml:space="preserve">African American </w:t>
      </w:r>
      <w:r w:rsidR="00E81E9B" w:rsidRPr="00E75F02">
        <w:t xml:space="preserve">participants </w:t>
      </w:r>
      <w:r w:rsidR="004405EC" w:rsidRPr="00E75F02">
        <w:t>with</w:t>
      </w:r>
      <w:r w:rsidR="00E81E9B" w:rsidRPr="00E75F02">
        <w:t xml:space="preserve"> </w:t>
      </w:r>
      <w:r w:rsidR="00481CA8" w:rsidRPr="00E75F02">
        <w:t xml:space="preserve">the </w:t>
      </w:r>
      <w:r w:rsidR="00E81E9B" w:rsidRPr="00E75F02">
        <w:t xml:space="preserve">implication </w:t>
      </w:r>
      <w:r w:rsidR="004405EC" w:rsidRPr="00E75F02">
        <w:t xml:space="preserve">that the </w:t>
      </w:r>
      <w:r w:rsidR="00E81E9B" w:rsidRPr="00E75F02">
        <w:t xml:space="preserve">data </w:t>
      </w:r>
      <w:r w:rsidR="004405EC" w:rsidRPr="00E75F02">
        <w:t xml:space="preserve">collected </w:t>
      </w:r>
      <w:r w:rsidR="005B3D64" w:rsidRPr="00E75F02">
        <w:t>were</w:t>
      </w:r>
      <w:r w:rsidR="00E81E9B" w:rsidRPr="00E75F02">
        <w:t xml:space="preserve"> credible</w:t>
      </w:r>
      <w:r w:rsidR="004405EC" w:rsidRPr="00E75F02">
        <w:t xml:space="preserve"> by having a</w:t>
      </w:r>
      <w:r w:rsidR="00C06174" w:rsidRPr="00E75F02">
        <w:t>n</w:t>
      </w:r>
      <w:r w:rsidR="00E81E9B" w:rsidRPr="00E75F02">
        <w:t xml:space="preserve"> established data collection plan</w:t>
      </w:r>
      <w:r w:rsidR="004405EC" w:rsidRPr="00E75F02">
        <w:t xml:space="preserve">. </w:t>
      </w:r>
      <w:r w:rsidR="00F1140B" w:rsidRPr="00E75F02">
        <w:t>C</w:t>
      </w:r>
      <w:r w:rsidR="000C05C1" w:rsidRPr="00E75F02">
        <w:t xml:space="preserve">redibility </w:t>
      </w:r>
      <w:r w:rsidR="00182E71" w:rsidRPr="00E75F02">
        <w:t>w</w:t>
      </w:r>
      <w:r w:rsidR="005B3D64" w:rsidRPr="00E75F02">
        <w:t>as</w:t>
      </w:r>
      <w:r w:rsidR="00182E71" w:rsidRPr="00E75F02">
        <w:t xml:space="preserve"> enhanced by</w:t>
      </w:r>
      <w:r w:rsidR="00F1140B" w:rsidRPr="00E75F02">
        <w:t xml:space="preserve"> </w:t>
      </w:r>
      <w:r w:rsidR="000C05C1" w:rsidRPr="00E75F02">
        <w:t>building a rapport with the participants.</w:t>
      </w:r>
      <w:r w:rsidR="00A852CF" w:rsidRPr="00E75F02">
        <w:t xml:space="preserve"> </w:t>
      </w:r>
      <w:r w:rsidR="00AD04BC" w:rsidRPr="00E75F02">
        <w:t xml:space="preserve">This </w:t>
      </w:r>
      <w:r w:rsidR="000C05C1" w:rsidRPr="00E75F02">
        <w:t>study</w:t>
      </w:r>
      <w:r w:rsidR="00AD04BC" w:rsidRPr="00E75F02">
        <w:t xml:space="preserve"> require</w:t>
      </w:r>
      <w:r w:rsidR="005B3D64" w:rsidRPr="00E75F02">
        <w:t>d</w:t>
      </w:r>
      <w:r w:rsidR="00AD04BC" w:rsidRPr="00E75F02">
        <w:t xml:space="preserve"> </w:t>
      </w:r>
      <w:r w:rsidR="000C05C1" w:rsidRPr="00E75F02">
        <w:t xml:space="preserve">participants </w:t>
      </w:r>
      <w:r w:rsidR="00AD04BC" w:rsidRPr="00E75F02">
        <w:t>to</w:t>
      </w:r>
      <w:r w:rsidR="000C05C1" w:rsidRPr="00E75F02">
        <w:t xml:space="preserve"> shar</w:t>
      </w:r>
      <w:r w:rsidR="00AD04BC" w:rsidRPr="00E75F02">
        <w:t>e</w:t>
      </w:r>
      <w:r w:rsidR="000C05C1" w:rsidRPr="00E75F02">
        <w:t xml:space="preserve"> personal information with this researcher</w:t>
      </w:r>
      <w:r w:rsidR="00AD04BC" w:rsidRPr="00E75F02">
        <w:t>.</w:t>
      </w:r>
      <w:r w:rsidR="00BA1204" w:rsidRPr="00E75F02">
        <w:t xml:space="preserve"> </w:t>
      </w:r>
      <w:r w:rsidR="00AD04BC" w:rsidRPr="00E75F02">
        <w:t xml:space="preserve">Sharing personal </w:t>
      </w:r>
      <w:r w:rsidR="00837F23" w:rsidRPr="00E75F02">
        <w:t xml:space="preserve">information </w:t>
      </w:r>
      <w:r w:rsidR="000C05C1" w:rsidRPr="00E75F02">
        <w:t>require</w:t>
      </w:r>
      <w:r w:rsidR="0019645B" w:rsidRPr="00E75F02">
        <w:t>s</w:t>
      </w:r>
      <w:r w:rsidR="000C05C1" w:rsidRPr="00E75F02">
        <w:t xml:space="preserve"> a level of trust. </w:t>
      </w:r>
      <w:r w:rsidR="00A852CF" w:rsidRPr="00E75F02">
        <w:rPr>
          <w:rStyle w:val="cf01"/>
          <w:rFonts w:ascii="Times New Roman" w:hAnsi="Times New Roman" w:cs="Times New Roman"/>
          <w:sz w:val="24"/>
          <w:szCs w:val="24"/>
        </w:rPr>
        <w:t>A</w:t>
      </w:r>
      <w:r w:rsidR="00654DDF" w:rsidRPr="00E75F02">
        <w:rPr>
          <w:rStyle w:val="cf01"/>
          <w:rFonts w:ascii="Times New Roman" w:hAnsi="Times New Roman" w:cs="Times New Roman"/>
          <w:sz w:val="24"/>
          <w:szCs w:val="24"/>
        </w:rPr>
        <w:t xml:space="preserve">s an African American Alumna of a PWI, </w:t>
      </w:r>
      <w:r w:rsidR="00F956F0" w:rsidRPr="00E75F02">
        <w:rPr>
          <w:rStyle w:val="cf01"/>
          <w:rFonts w:ascii="Times New Roman" w:hAnsi="Times New Roman" w:cs="Times New Roman"/>
          <w:sz w:val="24"/>
          <w:szCs w:val="24"/>
        </w:rPr>
        <w:t>the researcher ha</w:t>
      </w:r>
      <w:r w:rsidR="004E2CA6" w:rsidRPr="00E75F02">
        <w:rPr>
          <w:rStyle w:val="cf01"/>
          <w:rFonts w:ascii="Times New Roman" w:hAnsi="Times New Roman" w:cs="Times New Roman"/>
          <w:sz w:val="24"/>
          <w:szCs w:val="24"/>
        </w:rPr>
        <w:t>d</w:t>
      </w:r>
      <w:r w:rsidR="00654DDF" w:rsidRPr="00E75F02">
        <w:rPr>
          <w:rStyle w:val="cf01"/>
          <w:rFonts w:ascii="Times New Roman" w:hAnsi="Times New Roman" w:cs="Times New Roman"/>
          <w:sz w:val="24"/>
          <w:szCs w:val="24"/>
        </w:rPr>
        <w:t xml:space="preserve"> lived the experience</w:t>
      </w:r>
      <w:r w:rsidR="00F956F0" w:rsidRPr="00E75F02">
        <w:rPr>
          <w:rStyle w:val="cf01"/>
          <w:rFonts w:ascii="Times New Roman" w:hAnsi="Times New Roman" w:cs="Times New Roman"/>
          <w:sz w:val="24"/>
          <w:szCs w:val="24"/>
        </w:rPr>
        <w:t>s</w:t>
      </w:r>
      <w:r w:rsidR="00654DDF" w:rsidRPr="00E75F02">
        <w:rPr>
          <w:rStyle w:val="cf01"/>
          <w:rFonts w:ascii="Times New Roman" w:hAnsi="Times New Roman" w:cs="Times New Roman"/>
          <w:sz w:val="24"/>
          <w:szCs w:val="24"/>
        </w:rPr>
        <w:t xml:space="preserve"> being addressed, so this adds credibility to the questions</w:t>
      </w:r>
      <w:r w:rsidR="00847F2C" w:rsidRPr="00E75F02">
        <w:rPr>
          <w:rStyle w:val="cf01"/>
          <w:rFonts w:ascii="Times New Roman" w:hAnsi="Times New Roman" w:cs="Times New Roman"/>
          <w:sz w:val="24"/>
          <w:szCs w:val="24"/>
        </w:rPr>
        <w:t xml:space="preserve"> in this research.</w:t>
      </w:r>
    </w:p>
    <w:p w14:paraId="629ADC84" w14:textId="1A1C4CD2" w:rsidR="00D70E98" w:rsidRPr="00E75F02" w:rsidRDefault="009F203B" w:rsidP="004A6CA3">
      <w:pPr>
        <w:spacing w:after="0"/>
      </w:pPr>
      <w:r w:rsidRPr="00E75F02">
        <w:lastRenderedPageBreak/>
        <w:t xml:space="preserve">One threat to credibility is having biases. </w:t>
      </w:r>
      <w:r w:rsidR="00203FAE" w:rsidRPr="00E75F02">
        <w:t>R</w:t>
      </w:r>
      <w:r w:rsidR="000C05C1" w:rsidRPr="00E75F02">
        <w:t xml:space="preserve">esearchers </w:t>
      </w:r>
      <w:r w:rsidR="00203FAE" w:rsidRPr="00E75F02">
        <w:t>should</w:t>
      </w:r>
      <w:r w:rsidR="000C05C1" w:rsidRPr="00E75F02">
        <w:t xml:space="preserve"> minimize potential threat</w:t>
      </w:r>
      <w:r w:rsidR="00933080" w:rsidRPr="00E75F02">
        <w:t>s</w:t>
      </w:r>
      <w:r w:rsidR="000C05C1" w:rsidRPr="00E75F02">
        <w:t xml:space="preserve"> to </w:t>
      </w:r>
      <w:r w:rsidR="00296661" w:rsidRPr="00E75F02">
        <w:t xml:space="preserve">credibility by having </w:t>
      </w:r>
      <w:r w:rsidR="000C05C1" w:rsidRPr="00E75F02">
        <w:t>detailed planning</w:t>
      </w:r>
      <w:r w:rsidR="00296661" w:rsidRPr="00E75F02">
        <w:t xml:space="preserve">, </w:t>
      </w:r>
      <w:r w:rsidR="00933080" w:rsidRPr="00E75F02">
        <w:t xml:space="preserve">and </w:t>
      </w:r>
      <w:r w:rsidR="000C05C1" w:rsidRPr="00E75F02">
        <w:t>preparation, and not introducing</w:t>
      </w:r>
      <w:r w:rsidR="00CE4B76" w:rsidRPr="00E75F02">
        <w:t xml:space="preserve"> </w:t>
      </w:r>
      <w:r w:rsidR="000C05C1" w:rsidRPr="00E75F02">
        <w:t>researcher/observational bias (</w:t>
      </w:r>
      <w:proofErr w:type="spellStart"/>
      <w:r w:rsidR="000C05C1" w:rsidRPr="00E75F02">
        <w:t>Mackieson</w:t>
      </w:r>
      <w:proofErr w:type="spellEnd"/>
      <w:r w:rsidR="000C05C1" w:rsidRPr="00E75F02">
        <w:t xml:space="preserve"> et al., 201</w:t>
      </w:r>
      <w:r w:rsidR="001D3F07" w:rsidRPr="00E75F02">
        <w:t>8</w:t>
      </w:r>
      <w:r w:rsidR="000C05C1" w:rsidRPr="00E75F02">
        <w:t>).</w:t>
      </w:r>
      <w:r w:rsidR="00C24BEE" w:rsidRPr="00E75F02">
        <w:t xml:space="preserve"> </w:t>
      </w:r>
      <w:r w:rsidR="00FB0FC3" w:rsidRPr="00E75F02">
        <w:t>P</w:t>
      </w:r>
      <w:r w:rsidR="000C05C1" w:rsidRPr="00E75F02">
        <w:t>articipants</w:t>
      </w:r>
      <w:r w:rsidR="00FB0FC3" w:rsidRPr="00E75F02">
        <w:t xml:space="preserve"> </w:t>
      </w:r>
      <w:r w:rsidR="000C05C1" w:rsidRPr="00E75F02">
        <w:t>receive</w:t>
      </w:r>
      <w:r w:rsidR="00BA14F7" w:rsidRPr="00E75F02">
        <w:t xml:space="preserve">d </w:t>
      </w:r>
      <w:r w:rsidR="00A55668" w:rsidRPr="00E75F02">
        <w:t>an</w:t>
      </w:r>
      <w:r w:rsidR="000C05C1" w:rsidRPr="00E75F02">
        <w:t xml:space="preserve"> informed consent</w:t>
      </w:r>
      <w:r w:rsidR="00D4684A" w:rsidRPr="00E75F02">
        <w:t xml:space="preserve"> th</w:t>
      </w:r>
      <w:r w:rsidR="00900AA0" w:rsidRPr="00E75F02">
        <w:t xml:space="preserve">at </w:t>
      </w:r>
      <w:r w:rsidR="000C05C1" w:rsidRPr="00E75F02">
        <w:t>ensure</w:t>
      </w:r>
      <w:r w:rsidR="00A55668" w:rsidRPr="00E75F02">
        <w:t xml:space="preserve">d </w:t>
      </w:r>
      <w:r w:rsidR="000C05C1" w:rsidRPr="00E75F02">
        <w:t xml:space="preserve">that </w:t>
      </w:r>
      <w:r w:rsidR="00162385" w:rsidRPr="00E75F02">
        <w:t xml:space="preserve">participation </w:t>
      </w:r>
      <w:r w:rsidR="00A55668" w:rsidRPr="00E75F02">
        <w:t>wa</w:t>
      </w:r>
      <w:r w:rsidR="00162385" w:rsidRPr="00E75F02">
        <w:t>s</w:t>
      </w:r>
      <w:r w:rsidR="000C05C1" w:rsidRPr="00E75F02">
        <w:t xml:space="preserve"> voluntary and that th</w:t>
      </w:r>
      <w:r w:rsidR="00231F2F" w:rsidRPr="00E75F02">
        <w:t>e participant can</w:t>
      </w:r>
      <w:r w:rsidR="000C05C1" w:rsidRPr="00E75F02">
        <w:t xml:space="preserve"> discontinue the study at any time.</w:t>
      </w:r>
      <w:r w:rsidR="00C24BEE" w:rsidRPr="00E75F02">
        <w:t xml:space="preserve"> </w:t>
      </w:r>
      <w:r w:rsidR="00F53C9D" w:rsidRPr="00E75F02">
        <w:t>After data collection, credibility w</w:t>
      </w:r>
      <w:r w:rsidR="00A55668" w:rsidRPr="00E75F02">
        <w:t>as</w:t>
      </w:r>
      <w:r w:rsidR="00F53C9D" w:rsidRPr="00E75F02">
        <w:t xml:space="preserve"> </w:t>
      </w:r>
      <w:r w:rsidR="00C96CDB" w:rsidRPr="00E75F02">
        <w:t>strengthened</w:t>
      </w:r>
      <w:r w:rsidR="00F53C9D" w:rsidRPr="00E75F02">
        <w:t xml:space="preserve"> </w:t>
      </w:r>
      <w:r w:rsidR="005548CE" w:rsidRPr="00E75F02">
        <w:t>by reviewing the transcripts.</w:t>
      </w:r>
    </w:p>
    <w:p w14:paraId="73740B8F" w14:textId="565D6DBB" w:rsidR="005A37EF" w:rsidRPr="00E75F02" w:rsidRDefault="00D70E98" w:rsidP="004A6CA3">
      <w:pPr>
        <w:pStyle w:val="Heading3"/>
      </w:pPr>
      <w:bookmarkStart w:id="280" w:name="_Toc171694960"/>
      <w:r w:rsidRPr="00E75F02">
        <w:rPr>
          <w:rStyle w:val="Heading3Char"/>
          <w:b/>
          <w:bCs/>
          <w:i/>
        </w:rPr>
        <w:t>Dependabilit</w:t>
      </w:r>
      <w:r w:rsidR="000740F1" w:rsidRPr="00E75F02">
        <w:rPr>
          <w:rStyle w:val="Heading3Char"/>
          <w:b/>
          <w:bCs/>
          <w:i/>
        </w:rPr>
        <w:t>y</w:t>
      </w:r>
      <w:bookmarkEnd w:id="280"/>
    </w:p>
    <w:p w14:paraId="08B43CC0" w14:textId="5F3C08E9" w:rsidR="00326C85" w:rsidRPr="00E75F02" w:rsidRDefault="000C0B53" w:rsidP="004A6CA3">
      <w:pPr>
        <w:spacing w:after="0"/>
      </w:pPr>
      <w:r w:rsidRPr="00E75F02">
        <w:t>W</w:t>
      </w:r>
      <w:r w:rsidR="00CE1794" w:rsidRPr="00E75F02">
        <w:t>hen the findings are consistent and c</w:t>
      </w:r>
      <w:r w:rsidR="0000657F" w:rsidRPr="00E75F02">
        <w:t>an</w:t>
      </w:r>
      <w:r w:rsidR="00CE1794" w:rsidRPr="00E75F02">
        <w:t xml:space="preserve"> be easily replicated</w:t>
      </w:r>
      <w:r w:rsidR="00203AF5" w:rsidRPr="00E75F02">
        <w:t>,</w:t>
      </w:r>
      <w:r w:rsidR="00CE1794" w:rsidRPr="00E75F02">
        <w:t xml:space="preserve"> </w:t>
      </w:r>
      <w:r w:rsidR="009A5668" w:rsidRPr="00E75F02">
        <w:t xml:space="preserve">this </w:t>
      </w:r>
      <w:r w:rsidR="009C223B" w:rsidRPr="00E75F02">
        <w:t>refers to</w:t>
      </w:r>
      <w:r w:rsidR="009A5668" w:rsidRPr="00E75F02">
        <w:t xml:space="preserve"> the dependability of the findings </w:t>
      </w:r>
      <w:r w:rsidR="00CE1794" w:rsidRPr="00E75F02">
        <w:t>(</w:t>
      </w:r>
      <w:proofErr w:type="spellStart"/>
      <w:r w:rsidR="00CE1794" w:rsidRPr="00E75F02">
        <w:rPr>
          <w:color w:val="000000" w:themeColor="text1"/>
        </w:rPr>
        <w:t>Kyngäs</w:t>
      </w:r>
      <w:proofErr w:type="spellEnd"/>
      <w:r w:rsidR="00CE1794" w:rsidRPr="00E75F02">
        <w:rPr>
          <w:color w:val="000000" w:themeColor="text1"/>
        </w:rPr>
        <w:t xml:space="preserve"> et al., 2020)</w:t>
      </w:r>
      <w:r w:rsidR="00CE1794" w:rsidRPr="00E75F02">
        <w:t xml:space="preserve">. </w:t>
      </w:r>
      <w:r w:rsidR="009A5668" w:rsidRPr="00E75F02">
        <w:t xml:space="preserve">Research that is </w:t>
      </w:r>
      <w:r w:rsidR="00CE1794" w:rsidRPr="00E75F02">
        <w:t xml:space="preserve">conducted in the same setting with the same </w:t>
      </w:r>
      <w:r w:rsidR="009C223B" w:rsidRPr="00E75F02">
        <w:t>participants</w:t>
      </w:r>
      <w:r w:rsidR="009A5668" w:rsidRPr="00E75F02">
        <w:t xml:space="preserve"> should have</w:t>
      </w:r>
      <w:r w:rsidR="00CE1794" w:rsidRPr="00E75F02">
        <w:t xml:space="preserve"> the same results. Dependability</w:t>
      </w:r>
      <w:r w:rsidR="00B6000B" w:rsidRPr="00E75F02">
        <w:t xml:space="preserve"> was </w:t>
      </w:r>
      <w:r w:rsidR="00CE1794" w:rsidRPr="00E75F02">
        <w:t>increased during coding and data analysis</w:t>
      </w:r>
      <w:r w:rsidR="00C1268B" w:rsidRPr="00E75F02">
        <w:t xml:space="preserve"> by reviewing </w:t>
      </w:r>
      <w:r w:rsidR="00DC5961" w:rsidRPr="00E75F02">
        <w:t>the data</w:t>
      </w:r>
      <w:r w:rsidR="00CE1794" w:rsidRPr="00E75F02">
        <w:t xml:space="preserve">. If </w:t>
      </w:r>
      <w:r w:rsidR="00F0215D" w:rsidRPr="00E75F02">
        <w:t>the data is reviewed</w:t>
      </w:r>
      <w:r w:rsidR="00CE1794" w:rsidRPr="00E75F02">
        <w:t xml:space="preserve"> </w:t>
      </w:r>
      <w:r w:rsidR="002D12E1" w:rsidRPr="00E75F02">
        <w:t xml:space="preserve">multiple times </w:t>
      </w:r>
      <w:r w:rsidR="00CE1794" w:rsidRPr="00E75F02">
        <w:t>and</w:t>
      </w:r>
      <w:r w:rsidR="002D12E1" w:rsidRPr="00E75F02">
        <w:t xml:space="preserve"> </w:t>
      </w:r>
      <w:r w:rsidR="00CE1794" w:rsidRPr="00E75F02">
        <w:t xml:space="preserve">the same codes </w:t>
      </w:r>
      <w:r w:rsidR="002D12E1" w:rsidRPr="00E75F02">
        <w:t>are regenerated</w:t>
      </w:r>
      <w:r w:rsidR="00CE1794" w:rsidRPr="00E75F02">
        <w:t xml:space="preserve">, then the dependability </w:t>
      </w:r>
      <w:proofErr w:type="gramStart"/>
      <w:r w:rsidR="00B6000B" w:rsidRPr="00E75F02">
        <w:t>was</w:t>
      </w:r>
      <w:proofErr w:type="gramEnd"/>
      <w:r w:rsidR="00CE1794" w:rsidRPr="00E75F02">
        <w:t xml:space="preserve"> increased.</w:t>
      </w:r>
      <w:r w:rsidR="00187910" w:rsidRPr="00E75F02">
        <w:t xml:space="preserve"> </w:t>
      </w:r>
      <w:r w:rsidR="003731E4" w:rsidRPr="00E75F02">
        <w:t>T</w:t>
      </w:r>
      <w:r w:rsidR="00187910" w:rsidRPr="00E75F02">
        <w:t>o increase dependability</w:t>
      </w:r>
      <w:r w:rsidR="003731E4" w:rsidRPr="00E75F02">
        <w:t xml:space="preserve">, </w:t>
      </w:r>
      <w:r w:rsidR="00991FB8" w:rsidRPr="00E75F02">
        <w:t>this research</w:t>
      </w:r>
      <w:r w:rsidR="00D15D94" w:rsidRPr="00E75F02">
        <w:t>er</w:t>
      </w:r>
      <w:r w:rsidR="00991FB8" w:rsidRPr="00E75F02">
        <w:t xml:space="preserve"> produce</w:t>
      </w:r>
      <w:r w:rsidR="00B6000B" w:rsidRPr="00E75F02">
        <w:t>d</w:t>
      </w:r>
      <w:r w:rsidR="00991FB8" w:rsidRPr="00E75F02">
        <w:t xml:space="preserve"> </w:t>
      </w:r>
      <w:r w:rsidR="00BA35F0" w:rsidRPr="00E75F02">
        <w:t>full transcripts, documentation of data gathering sessions, media (</w:t>
      </w:r>
      <w:r w:rsidR="0011109E" w:rsidRPr="00E75F02">
        <w:t xml:space="preserve">audio/video), </w:t>
      </w:r>
      <w:r w:rsidR="00BA35F0" w:rsidRPr="00E75F02">
        <w:t xml:space="preserve">copies of </w:t>
      </w:r>
      <w:r w:rsidR="0011109E" w:rsidRPr="00E75F02">
        <w:t>data</w:t>
      </w:r>
      <w:r w:rsidR="00BA35F0" w:rsidRPr="00E75F02">
        <w:t xml:space="preserve"> sou</w:t>
      </w:r>
      <w:r w:rsidR="0011109E" w:rsidRPr="00E75F02">
        <w:t xml:space="preserve">rces, </w:t>
      </w:r>
      <w:r w:rsidR="00BA35F0" w:rsidRPr="00E75F02">
        <w:t xml:space="preserve">qualitative data collection protocols, codebooks, </w:t>
      </w:r>
      <w:r w:rsidR="00E437B9" w:rsidRPr="00E75F02">
        <w:t>site authorizations</w:t>
      </w:r>
      <w:r w:rsidR="00E236E9" w:rsidRPr="00E75F02">
        <w:t xml:space="preserve">, </w:t>
      </w:r>
      <w:r w:rsidR="00BA35F0" w:rsidRPr="00E75F02">
        <w:t>questionnaire</w:t>
      </w:r>
      <w:r w:rsidR="008D2907" w:rsidRPr="00E75F02">
        <w:t>s</w:t>
      </w:r>
      <w:r w:rsidR="00BA35F0" w:rsidRPr="00E75F02">
        <w:t xml:space="preserve"> for demographics</w:t>
      </w:r>
      <w:r w:rsidR="008B6864" w:rsidRPr="00E75F02">
        <w:t xml:space="preserve">, </w:t>
      </w:r>
      <w:r w:rsidR="00E236E9" w:rsidRPr="00E75F02">
        <w:t xml:space="preserve">and </w:t>
      </w:r>
      <w:r w:rsidR="00BE0F3E" w:rsidRPr="00E75F02">
        <w:t xml:space="preserve">a </w:t>
      </w:r>
      <w:r w:rsidR="00BA35F0" w:rsidRPr="00E75F02">
        <w:t>methodological description of how data was collected and analyzed.</w:t>
      </w:r>
      <w:r w:rsidR="00326C85" w:rsidRPr="00E75F02">
        <w:t xml:space="preserve"> </w:t>
      </w:r>
    </w:p>
    <w:p w14:paraId="1444774A" w14:textId="4D373E7D" w:rsidR="00934C84" w:rsidRPr="00E75F02" w:rsidRDefault="00326C85" w:rsidP="004A6CA3">
      <w:pPr>
        <w:spacing w:after="0"/>
      </w:pPr>
      <w:r w:rsidRPr="00E75F02">
        <w:t>The threat to dependability w</w:t>
      </w:r>
      <w:r w:rsidR="002975EC" w:rsidRPr="00E75F02">
        <w:t xml:space="preserve">as </w:t>
      </w:r>
      <w:r w:rsidRPr="00E75F02">
        <w:t xml:space="preserve">addressed between the researcher and the dissertation committee. The committee ensures research alignment in </w:t>
      </w:r>
      <w:r w:rsidR="008E36BC" w:rsidRPr="00E75F02">
        <w:t xml:space="preserve">the </w:t>
      </w:r>
      <w:r w:rsidRPr="00E75F02">
        <w:t>methodological description, the</w:t>
      </w:r>
      <w:r w:rsidR="000410B7" w:rsidRPr="00E75F02">
        <w:t xml:space="preserve"> problem space</w:t>
      </w:r>
      <w:r w:rsidRPr="00E75F02">
        <w:t xml:space="preserve">, </w:t>
      </w:r>
      <w:r w:rsidR="008E36BC" w:rsidRPr="00E75F02">
        <w:t xml:space="preserve">the </w:t>
      </w:r>
      <w:r w:rsidRPr="00E75F02">
        <w:t xml:space="preserve">problem statement, </w:t>
      </w:r>
      <w:r w:rsidR="006C4DA1" w:rsidRPr="00E75F02">
        <w:t xml:space="preserve">the </w:t>
      </w:r>
      <w:r w:rsidRPr="00E75F02">
        <w:t xml:space="preserve">research questions, and </w:t>
      </w:r>
      <w:r w:rsidR="00F74043" w:rsidRPr="00E75F02">
        <w:t xml:space="preserve">the </w:t>
      </w:r>
      <w:r w:rsidRPr="00E75F02">
        <w:t xml:space="preserve">design (Gonzalez, 2019). </w:t>
      </w:r>
      <w:r w:rsidR="004001A2" w:rsidRPr="00E75F02">
        <w:t>T</w:t>
      </w:r>
      <w:r w:rsidR="00377C05" w:rsidRPr="00E75F02">
        <w:t>o less</w:t>
      </w:r>
      <w:r w:rsidR="006C4DA1" w:rsidRPr="00E75F02">
        <w:t>e</w:t>
      </w:r>
      <w:r w:rsidR="00377C05" w:rsidRPr="00E75F02">
        <w:t xml:space="preserve">n the </w:t>
      </w:r>
      <w:r w:rsidR="004001A2" w:rsidRPr="00E75F02">
        <w:t>t</w:t>
      </w:r>
      <w:r w:rsidR="00377C05" w:rsidRPr="00E75F02">
        <w:t>h</w:t>
      </w:r>
      <w:r w:rsidR="004001A2" w:rsidRPr="00E75F02">
        <w:t>reats of dependability</w:t>
      </w:r>
      <w:r w:rsidR="00F927D8" w:rsidRPr="00E75F02">
        <w:t>, the researcher document</w:t>
      </w:r>
      <w:r w:rsidR="002024D5" w:rsidRPr="00E75F02">
        <w:t xml:space="preserve">ed </w:t>
      </w:r>
      <w:r w:rsidR="00F927D8" w:rsidRPr="00E75F02">
        <w:t xml:space="preserve">steps to collect and analyze </w:t>
      </w:r>
      <w:r w:rsidR="007424DB" w:rsidRPr="00E75F02">
        <w:t xml:space="preserve">the data. </w:t>
      </w:r>
      <w:r w:rsidR="00105092" w:rsidRPr="00E75F02">
        <w:t>Data collection w</w:t>
      </w:r>
      <w:r w:rsidR="002024D5" w:rsidRPr="00E75F02">
        <w:t xml:space="preserve">as </w:t>
      </w:r>
      <w:r w:rsidR="00105092" w:rsidRPr="00E75F02">
        <w:t xml:space="preserve">consistent </w:t>
      </w:r>
      <w:r w:rsidR="00495448" w:rsidRPr="00E75F02">
        <w:t>with research protocols for questions and interviews.</w:t>
      </w:r>
      <w:r w:rsidR="00134F67" w:rsidRPr="00E75F02">
        <w:t xml:space="preserve"> </w:t>
      </w:r>
      <w:r w:rsidR="00A363B4" w:rsidRPr="00E75F02">
        <w:t>Member checking is also known as pa</w:t>
      </w:r>
      <w:r w:rsidR="00D97269" w:rsidRPr="00E75F02">
        <w:t>rticipation validation. Br</w:t>
      </w:r>
      <w:r w:rsidR="006706E1" w:rsidRPr="00E75F02">
        <w:t>aun</w:t>
      </w:r>
      <w:r w:rsidR="00D97269" w:rsidRPr="00E75F02">
        <w:t xml:space="preserve"> and Clarke (20</w:t>
      </w:r>
      <w:r w:rsidR="00442AA8" w:rsidRPr="00E75F02">
        <w:t>22</w:t>
      </w:r>
      <w:r w:rsidR="00D97269" w:rsidRPr="00E75F02">
        <w:t>)</w:t>
      </w:r>
      <w:r w:rsidR="006706E1" w:rsidRPr="00E75F02">
        <w:t xml:space="preserve"> </w:t>
      </w:r>
      <w:r w:rsidR="00D97269" w:rsidRPr="00E75F02">
        <w:t>state</w:t>
      </w:r>
      <w:r w:rsidR="00035186" w:rsidRPr="00E75F02">
        <w:t xml:space="preserve">d </w:t>
      </w:r>
      <w:r w:rsidR="0000543F" w:rsidRPr="00E75F02">
        <w:t>that member checking all</w:t>
      </w:r>
      <w:r w:rsidR="00A63A6D" w:rsidRPr="00E75F02">
        <w:t>ows</w:t>
      </w:r>
      <w:r w:rsidR="0000543F" w:rsidRPr="00E75F02">
        <w:t xml:space="preserve"> </w:t>
      </w:r>
      <w:r w:rsidR="0000543F" w:rsidRPr="00E75F02">
        <w:lastRenderedPageBreak/>
        <w:t xml:space="preserve">participants to comment </w:t>
      </w:r>
      <w:r w:rsidR="00A63A6D" w:rsidRPr="00E75F02">
        <w:t>on th</w:t>
      </w:r>
      <w:r w:rsidR="00813A44" w:rsidRPr="00E75F02">
        <w:t xml:space="preserve">e transcript to ensure </w:t>
      </w:r>
      <w:r w:rsidR="00F8520F" w:rsidRPr="00E75F02">
        <w:t xml:space="preserve">the </w:t>
      </w:r>
      <w:r w:rsidR="00813A44" w:rsidRPr="00E75F02">
        <w:t>accuracy of the participant</w:t>
      </w:r>
      <w:r w:rsidR="00FF7833" w:rsidRPr="00E75F02">
        <w:t xml:space="preserve">’s </w:t>
      </w:r>
      <w:r w:rsidR="00813A44" w:rsidRPr="00E75F02">
        <w:t>expe</w:t>
      </w:r>
      <w:r w:rsidR="004E5915" w:rsidRPr="00E75F02">
        <w:t xml:space="preserve">rience. Participants will </w:t>
      </w:r>
      <w:r w:rsidR="00C97010" w:rsidRPr="00E75F02">
        <w:t>be confidential</w:t>
      </w:r>
      <w:r w:rsidR="004E5915" w:rsidRPr="00E75F02">
        <w:t>.</w:t>
      </w:r>
      <w:r w:rsidR="00344927" w:rsidRPr="00E75F02">
        <w:t xml:space="preserve"> Participants w</w:t>
      </w:r>
      <w:r w:rsidR="0046524F" w:rsidRPr="00E75F02">
        <w:t>ere</w:t>
      </w:r>
      <w:r w:rsidR="00344927" w:rsidRPr="00E75F02">
        <w:t xml:space="preserve"> allowed to analy</w:t>
      </w:r>
      <w:r w:rsidR="00A27A21" w:rsidRPr="00E75F02">
        <w:t>ze</w:t>
      </w:r>
      <w:r w:rsidR="00344927" w:rsidRPr="00E75F02">
        <w:t xml:space="preserve"> the data which helps to improve </w:t>
      </w:r>
      <w:r w:rsidR="008425B5" w:rsidRPr="00E75F02">
        <w:t xml:space="preserve">credibility, validity, and </w:t>
      </w:r>
      <w:r w:rsidR="00C8796F" w:rsidRPr="00E75F02">
        <w:t xml:space="preserve">transferability (Braun </w:t>
      </w:r>
      <w:r w:rsidR="007E1055" w:rsidRPr="00E75F02">
        <w:t xml:space="preserve">&amp; </w:t>
      </w:r>
      <w:r w:rsidR="00120886" w:rsidRPr="00E75F02">
        <w:t>C</w:t>
      </w:r>
      <w:r w:rsidR="007E1055" w:rsidRPr="00E75F02">
        <w:t>larke, 2022).</w:t>
      </w:r>
      <w:r w:rsidR="000B1413" w:rsidRPr="00E75F02">
        <w:t xml:space="preserve"> </w:t>
      </w:r>
      <w:r w:rsidR="00120886" w:rsidRPr="00E75F02">
        <w:t xml:space="preserve">Collecting and </w:t>
      </w:r>
      <w:r w:rsidR="000B1413" w:rsidRPr="00E75F02">
        <w:t>analyzing</w:t>
      </w:r>
      <w:r w:rsidR="00120886" w:rsidRPr="00E75F02">
        <w:t xml:space="preserve"> </w:t>
      </w:r>
      <w:r w:rsidR="005A1CEB" w:rsidRPr="00E75F02">
        <w:t>data w</w:t>
      </w:r>
      <w:r w:rsidR="00197D83" w:rsidRPr="00E75F02">
        <w:t>as</w:t>
      </w:r>
      <w:r w:rsidR="005A1CEB" w:rsidRPr="00E75F02">
        <w:t xml:space="preserve"> </w:t>
      </w:r>
      <w:r w:rsidR="000B1413" w:rsidRPr="00E75F02">
        <w:t>documented</w:t>
      </w:r>
      <w:r w:rsidR="005A1CEB" w:rsidRPr="00E75F02">
        <w:t xml:space="preserve"> </w:t>
      </w:r>
      <w:r w:rsidR="000B1413" w:rsidRPr="00E75F02">
        <w:t>step-by-step to ensure dep</w:t>
      </w:r>
      <w:r w:rsidR="00071DF5" w:rsidRPr="00E75F02">
        <w:t>endability</w:t>
      </w:r>
      <w:r w:rsidR="006958B6" w:rsidRPr="00E75F02">
        <w:t xml:space="preserve"> and transparency in data analysis</w:t>
      </w:r>
      <w:r w:rsidR="001B1CDE" w:rsidRPr="00E75F02">
        <w:t xml:space="preserve">. </w:t>
      </w:r>
    </w:p>
    <w:p w14:paraId="030682C4" w14:textId="56F85584" w:rsidR="00D70E98" w:rsidRPr="00E75F02" w:rsidRDefault="00326C85" w:rsidP="004A6CA3">
      <w:pPr>
        <w:spacing w:after="0"/>
      </w:pPr>
      <w:r w:rsidRPr="00E75F02">
        <w:t>To maintain a high</w:t>
      </w:r>
      <w:r w:rsidR="008A6B7B" w:rsidRPr="00E75F02">
        <w:t xml:space="preserve"> </w:t>
      </w:r>
      <w:r w:rsidRPr="00E75F02">
        <w:t>level of dependability, all research procedures w</w:t>
      </w:r>
      <w:r w:rsidR="00F4515D" w:rsidRPr="00E75F02">
        <w:t xml:space="preserve">ere </w:t>
      </w:r>
      <w:r w:rsidRPr="00E75F02">
        <w:t xml:space="preserve">documented. An in-depth methodological description was provided through detailed documentation of the data collection and analysis procedures. </w:t>
      </w:r>
      <w:r w:rsidR="00BA35F0" w:rsidRPr="00E75F02">
        <w:t>The researcher’s study can be useful for future studies</w:t>
      </w:r>
      <w:r w:rsidR="00467199" w:rsidRPr="00E75F02">
        <w:t xml:space="preserve"> </w:t>
      </w:r>
      <w:r w:rsidR="001C6A38" w:rsidRPr="00E75F02">
        <w:t xml:space="preserve">and dependability </w:t>
      </w:r>
      <w:r w:rsidR="00467199" w:rsidRPr="00E75F02">
        <w:t xml:space="preserve">by showing </w:t>
      </w:r>
      <w:r w:rsidR="00BA35F0" w:rsidRPr="00E75F02">
        <w:t xml:space="preserve">alignment of </w:t>
      </w:r>
      <w:r w:rsidR="00437EF3" w:rsidRPr="00E75F02">
        <w:t xml:space="preserve">the problem space, </w:t>
      </w:r>
      <w:r w:rsidR="00BA35F0" w:rsidRPr="00E75F02">
        <w:t xml:space="preserve">problem statement, research questions, methodology, </w:t>
      </w:r>
      <w:r w:rsidR="001C6A38" w:rsidRPr="00E75F02">
        <w:t xml:space="preserve">and </w:t>
      </w:r>
      <w:r w:rsidR="00BA35F0" w:rsidRPr="00E75F02">
        <w:t xml:space="preserve">research design. </w:t>
      </w:r>
    </w:p>
    <w:p w14:paraId="21D8A891" w14:textId="69212000" w:rsidR="00C34640" w:rsidRPr="00E75F02" w:rsidRDefault="00C34640" w:rsidP="004A6CA3">
      <w:pPr>
        <w:pStyle w:val="Heading3"/>
      </w:pPr>
      <w:bookmarkStart w:id="281" w:name="_Toc171694961"/>
      <w:r w:rsidRPr="00E75F02">
        <w:rPr>
          <w:rStyle w:val="Heading3Char"/>
          <w:b/>
          <w:bCs/>
          <w:i/>
        </w:rPr>
        <w:t>Transferability</w:t>
      </w:r>
      <w:bookmarkEnd w:id="281"/>
      <w:r w:rsidRPr="00E75F02">
        <w:t xml:space="preserve"> </w:t>
      </w:r>
    </w:p>
    <w:p w14:paraId="53F32645" w14:textId="3BFCE01B" w:rsidR="009F203B" w:rsidRPr="00E75F02" w:rsidRDefault="005D440A" w:rsidP="004A6CA3">
      <w:pPr>
        <w:spacing w:after="0"/>
      </w:pPr>
      <w:r w:rsidRPr="00E75F02">
        <w:t xml:space="preserve">Transferability </w:t>
      </w:r>
      <w:r w:rsidR="00C91A1B" w:rsidRPr="00E75F02">
        <w:t xml:space="preserve">is when </w:t>
      </w:r>
      <w:r w:rsidRPr="00E75F02">
        <w:t xml:space="preserve">the </w:t>
      </w:r>
      <w:r w:rsidR="00C4798A" w:rsidRPr="00E75F02">
        <w:t>result</w:t>
      </w:r>
      <w:r w:rsidRPr="00E75F02">
        <w:t xml:space="preserve"> of the study </w:t>
      </w:r>
      <w:r w:rsidR="00C91A1B" w:rsidRPr="00E75F02">
        <w:t xml:space="preserve">is </w:t>
      </w:r>
      <w:r w:rsidRPr="00E75F02">
        <w:t>applied in other areas</w:t>
      </w:r>
      <w:r w:rsidR="00C4798A" w:rsidRPr="00E75F02">
        <w:t xml:space="preserve"> and generalized</w:t>
      </w:r>
      <w:r w:rsidRPr="00E75F02">
        <w:t xml:space="preserve"> (</w:t>
      </w:r>
      <w:proofErr w:type="spellStart"/>
      <w:r w:rsidRPr="00E75F02">
        <w:rPr>
          <w:color w:val="000000" w:themeColor="text1"/>
        </w:rPr>
        <w:t>Kyngäs</w:t>
      </w:r>
      <w:proofErr w:type="spellEnd"/>
      <w:r w:rsidRPr="00E75F02">
        <w:rPr>
          <w:color w:val="000000" w:themeColor="text1"/>
        </w:rPr>
        <w:t xml:space="preserve"> et al., 2020)</w:t>
      </w:r>
      <w:r w:rsidRPr="00E75F02">
        <w:t xml:space="preserve">. </w:t>
      </w:r>
      <w:r w:rsidR="009E715F" w:rsidRPr="00E75F02">
        <w:t>In qualitative research, g</w:t>
      </w:r>
      <w:r w:rsidRPr="00E75F02">
        <w:t>eneralizability is a threat due to the smaller sample sizes. A</w:t>
      </w:r>
      <w:r w:rsidR="00F00FC9" w:rsidRPr="00E75F02">
        <w:t xml:space="preserve"> thick </w:t>
      </w:r>
      <w:r w:rsidRPr="00E75F02">
        <w:t xml:space="preserve">description of the phenomenon </w:t>
      </w:r>
      <w:r w:rsidR="00F00FC9" w:rsidRPr="00E75F02">
        <w:t>helps</w:t>
      </w:r>
      <w:r w:rsidR="00823750" w:rsidRPr="00E75F02">
        <w:t xml:space="preserve"> to prevent t</w:t>
      </w:r>
      <w:r w:rsidRPr="00E75F02">
        <w:t>he threat to transferability</w:t>
      </w:r>
      <w:r w:rsidR="005152D0" w:rsidRPr="00E75F02">
        <w:t xml:space="preserve"> (Yin, 2009)</w:t>
      </w:r>
      <w:r w:rsidRPr="00E75F02">
        <w:t xml:space="preserve">. </w:t>
      </w:r>
      <w:r w:rsidR="005A1F45" w:rsidRPr="00E75F02">
        <w:t>A t</w:t>
      </w:r>
      <w:r w:rsidR="001D5C36" w:rsidRPr="00E75F02">
        <w:t>hick description is a detailed account of field experiences to include aspects of human behavior</w:t>
      </w:r>
      <w:r w:rsidR="000346B6" w:rsidRPr="00E75F02">
        <w:t xml:space="preserve">. </w:t>
      </w:r>
      <w:r w:rsidR="005152D0" w:rsidRPr="00E75F02">
        <w:t xml:space="preserve">Transferability is when </w:t>
      </w:r>
      <w:r w:rsidR="00535DFF" w:rsidRPr="00E75F02">
        <w:t xml:space="preserve">the </w:t>
      </w:r>
      <w:r w:rsidR="00C74277" w:rsidRPr="00E75F02">
        <w:t>results of this qualitative study can be applied to other people or environments</w:t>
      </w:r>
      <w:r w:rsidR="0042238D" w:rsidRPr="00E75F02">
        <w:t xml:space="preserve"> (Yin, 2009</w:t>
      </w:r>
      <w:r w:rsidR="00D30AC1" w:rsidRPr="00E75F02">
        <w:t>)</w:t>
      </w:r>
      <w:r w:rsidR="00C74277" w:rsidRPr="00E75F02">
        <w:t xml:space="preserve">. </w:t>
      </w:r>
      <w:r w:rsidR="005152D0" w:rsidRPr="00E75F02">
        <w:t>Transferability is limited when a</w:t>
      </w:r>
      <w:r w:rsidR="00C74277" w:rsidRPr="00E75F02">
        <w:t xml:space="preserve"> small sample size is used for a qualitative descriptive study</w:t>
      </w:r>
      <w:r w:rsidR="005152D0" w:rsidRPr="00E75F02">
        <w:t xml:space="preserve">. </w:t>
      </w:r>
      <w:r w:rsidR="00C74277" w:rsidRPr="00E75F02">
        <w:t>The anticipated population and the variety of site authoriz</w:t>
      </w:r>
      <w:r w:rsidR="005152D0" w:rsidRPr="00E75F02">
        <w:t xml:space="preserve">ations </w:t>
      </w:r>
      <w:r w:rsidR="00C74277" w:rsidRPr="00E75F02">
        <w:t>provide</w:t>
      </w:r>
      <w:r w:rsidR="0042238D" w:rsidRPr="00E75F02">
        <w:t>d</w:t>
      </w:r>
      <w:r w:rsidR="00C74277" w:rsidRPr="00E75F02">
        <w:t xml:space="preserve"> </w:t>
      </w:r>
      <w:r w:rsidR="005152D0" w:rsidRPr="00E75F02">
        <w:t xml:space="preserve">enough </w:t>
      </w:r>
      <w:r w:rsidR="00C74277" w:rsidRPr="00E75F02">
        <w:t>sampling sufficiency</w:t>
      </w:r>
      <w:r w:rsidR="005152D0" w:rsidRPr="00E75F02">
        <w:t xml:space="preserve">. </w:t>
      </w:r>
    </w:p>
    <w:p w14:paraId="38734A79" w14:textId="68306031" w:rsidR="005D440A" w:rsidRPr="00E75F02" w:rsidRDefault="00C32F06" w:rsidP="004A6CA3">
      <w:pPr>
        <w:spacing w:after="0"/>
      </w:pPr>
      <w:r w:rsidRPr="00E75F02">
        <w:t>To</w:t>
      </w:r>
      <w:r w:rsidR="005D440A" w:rsidRPr="00E75F02">
        <w:t xml:space="preserve"> have a high level of transferability, </w:t>
      </w:r>
      <w:r w:rsidR="00203AF5" w:rsidRPr="00E75F02">
        <w:t xml:space="preserve">the </w:t>
      </w:r>
      <w:r w:rsidR="005D440A" w:rsidRPr="00E75F02">
        <w:t xml:space="preserve">research must be </w:t>
      </w:r>
      <w:r w:rsidRPr="00E75F02">
        <w:t>able to</w:t>
      </w:r>
      <w:r w:rsidR="00F00FC9" w:rsidRPr="00E75F02">
        <w:t xml:space="preserve"> have future studies</w:t>
      </w:r>
      <w:r w:rsidR="00955CA8" w:rsidRPr="00E75F02">
        <w:t xml:space="preserve">. </w:t>
      </w:r>
      <w:r w:rsidR="00BC4E0C" w:rsidRPr="00E75F02">
        <w:t>Researchers</w:t>
      </w:r>
      <w:r w:rsidR="00955CA8" w:rsidRPr="00E75F02">
        <w:t xml:space="preserve"> should be </w:t>
      </w:r>
      <w:r w:rsidR="00BC4E0C" w:rsidRPr="00E75F02">
        <w:t>able</w:t>
      </w:r>
      <w:r w:rsidR="00955CA8" w:rsidRPr="00E75F02">
        <w:t xml:space="preserve"> to </w:t>
      </w:r>
      <w:r w:rsidR="005D440A" w:rsidRPr="00E75F02">
        <w:t>describe the experiences</w:t>
      </w:r>
      <w:r w:rsidR="00BC4E0C" w:rsidRPr="00E75F02">
        <w:t xml:space="preserve"> in a manner that the </w:t>
      </w:r>
      <w:r w:rsidR="005D440A" w:rsidRPr="00E75F02">
        <w:t>behavior is</w:t>
      </w:r>
      <w:r w:rsidR="00F1166C" w:rsidRPr="00E75F02">
        <w:t xml:space="preserve"> understandable </w:t>
      </w:r>
      <w:r w:rsidR="005D440A" w:rsidRPr="00E75F02">
        <w:t>and can be applied in other areas (</w:t>
      </w:r>
      <w:proofErr w:type="spellStart"/>
      <w:r w:rsidR="005D440A" w:rsidRPr="00E75F02">
        <w:rPr>
          <w:color w:val="000000" w:themeColor="text1"/>
        </w:rPr>
        <w:t>Korstjens</w:t>
      </w:r>
      <w:proofErr w:type="spellEnd"/>
      <w:r w:rsidR="005D440A" w:rsidRPr="00E75F02">
        <w:rPr>
          <w:color w:val="000000" w:themeColor="text1"/>
        </w:rPr>
        <w:t xml:space="preserve"> &amp; Moser, 2017)</w:t>
      </w:r>
      <w:r w:rsidR="002160A1" w:rsidRPr="00E75F02">
        <w:t xml:space="preserve">. </w:t>
      </w:r>
      <w:r w:rsidR="002160A1" w:rsidRPr="00E75F02">
        <w:lastRenderedPageBreak/>
        <w:t xml:space="preserve">Results from this study </w:t>
      </w:r>
      <w:r w:rsidR="0034619C" w:rsidRPr="00E75F02">
        <w:t>c</w:t>
      </w:r>
      <w:r w:rsidR="00685D54" w:rsidRPr="00E75F02">
        <w:t>an</w:t>
      </w:r>
      <w:r w:rsidR="002160A1" w:rsidRPr="00E75F02">
        <w:t xml:space="preserve"> be applied to future studies.</w:t>
      </w:r>
      <w:r w:rsidR="009F203B" w:rsidRPr="00E75F02">
        <w:t xml:space="preserve"> The threats to credibility and transferability </w:t>
      </w:r>
      <w:r w:rsidR="00B17D12" w:rsidRPr="00E75F02">
        <w:t>lie</w:t>
      </w:r>
      <w:r w:rsidR="009F203B" w:rsidRPr="00E75F02">
        <w:t xml:space="preserve"> within the design of the study, sampling strategies, data collection, sources of data, and data analysis. The possible threats of credibility to this study </w:t>
      </w:r>
      <w:r w:rsidR="00446A42" w:rsidRPr="00E75F02">
        <w:t>lie</w:t>
      </w:r>
      <w:r w:rsidR="009F203B" w:rsidRPr="00E75F02">
        <w:t xml:space="preserve"> within strategies or methodologies. These threats </w:t>
      </w:r>
      <w:r w:rsidR="007B2FC7" w:rsidRPr="00E75F02">
        <w:t>were</w:t>
      </w:r>
      <w:r w:rsidR="00446A42" w:rsidRPr="00E75F02">
        <w:t xml:space="preserve"> </w:t>
      </w:r>
      <w:r w:rsidR="009F203B" w:rsidRPr="00E75F02">
        <w:t>minimized by utilizing a</w:t>
      </w:r>
      <w:r w:rsidR="00446A42" w:rsidRPr="00E75F02">
        <w:t xml:space="preserve"> qualitative descriptive design which use</w:t>
      </w:r>
      <w:r w:rsidR="00685D54" w:rsidRPr="00E75F02">
        <w:t>d</w:t>
      </w:r>
      <w:r w:rsidR="00446A42" w:rsidRPr="00E75F02">
        <w:t xml:space="preserve"> the participants’ perspectives in their own words to describe the contributions of African American faculty and peers on goal setting, self-motivation, and </w:t>
      </w:r>
      <w:r w:rsidR="00B17D12" w:rsidRPr="00E75F02">
        <w:t>ongoing</w:t>
      </w:r>
      <w:r w:rsidR="00446A42" w:rsidRPr="00E75F02">
        <w:t xml:space="preserve"> persistence. </w:t>
      </w:r>
    </w:p>
    <w:p w14:paraId="19FFE604" w14:textId="3ECA8367" w:rsidR="00205643" w:rsidRPr="00E75F02" w:rsidRDefault="00164754" w:rsidP="004A6CA3">
      <w:pPr>
        <w:spacing w:after="0"/>
      </w:pPr>
      <w:r w:rsidRPr="00E75F02">
        <w:t xml:space="preserve">Transferability </w:t>
      </w:r>
      <w:r w:rsidR="005C720C" w:rsidRPr="00E75F02">
        <w:t>w</w:t>
      </w:r>
      <w:r w:rsidR="00685D54" w:rsidRPr="00E75F02">
        <w:t>as</w:t>
      </w:r>
      <w:r w:rsidR="002E5E66" w:rsidRPr="00E75F02">
        <w:t xml:space="preserve"> </w:t>
      </w:r>
      <w:r w:rsidR="008B3DED" w:rsidRPr="00E75F02">
        <w:t>verifi</w:t>
      </w:r>
      <w:r w:rsidR="005C720C" w:rsidRPr="00E75F02">
        <w:t>ed</w:t>
      </w:r>
      <w:r w:rsidR="008B3DED" w:rsidRPr="00E75F02">
        <w:t xml:space="preserve"> through</w:t>
      </w:r>
      <w:r w:rsidRPr="00E75F02">
        <w:t xml:space="preserve"> </w:t>
      </w:r>
      <w:r w:rsidR="008B3DED" w:rsidRPr="00E75F02">
        <w:t>i</w:t>
      </w:r>
      <w:r w:rsidRPr="00E75F02">
        <w:t xml:space="preserve">nterviews and </w:t>
      </w:r>
      <w:r w:rsidR="00ED5FA1" w:rsidRPr="00E75F02">
        <w:t>questionnaires</w:t>
      </w:r>
      <w:r w:rsidR="005C720C" w:rsidRPr="00E75F02">
        <w:t>.</w:t>
      </w:r>
      <w:r w:rsidRPr="00E75F02">
        <w:t xml:space="preserve"> </w:t>
      </w:r>
      <w:r w:rsidR="0008433C" w:rsidRPr="00E75F02">
        <w:t>T</w:t>
      </w:r>
      <w:r w:rsidRPr="00E75F02">
        <w:t>wo sources of data w</w:t>
      </w:r>
      <w:r w:rsidR="008D3D59" w:rsidRPr="00E75F02">
        <w:t>ere</w:t>
      </w:r>
      <w:r w:rsidRPr="00E75F02">
        <w:t xml:space="preserve"> used </w:t>
      </w:r>
      <w:r w:rsidR="0008433C" w:rsidRPr="00E75F02">
        <w:t>to get a better</w:t>
      </w:r>
      <w:r w:rsidRPr="00E75F02">
        <w:t xml:space="preserve"> understanding of </w:t>
      </w:r>
      <w:r w:rsidR="00335089" w:rsidRPr="00E75F02">
        <w:t xml:space="preserve">the </w:t>
      </w:r>
      <w:r w:rsidR="0008433C" w:rsidRPr="00E75F02">
        <w:t>contributions of African American faculty and peers on goal setting, self-motivation, and ongoing persistence.</w:t>
      </w:r>
      <w:r w:rsidR="001943D9" w:rsidRPr="00E75F02">
        <w:t xml:space="preserve"> </w:t>
      </w:r>
      <w:r w:rsidR="005C0343" w:rsidRPr="00E75F02">
        <w:t>For s</w:t>
      </w:r>
      <w:r w:rsidRPr="00E75F02">
        <w:t>ampling sufficiency</w:t>
      </w:r>
      <w:r w:rsidR="00F06D36" w:rsidRPr="00E75F02">
        <w:t xml:space="preserve">, </w:t>
      </w:r>
      <w:r w:rsidRPr="00E75F02">
        <w:t>the researcher pursue</w:t>
      </w:r>
      <w:r w:rsidR="00742F47" w:rsidRPr="00E75F02">
        <w:t xml:space="preserve">d </w:t>
      </w:r>
      <w:r w:rsidR="00F363CA" w:rsidRPr="00E75F02">
        <w:t>2</w:t>
      </w:r>
      <w:r w:rsidR="00097A62" w:rsidRPr="00E75F02">
        <w:t xml:space="preserve">0 </w:t>
      </w:r>
      <w:r w:rsidRPr="00E75F02">
        <w:t>participants</w:t>
      </w:r>
      <w:r w:rsidR="009B6624" w:rsidRPr="00E75F02">
        <w:t xml:space="preserve"> from a sample of </w:t>
      </w:r>
      <w:r w:rsidR="001061CF" w:rsidRPr="00E75F02">
        <w:t>over 2,000</w:t>
      </w:r>
      <w:r w:rsidR="009B6624" w:rsidRPr="00E75F02">
        <w:t xml:space="preserve"> </w:t>
      </w:r>
      <w:r w:rsidRPr="00E75F02">
        <w:t xml:space="preserve">to answer the questionnaire </w:t>
      </w:r>
      <w:r w:rsidR="009B6624" w:rsidRPr="00E75F02">
        <w:t>and</w:t>
      </w:r>
      <w:r w:rsidRPr="00E75F02">
        <w:t xml:space="preserve"> semi-structured interviews. The sample size </w:t>
      </w:r>
      <w:r w:rsidR="00742F47" w:rsidRPr="00E75F02">
        <w:t>helped</w:t>
      </w:r>
      <w:r w:rsidR="0095009E" w:rsidRPr="00E75F02">
        <w:t xml:space="preserve"> to </w:t>
      </w:r>
      <w:r w:rsidRPr="00E75F02">
        <w:t xml:space="preserve">provide data </w:t>
      </w:r>
      <w:r w:rsidR="00E9776A" w:rsidRPr="00E75F02">
        <w:t>on</w:t>
      </w:r>
      <w:r w:rsidRPr="00E75F02">
        <w:t xml:space="preserve"> the phenomenon. Finding</w:t>
      </w:r>
      <w:r w:rsidR="00E9776A" w:rsidRPr="00E75F02">
        <w:t>s</w:t>
      </w:r>
      <w:r w:rsidRPr="00E75F02">
        <w:t xml:space="preserve"> from this study </w:t>
      </w:r>
      <w:r w:rsidR="002B52B9" w:rsidRPr="00E75F02">
        <w:t xml:space="preserve">will help with </w:t>
      </w:r>
      <w:r w:rsidR="00D36869" w:rsidRPr="00E75F02">
        <w:t>increas</w:t>
      </w:r>
      <w:r w:rsidR="00DF0268" w:rsidRPr="00E75F02">
        <w:t>ing</w:t>
      </w:r>
      <w:r w:rsidR="00D36869" w:rsidRPr="00E75F02">
        <w:t xml:space="preserve"> the diversity and retention at PWIs.</w:t>
      </w:r>
    </w:p>
    <w:p w14:paraId="36D37C8A" w14:textId="0DBB45E3" w:rsidR="000740F1" w:rsidRPr="00E75F02" w:rsidRDefault="00D70E98" w:rsidP="004A6CA3">
      <w:pPr>
        <w:pStyle w:val="Heading3"/>
        <w:rPr>
          <w:rStyle w:val="Heading3Char"/>
          <w:b/>
          <w:bCs/>
          <w:i/>
        </w:rPr>
      </w:pPr>
      <w:bookmarkStart w:id="282" w:name="_Toc171694962"/>
      <w:r w:rsidRPr="00E75F02">
        <w:rPr>
          <w:rStyle w:val="Heading3Char"/>
          <w:b/>
          <w:bCs/>
          <w:i/>
        </w:rPr>
        <w:t>Confirmability</w:t>
      </w:r>
      <w:bookmarkEnd w:id="282"/>
    </w:p>
    <w:p w14:paraId="1D79FE18" w14:textId="5EBBC9B1" w:rsidR="00D30AC1" w:rsidRPr="00E75F02" w:rsidRDefault="00F1166C" w:rsidP="004A6CA3">
      <w:pPr>
        <w:spacing w:after="0"/>
      </w:pPr>
      <w:r w:rsidRPr="00E75F02">
        <w:t xml:space="preserve">Confirmability is defined as </w:t>
      </w:r>
      <w:r w:rsidR="009B29A5" w:rsidRPr="00E75F02">
        <w:t>ho</w:t>
      </w:r>
      <w:r w:rsidR="00C251E6" w:rsidRPr="00E75F02">
        <w:t>w</w:t>
      </w:r>
      <w:r w:rsidR="009B29A5" w:rsidRPr="00E75F02">
        <w:t xml:space="preserve"> the result</w:t>
      </w:r>
      <w:r w:rsidR="00C251E6" w:rsidRPr="00E75F02">
        <w:t>s, opinions, and perceptions reflect</w:t>
      </w:r>
      <w:r w:rsidR="00925F49" w:rsidRPr="00E75F02">
        <w:t xml:space="preserve"> the participants</w:t>
      </w:r>
      <w:r w:rsidR="00DA65A6" w:rsidRPr="00E75F02">
        <w:t xml:space="preserve"> (</w:t>
      </w:r>
      <w:proofErr w:type="spellStart"/>
      <w:r w:rsidR="00D30AC1" w:rsidRPr="00E75F02">
        <w:t>Kyngäs</w:t>
      </w:r>
      <w:proofErr w:type="spellEnd"/>
      <w:r w:rsidR="00CA1BAE" w:rsidRPr="00E75F02">
        <w:t xml:space="preserve"> et al.,</w:t>
      </w:r>
      <w:r w:rsidR="00E05F23" w:rsidRPr="00E75F02">
        <w:t xml:space="preserve"> </w:t>
      </w:r>
      <w:r w:rsidR="00CA1BAE" w:rsidRPr="00E75F02">
        <w:t>2020).</w:t>
      </w:r>
      <w:r w:rsidR="0040410D" w:rsidRPr="00E75F02">
        <w:t xml:space="preserve"> </w:t>
      </w:r>
      <w:r w:rsidR="00342ABA" w:rsidRPr="00E75F02">
        <w:t xml:space="preserve">Confirmability </w:t>
      </w:r>
      <w:r w:rsidR="00436446" w:rsidRPr="00E75F02">
        <w:t>confirms the findings</w:t>
      </w:r>
      <w:r w:rsidR="00F46A01" w:rsidRPr="00E75F02">
        <w:t xml:space="preserve"> of the study. In confirmability, the researcher avoid</w:t>
      </w:r>
      <w:r w:rsidR="00981A00" w:rsidRPr="00E75F02">
        <w:t>ed</w:t>
      </w:r>
      <w:r w:rsidR="00F46A01" w:rsidRPr="00E75F02">
        <w:t xml:space="preserve"> </w:t>
      </w:r>
      <w:r w:rsidR="008C5F87" w:rsidRPr="00E75F02">
        <w:t xml:space="preserve">bias by ensuring </w:t>
      </w:r>
      <w:r w:rsidR="00284AD4" w:rsidRPr="00E75F02">
        <w:t xml:space="preserve">that the </w:t>
      </w:r>
      <w:r w:rsidR="008C5F87" w:rsidRPr="00E75F02">
        <w:t>participants guide</w:t>
      </w:r>
      <w:r w:rsidR="00E0607F" w:rsidRPr="00E75F02">
        <w:t>d</w:t>
      </w:r>
      <w:r w:rsidR="008C5F87" w:rsidRPr="00E75F02">
        <w:t xml:space="preserve"> the finding</w:t>
      </w:r>
      <w:r w:rsidR="00EC21FB" w:rsidRPr="00E75F02">
        <w:t>,</w:t>
      </w:r>
      <w:r w:rsidR="008C5F87" w:rsidRPr="00E75F02">
        <w:t xml:space="preserve"> not the researcher.</w:t>
      </w:r>
      <w:r w:rsidR="00CA1BAE" w:rsidRPr="00E75F02">
        <w:t xml:space="preserve"> </w:t>
      </w:r>
      <w:r w:rsidR="00781D99" w:rsidRPr="00E75F02">
        <w:t xml:space="preserve">If researchers </w:t>
      </w:r>
      <w:r w:rsidR="002160A1" w:rsidRPr="00E75F02">
        <w:t>show</w:t>
      </w:r>
      <w:r w:rsidR="00781D99" w:rsidRPr="00E75F02">
        <w:t xml:space="preserve"> their personal biases</w:t>
      </w:r>
      <w:r w:rsidR="005049C4" w:rsidRPr="00E75F02">
        <w:t xml:space="preserve">, this </w:t>
      </w:r>
      <w:r w:rsidR="00284AD4" w:rsidRPr="00E75F02">
        <w:t>would have</w:t>
      </w:r>
      <w:r w:rsidR="005049C4" w:rsidRPr="00E75F02">
        <w:t xml:space="preserve"> comprise</w:t>
      </w:r>
      <w:r w:rsidR="00284AD4" w:rsidRPr="00E75F02">
        <w:t>d</w:t>
      </w:r>
      <w:r w:rsidR="005049C4" w:rsidRPr="00E75F02">
        <w:t xml:space="preserve"> and affect</w:t>
      </w:r>
      <w:r w:rsidR="00E0607F" w:rsidRPr="00E75F02">
        <w:t>ed</w:t>
      </w:r>
      <w:r w:rsidR="005049C4" w:rsidRPr="00E75F02">
        <w:t xml:space="preserve"> the results of the study</w:t>
      </w:r>
      <w:r w:rsidR="006338F5" w:rsidRPr="00E75F02">
        <w:t xml:space="preserve">. </w:t>
      </w:r>
      <w:r w:rsidR="00F61017" w:rsidRPr="00E75F02">
        <w:t>Research design</w:t>
      </w:r>
      <w:r w:rsidR="00DE18A6" w:rsidRPr="00E75F02">
        <w:t xml:space="preserve">, data collection, data analysis, </w:t>
      </w:r>
      <w:r w:rsidR="0030798F" w:rsidRPr="00E75F02">
        <w:t>and</w:t>
      </w:r>
      <w:r w:rsidR="00DE18A6" w:rsidRPr="00E75F02">
        <w:t xml:space="preserve"> </w:t>
      </w:r>
      <w:r w:rsidR="0030798F" w:rsidRPr="00E75F02">
        <w:t xml:space="preserve">methods </w:t>
      </w:r>
      <w:r w:rsidR="00284AD4" w:rsidRPr="00E75F02">
        <w:t>w</w:t>
      </w:r>
      <w:r w:rsidR="00444CCE" w:rsidRPr="00E75F02">
        <w:t>ere</w:t>
      </w:r>
      <w:r w:rsidR="00284AD4" w:rsidRPr="00E75F02">
        <w:t xml:space="preserve"> </w:t>
      </w:r>
      <w:r w:rsidR="0030798F" w:rsidRPr="00E75F02">
        <w:t>conducted to avoid biases.</w:t>
      </w:r>
      <w:r w:rsidR="00437EE1" w:rsidRPr="00E75F02">
        <w:t xml:space="preserve"> </w:t>
      </w:r>
      <w:r w:rsidR="00F11942" w:rsidRPr="00E75F02">
        <w:t>The</w:t>
      </w:r>
      <w:r w:rsidR="00437EE1" w:rsidRPr="00E75F02">
        <w:t xml:space="preserve"> role </w:t>
      </w:r>
      <w:r w:rsidR="005E4D43" w:rsidRPr="00E75F02">
        <w:t xml:space="preserve">of </w:t>
      </w:r>
      <w:r w:rsidR="009A2539" w:rsidRPr="00E75F02">
        <w:t xml:space="preserve">a </w:t>
      </w:r>
      <w:r w:rsidR="00437EE1" w:rsidRPr="00E75F02">
        <w:t xml:space="preserve">qualitative researcher is to analyze and interpret data to </w:t>
      </w:r>
      <w:r w:rsidR="00C803D3" w:rsidRPr="00E75F02">
        <w:t>conclude</w:t>
      </w:r>
      <w:r w:rsidR="00437EE1" w:rsidRPr="00E75F02">
        <w:t xml:space="preserve"> (Saldana, 2009)</w:t>
      </w:r>
      <w:r w:rsidR="00C803D3" w:rsidRPr="00E75F02">
        <w:t>.</w:t>
      </w:r>
      <w:r w:rsidR="0030798F" w:rsidRPr="00E75F02">
        <w:t xml:space="preserve"> </w:t>
      </w:r>
      <w:r w:rsidR="000827A2" w:rsidRPr="00E75F02">
        <w:t>The r</w:t>
      </w:r>
      <w:r w:rsidR="001D2EB2" w:rsidRPr="00E75F02">
        <w:t xml:space="preserve">esearcher </w:t>
      </w:r>
      <w:r w:rsidR="006E6BD9" w:rsidRPr="00E75F02">
        <w:t>collected</w:t>
      </w:r>
      <w:r w:rsidR="00B36EEC" w:rsidRPr="00E75F02">
        <w:t xml:space="preserve"> i</w:t>
      </w:r>
      <w:r w:rsidR="000827A2" w:rsidRPr="00E75F02">
        <w:t>n-</w:t>
      </w:r>
      <w:r w:rsidR="000A3922" w:rsidRPr="00E75F02">
        <w:t>depth data that help</w:t>
      </w:r>
      <w:r w:rsidR="006E6BD9" w:rsidRPr="00E75F02">
        <w:t>ed</w:t>
      </w:r>
      <w:r w:rsidR="000A3922" w:rsidRPr="00E75F02">
        <w:t xml:space="preserve"> to increase</w:t>
      </w:r>
      <w:r w:rsidR="009F69AC" w:rsidRPr="00E75F02">
        <w:t xml:space="preserve"> confirma</w:t>
      </w:r>
      <w:r w:rsidR="00ED08AD" w:rsidRPr="00E75F02">
        <w:t>bility</w:t>
      </w:r>
      <w:r w:rsidR="009F69AC" w:rsidRPr="00E75F02">
        <w:t xml:space="preserve"> by using audio recording</w:t>
      </w:r>
      <w:r w:rsidR="000D6E30" w:rsidRPr="00E75F02">
        <w:t>s</w:t>
      </w:r>
      <w:r w:rsidR="009F69AC" w:rsidRPr="00E75F02">
        <w:t xml:space="preserve"> </w:t>
      </w:r>
      <w:r w:rsidR="009F69AC" w:rsidRPr="00E75F02">
        <w:lastRenderedPageBreak/>
        <w:t>with fully transcribed data</w:t>
      </w:r>
      <w:r w:rsidR="00323B20" w:rsidRPr="00E75F02">
        <w:t xml:space="preserve"> that w</w:t>
      </w:r>
      <w:r w:rsidR="009F5E1A" w:rsidRPr="00E75F02">
        <w:t xml:space="preserve">as </w:t>
      </w:r>
      <w:r w:rsidR="00323B20" w:rsidRPr="00E75F02">
        <w:t xml:space="preserve">shared with the participants for member checking. </w:t>
      </w:r>
      <w:r w:rsidR="009739EA" w:rsidRPr="00E75F02">
        <w:t>Researchers</w:t>
      </w:r>
      <w:r w:rsidR="008A7819" w:rsidRPr="00E75F02">
        <w:t xml:space="preserve"> should list</w:t>
      </w:r>
      <w:r w:rsidR="009739EA" w:rsidRPr="00E75F02">
        <w:t xml:space="preserve"> </w:t>
      </w:r>
      <w:r w:rsidR="002457CA" w:rsidRPr="00E75F02">
        <w:t>procedures for checking and rechecking the data</w:t>
      </w:r>
      <w:r w:rsidR="009739EA" w:rsidRPr="00E75F02">
        <w:t xml:space="preserve"> for confirmability</w:t>
      </w:r>
      <w:r w:rsidR="002457CA" w:rsidRPr="00E75F02">
        <w:t xml:space="preserve">. </w:t>
      </w:r>
      <w:r w:rsidR="00C43063" w:rsidRPr="00E75F02">
        <w:t>U</w:t>
      </w:r>
      <w:r w:rsidR="002457CA" w:rsidRPr="00E75F02">
        <w:t xml:space="preserve">sing direct quotations </w:t>
      </w:r>
      <w:r w:rsidR="00C43063" w:rsidRPr="00E75F02">
        <w:t xml:space="preserve">helps to show that the data came </w:t>
      </w:r>
      <w:r w:rsidR="002457CA" w:rsidRPr="00E75F02">
        <w:t>from the participants (</w:t>
      </w:r>
      <w:proofErr w:type="spellStart"/>
      <w:r w:rsidR="002457CA" w:rsidRPr="00E75F02">
        <w:t>Korstjens</w:t>
      </w:r>
      <w:proofErr w:type="spellEnd"/>
      <w:r w:rsidR="002457CA" w:rsidRPr="00E75F02">
        <w:t xml:space="preserve"> &amp; Moser, 2017).</w:t>
      </w:r>
      <w:r w:rsidR="002160A1" w:rsidRPr="00E75F02">
        <w:t xml:space="preserve"> </w:t>
      </w:r>
      <w:r w:rsidR="000C0B53" w:rsidRPr="00E75F02">
        <w:t>T</w:t>
      </w:r>
      <w:r w:rsidR="00847752" w:rsidRPr="00E75F02">
        <w:t xml:space="preserve">he </w:t>
      </w:r>
      <w:r w:rsidR="000C0B53" w:rsidRPr="00E75F02">
        <w:t>foundati</w:t>
      </w:r>
      <w:r w:rsidR="00847752" w:rsidRPr="00E75F02">
        <w:t>on of research is trust.</w:t>
      </w:r>
      <w:r w:rsidR="000C0B53" w:rsidRPr="00E75F02">
        <w:t xml:space="preserve"> </w:t>
      </w:r>
    </w:p>
    <w:p w14:paraId="120AE131" w14:textId="2EC3498D" w:rsidR="00D70E98" w:rsidRPr="00E75F02" w:rsidRDefault="001F78B9" w:rsidP="004A6CA3">
      <w:pPr>
        <w:spacing w:after="0"/>
      </w:pPr>
      <w:r w:rsidRPr="00E75F02">
        <w:t>Quality</w:t>
      </w:r>
      <w:r w:rsidR="000C0B53" w:rsidRPr="00E75F02">
        <w:t xml:space="preserve"> research</w:t>
      </w:r>
      <w:r w:rsidRPr="00E75F02">
        <w:t xml:space="preserve"> is produced when </w:t>
      </w:r>
      <w:r w:rsidR="000C0B53" w:rsidRPr="00E75F02">
        <w:t>credibility, dependability, transferability, and confirmability</w:t>
      </w:r>
      <w:r w:rsidR="00A93DD5" w:rsidRPr="00E75F02">
        <w:t xml:space="preserve"> are assured</w:t>
      </w:r>
      <w:r w:rsidR="00A3409F" w:rsidRPr="00E75F02">
        <w:t xml:space="preserve"> (</w:t>
      </w:r>
      <w:proofErr w:type="spellStart"/>
      <w:r w:rsidR="00A3409F" w:rsidRPr="00E75F02">
        <w:t>Korstjens</w:t>
      </w:r>
      <w:proofErr w:type="spellEnd"/>
      <w:r w:rsidR="00A3409F" w:rsidRPr="00E75F02">
        <w:t xml:space="preserve"> &amp; Moser, 2017)</w:t>
      </w:r>
      <w:r w:rsidR="000C0B53" w:rsidRPr="00E75F02">
        <w:t xml:space="preserve">. </w:t>
      </w:r>
      <w:r w:rsidR="00145EE9" w:rsidRPr="00E75F02">
        <w:t xml:space="preserve">Building </w:t>
      </w:r>
      <w:r w:rsidR="00ED28EE" w:rsidRPr="00E75F02">
        <w:t>trustworthiness requires the</w:t>
      </w:r>
      <w:r w:rsidR="00145EE9" w:rsidRPr="00E75F02">
        <w:t xml:space="preserve"> research</w:t>
      </w:r>
      <w:r w:rsidR="004F796E" w:rsidRPr="00E75F02">
        <w:t xml:space="preserve"> </w:t>
      </w:r>
      <w:r w:rsidR="002160A1" w:rsidRPr="00E75F02">
        <w:t>to be</w:t>
      </w:r>
      <w:r w:rsidR="000C0B53" w:rsidRPr="00E75F02">
        <w:t xml:space="preserve"> applied to other research, be replicable</w:t>
      </w:r>
      <w:r w:rsidR="00716DA1" w:rsidRPr="00E75F02">
        <w:t xml:space="preserve">, and </w:t>
      </w:r>
      <w:r w:rsidR="00197F16" w:rsidRPr="00E75F02">
        <w:t>hav</w:t>
      </w:r>
      <w:r w:rsidR="005205C4" w:rsidRPr="00E75F02">
        <w:t>e a level of confidence.</w:t>
      </w:r>
      <w:r w:rsidR="000C0B53" w:rsidRPr="00E75F02">
        <w:t xml:space="preserve"> </w:t>
      </w:r>
      <w:r w:rsidR="00D86465" w:rsidRPr="00E75F02">
        <w:t>For this study, a copy of the tr</w:t>
      </w:r>
      <w:r w:rsidR="00A544D0" w:rsidRPr="00E75F02">
        <w:t xml:space="preserve">anscribed </w:t>
      </w:r>
      <w:r w:rsidR="00270725" w:rsidRPr="00E75F02">
        <w:t>interviews</w:t>
      </w:r>
      <w:r w:rsidR="00A544D0" w:rsidRPr="00E75F02">
        <w:t xml:space="preserve"> w</w:t>
      </w:r>
      <w:r w:rsidR="00A3409F" w:rsidRPr="00E75F02">
        <w:t>as</w:t>
      </w:r>
      <w:r w:rsidR="00A544D0" w:rsidRPr="00E75F02">
        <w:t xml:space="preserve"> sent to the participants to increase</w:t>
      </w:r>
      <w:r w:rsidR="00270725" w:rsidRPr="00E75F02">
        <w:t xml:space="preserve"> </w:t>
      </w:r>
      <w:r w:rsidR="00A544D0" w:rsidRPr="00E75F02">
        <w:t>dependability.</w:t>
      </w:r>
      <w:r w:rsidR="00D534DC" w:rsidRPr="00E75F02">
        <w:t xml:space="preserve"> Participants </w:t>
      </w:r>
      <w:proofErr w:type="gramStart"/>
      <w:r w:rsidR="00D534DC" w:rsidRPr="00E75F02">
        <w:t>w</w:t>
      </w:r>
      <w:r w:rsidR="00A3409F" w:rsidRPr="00E75F02">
        <w:t>as</w:t>
      </w:r>
      <w:proofErr w:type="gramEnd"/>
      <w:r w:rsidR="00D534DC" w:rsidRPr="00E75F02">
        <w:t xml:space="preserve"> </w:t>
      </w:r>
      <w:r w:rsidR="00CB73B6" w:rsidRPr="00E75F02">
        <w:t>allowed</w:t>
      </w:r>
      <w:r w:rsidR="00D534DC" w:rsidRPr="00E75F02">
        <w:t xml:space="preserve"> to check the data for </w:t>
      </w:r>
      <w:r w:rsidR="00F4753E" w:rsidRPr="00E75F02">
        <w:t>accuracy by reading th</w:t>
      </w:r>
      <w:r w:rsidR="003B6EFE" w:rsidRPr="00E75F02">
        <w:t>r</w:t>
      </w:r>
      <w:r w:rsidR="00F4753E" w:rsidRPr="00E75F02">
        <w:t>ough the transcriptions</w:t>
      </w:r>
      <w:r w:rsidR="002A34CC" w:rsidRPr="00E75F02">
        <w:t xml:space="preserve"> and providing comments. Participants </w:t>
      </w:r>
      <w:proofErr w:type="gramStart"/>
      <w:r w:rsidR="002A34CC" w:rsidRPr="00E75F02">
        <w:t>w</w:t>
      </w:r>
      <w:r w:rsidR="00A3409F" w:rsidRPr="00E75F02">
        <w:t>as</w:t>
      </w:r>
      <w:proofErr w:type="gramEnd"/>
      <w:r w:rsidR="002A34CC" w:rsidRPr="00E75F02">
        <w:t xml:space="preserve"> given 5 </w:t>
      </w:r>
      <w:r w:rsidR="00F82185" w:rsidRPr="00E75F02">
        <w:t xml:space="preserve">business </w:t>
      </w:r>
      <w:r w:rsidR="002A34CC" w:rsidRPr="00E75F02">
        <w:t xml:space="preserve">days </w:t>
      </w:r>
      <w:r w:rsidR="00F82185" w:rsidRPr="00E75F02">
        <w:t>to review and return transcriptions.</w:t>
      </w:r>
      <w:r w:rsidR="00057027" w:rsidRPr="00E75F02">
        <w:t xml:space="preserve"> If the transcripts </w:t>
      </w:r>
      <w:r w:rsidR="00A3409F" w:rsidRPr="00E75F02">
        <w:t>were</w:t>
      </w:r>
      <w:r w:rsidR="00057027" w:rsidRPr="00E75F02">
        <w:t xml:space="preserve"> not returned within 5 </w:t>
      </w:r>
      <w:r w:rsidR="00270725" w:rsidRPr="00E75F02">
        <w:t>days,</w:t>
      </w:r>
      <w:r w:rsidR="00057027" w:rsidRPr="00E75F02">
        <w:t xml:space="preserve"> the transcripts </w:t>
      </w:r>
      <w:r w:rsidR="0045499D" w:rsidRPr="00E75F02">
        <w:t>were</w:t>
      </w:r>
      <w:r w:rsidR="00057027" w:rsidRPr="00E75F02">
        <w:t xml:space="preserve"> </w:t>
      </w:r>
      <w:proofErr w:type="gramStart"/>
      <w:r w:rsidR="00057027" w:rsidRPr="00E75F02">
        <w:t>deemed as</w:t>
      </w:r>
      <w:proofErr w:type="gramEnd"/>
      <w:r w:rsidR="00057027" w:rsidRPr="00E75F02">
        <w:t xml:space="preserve"> </w:t>
      </w:r>
      <w:r w:rsidR="00270725" w:rsidRPr="00E75F02">
        <w:t>correct.</w:t>
      </w:r>
      <w:r w:rsidR="00437EE1" w:rsidRPr="00E75F02">
        <w:t xml:space="preserve"> These strategies w</w:t>
      </w:r>
      <w:r w:rsidR="00D53EA1" w:rsidRPr="00E75F02">
        <w:t>ere</w:t>
      </w:r>
      <w:r w:rsidR="00437EE1" w:rsidRPr="00E75F02">
        <w:t xml:space="preserve"> used to demonstrate confirmability of the research. </w:t>
      </w:r>
    </w:p>
    <w:p w14:paraId="32878279" w14:textId="2C1791A5" w:rsidR="006A2EEA" w:rsidRPr="00E75F02" w:rsidRDefault="002D7451" w:rsidP="004A6CA3">
      <w:pPr>
        <w:pStyle w:val="Heading2"/>
      </w:pPr>
      <w:bookmarkStart w:id="283" w:name="_Toc349720645"/>
      <w:bookmarkStart w:id="284" w:name="_Toc350241689"/>
      <w:bookmarkStart w:id="285" w:name="_Toc481674131"/>
      <w:bookmarkStart w:id="286" w:name="_Toc503990758"/>
      <w:bookmarkStart w:id="287" w:name="_Toc171694963"/>
      <w:bookmarkEnd w:id="278"/>
      <w:r w:rsidRPr="00E75F02">
        <w:t>Data</w:t>
      </w:r>
      <w:r w:rsidR="00352F41" w:rsidRPr="00E75F02">
        <w:t xml:space="preserve"> </w:t>
      </w:r>
      <w:r w:rsidRPr="00E75F02">
        <w:t>Collection</w:t>
      </w:r>
      <w:r w:rsidR="00352F41" w:rsidRPr="00E75F02">
        <w:t xml:space="preserve"> </w:t>
      </w:r>
      <w:bookmarkEnd w:id="283"/>
      <w:bookmarkEnd w:id="284"/>
      <w:r w:rsidR="00B655ED" w:rsidRPr="00E75F02">
        <w:t>and</w:t>
      </w:r>
      <w:r w:rsidR="00352F41" w:rsidRPr="00E75F02">
        <w:t xml:space="preserve"> </w:t>
      </w:r>
      <w:r w:rsidR="00B655ED" w:rsidRPr="00E75F02">
        <w:t>Management</w:t>
      </w:r>
      <w:bookmarkEnd w:id="285"/>
      <w:bookmarkEnd w:id="286"/>
      <w:bookmarkEnd w:id="287"/>
    </w:p>
    <w:p w14:paraId="636CF508" w14:textId="5DED2B9E" w:rsidR="007B5839" w:rsidRPr="00E75F02" w:rsidRDefault="007032EF" w:rsidP="004A6CA3">
      <w:pPr>
        <w:spacing w:after="0"/>
      </w:pPr>
      <w:r w:rsidRPr="00E75F02">
        <w:t>Data collection for this study</w:t>
      </w:r>
      <w:r w:rsidR="00C470C1" w:rsidRPr="00E75F02">
        <w:t xml:space="preserve"> </w:t>
      </w:r>
      <w:r w:rsidR="0041478D" w:rsidRPr="00E75F02">
        <w:t>start</w:t>
      </w:r>
      <w:r w:rsidR="00C470C1" w:rsidRPr="00E75F02">
        <w:t>ed</w:t>
      </w:r>
      <w:r w:rsidR="0041478D" w:rsidRPr="00E75F02">
        <w:t xml:space="preserve"> when </w:t>
      </w:r>
      <w:r w:rsidRPr="00E75F02">
        <w:t xml:space="preserve">the researcher received approvals from AQR and </w:t>
      </w:r>
      <w:r w:rsidR="008829A4" w:rsidRPr="00E75F02">
        <w:t xml:space="preserve">the final approval from </w:t>
      </w:r>
      <w:r w:rsidRPr="00E75F02">
        <w:t xml:space="preserve">IRB. The researcher </w:t>
      </w:r>
      <w:r w:rsidR="0041478D" w:rsidRPr="00E75F02">
        <w:t>complete</w:t>
      </w:r>
      <w:r w:rsidR="008829A4" w:rsidRPr="00E75F02">
        <w:t>d</w:t>
      </w:r>
      <w:r w:rsidRPr="00E75F02">
        <w:t xml:space="preserve"> the Collaborative Institutional Training Initiative (CITI) module</w:t>
      </w:r>
      <w:r w:rsidR="001F1DB8" w:rsidRPr="00E75F02">
        <w:t>s</w:t>
      </w:r>
      <w:r w:rsidR="0041478D" w:rsidRPr="00E75F02">
        <w:t>. CITI modules</w:t>
      </w:r>
      <w:r w:rsidRPr="00E75F02">
        <w:t xml:space="preserve"> </w:t>
      </w:r>
      <w:r w:rsidR="0041478D" w:rsidRPr="00E75F02">
        <w:t xml:space="preserve">outline </w:t>
      </w:r>
      <w:r w:rsidRPr="00E75F02">
        <w:t>ethics</w:t>
      </w:r>
      <w:r w:rsidR="0041478D" w:rsidRPr="00E75F02">
        <w:t xml:space="preserve"> in research</w:t>
      </w:r>
      <w:r w:rsidRPr="00E75F02">
        <w:t xml:space="preserve"> and</w:t>
      </w:r>
      <w:r w:rsidR="0041478D" w:rsidRPr="00E75F02">
        <w:t xml:space="preserve"> </w:t>
      </w:r>
      <w:r w:rsidRPr="00E75F02">
        <w:t xml:space="preserve">guidelines </w:t>
      </w:r>
      <w:r w:rsidR="0041478D" w:rsidRPr="00E75F02">
        <w:t xml:space="preserve">for </w:t>
      </w:r>
      <w:r w:rsidRPr="00E75F02">
        <w:t>IRB approval.</w:t>
      </w:r>
      <w:r w:rsidR="0041478D" w:rsidRPr="00E75F02">
        <w:t xml:space="preserve"> </w:t>
      </w:r>
      <w:r w:rsidR="00F428AE" w:rsidRPr="00E75F02">
        <w:t>Data w</w:t>
      </w:r>
      <w:r w:rsidR="001F1DB8" w:rsidRPr="00E75F02">
        <w:t xml:space="preserve">as </w:t>
      </w:r>
      <w:r w:rsidR="00D26ED0" w:rsidRPr="00E75F02">
        <w:t>collected</w:t>
      </w:r>
      <w:r w:rsidR="00F428AE" w:rsidRPr="00E75F02">
        <w:t xml:space="preserve"> from </w:t>
      </w:r>
      <w:r w:rsidR="003C5274" w:rsidRPr="00E75F02">
        <w:t>two</w:t>
      </w:r>
      <w:r w:rsidR="00F428AE" w:rsidRPr="00E75F02">
        <w:t xml:space="preserve"> data source</w:t>
      </w:r>
      <w:r w:rsidR="003C5274" w:rsidRPr="00E75F02">
        <w:t>s</w:t>
      </w:r>
      <w:r w:rsidR="00F428AE" w:rsidRPr="00E75F02">
        <w:t xml:space="preserve">. The researcher </w:t>
      </w:r>
      <w:r w:rsidR="00351C1E" w:rsidRPr="00E75F02">
        <w:t xml:space="preserve">used </w:t>
      </w:r>
      <w:r w:rsidR="00F428AE" w:rsidRPr="00E75F02">
        <w:t>semi-structured</w:t>
      </w:r>
      <w:r w:rsidR="00550344" w:rsidRPr="00E75F02">
        <w:t xml:space="preserve"> </w:t>
      </w:r>
      <w:r w:rsidR="00446A42" w:rsidRPr="00E75F02">
        <w:t>one-to-one</w:t>
      </w:r>
      <w:r w:rsidR="00F428AE" w:rsidRPr="00E75F02">
        <w:t xml:space="preserve"> </w:t>
      </w:r>
      <w:r w:rsidR="00D26ED0" w:rsidRPr="00E75F02">
        <w:t xml:space="preserve">virtual </w:t>
      </w:r>
      <w:r w:rsidR="007035F9" w:rsidRPr="00E75F02">
        <w:t>interviews</w:t>
      </w:r>
      <w:r w:rsidR="003C5274" w:rsidRPr="00E75F02">
        <w:t xml:space="preserve"> and questionnaires</w:t>
      </w:r>
      <w:r w:rsidR="007035F9" w:rsidRPr="00E75F02">
        <w:t>.</w:t>
      </w:r>
      <w:r w:rsidR="00F428AE" w:rsidRPr="00E75F02">
        <w:t xml:space="preserve"> </w:t>
      </w:r>
      <w:r w:rsidR="00B822EE" w:rsidRPr="00E75F02">
        <w:t>P</w:t>
      </w:r>
      <w:r w:rsidR="00FA636A" w:rsidRPr="00E75F02">
        <w:t xml:space="preserve">ermission </w:t>
      </w:r>
      <w:r w:rsidR="00EE1EA2" w:rsidRPr="00E75F02">
        <w:t xml:space="preserve">was received </w:t>
      </w:r>
      <w:r w:rsidR="00FA636A" w:rsidRPr="00E75F02">
        <w:t>from Facebook group administrators to conduct</w:t>
      </w:r>
      <w:r w:rsidR="00E06A07" w:rsidRPr="00E75F02">
        <w:t xml:space="preserve"> the</w:t>
      </w:r>
      <w:r w:rsidR="00FA636A" w:rsidRPr="00E75F02">
        <w:t xml:space="preserve"> survey</w:t>
      </w:r>
      <w:r w:rsidR="00E06A07" w:rsidRPr="00E75F02">
        <w:t>s</w:t>
      </w:r>
      <w:r w:rsidR="001217F6" w:rsidRPr="00E75F02">
        <w:t xml:space="preserve"> (</w:t>
      </w:r>
      <w:r w:rsidR="00FA636A" w:rsidRPr="00E75F02">
        <w:t xml:space="preserve">Appendix </w:t>
      </w:r>
      <w:r w:rsidR="00D32384" w:rsidRPr="00E75F02">
        <w:t>B</w:t>
      </w:r>
      <w:r w:rsidR="001217F6" w:rsidRPr="00E75F02">
        <w:t>)</w:t>
      </w:r>
      <w:r w:rsidR="00FA636A" w:rsidRPr="00E75F02">
        <w:t>.</w:t>
      </w:r>
      <w:r w:rsidR="005972AF" w:rsidRPr="00E75F02">
        <w:t xml:space="preserve"> </w:t>
      </w:r>
      <w:r w:rsidR="00A53B87" w:rsidRPr="00E75F02">
        <w:t xml:space="preserve">The </w:t>
      </w:r>
      <w:r w:rsidR="00FA636A" w:rsidRPr="00E75F02">
        <w:t>Facebook group administrator</w:t>
      </w:r>
      <w:r w:rsidR="00550344" w:rsidRPr="00E75F02">
        <w:t xml:space="preserve"> allow</w:t>
      </w:r>
      <w:r w:rsidR="006A4AF0" w:rsidRPr="00E75F02">
        <w:t>ed</w:t>
      </w:r>
      <w:r w:rsidR="00550344" w:rsidRPr="00E75F02">
        <w:t xml:space="preserve"> </w:t>
      </w:r>
      <w:r w:rsidR="00446A42" w:rsidRPr="00E75F02">
        <w:t>researchers</w:t>
      </w:r>
      <w:r w:rsidR="00550344" w:rsidRPr="00E75F02">
        <w:t xml:space="preserve"> </w:t>
      </w:r>
      <w:r w:rsidR="00446A42" w:rsidRPr="00E75F02">
        <w:t>to post</w:t>
      </w:r>
      <w:r w:rsidR="00550344" w:rsidRPr="00E75F02">
        <w:t xml:space="preserve"> recruitment </w:t>
      </w:r>
      <w:r w:rsidR="00E30710" w:rsidRPr="00E75F02">
        <w:t>flyers</w:t>
      </w:r>
      <w:r w:rsidR="00FA636A" w:rsidRPr="00E75F02">
        <w:t xml:space="preserve"> on their social media page. </w:t>
      </w:r>
      <w:r w:rsidR="00A10113" w:rsidRPr="00E75F02">
        <w:t xml:space="preserve">A link </w:t>
      </w:r>
      <w:r w:rsidR="00B73928" w:rsidRPr="00E75F02">
        <w:t xml:space="preserve">and QR code </w:t>
      </w:r>
      <w:r w:rsidR="0045499D" w:rsidRPr="00E75F02">
        <w:t>were</w:t>
      </w:r>
      <w:r w:rsidR="006A4AF0" w:rsidRPr="00E75F02">
        <w:t xml:space="preserve"> </w:t>
      </w:r>
      <w:r w:rsidR="00A10113" w:rsidRPr="00E75F02">
        <w:t xml:space="preserve">provided on the flyer for those who </w:t>
      </w:r>
      <w:r w:rsidR="00EE1EA2" w:rsidRPr="00E75F02">
        <w:t>self-</w:t>
      </w:r>
      <w:proofErr w:type="gramStart"/>
      <w:r w:rsidR="00EE1EA2" w:rsidRPr="00E75F02">
        <w:t>select</w:t>
      </w:r>
      <w:proofErr w:type="gramEnd"/>
      <w:r w:rsidR="00EE1EA2" w:rsidRPr="00E75F02">
        <w:t xml:space="preserve"> and </w:t>
      </w:r>
      <w:r w:rsidR="00A10113" w:rsidRPr="00E75F02">
        <w:t xml:space="preserve">meet the inclusion criteria. Participants </w:t>
      </w:r>
      <w:r w:rsidR="00B73928" w:rsidRPr="00E75F02">
        <w:t xml:space="preserve">clicked on the link or </w:t>
      </w:r>
      <w:r w:rsidR="00B73928" w:rsidRPr="00E75F02">
        <w:lastRenderedPageBreak/>
        <w:t xml:space="preserve">scanned the QR code </w:t>
      </w:r>
      <w:r w:rsidR="009A2457" w:rsidRPr="00E75F02">
        <w:t xml:space="preserve">which </w:t>
      </w:r>
      <w:r w:rsidR="00A10113" w:rsidRPr="00E75F02">
        <w:t xml:space="preserve">sent the </w:t>
      </w:r>
      <w:r w:rsidR="009A2457" w:rsidRPr="00E75F02">
        <w:t xml:space="preserve">participant to the </w:t>
      </w:r>
      <w:r w:rsidR="00A10113" w:rsidRPr="00E75F02">
        <w:t>informed consent</w:t>
      </w:r>
      <w:r w:rsidR="00305953" w:rsidRPr="00E75F02">
        <w:t xml:space="preserve">, </w:t>
      </w:r>
      <w:r w:rsidR="00A10113" w:rsidRPr="00E75F02">
        <w:t xml:space="preserve">the demographics, </w:t>
      </w:r>
      <w:r w:rsidR="00305953" w:rsidRPr="00E75F02">
        <w:t>questionnaire</w:t>
      </w:r>
      <w:r w:rsidR="00072006" w:rsidRPr="00E75F02">
        <w:t>,</w:t>
      </w:r>
      <w:r w:rsidR="00305953" w:rsidRPr="00E75F02">
        <w:t xml:space="preserve"> and </w:t>
      </w:r>
      <w:r w:rsidR="002C61E1" w:rsidRPr="00E75F02">
        <w:t xml:space="preserve">the </w:t>
      </w:r>
      <w:r w:rsidR="00A733E4" w:rsidRPr="00E75F02">
        <w:t xml:space="preserve">scheduling of the </w:t>
      </w:r>
      <w:r w:rsidR="00A10113" w:rsidRPr="00E75F02">
        <w:t>one</w:t>
      </w:r>
      <w:r w:rsidR="002C61E1" w:rsidRPr="00E75F02">
        <w:t>-on</w:t>
      </w:r>
      <w:r w:rsidR="00A733E4" w:rsidRPr="00E75F02">
        <w:t>-</w:t>
      </w:r>
      <w:r w:rsidR="00A10113" w:rsidRPr="00E75F02">
        <w:t>one semi-structure interviews.</w:t>
      </w:r>
    </w:p>
    <w:p w14:paraId="4C60E3BC" w14:textId="1EE8C8D2" w:rsidR="00A56D22" w:rsidRPr="00E75F02" w:rsidRDefault="00A10113" w:rsidP="004A6CA3">
      <w:pPr>
        <w:spacing w:after="0"/>
      </w:pPr>
      <w:r w:rsidRPr="00E75F02">
        <w:t>Participants</w:t>
      </w:r>
      <w:r w:rsidR="00A53322" w:rsidRPr="00E75F02">
        <w:t xml:space="preserve"> in this study were</w:t>
      </w:r>
      <w:r w:rsidRPr="00E75F02">
        <w:t xml:space="preserve"> </w:t>
      </w:r>
      <w:r w:rsidR="002A7EB0" w:rsidRPr="00E75F02">
        <w:t>confidential</w:t>
      </w:r>
      <w:r w:rsidRPr="00E75F02">
        <w:t>.</w:t>
      </w:r>
      <w:r w:rsidR="00FA636A" w:rsidRPr="00E75F02">
        <w:t xml:space="preserve"> If </w:t>
      </w:r>
      <w:r w:rsidR="006F4F93" w:rsidRPr="00E75F02">
        <w:t>20</w:t>
      </w:r>
      <w:r w:rsidR="00FA636A" w:rsidRPr="00E75F02">
        <w:t xml:space="preserve">+ participants </w:t>
      </w:r>
      <w:r w:rsidR="00A733E4" w:rsidRPr="00E75F02">
        <w:t>w</w:t>
      </w:r>
      <w:r w:rsidR="0057263F" w:rsidRPr="00E75F02">
        <w:t>ere</w:t>
      </w:r>
      <w:r w:rsidR="00FA636A" w:rsidRPr="00E75F02">
        <w:t xml:space="preserve"> not collected within 2 week</w:t>
      </w:r>
      <w:r w:rsidR="00E62ABD" w:rsidRPr="00E75F02">
        <w:t>s</w:t>
      </w:r>
      <w:r w:rsidR="00FA636A" w:rsidRPr="00E75F02">
        <w:t>, the administrator w</w:t>
      </w:r>
      <w:r w:rsidR="00441B45" w:rsidRPr="00E75F02">
        <w:t>as</w:t>
      </w:r>
      <w:r w:rsidR="00FA636A" w:rsidRPr="00E75F02">
        <w:t xml:space="preserve"> asked to resend the invitation</w:t>
      </w:r>
      <w:r w:rsidR="004D4FC4" w:rsidRPr="00E75F02">
        <w:t>.</w:t>
      </w:r>
      <w:r w:rsidR="007B5839" w:rsidRPr="00E75F02">
        <w:t xml:space="preserve"> </w:t>
      </w:r>
      <w:r w:rsidR="007A1049" w:rsidRPr="00E75F02">
        <w:rPr>
          <w:color w:val="000000" w:themeColor="text1"/>
        </w:rPr>
        <w:t>F</w:t>
      </w:r>
      <w:r w:rsidR="00FC06AE" w:rsidRPr="00E75F02">
        <w:rPr>
          <w:color w:val="000000" w:themeColor="text1"/>
        </w:rPr>
        <w:t>ield testing</w:t>
      </w:r>
      <w:r w:rsidR="003C2AFA" w:rsidRPr="00E75F02">
        <w:rPr>
          <w:color w:val="000000" w:themeColor="text1"/>
        </w:rPr>
        <w:t xml:space="preserve"> was not used or</w:t>
      </w:r>
      <w:r w:rsidR="00FC06AE" w:rsidRPr="00E75F02">
        <w:rPr>
          <w:color w:val="000000" w:themeColor="text1"/>
        </w:rPr>
        <w:t xml:space="preserve"> required for this research</w:t>
      </w:r>
      <w:r w:rsidR="00E51F47" w:rsidRPr="00E75F02">
        <w:rPr>
          <w:color w:val="000000" w:themeColor="text1"/>
        </w:rPr>
        <w:t xml:space="preserve">. </w:t>
      </w:r>
      <w:r w:rsidR="006F1A4C" w:rsidRPr="00E75F02">
        <w:rPr>
          <w:color w:val="000000" w:themeColor="text1"/>
        </w:rPr>
        <w:t xml:space="preserve">Due to the </w:t>
      </w:r>
      <w:r w:rsidR="00DF7651" w:rsidRPr="00E75F02">
        <w:rPr>
          <w:color w:val="000000" w:themeColor="text1"/>
        </w:rPr>
        <w:t>researcher</w:t>
      </w:r>
      <w:r w:rsidR="001C3B83" w:rsidRPr="00E75F02">
        <w:rPr>
          <w:color w:val="000000" w:themeColor="text1"/>
        </w:rPr>
        <w:t>’s</w:t>
      </w:r>
      <w:r w:rsidR="00DF7651" w:rsidRPr="00E75F02">
        <w:rPr>
          <w:color w:val="000000" w:themeColor="text1"/>
        </w:rPr>
        <w:t xml:space="preserve"> </w:t>
      </w:r>
      <w:r w:rsidR="006F1A4C" w:rsidRPr="00E75F02">
        <w:rPr>
          <w:color w:val="000000" w:themeColor="text1"/>
        </w:rPr>
        <w:t xml:space="preserve">familiarity </w:t>
      </w:r>
      <w:r w:rsidR="00A1020E" w:rsidRPr="00E75F02">
        <w:rPr>
          <w:color w:val="000000" w:themeColor="text1"/>
        </w:rPr>
        <w:t>with</w:t>
      </w:r>
      <w:r w:rsidR="006F1A4C" w:rsidRPr="00E75F02">
        <w:rPr>
          <w:color w:val="000000" w:themeColor="text1"/>
        </w:rPr>
        <w:t xml:space="preserve"> t</w:t>
      </w:r>
      <w:r w:rsidR="005F7622" w:rsidRPr="00E75F02">
        <w:rPr>
          <w:color w:val="000000" w:themeColor="text1"/>
        </w:rPr>
        <w:t>his research topic</w:t>
      </w:r>
      <w:r w:rsidR="001E27D4" w:rsidRPr="00E75F02">
        <w:rPr>
          <w:color w:val="000000" w:themeColor="text1"/>
        </w:rPr>
        <w:t>, the researcher opted not to do a field test</w:t>
      </w:r>
      <w:r w:rsidR="003E5A6B" w:rsidRPr="00E75F02">
        <w:rPr>
          <w:color w:val="000000" w:themeColor="text1"/>
        </w:rPr>
        <w:t xml:space="preserve">. </w:t>
      </w:r>
    </w:p>
    <w:p w14:paraId="3EBD9494" w14:textId="1DED476F" w:rsidR="00D26ED0" w:rsidRPr="00E75F02" w:rsidRDefault="00CA5C5C" w:rsidP="004A6CA3">
      <w:pPr>
        <w:spacing w:after="0"/>
      </w:pPr>
      <w:r w:rsidRPr="00E75F02">
        <w:rPr>
          <w:color w:val="000000" w:themeColor="text1"/>
        </w:rPr>
        <w:t>Participants</w:t>
      </w:r>
      <w:r w:rsidR="00B26180" w:rsidRPr="00E75F02">
        <w:rPr>
          <w:color w:val="000000" w:themeColor="text1"/>
        </w:rPr>
        <w:t xml:space="preserve"> p</w:t>
      </w:r>
      <w:r w:rsidRPr="00E75F02">
        <w:rPr>
          <w:color w:val="000000" w:themeColor="text1"/>
        </w:rPr>
        <w:t>articipate</w:t>
      </w:r>
      <w:r w:rsidR="00875374" w:rsidRPr="00E75F02">
        <w:rPr>
          <w:color w:val="000000" w:themeColor="text1"/>
        </w:rPr>
        <w:t>d</w:t>
      </w:r>
      <w:r w:rsidRPr="00E75F02">
        <w:rPr>
          <w:color w:val="000000" w:themeColor="text1"/>
        </w:rPr>
        <w:t xml:space="preserve"> in one-on-one interview</w:t>
      </w:r>
      <w:r w:rsidR="00C450A2" w:rsidRPr="00E75F02">
        <w:rPr>
          <w:color w:val="000000" w:themeColor="text1"/>
        </w:rPr>
        <w:t>s</w:t>
      </w:r>
      <w:r w:rsidR="00D26ED0" w:rsidRPr="00E75F02">
        <w:rPr>
          <w:color w:val="000000" w:themeColor="text1"/>
        </w:rPr>
        <w:t xml:space="preserve"> using Zoom Video Conferencing. Participants </w:t>
      </w:r>
      <w:r w:rsidR="00D26ED0" w:rsidRPr="00E75F02">
        <w:t>complete</w:t>
      </w:r>
      <w:r w:rsidR="00875374" w:rsidRPr="00E75F02">
        <w:t xml:space="preserve">d </w:t>
      </w:r>
      <w:r w:rsidR="00D26ED0" w:rsidRPr="00E75F02">
        <w:t xml:space="preserve">an electronic consent form </w:t>
      </w:r>
      <w:r w:rsidR="00436146" w:rsidRPr="00E75F02">
        <w:t xml:space="preserve">and </w:t>
      </w:r>
      <w:r w:rsidR="008C4280" w:rsidRPr="00E75F02">
        <w:t xml:space="preserve">a verbal consent </w:t>
      </w:r>
      <w:r w:rsidR="005F761E" w:rsidRPr="00E75F02">
        <w:t xml:space="preserve">for the interview </w:t>
      </w:r>
      <w:r w:rsidR="00D26ED0" w:rsidRPr="00E75F02">
        <w:t>recording. Zoom transcription</w:t>
      </w:r>
      <w:r w:rsidR="005F761E" w:rsidRPr="00E75F02">
        <w:t xml:space="preserve"> w</w:t>
      </w:r>
      <w:r w:rsidR="008C4280" w:rsidRPr="00E75F02">
        <w:t>as</w:t>
      </w:r>
      <w:r w:rsidR="005F761E" w:rsidRPr="00E75F02">
        <w:t xml:space="preserve"> used</w:t>
      </w:r>
      <w:r w:rsidR="00D26ED0" w:rsidRPr="00E75F02">
        <w:t xml:space="preserve"> to transcribe the one-on-one interviews. Transcription</w:t>
      </w:r>
      <w:r w:rsidR="00606064" w:rsidRPr="00E75F02">
        <w:t>s w</w:t>
      </w:r>
      <w:r w:rsidR="007B75DD" w:rsidRPr="00E75F02">
        <w:t>ere</w:t>
      </w:r>
      <w:r w:rsidR="00D47AFD" w:rsidRPr="00E75F02">
        <w:t xml:space="preserve"> reviewed </w:t>
      </w:r>
      <w:r w:rsidR="00D26ED0" w:rsidRPr="00E75F02">
        <w:t>for accuracy. Participant</w:t>
      </w:r>
      <w:r w:rsidR="00866FE7" w:rsidRPr="00E75F02">
        <w:t>s</w:t>
      </w:r>
      <w:r w:rsidR="00D26ED0" w:rsidRPr="00E75F02">
        <w:t xml:space="preserve"> </w:t>
      </w:r>
      <w:r w:rsidR="00606064" w:rsidRPr="00E75F02">
        <w:t>used</w:t>
      </w:r>
      <w:r w:rsidR="00D26ED0" w:rsidRPr="00E75F02">
        <w:t xml:space="preserve"> </w:t>
      </w:r>
      <w:r w:rsidR="00866FE7" w:rsidRPr="00E75F02">
        <w:t xml:space="preserve">the </w:t>
      </w:r>
      <w:r w:rsidR="00D26ED0" w:rsidRPr="00E75F02">
        <w:t xml:space="preserve">participant identification number instead of names, </w:t>
      </w:r>
      <w:r w:rsidR="00CB6F8D" w:rsidRPr="00E75F02">
        <w:t xml:space="preserve">and </w:t>
      </w:r>
      <w:r w:rsidR="00D26ED0" w:rsidRPr="00E75F02">
        <w:t>password</w:t>
      </w:r>
      <w:r w:rsidR="00A1020E" w:rsidRPr="00E75F02">
        <w:t>-</w:t>
      </w:r>
      <w:r w:rsidR="00D26ED0" w:rsidRPr="00E75F02">
        <w:t>protected transcripts</w:t>
      </w:r>
      <w:r w:rsidR="00313A15" w:rsidRPr="00E75F02">
        <w:t xml:space="preserve"> to protect their privacy. </w:t>
      </w:r>
      <w:r w:rsidR="00D26ED0" w:rsidRPr="00E75F02">
        <w:t xml:space="preserve">Participants </w:t>
      </w:r>
      <w:r w:rsidR="00606064" w:rsidRPr="00E75F02">
        <w:t>had</w:t>
      </w:r>
      <w:r w:rsidR="00F43EC0" w:rsidRPr="00E75F02">
        <w:t xml:space="preserve"> </w:t>
      </w:r>
      <w:r w:rsidR="00FB2FE1" w:rsidRPr="00E75F02">
        <w:t>an</w:t>
      </w:r>
      <w:r w:rsidR="00D26ED0" w:rsidRPr="00E75F02">
        <w:t xml:space="preserve"> </w:t>
      </w:r>
      <w:r w:rsidR="00F652B9" w:rsidRPr="00E75F02">
        <w:t xml:space="preserve">electronic </w:t>
      </w:r>
      <w:r w:rsidR="00D26ED0" w:rsidRPr="00E75F02">
        <w:t>folder containing the</w:t>
      </w:r>
      <w:r w:rsidR="0096390C" w:rsidRPr="00E75F02">
        <w:t>ir</w:t>
      </w:r>
      <w:r w:rsidR="00D26ED0" w:rsidRPr="00E75F02">
        <w:t xml:space="preserve"> signed consent, recorded interview, and transcription.</w:t>
      </w:r>
    </w:p>
    <w:p w14:paraId="7ED2B879" w14:textId="721DFC6C" w:rsidR="004664A0" w:rsidRPr="00E75F02" w:rsidRDefault="00D26ED0" w:rsidP="004A6CA3">
      <w:pPr>
        <w:spacing w:after="0"/>
      </w:pPr>
      <w:r w:rsidRPr="00E75F02">
        <w:t xml:space="preserve">The steps for data </w:t>
      </w:r>
      <w:r w:rsidR="006137D8" w:rsidRPr="00E75F02">
        <w:t xml:space="preserve">collection </w:t>
      </w:r>
      <w:r w:rsidR="009E109B" w:rsidRPr="00E75F02">
        <w:t>were</w:t>
      </w:r>
      <w:r w:rsidR="00F70C71" w:rsidRPr="00E75F02">
        <w:t xml:space="preserve"> </w:t>
      </w:r>
      <w:r w:rsidRPr="00E75F02">
        <w:t>as follows:</w:t>
      </w:r>
    </w:p>
    <w:p w14:paraId="74FBE481" w14:textId="1B62E0EA" w:rsidR="004664A0" w:rsidRPr="00E75F02" w:rsidRDefault="3BAA7831" w:rsidP="00BF227D">
      <w:pPr>
        <w:pStyle w:val="ListParagraph"/>
        <w:numPr>
          <w:ilvl w:val="0"/>
          <w:numId w:val="22"/>
        </w:numPr>
      </w:pPr>
      <w:r w:rsidRPr="00E75F02">
        <w:t>Obtain Site Authorization: Obtain</w:t>
      </w:r>
      <w:r w:rsidR="009A785C" w:rsidRPr="00E75F02">
        <w:t xml:space="preserve">ed </w:t>
      </w:r>
      <w:r w:rsidRPr="00E75F02">
        <w:t xml:space="preserve">permission from the moderator of the Facebook group where the participants </w:t>
      </w:r>
      <w:r w:rsidR="0045499D" w:rsidRPr="00E75F02">
        <w:t>were</w:t>
      </w:r>
      <w:r w:rsidRPr="00E75F02">
        <w:t xml:space="preserve"> recruited.</w:t>
      </w:r>
    </w:p>
    <w:p w14:paraId="7E7A0E17" w14:textId="746C26B8" w:rsidR="004664A0" w:rsidRPr="00E75F02" w:rsidRDefault="3BAA7831" w:rsidP="00BF227D">
      <w:pPr>
        <w:pStyle w:val="ListParagraph"/>
        <w:numPr>
          <w:ilvl w:val="0"/>
          <w:numId w:val="22"/>
        </w:numPr>
      </w:pPr>
      <w:r w:rsidRPr="00E75F02">
        <w:t xml:space="preserve">Obtain IRB Approval: Approval </w:t>
      </w:r>
      <w:r w:rsidR="009E109B" w:rsidRPr="00E75F02">
        <w:t>was received</w:t>
      </w:r>
      <w:r w:rsidRPr="00E75F02">
        <w:t xml:space="preserve"> from the GCU Institutional Review Board (IRB) </w:t>
      </w:r>
      <w:r w:rsidR="00C64BE7" w:rsidRPr="00E75F02">
        <w:t xml:space="preserve">before </w:t>
      </w:r>
      <w:r w:rsidRPr="00E75F02">
        <w:t>conducting research.</w:t>
      </w:r>
      <w:r w:rsidR="002D0144" w:rsidRPr="00E75F02">
        <w:t xml:space="preserve"> Site </w:t>
      </w:r>
      <w:r w:rsidR="00BC7524" w:rsidRPr="00E75F02">
        <w:t>approval</w:t>
      </w:r>
      <w:r w:rsidR="002D0144" w:rsidRPr="00E75F02">
        <w:t xml:space="preserve"> </w:t>
      </w:r>
      <w:r w:rsidR="009E109B" w:rsidRPr="00E75F02">
        <w:t>is</w:t>
      </w:r>
      <w:r w:rsidR="002D0144" w:rsidRPr="00E75F02">
        <w:t xml:space="preserve"> in Appendix B.</w:t>
      </w:r>
    </w:p>
    <w:p w14:paraId="2B7B717B" w14:textId="784C01B4" w:rsidR="004664A0" w:rsidRPr="00E75F02" w:rsidRDefault="3BAA7831" w:rsidP="00BF227D">
      <w:pPr>
        <w:pStyle w:val="ListParagraph"/>
        <w:numPr>
          <w:ilvl w:val="0"/>
          <w:numId w:val="22"/>
        </w:numPr>
      </w:pPr>
      <w:r w:rsidRPr="00E75F02">
        <w:t xml:space="preserve">Location: All data </w:t>
      </w:r>
      <w:r w:rsidR="009E109B" w:rsidRPr="00E75F02">
        <w:t>was</w:t>
      </w:r>
      <w:r w:rsidRPr="00E75F02">
        <w:t xml:space="preserve"> collected using online social media groups</w:t>
      </w:r>
      <w:r w:rsidR="00075265" w:rsidRPr="00E75F02">
        <w:t xml:space="preserve"> and the researcher</w:t>
      </w:r>
      <w:r w:rsidR="00D06717" w:rsidRPr="00E75F02">
        <w:t>’s</w:t>
      </w:r>
      <w:r w:rsidR="00075265" w:rsidRPr="00E75F02">
        <w:t xml:space="preserve"> personal social media page</w:t>
      </w:r>
      <w:r w:rsidRPr="00E75F02">
        <w:t>.</w:t>
      </w:r>
      <w:r w:rsidR="00BC7524" w:rsidRPr="00E75F02">
        <w:t xml:space="preserve"> </w:t>
      </w:r>
      <w:r w:rsidR="00D262BE" w:rsidRPr="00E75F02">
        <w:t xml:space="preserve">The </w:t>
      </w:r>
      <w:r w:rsidR="00871804" w:rsidRPr="00E75F02">
        <w:t xml:space="preserve">Facebook group administrator </w:t>
      </w:r>
      <w:r w:rsidR="000C702A" w:rsidRPr="00E75F02">
        <w:t>w</w:t>
      </w:r>
      <w:r w:rsidR="009E109B" w:rsidRPr="00E75F02">
        <w:t>as</w:t>
      </w:r>
      <w:r w:rsidR="000C702A" w:rsidRPr="00E75F02">
        <w:t xml:space="preserve"> </w:t>
      </w:r>
      <w:r w:rsidR="00075265" w:rsidRPr="00E75F02">
        <w:t>asked if the researcher can post a recruitment flyer</w:t>
      </w:r>
      <w:r w:rsidR="000C702A" w:rsidRPr="00E75F02">
        <w:t xml:space="preserve"> on their social media page. </w:t>
      </w:r>
      <w:r w:rsidR="00D80188" w:rsidRPr="00E75F02">
        <w:t>A</w:t>
      </w:r>
      <w:r w:rsidR="000C702A" w:rsidRPr="00E75F02">
        <w:t xml:space="preserve"> link </w:t>
      </w:r>
      <w:r w:rsidR="000D7956" w:rsidRPr="00E75F02">
        <w:t xml:space="preserve">and QR code </w:t>
      </w:r>
      <w:r w:rsidR="0045499D" w:rsidRPr="00E75F02">
        <w:t>were</w:t>
      </w:r>
      <w:r w:rsidR="000C702A" w:rsidRPr="00E75F02">
        <w:t xml:space="preserve"> provided </w:t>
      </w:r>
      <w:r w:rsidR="00FD77C2" w:rsidRPr="00E75F02">
        <w:t>on the flyer to</w:t>
      </w:r>
      <w:r w:rsidR="00C36B45" w:rsidRPr="00E75F02">
        <w:t xml:space="preserve"> the participants who </w:t>
      </w:r>
      <w:r w:rsidR="00B33C2C" w:rsidRPr="00E75F02">
        <w:t>self-select</w:t>
      </w:r>
      <w:r w:rsidR="00C36B45" w:rsidRPr="00E75F02">
        <w:t xml:space="preserve"> </w:t>
      </w:r>
      <w:r w:rsidR="000C702A" w:rsidRPr="00E75F02">
        <w:t>to</w:t>
      </w:r>
      <w:r w:rsidR="00BB6C04" w:rsidRPr="00E75F02">
        <w:t xml:space="preserve"> be in the study,</w:t>
      </w:r>
      <w:r w:rsidR="000C702A" w:rsidRPr="00E75F02">
        <w:t xml:space="preserve"> sign</w:t>
      </w:r>
      <w:r w:rsidR="000D7956" w:rsidRPr="00E75F02">
        <w:t>ed</w:t>
      </w:r>
      <w:r w:rsidR="000C702A" w:rsidRPr="00E75F02">
        <w:t xml:space="preserve"> the informed</w:t>
      </w:r>
      <w:r w:rsidR="004E5F16" w:rsidRPr="00E75F02">
        <w:t xml:space="preserve"> </w:t>
      </w:r>
      <w:r w:rsidR="006470D5" w:rsidRPr="00E75F02">
        <w:t>consent</w:t>
      </w:r>
      <w:r w:rsidR="000D7956" w:rsidRPr="00E75F02">
        <w:t>,</w:t>
      </w:r>
      <w:r w:rsidR="006470D5" w:rsidRPr="00E75F02">
        <w:t xml:space="preserve"> complete</w:t>
      </w:r>
      <w:r w:rsidR="000D7956" w:rsidRPr="00E75F02">
        <w:t>d</w:t>
      </w:r>
      <w:r w:rsidR="006470D5" w:rsidRPr="00E75F02">
        <w:t xml:space="preserve"> the </w:t>
      </w:r>
      <w:r w:rsidR="000D7956" w:rsidRPr="00E75F02">
        <w:t xml:space="preserve">demographic questions, </w:t>
      </w:r>
      <w:r w:rsidR="006470D5" w:rsidRPr="00E75F02">
        <w:t>questionnaire</w:t>
      </w:r>
      <w:r w:rsidR="00B215FD" w:rsidRPr="00E75F02">
        <w:t xml:space="preserve">, and </w:t>
      </w:r>
      <w:r w:rsidR="00FF6ADA" w:rsidRPr="00E75F02">
        <w:t>select</w:t>
      </w:r>
      <w:r w:rsidR="000D7956" w:rsidRPr="00E75F02">
        <w:t>ed</w:t>
      </w:r>
      <w:r w:rsidR="00FF6ADA" w:rsidRPr="00E75F02">
        <w:t xml:space="preserve"> a time and date for the one-to -one interview</w:t>
      </w:r>
      <w:r w:rsidR="006470D5" w:rsidRPr="00E75F02">
        <w:t xml:space="preserve">. </w:t>
      </w:r>
    </w:p>
    <w:p w14:paraId="39BD4F87" w14:textId="7D48D150" w:rsidR="004664A0" w:rsidRPr="00E75F02" w:rsidRDefault="3BAA7831" w:rsidP="00BF227D">
      <w:pPr>
        <w:pStyle w:val="ListParagraph"/>
        <w:numPr>
          <w:ilvl w:val="0"/>
          <w:numId w:val="22"/>
        </w:numPr>
      </w:pPr>
      <w:r w:rsidRPr="00E75F02">
        <w:t>Population: African American alumni who attend</w:t>
      </w:r>
      <w:r w:rsidR="00A56D22" w:rsidRPr="00E75F02">
        <w:t>ed</w:t>
      </w:r>
      <w:r w:rsidRPr="00E75F02">
        <w:t xml:space="preserve"> a PWI in the South Atlantic Region of the United States of America.</w:t>
      </w:r>
      <w:r w:rsidR="00202A70" w:rsidRPr="00E75F02">
        <w:t xml:space="preserve"> </w:t>
      </w:r>
    </w:p>
    <w:p w14:paraId="1B92BEB8" w14:textId="16FDEE40" w:rsidR="00C276AF" w:rsidRPr="00E75F02" w:rsidRDefault="3BAA7831" w:rsidP="00BF227D">
      <w:pPr>
        <w:pStyle w:val="ListParagraph"/>
        <w:numPr>
          <w:ilvl w:val="0"/>
          <w:numId w:val="22"/>
        </w:numPr>
      </w:pPr>
      <w:r w:rsidRPr="00E75F02">
        <w:lastRenderedPageBreak/>
        <w:t>Recruiting Participants: Distribute</w:t>
      </w:r>
      <w:r w:rsidR="000D7956" w:rsidRPr="00E75F02">
        <w:t>d</w:t>
      </w:r>
      <w:r w:rsidRPr="00E75F02">
        <w:t xml:space="preserve"> a recruitment flyer to African American alumni belonging to</w:t>
      </w:r>
      <w:r w:rsidR="001622F1" w:rsidRPr="00E75F02">
        <w:t xml:space="preserve"> </w:t>
      </w:r>
      <w:r w:rsidR="00F84918" w:rsidRPr="00E75F02">
        <w:t xml:space="preserve">the </w:t>
      </w:r>
      <w:r w:rsidR="001622F1" w:rsidRPr="00E75F02">
        <w:t>Facebook</w:t>
      </w:r>
      <w:r w:rsidRPr="00E75F02">
        <w:t xml:space="preserve"> social media group</w:t>
      </w:r>
      <w:r w:rsidR="001622F1" w:rsidRPr="00E75F02">
        <w:t xml:space="preserve"> and distribut</w:t>
      </w:r>
      <w:r w:rsidR="00E179C9" w:rsidRPr="00E75F02">
        <w:t>e</w:t>
      </w:r>
      <w:r w:rsidR="000D7956" w:rsidRPr="00E75F02">
        <w:t>d</w:t>
      </w:r>
      <w:r w:rsidR="00E179C9" w:rsidRPr="00E75F02">
        <w:t xml:space="preserve"> </w:t>
      </w:r>
      <w:r w:rsidR="000D7956" w:rsidRPr="00E75F02">
        <w:t xml:space="preserve">the </w:t>
      </w:r>
      <w:r w:rsidR="001622F1" w:rsidRPr="00E75F02">
        <w:t xml:space="preserve">recruitment flyer to </w:t>
      </w:r>
      <w:r w:rsidR="00971792" w:rsidRPr="00E75F02">
        <w:t xml:space="preserve">the </w:t>
      </w:r>
      <w:r w:rsidR="001622F1" w:rsidRPr="00E75F02">
        <w:t>researcher</w:t>
      </w:r>
      <w:r w:rsidR="00981000" w:rsidRPr="00E75F02">
        <w:t>’s</w:t>
      </w:r>
      <w:r w:rsidR="001622F1" w:rsidRPr="00E75F02">
        <w:t xml:space="preserve"> social media page.</w:t>
      </w:r>
      <w:r w:rsidRPr="00E75F02">
        <w:t xml:space="preserve"> A</w:t>
      </w:r>
      <w:r w:rsidR="000D7956" w:rsidRPr="00E75F02">
        <w:t>frican American a</w:t>
      </w:r>
      <w:r w:rsidRPr="00E75F02">
        <w:t xml:space="preserve">lumni who </w:t>
      </w:r>
      <w:r w:rsidR="0045499D" w:rsidRPr="00E75F02">
        <w:t>were</w:t>
      </w:r>
      <w:r w:rsidRPr="00E75F02">
        <w:t xml:space="preserve"> interested in participating in the study click</w:t>
      </w:r>
      <w:r w:rsidR="000D7956" w:rsidRPr="00E75F02">
        <w:t xml:space="preserve">ed </w:t>
      </w:r>
      <w:r w:rsidRPr="00E75F02">
        <w:t xml:space="preserve">the link </w:t>
      </w:r>
      <w:r w:rsidR="000D7956" w:rsidRPr="00E75F02">
        <w:t xml:space="preserve">or scan the QR code </w:t>
      </w:r>
      <w:r w:rsidR="009B10FD" w:rsidRPr="00E75F02">
        <w:t>on the flye</w:t>
      </w:r>
      <w:r w:rsidR="000D7956" w:rsidRPr="00E75F02">
        <w:t>r,</w:t>
      </w:r>
      <w:r w:rsidRPr="00E75F02">
        <w:t xml:space="preserve"> fill</w:t>
      </w:r>
      <w:r w:rsidR="009F4C49" w:rsidRPr="00E75F02">
        <w:t>ed</w:t>
      </w:r>
      <w:r w:rsidRPr="00E75F02">
        <w:t xml:space="preserve"> out the informed consent form</w:t>
      </w:r>
      <w:r w:rsidR="000D7956" w:rsidRPr="00E75F02">
        <w:t>, completed the demographic questions, questionnaire, and selected a time and date for the one-to -one interview.</w:t>
      </w:r>
      <w:r w:rsidRPr="00E75F02">
        <w:t xml:space="preserve"> Participants </w:t>
      </w:r>
      <w:r w:rsidR="009F4C49" w:rsidRPr="00E75F02">
        <w:t>volunteered</w:t>
      </w:r>
      <w:r w:rsidRPr="00E75F02">
        <w:t xml:space="preserve"> to participate in a one-on-one interview</w:t>
      </w:r>
      <w:r w:rsidR="00A56D22" w:rsidRPr="00E75F02">
        <w:t xml:space="preserve"> and questionnaire</w:t>
      </w:r>
      <w:r w:rsidRPr="00E75F02">
        <w:t>. The flyer</w:t>
      </w:r>
      <w:r w:rsidR="00446A42" w:rsidRPr="00E75F02">
        <w:rPr>
          <w:rStyle w:val="CommentReference"/>
          <w:sz w:val="24"/>
          <w:szCs w:val="24"/>
        </w:rPr>
        <w:t xml:space="preserve"> (Appendix </w:t>
      </w:r>
      <w:r w:rsidR="0033179E" w:rsidRPr="00E75F02">
        <w:rPr>
          <w:rStyle w:val="CommentReference"/>
          <w:sz w:val="24"/>
          <w:szCs w:val="24"/>
        </w:rPr>
        <w:t>L</w:t>
      </w:r>
      <w:r w:rsidR="00446A42" w:rsidRPr="00E75F02">
        <w:rPr>
          <w:rStyle w:val="CommentReference"/>
          <w:sz w:val="24"/>
          <w:szCs w:val="24"/>
        </w:rPr>
        <w:t>) w</w:t>
      </w:r>
      <w:r w:rsidR="009F4C49" w:rsidRPr="00E75F02">
        <w:t>as</w:t>
      </w:r>
      <w:r w:rsidRPr="00E75F02">
        <w:t xml:space="preserve"> distributed continuously until enough participants </w:t>
      </w:r>
      <w:r w:rsidR="009F4C49" w:rsidRPr="00E75F02">
        <w:t>were</w:t>
      </w:r>
      <w:r w:rsidRPr="00E75F02">
        <w:t xml:space="preserve"> recruited. </w:t>
      </w:r>
      <w:r w:rsidR="005F0482" w:rsidRPr="00E75F02">
        <w:t>If</w:t>
      </w:r>
      <w:r w:rsidR="00A32735" w:rsidRPr="00E75F02">
        <w:t xml:space="preserve"> </w:t>
      </w:r>
      <w:r w:rsidR="00C363A0" w:rsidRPr="00E75F02">
        <w:t>2</w:t>
      </w:r>
      <w:r w:rsidR="00A32735" w:rsidRPr="00E75F02">
        <w:t xml:space="preserve">0+ participants </w:t>
      </w:r>
      <w:r w:rsidR="009F4C49" w:rsidRPr="00E75F02">
        <w:t xml:space="preserve">were </w:t>
      </w:r>
      <w:r w:rsidR="00A32735" w:rsidRPr="00E75F02">
        <w:t>not collected within 2 weeks, the administrator w</w:t>
      </w:r>
      <w:r w:rsidR="009F4C49" w:rsidRPr="00E75F02">
        <w:t>as</w:t>
      </w:r>
      <w:r w:rsidR="00A32735" w:rsidRPr="00E75F02">
        <w:t xml:space="preserve"> asked to resend the invitation. </w:t>
      </w:r>
      <w:r w:rsidR="009B3F87" w:rsidRPr="00E75F02">
        <w:t>Participants w</w:t>
      </w:r>
      <w:r w:rsidR="009F4C49" w:rsidRPr="00E75F02">
        <w:t xml:space="preserve">ere </w:t>
      </w:r>
      <w:r w:rsidR="009B3F87" w:rsidRPr="00E75F02">
        <w:t>anonymous</w:t>
      </w:r>
      <w:r w:rsidR="00B53E12" w:rsidRPr="00E75F02">
        <w:t xml:space="preserve"> to other participants</w:t>
      </w:r>
      <w:r w:rsidR="009B3F87" w:rsidRPr="00E75F02">
        <w:t>.</w:t>
      </w:r>
      <w:r w:rsidR="00443277" w:rsidRPr="00E75F02">
        <w:t xml:space="preserve"> Participants information wa</w:t>
      </w:r>
      <w:r w:rsidR="000D7348" w:rsidRPr="00E75F02">
        <w:t>s confidentia</w:t>
      </w:r>
      <w:r w:rsidR="00894EB8" w:rsidRPr="00E75F02">
        <w:t xml:space="preserve">l with the researcher. </w:t>
      </w:r>
      <w:r w:rsidR="00010A3E" w:rsidRPr="00E75F02">
        <w:t>Questions w</w:t>
      </w:r>
      <w:r w:rsidR="00081795" w:rsidRPr="00E75F02">
        <w:t>ere</w:t>
      </w:r>
      <w:r w:rsidR="00010A3E" w:rsidRPr="00E75F02">
        <w:t xml:space="preserve"> asked at the end of the </w:t>
      </w:r>
      <w:r w:rsidR="00B53E12" w:rsidRPr="00E75F02">
        <w:t>questionnaire</w:t>
      </w:r>
      <w:r w:rsidR="00010A3E" w:rsidRPr="00E75F02">
        <w:t xml:space="preserve"> for volunteers to</w:t>
      </w:r>
      <w:r w:rsidR="00B53E12" w:rsidRPr="00E75F02">
        <w:t xml:space="preserve"> </w:t>
      </w:r>
      <w:r w:rsidR="00010A3E" w:rsidRPr="00E75F02">
        <w:t xml:space="preserve">agree to participate in the interview by </w:t>
      </w:r>
      <w:r w:rsidR="00CD19FF" w:rsidRPr="00E75F02">
        <w:t>scheduling a date and time through a link</w:t>
      </w:r>
      <w:r w:rsidR="00010A3E" w:rsidRPr="00E75F02">
        <w:t>.</w:t>
      </w:r>
    </w:p>
    <w:p w14:paraId="360564A3" w14:textId="62BD3C79" w:rsidR="00C276AF" w:rsidRPr="00E75F02" w:rsidRDefault="3BAA7831" w:rsidP="00BF227D">
      <w:pPr>
        <w:pStyle w:val="ListParagraph"/>
        <w:numPr>
          <w:ilvl w:val="0"/>
          <w:numId w:val="22"/>
        </w:numPr>
      </w:pPr>
      <w:r w:rsidRPr="00E75F02">
        <w:t>Participant Informed Consent: All participants sign</w:t>
      </w:r>
      <w:r w:rsidR="009F4C49" w:rsidRPr="00E75F02">
        <w:t>ed</w:t>
      </w:r>
      <w:r w:rsidRPr="00E75F02">
        <w:t xml:space="preserve"> an informed consent </w:t>
      </w:r>
      <w:r w:rsidR="002F6201" w:rsidRPr="00E75F02">
        <w:t xml:space="preserve">before </w:t>
      </w:r>
      <w:r w:rsidRPr="00E75F02">
        <w:t xml:space="preserve">data collection. Participants </w:t>
      </w:r>
      <w:r w:rsidR="00790DB8" w:rsidRPr="00E75F02">
        <w:t>c</w:t>
      </w:r>
      <w:r w:rsidR="009F4C49" w:rsidRPr="00E75F02">
        <w:t xml:space="preserve">ould </w:t>
      </w:r>
      <w:r w:rsidRPr="00E75F02">
        <w:t>discontinue participation at any time.</w:t>
      </w:r>
    </w:p>
    <w:p w14:paraId="1D03EA1F" w14:textId="4F61981E" w:rsidR="004C2E2E" w:rsidRPr="00E75F02" w:rsidRDefault="3BAA7831" w:rsidP="00BF227D">
      <w:pPr>
        <w:pStyle w:val="ListBullet3"/>
        <w:numPr>
          <w:ilvl w:val="0"/>
          <w:numId w:val="22"/>
        </w:numPr>
        <w:rPr>
          <w:color w:val="000000" w:themeColor="text1"/>
        </w:rPr>
      </w:pPr>
      <w:r w:rsidRPr="00E75F02">
        <w:t xml:space="preserve">Interviews: The interviews </w:t>
      </w:r>
      <w:r w:rsidR="0045499D" w:rsidRPr="00E75F02">
        <w:t>were</w:t>
      </w:r>
      <w:r w:rsidR="009F4C49" w:rsidRPr="00E75F02">
        <w:t xml:space="preserve"> </w:t>
      </w:r>
      <w:r w:rsidRPr="00E75F02">
        <w:t>scheduled with each participant. The interviews last</w:t>
      </w:r>
      <w:r w:rsidR="009F4C49" w:rsidRPr="00E75F02">
        <w:t>ed</w:t>
      </w:r>
      <w:r w:rsidRPr="00E75F02">
        <w:t xml:space="preserve"> </w:t>
      </w:r>
      <w:r w:rsidR="008A3493" w:rsidRPr="00E75F02">
        <w:t xml:space="preserve">45-60 </w:t>
      </w:r>
      <w:r w:rsidRPr="00E75F02">
        <w:t xml:space="preserve">minutes and consist of open-ended questions. </w:t>
      </w:r>
      <w:r w:rsidR="008F3ABA" w:rsidRPr="00E75F02">
        <w:t>Data w</w:t>
      </w:r>
      <w:r w:rsidR="009F4C49" w:rsidRPr="00E75F02">
        <w:t>as</w:t>
      </w:r>
      <w:r w:rsidR="008F3ABA" w:rsidRPr="00E75F02">
        <w:t xml:space="preserve"> transcribed with</w:t>
      </w:r>
      <w:r w:rsidR="003E51FD" w:rsidRPr="00E75F02">
        <w:t xml:space="preserve"> one page for every 3.5</w:t>
      </w:r>
      <w:r w:rsidR="00424722" w:rsidRPr="00E75F02">
        <w:t xml:space="preserve"> minutes of participants</w:t>
      </w:r>
      <w:r w:rsidR="00E93A57" w:rsidRPr="00E75F02">
        <w:t>’</w:t>
      </w:r>
      <w:r w:rsidR="00424722" w:rsidRPr="00E75F02">
        <w:t xml:space="preserve"> discussion. </w:t>
      </w:r>
      <w:r w:rsidR="004B7F76" w:rsidRPr="00E75F02">
        <w:t>Data w</w:t>
      </w:r>
      <w:r w:rsidR="009F4C49" w:rsidRPr="00E75F02">
        <w:t xml:space="preserve">as </w:t>
      </w:r>
      <w:r w:rsidR="004B7F76" w:rsidRPr="00E75F02">
        <w:t xml:space="preserve">completed when data quality </w:t>
      </w:r>
      <w:r w:rsidR="009F4C49" w:rsidRPr="00E75F02">
        <w:t xml:space="preserve">that </w:t>
      </w:r>
      <w:r w:rsidR="004B7F76" w:rsidRPr="00E75F02">
        <w:t>address</w:t>
      </w:r>
      <w:r w:rsidR="009F4C49" w:rsidRPr="00E75F02">
        <w:t>ed</w:t>
      </w:r>
      <w:r w:rsidR="004B7F76" w:rsidRPr="00E75F02">
        <w:t xml:space="preserve"> the research question </w:t>
      </w:r>
      <w:r w:rsidR="009F4C49" w:rsidRPr="00E75F02">
        <w:t xml:space="preserve">was </w:t>
      </w:r>
      <w:r w:rsidR="004B7F76" w:rsidRPr="00E75F02">
        <w:t xml:space="preserve">achieved. </w:t>
      </w:r>
      <w:r w:rsidRPr="00E75F02">
        <w:t>Video and audio recording</w:t>
      </w:r>
      <w:r w:rsidR="00C57FDE" w:rsidRPr="00E75F02">
        <w:t xml:space="preserve">s </w:t>
      </w:r>
      <w:r w:rsidRPr="00E75F02">
        <w:t>w</w:t>
      </w:r>
      <w:r w:rsidR="00DF0386" w:rsidRPr="00E75F02">
        <w:t>ere</w:t>
      </w:r>
      <w:r w:rsidR="009F4C49" w:rsidRPr="00E75F02">
        <w:t xml:space="preserve"> used</w:t>
      </w:r>
      <w:r w:rsidRPr="00E75F02">
        <w:t xml:space="preserve"> to capture accurate transcription and coding. The interviews w</w:t>
      </w:r>
      <w:r w:rsidR="00DF0386" w:rsidRPr="00E75F02">
        <w:t>ere</w:t>
      </w:r>
      <w:r w:rsidR="009F4C49" w:rsidRPr="00E75F02">
        <w:t xml:space="preserve"> </w:t>
      </w:r>
      <w:r w:rsidRPr="00E75F02">
        <w:t>transcribed using a third-party transcription service</w:t>
      </w:r>
      <w:r w:rsidR="009F4C49" w:rsidRPr="00E75F02">
        <w:t xml:space="preserve"> MAXQDA</w:t>
      </w:r>
      <w:r w:rsidRPr="00E75F02">
        <w:t xml:space="preserve">. Data </w:t>
      </w:r>
      <w:r w:rsidR="00DC6709" w:rsidRPr="00E75F02">
        <w:t>was</w:t>
      </w:r>
      <w:r w:rsidRPr="00E75F02">
        <w:t xml:space="preserve"> stored on an external password-protected hard drive</w:t>
      </w:r>
      <w:r w:rsidR="00DC6709" w:rsidRPr="00E75F02">
        <w:t xml:space="preserve">, </w:t>
      </w:r>
      <w:r w:rsidR="005322DB" w:rsidRPr="00E75F02">
        <w:t>One Drive Cloud Space</w:t>
      </w:r>
      <w:r w:rsidR="00DC6709" w:rsidRPr="00E75F02">
        <w:t>,</w:t>
      </w:r>
      <w:r w:rsidRPr="00E75F02">
        <w:t xml:space="preserve"> and stored in a waterproof/fireproof safe. Data will be deleted after three years of storage.</w:t>
      </w:r>
      <w:r w:rsidR="00E4051D" w:rsidRPr="00E75F02">
        <w:t xml:space="preserve"> </w:t>
      </w:r>
      <w:r w:rsidR="004B01A5" w:rsidRPr="00E75F02">
        <w:t xml:space="preserve">The external </w:t>
      </w:r>
      <w:r w:rsidR="004411DC" w:rsidRPr="00E75F02">
        <w:t>hard drive</w:t>
      </w:r>
      <w:r w:rsidR="004B01A5" w:rsidRPr="00E75F02">
        <w:t xml:space="preserve"> will be erased and destroyed by shredding to ensure the data </w:t>
      </w:r>
      <w:r w:rsidR="004411DC" w:rsidRPr="00E75F02">
        <w:t xml:space="preserve">cannot be retrieved. </w:t>
      </w:r>
      <w:r w:rsidR="00E4051D" w:rsidRPr="00E75F02">
        <w:t xml:space="preserve">The external hard drive </w:t>
      </w:r>
      <w:r w:rsidR="008E3AB9" w:rsidRPr="00E75F02">
        <w:t>w</w:t>
      </w:r>
      <w:r w:rsidR="00481464" w:rsidRPr="00E75F02">
        <w:t>as</w:t>
      </w:r>
      <w:r w:rsidR="008E3AB9" w:rsidRPr="00E75F02">
        <w:t xml:space="preserve"> password</w:t>
      </w:r>
      <w:r w:rsidR="00A71103" w:rsidRPr="00E75F02">
        <w:t>-</w:t>
      </w:r>
      <w:r w:rsidR="008E3AB9" w:rsidRPr="00E75F02">
        <w:t xml:space="preserve">protected and </w:t>
      </w:r>
      <w:r w:rsidR="00481464" w:rsidRPr="00E75F02">
        <w:t>being</w:t>
      </w:r>
      <w:r w:rsidR="008E3AB9" w:rsidRPr="00E75F02">
        <w:t xml:space="preserve"> kept in a locked fireproof safe.</w:t>
      </w:r>
    </w:p>
    <w:p w14:paraId="3FFE5650" w14:textId="60CE716F" w:rsidR="004C2E2E" w:rsidRPr="00E75F02" w:rsidRDefault="00B123FD" w:rsidP="004A6CA3">
      <w:pPr>
        <w:pStyle w:val="Heading3"/>
      </w:pPr>
      <w:bookmarkStart w:id="288" w:name="_Toc171694964"/>
      <w:r w:rsidRPr="00E75F02">
        <w:t xml:space="preserve">Recruitment </w:t>
      </w:r>
      <w:r w:rsidR="00702DF6" w:rsidRPr="00E75F02">
        <w:t>P</w:t>
      </w:r>
      <w:r w:rsidRPr="00E75F02">
        <w:t xml:space="preserve">rocedures and </w:t>
      </w:r>
      <w:r w:rsidR="00702DF6" w:rsidRPr="00E75F02">
        <w:t>S</w:t>
      </w:r>
      <w:r w:rsidRPr="00E75F02">
        <w:t>ampling</w:t>
      </w:r>
      <w:bookmarkEnd w:id="288"/>
    </w:p>
    <w:p w14:paraId="31A2242B" w14:textId="55EF2610" w:rsidR="00702DF6" w:rsidRPr="00E75F02" w:rsidRDefault="004C2E2E" w:rsidP="004A6CA3">
      <w:pPr>
        <w:pStyle w:val="ListBullet3"/>
        <w:spacing w:after="0" w:line="480" w:lineRule="auto"/>
        <w:ind w:firstLine="720"/>
        <w:contextualSpacing/>
      </w:pPr>
      <w:r w:rsidRPr="00E75F02">
        <w:t>R</w:t>
      </w:r>
      <w:r w:rsidR="00B123FD" w:rsidRPr="00E75F02">
        <w:t>ecruitment and interview protocols</w:t>
      </w:r>
      <w:r w:rsidRPr="00E75F02">
        <w:t xml:space="preserve"> w</w:t>
      </w:r>
      <w:r w:rsidR="006F7C36" w:rsidRPr="00E75F02">
        <w:t>ere</w:t>
      </w:r>
      <w:r w:rsidR="006F3699" w:rsidRPr="00E75F02">
        <w:t xml:space="preserve"> </w:t>
      </w:r>
      <w:r w:rsidRPr="00E75F02">
        <w:t xml:space="preserve">used by </w:t>
      </w:r>
      <w:proofErr w:type="gramStart"/>
      <w:r w:rsidR="007F74D6" w:rsidRPr="00E75F02">
        <w:t>researcher</w:t>
      </w:r>
      <w:proofErr w:type="gramEnd"/>
      <w:r w:rsidR="00B123FD" w:rsidRPr="00E75F02">
        <w:t xml:space="preserve"> (see Appendi</w:t>
      </w:r>
      <w:r w:rsidR="00D464D2" w:rsidRPr="00E75F02">
        <w:t xml:space="preserve">x </w:t>
      </w:r>
      <w:r w:rsidR="00B123FD" w:rsidRPr="00E75F02">
        <w:t>E)</w:t>
      </w:r>
      <w:r w:rsidR="00B51D14" w:rsidRPr="00E75F02">
        <w:t>.</w:t>
      </w:r>
      <w:r w:rsidR="00B123FD" w:rsidRPr="00E75F02">
        <w:t xml:space="preserve"> </w:t>
      </w:r>
      <w:r w:rsidR="00B51D14" w:rsidRPr="00E75F02">
        <w:t>Recruitment consist</w:t>
      </w:r>
      <w:r w:rsidR="006F3699" w:rsidRPr="00E75F02">
        <w:t>ed</w:t>
      </w:r>
      <w:r w:rsidR="00B51D14" w:rsidRPr="00E75F02">
        <w:t xml:space="preserve"> </w:t>
      </w:r>
      <w:r w:rsidR="00962D75" w:rsidRPr="00E75F02">
        <w:t xml:space="preserve">of </w:t>
      </w:r>
      <w:r w:rsidR="00B123FD" w:rsidRPr="00E75F02">
        <w:t>participants who self-</w:t>
      </w:r>
      <w:r w:rsidR="006F3699" w:rsidRPr="00E75F02">
        <w:t>identified</w:t>
      </w:r>
      <w:r w:rsidR="00B123FD" w:rsidRPr="00E75F02">
        <w:t xml:space="preserve"> as </w:t>
      </w:r>
      <w:r w:rsidR="00962D75" w:rsidRPr="00E75F02">
        <w:t>African American alumni</w:t>
      </w:r>
      <w:r w:rsidR="003615C7" w:rsidRPr="00E75F02">
        <w:t xml:space="preserve"> who attended a PWI</w:t>
      </w:r>
      <w:r w:rsidR="00B123FD" w:rsidRPr="00E75F02">
        <w:t xml:space="preserve">. For this research, the first </w:t>
      </w:r>
      <w:r w:rsidR="00BD7669" w:rsidRPr="00E75F02">
        <w:t>2</w:t>
      </w:r>
      <w:r w:rsidR="0023072B" w:rsidRPr="00E75F02">
        <w:t>0</w:t>
      </w:r>
      <w:r w:rsidR="00BD7669" w:rsidRPr="00E75F02">
        <w:t xml:space="preserve"> </w:t>
      </w:r>
      <w:r w:rsidR="00B123FD" w:rsidRPr="00E75F02">
        <w:t xml:space="preserve">individuals who </w:t>
      </w:r>
      <w:r w:rsidR="00F90728" w:rsidRPr="00E75F02">
        <w:t>self</w:t>
      </w:r>
      <w:r w:rsidR="006F3699" w:rsidRPr="00E75F02">
        <w:t>-</w:t>
      </w:r>
      <w:r w:rsidR="00F90728" w:rsidRPr="00E75F02">
        <w:t>select</w:t>
      </w:r>
      <w:r w:rsidR="006F3699" w:rsidRPr="00E75F02">
        <w:t>ed</w:t>
      </w:r>
      <w:r w:rsidR="00F90728" w:rsidRPr="00E75F02">
        <w:t xml:space="preserve"> and </w:t>
      </w:r>
      <w:r w:rsidR="00B123FD" w:rsidRPr="00E75F02">
        <w:t>me</w:t>
      </w:r>
      <w:r w:rsidR="006F3699" w:rsidRPr="00E75F02">
        <w:t>t</w:t>
      </w:r>
      <w:r w:rsidR="00B123FD" w:rsidRPr="00E75F02">
        <w:t xml:space="preserve"> the criteria</w:t>
      </w:r>
      <w:r w:rsidR="00BE4D5A" w:rsidRPr="00E75F02">
        <w:t xml:space="preserve"> </w:t>
      </w:r>
      <w:proofErr w:type="gramStart"/>
      <w:r w:rsidR="00EA5F34" w:rsidRPr="00E75F02">
        <w:t>w</w:t>
      </w:r>
      <w:r w:rsidR="006F3699" w:rsidRPr="00E75F02">
        <w:t>as</w:t>
      </w:r>
      <w:proofErr w:type="gramEnd"/>
      <w:r w:rsidR="006F3699" w:rsidRPr="00E75F02">
        <w:t xml:space="preserve"> </w:t>
      </w:r>
      <w:r w:rsidR="00B123FD" w:rsidRPr="00E75F02">
        <w:t xml:space="preserve">accepted to participate in </w:t>
      </w:r>
      <w:r w:rsidR="00A71103" w:rsidRPr="00E75F02">
        <w:t xml:space="preserve">the </w:t>
      </w:r>
      <w:r w:rsidR="00B123FD" w:rsidRPr="00E75F02">
        <w:t>questionnaire</w:t>
      </w:r>
      <w:r w:rsidR="00EA5F34" w:rsidRPr="00E75F02">
        <w:t xml:space="preserve"> and virtual</w:t>
      </w:r>
      <w:r w:rsidR="00B123FD" w:rsidRPr="00E75F02">
        <w:t xml:space="preserve"> interviews</w:t>
      </w:r>
      <w:r w:rsidR="00EA5F34" w:rsidRPr="00E75F02">
        <w:t>.</w:t>
      </w:r>
      <w:r w:rsidR="00B123FD" w:rsidRPr="00E75F02">
        <w:t xml:space="preserve"> The </w:t>
      </w:r>
      <w:r w:rsidR="00B123FD" w:rsidRPr="00E75F02">
        <w:rPr>
          <w:color w:val="000000" w:themeColor="text1"/>
        </w:rPr>
        <w:t xml:space="preserve">interviews </w:t>
      </w:r>
      <w:r w:rsidR="0045499D" w:rsidRPr="00E75F02">
        <w:rPr>
          <w:color w:val="000000" w:themeColor="text1"/>
        </w:rPr>
        <w:t>were</w:t>
      </w:r>
      <w:r w:rsidR="006F3699" w:rsidRPr="00E75F02">
        <w:rPr>
          <w:color w:val="000000" w:themeColor="text1"/>
        </w:rPr>
        <w:t xml:space="preserve"> </w:t>
      </w:r>
      <w:r w:rsidR="00B123FD" w:rsidRPr="00E75F02">
        <w:rPr>
          <w:color w:val="000000" w:themeColor="text1"/>
        </w:rPr>
        <w:t>audio recorded</w:t>
      </w:r>
      <w:r w:rsidR="00C80574" w:rsidRPr="00E75F02">
        <w:rPr>
          <w:color w:val="000000" w:themeColor="text1"/>
        </w:rPr>
        <w:t>.</w:t>
      </w:r>
      <w:r w:rsidR="00ED6DB7" w:rsidRPr="00E75F02">
        <w:rPr>
          <w:rFonts w:eastAsiaTheme="minorEastAsia"/>
          <w:color w:val="000000" w:themeColor="text1"/>
        </w:rPr>
        <w:t xml:space="preserve"> Researchers estimate between </w:t>
      </w:r>
      <w:r w:rsidR="00EE1EA2" w:rsidRPr="00E75F02">
        <w:rPr>
          <w:rFonts w:eastAsiaTheme="minorEastAsia"/>
          <w:color w:val="000000" w:themeColor="text1"/>
        </w:rPr>
        <w:t>2</w:t>
      </w:r>
      <w:r w:rsidR="00ED6DB7" w:rsidRPr="00E75F02">
        <w:rPr>
          <w:rFonts w:eastAsiaTheme="minorEastAsia"/>
          <w:color w:val="000000" w:themeColor="text1"/>
        </w:rPr>
        <w:t xml:space="preserve">0 and 50 participants as being </w:t>
      </w:r>
      <w:r w:rsidR="00420C0F" w:rsidRPr="00E75F02">
        <w:rPr>
          <w:rFonts w:eastAsiaTheme="minorEastAsia"/>
          <w:color w:val="000000" w:themeColor="text1"/>
        </w:rPr>
        <w:t xml:space="preserve">a </w:t>
      </w:r>
      <w:r w:rsidR="00ED6DB7" w:rsidRPr="00E75F02">
        <w:rPr>
          <w:rFonts w:eastAsiaTheme="minorEastAsia"/>
          <w:color w:val="000000" w:themeColor="text1"/>
        </w:rPr>
        <w:t>sufficient</w:t>
      </w:r>
      <w:r w:rsidR="00B5433B" w:rsidRPr="00E75F02">
        <w:rPr>
          <w:rFonts w:eastAsiaTheme="minorEastAsia"/>
          <w:color w:val="000000" w:themeColor="text1"/>
        </w:rPr>
        <w:t xml:space="preserve"> sample size</w:t>
      </w:r>
      <w:r w:rsidR="00ED6DB7" w:rsidRPr="00E75F02">
        <w:rPr>
          <w:rFonts w:eastAsiaTheme="minorEastAsia"/>
          <w:color w:val="000000" w:themeColor="text1"/>
        </w:rPr>
        <w:t xml:space="preserve"> for data collection in qualitative research (Creswell &amp; Creswell, 2018). </w:t>
      </w:r>
      <w:r w:rsidR="003B11C0" w:rsidRPr="00E75F02">
        <w:rPr>
          <w:color w:val="000000" w:themeColor="text1"/>
        </w:rPr>
        <w:t>The r</w:t>
      </w:r>
      <w:r w:rsidR="007F74D6" w:rsidRPr="00E75F02">
        <w:rPr>
          <w:color w:val="000000" w:themeColor="text1"/>
        </w:rPr>
        <w:t>esearcher</w:t>
      </w:r>
      <w:r w:rsidR="00B123FD" w:rsidRPr="00E75F02">
        <w:rPr>
          <w:color w:val="000000" w:themeColor="text1"/>
        </w:rPr>
        <w:t xml:space="preserve"> pursue</w:t>
      </w:r>
      <w:r w:rsidR="00390593" w:rsidRPr="00E75F02">
        <w:rPr>
          <w:color w:val="000000" w:themeColor="text1"/>
        </w:rPr>
        <w:t xml:space="preserve">d </w:t>
      </w:r>
      <w:r w:rsidR="00B123FD" w:rsidRPr="00E75F02">
        <w:rPr>
          <w:color w:val="000000" w:themeColor="text1"/>
        </w:rPr>
        <w:t xml:space="preserve">a </w:t>
      </w:r>
      <w:r w:rsidR="00C0504A" w:rsidRPr="00E75F02">
        <w:rPr>
          <w:color w:val="000000" w:themeColor="text1"/>
        </w:rPr>
        <w:t>minimum of</w:t>
      </w:r>
      <w:r w:rsidR="00B123FD" w:rsidRPr="00E75F02">
        <w:rPr>
          <w:color w:val="000000" w:themeColor="text1"/>
        </w:rPr>
        <w:t xml:space="preserve"> 2</w:t>
      </w:r>
      <w:r w:rsidR="008E5D9F" w:rsidRPr="00E75F02">
        <w:rPr>
          <w:color w:val="000000" w:themeColor="text1"/>
        </w:rPr>
        <w:t>0</w:t>
      </w:r>
      <w:r w:rsidR="00B123FD" w:rsidRPr="00E75F02">
        <w:rPr>
          <w:color w:val="000000" w:themeColor="text1"/>
        </w:rPr>
        <w:t xml:space="preserve"> </w:t>
      </w:r>
      <w:r w:rsidR="000508AB" w:rsidRPr="00E75F02">
        <w:rPr>
          <w:color w:val="000000" w:themeColor="text1"/>
        </w:rPr>
        <w:t>participants</w:t>
      </w:r>
      <w:r w:rsidR="00B123FD" w:rsidRPr="00E75F02">
        <w:rPr>
          <w:color w:val="000000" w:themeColor="text1"/>
        </w:rPr>
        <w:t xml:space="preserve"> for th</w:t>
      </w:r>
      <w:r w:rsidR="000508AB" w:rsidRPr="00E75F02">
        <w:rPr>
          <w:color w:val="000000" w:themeColor="text1"/>
        </w:rPr>
        <w:t>e</w:t>
      </w:r>
      <w:r w:rsidR="00B123FD" w:rsidRPr="00E75F02">
        <w:rPr>
          <w:color w:val="000000" w:themeColor="text1"/>
        </w:rPr>
        <w:t xml:space="preserve"> interviews </w:t>
      </w:r>
      <w:r w:rsidR="00B123FD" w:rsidRPr="00E75F02">
        <w:rPr>
          <w:color w:val="000000" w:themeColor="text1"/>
        </w:rPr>
        <w:lastRenderedPageBreak/>
        <w:t>and questionnaire</w:t>
      </w:r>
      <w:r w:rsidR="00667600" w:rsidRPr="00E75F02">
        <w:rPr>
          <w:color w:val="000000" w:themeColor="text1"/>
        </w:rPr>
        <w:t>.</w:t>
      </w:r>
      <w:r w:rsidR="00B123FD" w:rsidRPr="00E75F02">
        <w:rPr>
          <w:color w:val="000000" w:themeColor="text1"/>
        </w:rPr>
        <w:t xml:space="preserve"> G</w:t>
      </w:r>
      <w:r w:rsidR="00F12CDD" w:rsidRPr="00E75F02">
        <w:rPr>
          <w:color w:val="000000" w:themeColor="text1"/>
        </w:rPr>
        <w:t xml:space="preserve">rand </w:t>
      </w:r>
      <w:r w:rsidR="00B123FD" w:rsidRPr="00E75F02">
        <w:rPr>
          <w:color w:val="000000" w:themeColor="text1"/>
        </w:rPr>
        <w:t>C</w:t>
      </w:r>
      <w:r w:rsidR="00F12CDD" w:rsidRPr="00E75F02">
        <w:rPr>
          <w:color w:val="000000" w:themeColor="text1"/>
        </w:rPr>
        <w:t xml:space="preserve">anyon </w:t>
      </w:r>
      <w:r w:rsidR="00B123FD" w:rsidRPr="00E75F02">
        <w:rPr>
          <w:color w:val="000000" w:themeColor="text1"/>
        </w:rPr>
        <w:t>U</w:t>
      </w:r>
      <w:r w:rsidR="00F12CDD" w:rsidRPr="00E75F02">
        <w:rPr>
          <w:color w:val="000000" w:themeColor="text1"/>
        </w:rPr>
        <w:t>niversity</w:t>
      </w:r>
      <w:r w:rsidR="00B123FD" w:rsidRPr="00E75F02">
        <w:rPr>
          <w:color w:val="000000" w:themeColor="text1"/>
        </w:rPr>
        <w:t xml:space="preserve"> guidelines</w:t>
      </w:r>
      <w:r w:rsidR="00667600" w:rsidRPr="00E75F02">
        <w:rPr>
          <w:color w:val="000000" w:themeColor="text1"/>
        </w:rPr>
        <w:t xml:space="preserve"> also </w:t>
      </w:r>
      <w:r w:rsidR="007F74D6" w:rsidRPr="00E75F02">
        <w:rPr>
          <w:color w:val="000000" w:themeColor="text1"/>
        </w:rPr>
        <w:t>require</w:t>
      </w:r>
      <w:r w:rsidR="00667600" w:rsidRPr="00E75F02">
        <w:rPr>
          <w:color w:val="000000" w:themeColor="text1"/>
        </w:rPr>
        <w:t xml:space="preserve"> </w:t>
      </w:r>
      <w:r w:rsidR="00B62734" w:rsidRPr="00E75F02">
        <w:rPr>
          <w:color w:val="000000" w:themeColor="text1"/>
        </w:rPr>
        <w:t>two</w:t>
      </w:r>
      <w:r w:rsidR="00B123FD" w:rsidRPr="00E75F02">
        <w:rPr>
          <w:color w:val="000000" w:themeColor="text1"/>
        </w:rPr>
        <w:t xml:space="preserve"> sources of data</w:t>
      </w:r>
      <w:r w:rsidR="00667600" w:rsidRPr="00E75F02">
        <w:rPr>
          <w:color w:val="000000" w:themeColor="text1"/>
        </w:rPr>
        <w:t xml:space="preserve">, </w:t>
      </w:r>
      <w:r w:rsidR="00A0751D" w:rsidRPr="00E75F02">
        <w:rPr>
          <w:color w:val="000000" w:themeColor="text1"/>
        </w:rPr>
        <w:t xml:space="preserve">five pages </w:t>
      </w:r>
      <w:r w:rsidR="00667600" w:rsidRPr="00E75F02">
        <w:rPr>
          <w:color w:val="000000" w:themeColor="text1"/>
        </w:rPr>
        <w:t xml:space="preserve">or </w:t>
      </w:r>
      <w:r w:rsidR="00332DBD" w:rsidRPr="00E75F02">
        <w:rPr>
          <w:color w:val="000000" w:themeColor="text1"/>
        </w:rPr>
        <w:t xml:space="preserve">more </w:t>
      </w:r>
      <w:r w:rsidR="00A0751D" w:rsidRPr="00E75F02">
        <w:rPr>
          <w:color w:val="000000" w:themeColor="text1"/>
        </w:rPr>
        <w:t>of transcribed data</w:t>
      </w:r>
      <w:r w:rsidR="00332DBD" w:rsidRPr="00E75F02">
        <w:rPr>
          <w:color w:val="000000" w:themeColor="text1"/>
        </w:rPr>
        <w:t xml:space="preserve"> that is </w:t>
      </w:r>
      <w:r w:rsidR="00A0751D" w:rsidRPr="00E75F02">
        <w:rPr>
          <w:color w:val="000000" w:themeColor="text1"/>
        </w:rPr>
        <w:t>single</w:t>
      </w:r>
      <w:r w:rsidR="00951A27" w:rsidRPr="00E75F02">
        <w:t>-</w:t>
      </w:r>
      <w:r w:rsidR="00A0751D" w:rsidRPr="00E75F02">
        <w:t>spaced</w:t>
      </w:r>
      <w:r w:rsidR="00332DBD" w:rsidRPr="00E75F02">
        <w:t xml:space="preserve"> and that uses</w:t>
      </w:r>
      <w:r w:rsidR="00A0751D" w:rsidRPr="00E75F02">
        <w:t xml:space="preserve"> 12 pt. Times New Roman (Grand Canyon University Core Designs</w:t>
      </w:r>
      <w:r w:rsidR="002A5CB2" w:rsidRPr="00E75F02">
        <w:t>, 2023</w:t>
      </w:r>
      <w:r w:rsidR="00A0751D" w:rsidRPr="00E75F02">
        <w:t xml:space="preserve">). </w:t>
      </w:r>
      <w:r w:rsidR="00F83D18" w:rsidRPr="00E75F02">
        <w:t>S</w:t>
      </w:r>
      <w:r w:rsidR="00A0751D" w:rsidRPr="00E75F02">
        <w:t xml:space="preserve">ite administrators </w:t>
      </w:r>
      <w:r w:rsidR="000413F8" w:rsidRPr="00E75F02">
        <w:t>approve</w:t>
      </w:r>
      <w:r w:rsidR="00390593" w:rsidRPr="00E75F02">
        <w:t>d</w:t>
      </w:r>
      <w:r w:rsidR="00F83D18" w:rsidRPr="00E75F02">
        <w:t xml:space="preserve"> post</w:t>
      </w:r>
      <w:r w:rsidR="00417C9B" w:rsidRPr="00E75F02">
        <w:t xml:space="preserve">ing </w:t>
      </w:r>
      <w:r w:rsidR="00A0751D" w:rsidRPr="00E75F02">
        <w:t>recruitment</w:t>
      </w:r>
      <w:r w:rsidR="00D36B4D" w:rsidRPr="00E75F02">
        <w:t xml:space="preserve"> </w:t>
      </w:r>
      <w:r w:rsidR="007F74D6" w:rsidRPr="00E75F02">
        <w:t>flyers</w:t>
      </w:r>
      <w:r w:rsidR="00D36B4D" w:rsidRPr="00E75F02">
        <w:t xml:space="preserve">. </w:t>
      </w:r>
      <w:r w:rsidR="00A0751D" w:rsidRPr="00E75F02">
        <w:t>The researcher present</w:t>
      </w:r>
      <w:r w:rsidR="00390593" w:rsidRPr="00E75F02">
        <w:t>ed</w:t>
      </w:r>
      <w:r w:rsidR="00A0751D" w:rsidRPr="00E75F02">
        <w:t xml:space="preserve"> the recruitment protocol</w:t>
      </w:r>
      <w:r w:rsidR="001E5230" w:rsidRPr="00E75F02">
        <w:t xml:space="preserve">, </w:t>
      </w:r>
      <w:r w:rsidR="00490811" w:rsidRPr="00E75F02">
        <w:t>criteria</w:t>
      </w:r>
      <w:r w:rsidR="001E5230" w:rsidRPr="00E75F02">
        <w:t>, and informed consent</w:t>
      </w:r>
      <w:r w:rsidR="00490811" w:rsidRPr="00E75F02">
        <w:t xml:space="preserve"> </w:t>
      </w:r>
      <w:r w:rsidR="00A0751D" w:rsidRPr="00E75F02">
        <w:t>(see Appendix D</w:t>
      </w:r>
      <w:r w:rsidR="00490811" w:rsidRPr="00E75F02">
        <w:t xml:space="preserve"> and </w:t>
      </w:r>
      <w:r w:rsidR="008413C7" w:rsidRPr="00E75F02">
        <w:t>E</w:t>
      </w:r>
      <w:r w:rsidR="00A0751D" w:rsidRPr="00E75F02">
        <w:t xml:space="preserve">) </w:t>
      </w:r>
      <w:r w:rsidR="002B37BC" w:rsidRPr="00E75F02">
        <w:t xml:space="preserve">to the </w:t>
      </w:r>
      <w:r w:rsidR="00A0751D" w:rsidRPr="00E75F02">
        <w:t>participants</w:t>
      </w:r>
      <w:r w:rsidR="00490811" w:rsidRPr="00E75F02">
        <w:t>.</w:t>
      </w:r>
      <w:r w:rsidR="00AA6416" w:rsidRPr="00E75F02">
        <w:t xml:space="preserve"> </w:t>
      </w:r>
      <w:r w:rsidR="00A0751D" w:rsidRPr="00E75F02">
        <w:t>Participants w</w:t>
      </w:r>
      <w:r w:rsidR="002F7E82" w:rsidRPr="00E75F02">
        <w:t>ere</w:t>
      </w:r>
      <w:r w:rsidR="00A0751D" w:rsidRPr="00E75F02">
        <w:t xml:space="preserve"> contacted via </w:t>
      </w:r>
      <w:r w:rsidR="00A010E3" w:rsidRPr="00E75F02">
        <w:t>email</w:t>
      </w:r>
      <w:r w:rsidR="00A0751D" w:rsidRPr="00E75F02">
        <w:t xml:space="preserve"> or text for the scheduling of the </w:t>
      </w:r>
      <w:r w:rsidR="004F3019" w:rsidRPr="00E75F02">
        <w:t xml:space="preserve">questionnaires and </w:t>
      </w:r>
      <w:r w:rsidR="00A0751D" w:rsidRPr="00E75F02">
        <w:t xml:space="preserve">interviews. </w:t>
      </w:r>
      <w:r w:rsidR="00D75121" w:rsidRPr="00E75F02">
        <w:t>P</w:t>
      </w:r>
      <w:r w:rsidR="00A0751D" w:rsidRPr="00E75F02">
        <w:t>articipants sign</w:t>
      </w:r>
      <w:r w:rsidR="00223BA3" w:rsidRPr="00E75F02">
        <w:t>ed</w:t>
      </w:r>
      <w:r w:rsidR="00A0751D" w:rsidRPr="00E75F02">
        <w:t xml:space="preserve"> the informed consent </w:t>
      </w:r>
      <w:r w:rsidR="00D75121" w:rsidRPr="00E75F02">
        <w:t>before</w:t>
      </w:r>
      <w:r w:rsidR="00A0751D" w:rsidRPr="00E75F02">
        <w:t xml:space="preserve"> completing the questionnaire and interview</w:t>
      </w:r>
      <w:r w:rsidR="00D75121" w:rsidRPr="00E75F02">
        <w:t>s</w:t>
      </w:r>
      <w:r w:rsidR="00A0751D" w:rsidRPr="00E75F02">
        <w:t xml:space="preserve">. </w:t>
      </w:r>
      <w:r w:rsidR="00BE08B3" w:rsidRPr="00E75F02">
        <w:t>I</w:t>
      </w:r>
      <w:r w:rsidR="00A0751D" w:rsidRPr="00E75F02">
        <w:t>nterview</w:t>
      </w:r>
      <w:r w:rsidR="00BE08B3" w:rsidRPr="00E75F02">
        <w:t xml:space="preserve">s </w:t>
      </w:r>
      <w:r w:rsidR="00A0751D" w:rsidRPr="00E75F02">
        <w:t>last</w:t>
      </w:r>
      <w:r w:rsidR="00A3635D" w:rsidRPr="00E75F02">
        <w:t>ed</w:t>
      </w:r>
      <w:r w:rsidR="00A0751D" w:rsidRPr="00E75F02">
        <w:t xml:space="preserve"> </w:t>
      </w:r>
      <w:r w:rsidR="00BE08B3" w:rsidRPr="00E75F02">
        <w:t>45</w:t>
      </w:r>
      <w:r w:rsidR="00F12B88" w:rsidRPr="00E75F02">
        <w:t>-60</w:t>
      </w:r>
      <w:r w:rsidR="00A0751D" w:rsidRPr="00E75F02">
        <w:t xml:space="preserve"> </w:t>
      </w:r>
      <w:r w:rsidR="00105614" w:rsidRPr="00E75F02">
        <w:t>minutes. Data</w:t>
      </w:r>
      <w:r w:rsidR="00F31A14" w:rsidRPr="00E75F02">
        <w:t xml:space="preserve"> </w:t>
      </w:r>
      <w:r w:rsidR="005134E5" w:rsidRPr="00E75F02">
        <w:t>w</w:t>
      </w:r>
      <w:r w:rsidR="00A3635D" w:rsidRPr="00E75F02">
        <w:t xml:space="preserve">as </w:t>
      </w:r>
      <w:r w:rsidR="005134E5" w:rsidRPr="00E75F02">
        <w:t>transcribed with one page for 3.5 minutes of participants</w:t>
      </w:r>
      <w:r w:rsidR="005507C8" w:rsidRPr="00E75F02">
        <w:t>’</w:t>
      </w:r>
      <w:r w:rsidR="005134E5" w:rsidRPr="00E75F02">
        <w:t xml:space="preserve"> </w:t>
      </w:r>
      <w:r w:rsidR="00105614" w:rsidRPr="00E75F02">
        <w:t>discussion.</w:t>
      </w:r>
      <w:r w:rsidR="007533E1" w:rsidRPr="00E75F02">
        <w:t xml:space="preserve"> </w:t>
      </w:r>
      <w:r w:rsidR="00105614" w:rsidRPr="00E75F02">
        <w:t>Data</w:t>
      </w:r>
      <w:r w:rsidR="00AC6F44" w:rsidRPr="00E75F02">
        <w:t xml:space="preserve"> w</w:t>
      </w:r>
      <w:r w:rsidR="00A3635D" w:rsidRPr="00E75F02">
        <w:t>as</w:t>
      </w:r>
      <w:r w:rsidR="00AC6F44" w:rsidRPr="00E75F02">
        <w:t xml:space="preserve"> completed when data quality that address</w:t>
      </w:r>
      <w:r w:rsidR="00B14811" w:rsidRPr="00E75F02">
        <w:t>es</w:t>
      </w:r>
      <w:r w:rsidR="00AC6F44" w:rsidRPr="00E75F02">
        <w:t xml:space="preserve"> the research question </w:t>
      </w:r>
      <w:r w:rsidR="00A3635D" w:rsidRPr="00E75F02">
        <w:t>was</w:t>
      </w:r>
      <w:r w:rsidR="00AC6F44" w:rsidRPr="00E75F02">
        <w:t xml:space="preserve"> achieved. </w:t>
      </w:r>
      <w:r w:rsidR="00A0751D" w:rsidRPr="00E75F02">
        <w:t xml:space="preserve">After the interviews, </w:t>
      </w:r>
      <w:r w:rsidR="007533E1" w:rsidRPr="00E75F02">
        <w:t xml:space="preserve">the </w:t>
      </w:r>
      <w:r w:rsidR="00A0751D" w:rsidRPr="00E75F02">
        <w:t xml:space="preserve">recordings </w:t>
      </w:r>
      <w:r w:rsidR="0045499D" w:rsidRPr="00E75F02">
        <w:t>were</w:t>
      </w:r>
      <w:r w:rsidR="00A3635D" w:rsidRPr="00E75F02">
        <w:t xml:space="preserve"> </w:t>
      </w:r>
      <w:r w:rsidR="00A0751D" w:rsidRPr="00E75F02">
        <w:t xml:space="preserve">stored in a secure </w:t>
      </w:r>
      <w:r w:rsidR="008D33C2" w:rsidRPr="00E75F02">
        <w:t xml:space="preserve">storage </w:t>
      </w:r>
      <w:r w:rsidR="00A0751D" w:rsidRPr="00E75F02">
        <w:t>cabinet.</w:t>
      </w:r>
    </w:p>
    <w:p w14:paraId="437719BD" w14:textId="02418596" w:rsidR="00C5739D" w:rsidRPr="00E75F02" w:rsidRDefault="002B625B" w:rsidP="004A6CA3">
      <w:pPr>
        <w:pStyle w:val="ListBullet3"/>
        <w:spacing w:after="0" w:line="480" w:lineRule="auto"/>
        <w:ind w:firstLine="720"/>
        <w:contextualSpacing/>
      </w:pPr>
      <w:r w:rsidRPr="00E75F02">
        <w:rPr>
          <w:rStyle w:val="Heading4Char"/>
        </w:rPr>
        <w:t xml:space="preserve">Informed </w:t>
      </w:r>
      <w:r w:rsidR="002F0D53" w:rsidRPr="00E75F02">
        <w:rPr>
          <w:rStyle w:val="Heading4Char"/>
        </w:rPr>
        <w:t>C</w:t>
      </w:r>
      <w:r w:rsidRPr="00E75F02">
        <w:rPr>
          <w:rStyle w:val="Heading4Char"/>
        </w:rPr>
        <w:t>onsent</w:t>
      </w:r>
      <w:r w:rsidR="00702DF6" w:rsidRPr="00E75F02">
        <w:rPr>
          <w:rStyle w:val="Heading4Char"/>
        </w:rPr>
        <w:t>.</w:t>
      </w:r>
      <w:r w:rsidR="00702DF6" w:rsidRPr="00E75F02">
        <w:t xml:space="preserve"> </w:t>
      </w:r>
      <w:r w:rsidR="002B4985" w:rsidRPr="00E75F02">
        <w:t>P</w:t>
      </w:r>
      <w:r w:rsidRPr="00E75F02">
        <w:t xml:space="preserve">articipants who have met the criteria for the study </w:t>
      </w:r>
      <w:proofErr w:type="gramStart"/>
      <w:r w:rsidR="002B4985" w:rsidRPr="00E75F02">
        <w:t>w</w:t>
      </w:r>
      <w:r w:rsidR="00A3635D" w:rsidRPr="00E75F02">
        <w:t>as</w:t>
      </w:r>
      <w:proofErr w:type="gramEnd"/>
      <w:r w:rsidR="008609A8" w:rsidRPr="00E75F02">
        <w:t xml:space="preserve"> allowed</w:t>
      </w:r>
      <w:r w:rsidRPr="00E75F02">
        <w:t xml:space="preserve"> to address concerns </w:t>
      </w:r>
      <w:r w:rsidR="002B4985" w:rsidRPr="00E75F02">
        <w:t>regarding the</w:t>
      </w:r>
      <w:r w:rsidRPr="00E75F02">
        <w:t xml:space="preserve"> consent form and </w:t>
      </w:r>
      <w:proofErr w:type="gramStart"/>
      <w:r w:rsidR="00A3635D" w:rsidRPr="00E75F02">
        <w:t xml:space="preserve">given </w:t>
      </w:r>
      <w:r w:rsidR="007F74D6" w:rsidRPr="00E75F02">
        <w:t>an</w:t>
      </w:r>
      <w:r w:rsidR="005D68F0" w:rsidRPr="00E75F02">
        <w:t xml:space="preserve"> explanation of</w:t>
      </w:r>
      <w:proofErr w:type="gramEnd"/>
      <w:r w:rsidR="005D68F0" w:rsidRPr="00E75F02">
        <w:t xml:space="preserve"> </w:t>
      </w:r>
      <w:r w:rsidRPr="00E75F02">
        <w:t xml:space="preserve">their rights as a participant. </w:t>
      </w:r>
      <w:r w:rsidR="005D68F0" w:rsidRPr="00E75F02">
        <w:t>P</w:t>
      </w:r>
      <w:r w:rsidRPr="00E75F02">
        <w:t>articipants</w:t>
      </w:r>
      <w:r w:rsidR="005D68F0" w:rsidRPr="00E75F02">
        <w:t xml:space="preserve"> ha</w:t>
      </w:r>
      <w:r w:rsidR="00A3635D" w:rsidRPr="00E75F02">
        <w:t xml:space="preserve">d </w:t>
      </w:r>
      <w:r w:rsidR="005D68F0" w:rsidRPr="00E75F02">
        <w:t>the</w:t>
      </w:r>
      <w:r w:rsidRPr="00E75F02">
        <w:t xml:space="preserve"> right to withdraw from the study</w:t>
      </w:r>
      <w:r w:rsidR="00772C66" w:rsidRPr="00E75F02">
        <w:t xml:space="preserve"> </w:t>
      </w:r>
      <w:r w:rsidRPr="00E75F02">
        <w:t xml:space="preserve">at any time. </w:t>
      </w:r>
      <w:r w:rsidR="00140A3B" w:rsidRPr="00E75F02">
        <w:t xml:space="preserve">The </w:t>
      </w:r>
      <w:r w:rsidRPr="00E75F02">
        <w:t>consent form allow</w:t>
      </w:r>
      <w:r w:rsidR="00A3635D" w:rsidRPr="00E75F02">
        <w:t>ed</w:t>
      </w:r>
      <w:r w:rsidRPr="00E75F02">
        <w:t xml:space="preserve"> the researcher to interview and audio-record the participant</w:t>
      </w:r>
      <w:r w:rsidR="00140A3B" w:rsidRPr="00E75F02">
        <w:t>s</w:t>
      </w:r>
      <w:r w:rsidRPr="00E75F02">
        <w:t xml:space="preserve">. Participants </w:t>
      </w:r>
      <w:r w:rsidR="006E0779" w:rsidRPr="00E75F02">
        <w:t>who</w:t>
      </w:r>
      <w:r w:rsidR="00140A3B" w:rsidRPr="00E75F02">
        <w:t xml:space="preserve"> do not meet the criteria w</w:t>
      </w:r>
      <w:r w:rsidR="0037607B" w:rsidRPr="00E75F02">
        <w:t>ere</w:t>
      </w:r>
      <w:r w:rsidR="00140A3B" w:rsidRPr="00E75F02">
        <w:t xml:space="preserve"> </w:t>
      </w:r>
      <w:r w:rsidRPr="00E75F02">
        <w:t>excluded</w:t>
      </w:r>
      <w:r w:rsidR="00140A3B" w:rsidRPr="00E75F02">
        <w:t xml:space="preserve"> from the study</w:t>
      </w:r>
      <w:r w:rsidRPr="00E75F02">
        <w:t xml:space="preserve">. </w:t>
      </w:r>
      <w:r w:rsidR="00AF4D67" w:rsidRPr="00E75F02">
        <w:t>Partici</w:t>
      </w:r>
      <w:r w:rsidR="00E26917" w:rsidRPr="00E75F02">
        <w:t xml:space="preserve">pants who </w:t>
      </w:r>
      <w:r w:rsidR="00B82DEA" w:rsidRPr="00E75F02">
        <w:t>have</w:t>
      </w:r>
      <w:r w:rsidR="00E26917" w:rsidRPr="00E75F02">
        <w:t xml:space="preserve"> </w:t>
      </w:r>
      <w:r w:rsidRPr="00E75F02">
        <w:t xml:space="preserve">signed </w:t>
      </w:r>
      <w:r w:rsidR="00E26917" w:rsidRPr="00E75F02">
        <w:t xml:space="preserve">the </w:t>
      </w:r>
      <w:r w:rsidRPr="00E75F02">
        <w:t>informed consent form recei</w:t>
      </w:r>
      <w:r w:rsidR="00E26917" w:rsidRPr="00E75F02">
        <w:t>ve</w:t>
      </w:r>
      <w:r w:rsidR="00A3635D" w:rsidRPr="00E75F02">
        <w:t>d the demographic questions,</w:t>
      </w:r>
      <w:r w:rsidR="00E26917" w:rsidRPr="00E75F02">
        <w:t xml:space="preserve"> </w:t>
      </w:r>
      <w:r w:rsidRPr="00E75F02">
        <w:t>questionnaire</w:t>
      </w:r>
      <w:r w:rsidR="00A3635D" w:rsidRPr="00E75F02">
        <w:t>,</w:t>
      </w:r>
      <w:r w:rsidR="00E26917" w:rsidRPr="00E75F02">
        <w:t xml:space="preserve"> </w:t>
      </w:r>
      <w:r w:rsidR="004450D2" w:rsidRPr="00E75F02">
        <w:t xml:space="preserve">and the </w:t>
      </w:r>
      <w:r w:rsidR="00EE1EA2" w:rsidRPr="00E75F02">
        <w:t>link to</w:t>
      </w:r>
      <w:r w:rsidR="00C5739D" w:rsidRPr="00E75F02">
        <w:t xml:space="preserve"> </w:t>
      </w:r>
      <w:r w:rsidRPr="00E75F02">
        <w:t>schedule the interview meetings via Zoom</w:t>
      </w:r>
      <w:r w:rsidR="00C5739D" w:rsidRPr="00E75F02">
        <w:t xml:space="preserve">. </w:t>
      </w:r>
    </w:p>
    <w:p w14:paraId="58004DF3" w14:textId="359C75E4" w:rsidR="00EE1EA2" w:rsidRPr="00E75F02" w:rsidRDefault="002B625B" w:rsidP="004A6CA3">
      <w:pPr>
        <w:pStyle w:val="ListBullet3"/>
        <w:spacing w:after="0" w:line="480" w:lineRule="auto"/>
        <w:ind w:firstLine="720"/>
        <w:contextualSpacing/>
      </w:pPr>
      <w:r w:rsidRPr="00E75F02">
        <w:rPr>
          <w:rStyle w:val="Heading4Char"/>
        </w:rPr>
        <w:t>Questionnaire</w:t>
      </w:r>
      <w:r w:rsidR="003603DA" w:rsidRPr="00E75F02">
        <w:rPr>
          <w:rStyle w:val="Heading4Char"/>
        </w:rPr>
        <w:t xml:space="preserve"> and Interview</w:t>
      </w:r>
      <w:r w:rsidRPr="00E75F02">
        <w:rPr>
          <w:rStyle w:val="Heading4Char"/>
        </w:rPr>
        <w:t>.</w:t>
      </w:r>
      <w:r w:rsidRPr="00E75F02">
        <w:t xml:space="preserve"> The initial source of data </w:t>
      </w:r>
      <w:r w:rsidR="00A3635D" w:rsidRPr="00E75F02">
        <w:t xml:space="preserve">was </w:t>
      </w:r>
      <w:r w:rsidR="00EC7304" w:rsidRPr="00E75F02">
        <w:t xml:space="preserve">from </w:t>
      </w:r>
      <w:r w:rsidR="00A3635D" w:rsidRPr="00E75F02">
        <w:t xml:space="preserve">the </w:t>
      </w:r>
      <w:r w:rsidRPr="00E75F02">
        <w:t>questionnaire</w:t>
      </w:r>
      <w:r w:rsidR="006B52C9" w:rsidRPr="00E75F02">
        <w:t xml:space="preserve"> with</w:t>
      </w:r>
      <w:r w:rsidRPr="00E75F02">
        <w:t xml:space="preserve"> </w:t>
      </w:r>
      <w:r w:rsidR="00EC7304" w:rsidRPr="00E75F02">
        <w:t>open-ended</w:t>
      </w:r>
      <w:r w:rsidRPr="00E75F02">
        <w:t xml:space="preserve"> questions. The questionnaire </w:t>
      </w:r>
      <w:r w:rsidR="00A3635D" w:rsidRPr="00E75F02">
        <w:t xml:space="preserve">took </w:t>
      </w:r>
      <w:r w:rsidRPr="00E75F02">
        <w:t xml:space="preserve">five to 10 minutes </w:t>
      </w:r>
      <w:r w:rsidR="00EC7304" w:rsidRPr="00E75F02">
        <w:t xml:space="preserve">to complete. </w:t>
      </w:r>
      <w:r w:rsidRPr="00E75F02">
        <w:t>The</w:t>
      </w:r>
      <w:r w:rsidR="000B4DDD" w:rsidRPr="00E75F02">
        <w:t xml:space="preserve"> </w:t>
      </w:r>
      <w:r w:rsidRPr="00E75F02">
        <w:t>demographic surve</w:t>
      </w:r>
      <w:r w:rsidR="00C14DE4" w:rsidRPr="00E75F02">
        <w:t>y w</w:t>
      </w:r>
      <w:r w:rsidR="00A3635D" w:rsidRPr="00E75F02">
        <w:t>as</w:t>
      </w:r>
      <w:r w:rsidR="00C14DE4" w:rsidRPr="00E75F02">
        <w:t xml:space="preserve"> used</w:t>
      </w:r>
      <w:r w:rsidRPr="00E75F02">
        <w:t xml:space="preserve"> as </w:t>
      </w:r>
      <w:r w:rsidR="00EE1F19" w:rsidRPr="00E75F02">
        <w:t xml:space="preserve">support in </w:t>
      </w:r>
      <w:r w:rsidRPr="00E75F02">
        <w:t>collecting data to determine ethnicity,</w:t>
      </w:r>
      <w:r w:rsidR="00EE1F19" w:rsidRPr="00E75F02">
        <w:t xml:space="preserve"> </w:t>
      </w:r>
      <w:r w:rsidR="0042057D" w:rsidRPr="00E75F02">
        <w:t>graduation status</w:t>
      </w:r>
      <w:r w:rsidR="00036F5D" w:rsidRPr="00E75F02">
        <w:t>,</w:t>
      </w:r>
      <w:r w:rsidR="009C7790" w:rsidRPr="00E75F02">
        <w:t xml:space="preserve"> </w:t>
      </w:r>
      <w:r w:rsidR="00A3635D" w:rsidRPr="00E75F02">
        <w:t xml:space="preserve">location of </w:t>
      </w:r>
      <w:r w:rsidR="009C7790" w:rsidRPr="00E75F02">
        <w:t>PWI</w:t>
      </w:r>
      <w:r w:rsidR="00A3635D" w:rsidRPr="00E75F02">
        <w:t>, and if they graduated from a 2-year or 4</w:t>
      </w:r>
      <w:r w:rsidR="00C36116" w:rsidRPr="00E75F02">
        <w:t>-</w:t>
      </w:r>
      <w:r w:rsidR="00A3635D" w:rsidRPr="00E75F02">
        <w:t>year</w:t>
      </w:r>
      <w:r w:rsidR="00C36116" w:rsidRPr="00E75F02">
        <w:t xml:space="preserve"> PWI. </w:t>
      </w:r>
      <w:r w:rsidR="00107BFC" w:rsidRPr="00E75F02">
        <w:t>T</w:t>
      </w:r>
      <w:r w:rsidR="00936FDB" w:rsidRPr="00E75F02">
        <w:t>he researcher create</w:t>
      </w:r>
      <w:r w:rsidR="00C36116" w:rsidRPr="00E75F02">
        <w:t>d</w:t>
      </w:r>
      <w:r w:rsidR="00936FDB" w:rsidRPr="00E75F02">
        <w:t xml:space="preserve"> an audio</w:t>
      </w:r>
      <w:r w:rsidR="00107BFC" w:rsidRPr="00E75F02">
        <w:t>/</w:t>
      </w:r>
      <w:r w:rsidR="00936FDB" w:rsidRPr="00E75F02">
        <w:t>video recording of the participant’s responses</w:t>
      </w:r>
      <w:r w:rsidR="00EA2C78" w:rsidRPr="00E75F02">
        <w:t xml:space="preserve"> </w:t>
      </w:r>
      <w:r w:rsidR="00EA2C78" w:rsidRPr="00E75F02">
        <w:lastRenderedPageBreak/>
        <w:t>to the interview questions</w:t>
      </w:r>
      <w:r w:rsidR="00107BFC" w:rsidRPr="00E75F02">
        <w:t>.</w:t>
      </w:r>
      <w:r w:rsidR="00936FDB" w:rsidRPr="00E75F02">
        <w:t xml:space="preserve"> </w:t>
      </w:r>
      <w:r w:rsidR="00107BFC" w:rsidRPr="00E75F02">
        <w:t>N</w:t>
      </w:r>
      <w:r w:rsidR="00936FDB" w:rsidRPr="00E75F02">
        <w:t>otes</w:t>
      </w:r>
      <w:r w:rsidR="00107BFC" w:rsidRPr="00E75F02">
        <w:t xml:space="preserve"> </w:t>
      </w:r>
      <w:proofErr w:type="gramStart"/>
      <w:r w:rsidR="00107BFC" w:rsidRPr="00E75F02">
        <w:t>w</w:t>
      </w:r>
      <w:r w:rsidR="00C36116" w:rsidRPr="00E75F02">
        <w:t>as</w:t>
      </w:r>
      <w:proofErr w:type="gramEnd"/>
      <w:r w:rsidR="00C36116" w:rsidRPr="00E75F02">
        <w:t xml:space="preserve"> </w:t>
      </w:r>
      <w:r w:rsidR="00107BFC" w:rsidRPr="00E75F02">
        <w:t>taken</w:t>
      </w:r>
      <w:r w:rsidR="00936FDB" w:rsidRPr="00E75F02">
        <w:t xml:space="preserve"> to provide additional insights missed </w:t>
      </w:r>
      <w:r w:rsidR="00814554" w:rsidRPr="00E75F02">
        <w:t>from the</w:t>
      </w:r>
      <w:r w:rsidR="00936FDB" w:rsidRPr="00E75F02">
        <w:t xml:space="preserve"> recording. The participants w</w:t>
      </w:r>
      <w:r w:rsidR="000D14C7" w:rsidRPr="00E75F02">
        <w:t>ere</w:t>
      </w:r>
      <w:r w:rsidR="00095DAB" w:rsidRPr="00E75F02">
        <w:t xml:space="preserve"> allowed to</w:t>
      </w:r>
      <w:r w:rsidR="00936FDB" w:rsidRPr="00E75F02">
        <w:t xml:space="preserve"> take a </w:t>
      </w:r>
      <w:r w:rsidR="00095DAB" w:rsidRPr="00E75F02">
        <w:t xml:space="preserve">short </w:t>
      </w:r>
      <w:r w:rsidR="00936FDB" w:rsidRPr="00E75F02">
        <w:t xml:space="preserve">break if </w:t>
      </w:r>
      <w:r w:rsidR="00095DAB" w:rsidRPr="00E75F02">
        <w:t>needed</w:t>
      </w:r>
      <w:r w:rsidR="00936FDB" w:rsidRPr="00E75F02">
        <w:t xml:space="preserve">. </w:t>
      </w:r>
      <w:r w:rsidR="00242976" w:rsidRPr="00E75F02">
        <w:t>The interview end</w:t>
      </w:r>
      <w:r w:rsidR="00C36116" w:rsidRPr="00E75F02">
        <w:t>ed</w:t>
      </w:r>
      <w:r w:rsidR="00242976" w:rsidRPr="00E75F02">
        <w:t xml:space="preserve"> with the researcher thanking the participant for </w:t>
      </w:r>
      <w:r w:rsidR="00F44DAC" w:rsidRPr="00E75F02">
        <w:t>participating</w:t>
      </w:r>
      <w:r w:rsidR="00242976" w:rsidRPr="00E75F02">
        <w:t xml:space="preserve"> in the stu</w:t>
      </w:r>
      <w:r w:rsidR="00F44DAC" w:rsidRPr="00E75F02">
        <w:t>dy</w:t>
      </w:r>
      <w:r w:rsidR="00242976" w:rsidRPr="00E75F02">
        <w:t>.</w:t>
      </w:r>
    </w:p>
    <w:p w14:paraId="65E73AAC" w14:textId="754FACC6" w:rsidR="006F1E8E" w:rsidRPr="00E75F02" w:rsidRDefault="00936FDB" w:rsidP="004A6CA3">
      <w:pPr>
        <w:pStyle w:val="ListBullet3"/>
        <w:spacing w:after="0" w:line="480" w:lineRule="auto"/>
        <w:ind w:firstLine="720"/>
        <w:contextualSpacing/>
        <w:rPr>
          <w:b/>
          <w:bCs/>
        </w:rPr>
      </w:pPr>
      <w:r w:rsidRPr="00E75F02">
        <w:rPr>
          <w:rStyle w:val="Heading4Char"/>
        </w:rPr>
        <w:t xml:space="preserve">Data </w:t>
      </w:r>
      <w:r w:rsidR="00702DF6" w:rsidRPr="00E75F02">
        <w:rPr>
          <w:rStyle w:val="Heading4Char"/>
        </w:rPr>
        <w:t>S</w:t>
      </w:r>
      <w:r w:rsidRPr="00E75F02">
        <w:rPr>
          <w:rStyle w:val="Heading4Char"/>
        </w:rPr>
        <w:t>aturation.</w:t>
      </w:r>
      <w:r w:rsidRPr="00E75F02">
        <w:rPr>
          <w:b/>
          <w:bCs/>
        </w:rPr>
        <w:t xml:space="preserve"> </w:t>
      </w:r>
      <w:r w:rsidRPr="00E75F02">
        <w:t xml:space="preserve">Data saturation </w:t>
      </w:r>
      <w:r w:rsidR="008A173B" w:rsidRPr="00E75F02">
        <w:t xml:space="preserve">is </w:t>
      </w:r>
      <w:r w:rsidR="006C4CB6" w:rsidRPr="00E75F02">
        <w:t>a concept used in</w:t>
      </w:r>
      <w:r w:rsidR="008A173B" w:rsidRPr="00E75F02">
        <w:t xml:space="preserve"> qualitative research </w:t>
      </w:r>
      <w:r w:rsidR="006C4CB6" w:rsidRPr="00E75F02">
        <w:t xml:space="preserve">to </w:t>
      </w:r>
      <w:r w:rsidR="00CA50F1" w:rsidRPr="00E75F02">
        <w:t>show if there is</w:t>
      </w:r>
      <w:r w:rsidR="00C866BE" w:rsidRPr="00E75F02">
        <w:t xml:space="preserve"> </w:t>
      </w:r>
      <w:r w:rsidR="00A56CBD" w:rsidRPr="00E75F02">
        <w:t xml:space="preserve">a </w:t>
      </w:r>
      <w:r w:rsidR="008A173B" w:rsidRPr="00E75F02">
        <w:t>sufficient sample</w:t>
      </w:r>
      <w:r w:rsidR="00CA50F1" w:rsidRPr="00E75F02">
        <w:t xml:space="preserve"> for the</w:t>
      </w:r>
      <w:r w:rsidR="008A173B" w:rsidRPr="00E75F02">
        <w:t xml:space="preserve"> validity of the content (Francis et al., 2010). </w:t>
      </w:r>
      <w:r w:rsidR="00074E1B" w:rsidRPr="00E75F02">
        <w:t>V</w:t>
      </w:r>
      <w:r w:rsidR="008A173B" w:rsidRPr="00E75F02">
        <w:t>alidat</w:t>
      </w:r>
      <w:r w:rsidR="00A56CBD" w:rsidRPr="00E75F02">
        <w:t xml:space="preserve">ion </w:t>
      </w:r>
      <w:r w:rsidR="00074E1B" w:rsidRPr="00E75F02">
        <w:t xml:space="preserve">of </w:t>
      </w:r>
      <w:r w:rsidR="008A173B" w:rsidRPr="00E75F02">
        <w:t>saturation</w:t>
      </w:r>
      <w:r w:rsidR="00074E1B" w:rsidRPr="00E75F02">
        <w:t xml:space="preserve"> can be done from</w:t>
      </w:r>
      <w:r w:rsidR="008A173B" w:rsidRPr="00E75F02">
        <w:t xml:space="preserve"> data collection procedure</w:t>
      </w:r>
      <w:r w:rsidR="0081654F" w:rsidRPr="00E75F02">
        <w:t>s</w:t>
      </w:r>
      <w:r w:rsidR="006B105F" w:rsidRPr="00E75F02">
        <w:t xml:space="preserve"> </w:t>
      </w:r>
      <w:r w:rsidR="008A173B" w:rsidRPr="00E75F02">
        <w:t xml:space="preserve">used in previous research to show that saturation has been reached (Porte, 2013). </w:t>
      </w:r>
      <w:r w:rsidR="00705618" w:rsidRPr="00E75F02">
        <w:t>Research data reach</w:t>
      </w:r>
      <w:r w:rsidR="00C36116" w:rsidRPr="00E75F02">
        <w:t>ed</w:t>
      </w:r>
      <w:r w:rsidR="00705618" w:rsidRPr="00E75F02">
        <w:t xml:space="preserve"> saturation through t</w:t>
      </w:r>
      <w:r w:rsidR="008A173B" w:rsidRPr="00E75F02">
        <w:t>he interview process</w:t>
      </w:r>
      <w:r w:rsidR="00211BA6" w:rsidRPr="00E75F02">
        <w:t>. Resea</w:t>
      </w:r>
      <w:r w:rsidR="006C3955" w:rsidRPr="00E75F02">
        <w:t xml:space="preserve">rchers </w:t>
      </w:r>
      <w:r w:rsidR="00C36116" w:rsidRPr="00E75F02">
        <w:t xml:space="preserve">should </w:t>
      </w:r>
      <w:r w:rsidR="006C3955" w:rsidRPr="00E75F02">
        <w:t>ask</w:t>
      </w:r>
      <w:r w:rsidR="008A173B" w:rsidRPr="00E75F02">
        <w:t xml:space="preserve"> participant</w:t>
      </w:r>
      <w:r w:rsidR="006C3955" w:rsidRPr="00E75F02">
        <w:t xml:space="preserve">s </w:t>
      </w:r>
      <w:r w:rsidR="008A173B" w:rsidRPr="00E75F02">
        <w:t xml:space="preserve">the same questions in the same manner (Fusch &amp; Ness, 2015). In qualitative data collection, </w:t>
      </w:r>
      <w:r w:rsidR="008E0635" w:rsidRPr="00E75F02">
        <w:t xml:space="preserve">saturation is </w:t>
      </w:r>
      <w:r w:rsidR="008A173B" w:rsidRPr="00E75F02">
        <w:t>reach</w:t>
      </w:r>
      <w:r w:rsidR="001E7916" w:rsidRPr="00E75F02">
        <w:t xml:space="preserve">ed when </w:t>
      </w:r>
      <w:r w:rsidR="008A173B" w:rsidRPr="00E75F02">
        <w:t>no new information is revealed (Francis et al., 2010)</w:t>
      </w:r>
      <w:r w:rsidR="00977B31" w:rsidRPr="00E75F02">
        <w:t xml:space="preserve"> and no</w:t>
      </w:r>
      <w:r w:rsidR="009969AD" w:rsidRPr="00E75F02">
        <w:t xml:space="preserve"> </w:t>
      </w:r>
      <w:r w:rsidR="00977B31" w:rsidRPr="00E75F02">
        <w:t>new codes emerge</w:t>
      </w:r>
      <w:r w:rsidR="008A173B" w:rsidRPr="00E75F02">
        <w:t xml:space="preserve">. </w:t>
      </w:r>
      <w:r w:rsidR="00F65600" w:rsidRPr="00E75F02">
        <w:t>I</w:t>
      </w:r>
      <w:r w:rsidR="00C46400" w:rsidRPr="00E75F02">
        <w:t>n qualitative studies</w:t>
      </w:r>
      <w:r w:rsidR="00A56CBD" w:rsidRPr="00E75F02">
        <w:t xml:space="preserve">, </w:t>
      </w:r>
      <w:r w:rsidR="00F65600" w:rsidRPr="00E75F02">
        <w:t xml:space="preserve">data can be </w:t>
      </w:r>
      <w:r w:rsidR="00C46400" w:rsidRPr="00E75F02">
        <w:t xml:space="preserve">transferred for further testing </w:t>
      </w:r>
      <w:r w:rsidR="00F65600" w:rsidRPr="00E75F02">
        <w:t xml:space="preserve">and </w:t>
      </w:r>
      <w:r w:rsidR="00C46400" w:rsidRPr="00E75F02">
        <w:t>used as the basis for policy and procedures</w:t>
      </w:r>
      <w:r w:rsidR="002E069D" w:rsidRPr="00E75F02">
        <w:t xml:space="preserve"> (Francis et al., 2010). </w:t>
      </w:r>
      <w:r w:rsidR="00C46400" w:rsidRPr="00E75F02">
        <w:t>The researcher look</w:t>
      </w:r>
      <w:r w:rsidR="00C36116" w:rsidRPr="00E75F02">
        <w:t xml:space="preserve">ed </w:t>
      </w:r>
      <w:r w:rsidR="00C46400" w:rsidRPr="00E75F02">
        <w:t>for data saturation</w:t>
      </w:r>
      <w:r w:rsidR="008207D3" w:rsidRPr="00E75F02">
        <w:t xml:space="preserve"> when no new information </w:t>
      </w:r>
      <w:r w:rsidR="00C36116" w:rsidRPr="00E75F02">
        <w:t xml:space="preserve">was </w:t>
      </w:r>
      <w:r w:rsidR="008207D3" w:rsidRPr="00E75F02">
        <w:t xml:space="preserve">received </w:t>
      </w:r>
      <w:r w:rsidR="00C06535" w:rsidRPr="00E75F02">
        <w:t>and when the</w:t>
      </w:r>
      <w:r w:rsidR="00C46400" w:rsidRPr="00E75F02">
        <w:t xml:space="preserve"> data appear</w:t>
      </w:r>
      <w:r w:rsidR="00C36116" w:rsidRPr="00E75F02">
        <w:t xml:space="preserve">ed </w:t>
      </w:r>
      <w:r w:rsidR="00C46400" w:rsidRPr="00E75F02">
        <w:t xml:space="preserve">to repeat </w:t>
      </w:r>
      <w:r w:rsidR="00C06535" w:rsidRPr="00E75F02">
        <w:t>itself</w:t>
      </w:r>
      <w:r w:rsidR="008926FF" w:rsidRPr="00E75F02">
        <w:t xml:space="preserve">. </w:t>
      </w:r>
      <w:r w:rsidR="00202222" w:rsidRPr="00E75F02">
        <w:t>R</w:t>
      </w:r>
      <w:r w:rsidR="00C46400" w:rsidRPr="00E75F02">
        <w:t>ecommendation</w:t>
      </w:r>
      <w:r w:rsidR="00B01132" w:rsidRPr="00E75F02">
        <w:t>s</w:t>
      </w:r>
      <w:r w:rsidR="00C46400" w:rsidRPr="00E75F02">
        <w:t xml:space="preserve"> for future research</w:t>
      </w:r>
      <w:r w:rsidR="00E06FBC" w:rsidRPr="00E75F02">
        <w:t xml:space="preserve"> and </w:t>
      </w:r>
      <w:r w:rsidR="00C46400" w:rsidRPr="00E75F02">
        <w:t>implications</w:t>
      </w:r>
      <w:r w:rsidR="00D902BC" w:rsidRPr="00E75F02">
        <w:t xml:space="preserve"> w</w:t>
      </w:r>
      <w:r w:rsidR="00C36116" w:rsidRPr="00E75F02">
        <w:t>as</w:t>
      </w:r>
      <w:r w:rsidR="00D902BC" w:rsidRPr="00E75F02">
        <w:t xml:space="preserve"> made from the completion of this research.</w:t>
      </w:r>
      <w:bookmarkStart w:id="289" w:name="_Toc349720646"/>
      <w:bookmarkStart w:id="290" w:name="_Toc350241690"/>
    </w:p>
    <w:p w14:paraId="72C2B6D1" w14:textId="7231541A" w:rsidR="007039F2" w:rsidRPr="00E75F02" w:rsidRDefault="002D7451" w:rsidP="004A6CA3">
      <w:pPr>
        <w:pStyle w:val="Heading2"/>
      </w:pPr>
      <w:bookmarkStart w:id="291" w:name="_Toc481674132"/>
      <w:bookmarkStart w:id="292" w:name="_Toc503990759"/>
      <w:bookmarkStart w:id="293" w:name="_Toc171694965"/>
      <w:r w:rsidRPr="00E75F02">
        <w:t>Data</w:t>
      </w:r>
      <w:r w:rsidR="00352F41" w:rsidRPr="00E75F02">
        <w:t xml:space="preserve"> </w:t>
      </w:r>
      <w:r w:rsidRPr="00E75F02">
        <w:t>Analysis</w:t>
      </w:r>
      <w:r w:rsidR="00352F41" w:rsidRPr="00E75F02">
        <w:t xml:space="preserve"> </w:t>
      </w:r>
      <w:r w:rsidRPr="00E75F02">
        <w:t>Procedures</w:t>
      </w:r>
      <w:bookmarkEnd w:id="289"/>
      <w:bookmarkEnd w:id="290"/>
      <w:bookmarkEnd w:id="291"/>
      <w:bookmarkEnd w:id="292"/>
      <w:bookmarkEnd w:id="293"/>
    </w:p>
    <w:p w14:paraId="498EB109" w14:textId="309F0642" w:rsidR="005C4FBB" w:rsidRPr="00E75F02" w:rsidRDefault="00631FBF" w:rsidP="004A6CA3">
      <w:pPr>
        <w:spacing w:after="0"/>
      </w:pPr>
      <w:r w:rsidRPr="00E75F02">
        <w:t xml:space="preserve">The data analysis that </w:t>
      </w:r>
      <w:r w:rsidR="00F51821" w:rsidRPr="00E75F02">
        <w:t>was</w:t>
      </w:r>
      <w:r w:rsidRPr="00E75F02">
        <w:t xml:space="preserve"> used for th</w:t>
      </w:r>
      <w:r w:rsidR="00F51821" w:rsidRPr="00E75F02">
        <w:t>is</w:t>
      </w:r>
      <w:r w:rsidRPr="00E75F02">
        <w:t xml:space="preserve"> study </w:t>
      </w:r>
      <w:r w:rsidR="00F51821" w:rsidRPr="00E75F02">
        <w:t>was</w:t>
      </w:r>
      <w:r w:rsidRPr="00E75F02">
        <w:t xml:space="preserve"> thematic analysis. Thematic analysis is an integral concept in qualitative research (Braun &amp; Clarke, 20</w:t>
      </w:r>
      <w:r w:rsidR="00E67446" w:rsidRPr="00E75F02">
        <w:t>1</w:t>
      </w:r>
      <w:r w:rsidRPr="00E75F02">
        <w:t>6) and it help</w:t>
      </w:r>
      <w:r w:rsidR="00363EEB" w:rsidRPr="00E75F02">
        <w:t xml:space="preserve">ed </w:t>
      </w:r>
      <w:r w:rsidRPr="00E75F02">
        <w:t>this researcher to reach conclusions through the formation of themes and patterns from the research participants</w:t>
      </w:r>
      <w:r w:rsidR="0081186A" w:rsidRPr="00E75F02">
        <w:t>’</w:t>
      </w:r>
      <w:r w:rsidRPr="00E75F02">
        <w:t xml:space="preserve"> information. </w:t>
      </w:r>
      <w:r w:rsidR="00FE575E" w:rsidRPr="00E75F02">
        <w:t xml:space="preserve">Data </w:t>
      </w:r>
      <w:r w:rsidR="00EE34C5" w:rsidRPr="00E75F02">
        <w:t xml:space="preserve">collection and data analysis both </w:t>
      </w:r>
      <w:proofErr w:type="gramStart"/>
      <w:r w:rsidR="00EE34C5" w:rsidRPr="00E75F02">
        <w:t>work</w:t>
      </w:r>
      <w:r w:rsidR="00AA3AC4" w:rsidRPr="00E75F02">
        <w:t>s</w:t>
      </w:r>
      <w:proofErr w:type="gramEnd"/>
      <w:r w:rsidR="00EE34C5" w:rsidRPr="00E75F02">
        <w:t xml:space="preserve"> simultaneously. </w:t>
      </w:r>
      <w:r w:rsidR="005C4FBB" w:rsidRPr="00E75F02">
        <w:t xml:space="preserve">The purpose of this descriptive qualitative study </w:t>
      </w:r>
      <w:r w:rsidR="00363EEB" w:rsidRPr="00E75F02">
        <w:t>was</w:t>
      </w:r>
      <w:r w:rsidR="005C4FBB" w:rsidRPr="00E75F02">
        <w:t xml:space="preserve"> to explore how African American </w:t>
      </w:r>
      <w:r w:rsidR="00A65DE6" w:rsidRPr="00E75F02">
        <w:t>a</w:t>
      </w:r>
      <w:r w:rsidR="005C4FBB" w:rsidRPr="00E75F02">
        <w:t xml:space="preserve">lumni describe the contribution of African American </w:t>
      </w:r>
      <w:r w:rsidR="00A56D22" w:rsidRPr="00E75F02">
        <w:t>f</w:t>
      </w:r>
      <w:r w:rsidR="005C4FBB" w:rsidRPr="00E75F02">
        <w:t>aculty</w:t>
      </w:r>
      <w:r w:rsidR="00790DB8" w:rsidRPr="00E75F02">
        <w:t xml:space="preserve"> and </w:t>
      </w:r>
      <w:r w:rsidR="00A56D22" w:rsidRPr="00E75F02">
        <w:t>p</w:t>
      </w:r>
      <w:r w:rsidR="00790DB8" w:rsidRPr="00E75F02">
        <w:t>eers</w:t>
      </w:r>
      <w:r w:rsidR="005C4FBB" w:rsidRPr="00E75F02">
        <w:t xml:space="preserve"> on goal</w:t>
      </w:r>
      <w:r w:rsidR="001622F1" w:rsidRPr="00E75F02">
        <w:t xml:space="preserve"> setting</w:t>
      </w:r>
      <w:r w:rsidR="005C4FBB" w:rsidRPr="00E75F02">
        <w:t>,</w:t>
      </w:r>
      <w:r w:rsidR="00DB231C" w:rsidRPr="00E75F02">
        <w:t xml:space="preserve"> self-</w:t>
      </w:r>
      <w:r w:rsidR="005C4FBB" w:rsidRPr="00E75F02">
        <w:t xml:space="preserve">motivation, </w:t>
      </w:r>
      <w:r w:rsidR="00A56D22" w:rsidRPr="00E75F02">
        <w:t xml:space="preserve">and </w:t>
      </w:r>
      <w:r w:rsidR="00DB231C" w:rsidRPr="00E75F02">
        <w:t xml:space="preserve">ongoing </w:t>
      </w:r>
      <w:r w:rsidR="005C4FBB" w:rsidRPr="00E75F02">
        <w:t xml:space="preserve">persistence at PWIs in the South </w:t>
      </w:r>
      <w:r w:rsidR="005C4FBB" w:rsidRPr="00E75F02">
        <w:lastRenderedPageBreak/>
        <w:t xml:space="preserve">Atlantic Region of </w:t>
      </w:r>
      <w:r w:rsidR="004A384D" w:rsidRPr="00E75F02">
        <w:t xml:space="preserve">the </w:t>
      </w:r>
      <w:r w:rsidR="005C4FBB" w:rsidRPr="00E75F02">
        <w:t>United States of America.</w:t>
      </w:r>
      <w:r w:rsidR="0083401D" w:rsidRPr="00E75F02">
        <w:t xml:space="preserve"> </w:t>
      </w:r>
      <w:r w:rsidR="00FE107E" w:rsidRPr="00E75F02">
        <w:t xml:space="preserve">The phenomenon </w:t>
      </w:r>
      <w:r w:rsidR="004F00A8" w:rsidRPr="00E75F02">
        <w:t>o</w:t>
      </w:r>
      <w:r w:rsidR="00FE107E" w:rsidRPr="00E75F02">
        <w:t>f this study</w:t>
      </w:r>
      <w:r w:rsidR="00584959" w:rsidRPr="00E75F02">
        <w:t xml:space="preserve"> explore</w:t>
      </w:r>
      <w:r w:rsidR="00734052" w:rsidRPr="00E75F02">
        <w:t>d</w:t>
      </w:r>
      <w:r w:rsidR="00584959" w:rsidRPr="00E75F02">
        <w:t xml:space="preserve"> how African American college alumni describe</w:t>
      </w:r>
      <w:r w:rsidR="00734052" w:rsidRPr="00E75F02">
        <w:t>d</w:t>
      </w:r>
      <w:r w:rsidR="00584959" w:rsidRPr="00E75F02">
        <w:t xml:space="preserve"> the contribution</w:t>
      </w:r>
      <w:r w:rsidR="00477C3E" w:rsidRPr="00E75F02">
        <w:t>s</w:t>
      </w:r>
      <w:r w:rsidR="00584959" w:rsidRPr="00E75F02">
        <w:t xml:space="preserve"> of their African American </w:t>
      </w:r>
      <w:r w:rsidR="00AC4624" w:rsidRPr="00E75F02">
        <w:t>faculty and peers on goal setting, self</w:t>
      </w:r>
      <w:r w:rsidR="003147C9" w:rsidRPr="00E75F02">
        <w:t>-</w:t>
      </w:r>
      <w:r w:rsidR="00AC4624" w:rsidRPr="00E75F02">
        <w:t>motivation, and ongoing persistence.</w:t>
      </w:r>
      <w:r w:rsidR="00382243" w:rsidRPr="00E75F02">
        <w:t xml:space="preserve"> The research questions </w:t>
      </w:r>
      <w:r w:rsidR="007D31CE" w:rsidRPr="00E75F02">
        <w:t xml:space="preserve">were </w:t>
      </w:r>
      <w:r w:rsidR="00382243" w:rsidRPr="00E75F02">
        <w:t>designed to address the purpose of the study</w:t>
      </w:r>
      <w:r w:rsidR="00F46BCC" w:rsidRPr="00E75F02">
        <w:t xml:space="preserve"> that emerged from the problem space in the literature.</w:t>
      </w:r>
      <w:r w:rsidR="009414FC" w:rsidRPr="00E75F02">
        <w:t xml:space="preserve"> The interviews address</w:t>
      </w:r>
      <w:r w:rsidR="007D31CE" w:rsidRPr="00E75F02">
        <w:t>ed</w:t>
      </w:r>
      <w:r w:rsidR="009414FC" w:rsidRPr="00E75F02">
        <w:t xml:space="preserve"> the</w:t>
      </w:r>
      <w:r w:rsidR="00F638A6" w:rsidRPr="00E75F02">
        <w:t xml:space="preserve"> research</w:t>
      </w:r>
      <w:r w:rsidR="009414FC" w:rsidRPr="00E75F02">
        <w:t xml:space="preserve"> questions</w:t>
      </w:r>
      <w:r w:rsidR="00F638A6" w:rsidRPr="00E75F02">
        <w:t>.</w:t>
      </w:r>
      <w:r w:rsidR="009414FC" w:rsidRPr="00E75F02">
        <w:t xml:space="preserve"> The following research question </w:t>
      </w:r>
      <w:r w:rsidR="00ED45BC" w:rsidRPr="00E75F02">
        <w:t>w</w:t>
      </w:r>
      <w:r w:rsidR="0025743A" w:rsidRPr="00E75F02">
        <w:t xml:space="preserve">as </w:t>
      </w:r>
      <w:r w:rsidR="00ED45BC" w:rsidRPr="00E75F02">
        <w:t>the focus of the qualitative descriptive study:</w:t>
      </w:r>
      <w:r w:rsidR="00AC4624" w:rsidRPr="00E75F02">
        <w:t xml:space="preserve"> </w:t>
      </w:r>
    </w:p>
    <w:p w14:paraId="48C86A1F" w14:textId="1F727C79" w:rsidR="00F53537" w:rsidRPr="00E75F02" w:rsidRDefault="00634FA9" w:rsidP="004A6CA3">
      <w:pPr>
        <w:pStyle w:val="ListRQ"/>
        <w:spacing w:after="0"/>
      </w:pPr>
      <w:r w:rsidRPr="00E75F02">
        <w:t>RQ</w:t>
      </w:r>
      <w:r w:rsidR="00F53537" w:rsidRPr="00E75F02">
        <w:t xml:space="preserve">1: </w:t>
      </w:r>
      <w:r w:rsidR="00702DF6" w:rsidRPr="00E75F02">
        <w:tab/>
      </w:r>
      <w:r w:rsidR="00F53537" w:rsidRPr="00E75F02">
        <w:t>How do African American college alumni from the South Atlantic Region of the United States describe the contributions of their African American faculty and peers on goal setting?</w:t>
      </w:r>
    </w:p>
    <w:p w14:paraId="4B9BF9E8" w14:textId="061DFDE9" w:rsidR="00F53537" w:rsidRPr="00E75F02" w:rsidRDefault="00F53537" w:rsidP="004A6CA3">
      <w:pPr>
        <w:pStyle w:val="ListRQ"/>
        <w:spacing w:after="0"/>
      </w:pPr>
      <w:r w:rsidRPr="00E75F02">
        <w:t xml:space="preserve">RQ2: </w:t>
      </w:r>
      <w:r w:rsidR="00702DF6" w:rsidRPr="00E75F02">
        <w:tab/>
      </w:r>
      <w:r w:rsidRPr="00E75F02">
        <w:t>How do African American college alumni from the South Atlantic Region of the United States describe the contributions of their African American faculty and peers on self-motivation?</w:t>
      </w:r>
    </w:p>
    <w:p w14:paraId="7A991221" w14:textId="47A27FDA" w:rsidR="00C47BD3" w:rsidRPr="00E75F02" w:rsidRDefault="00F53537" w:rsidP="004A6CA3">
      <w:pPr>
        <w:pStyle w:val="ListRQ"/>
        <w:spacing w:after="0"/>
      </w:pPr>
      <w:r w:rsidRPr="00E75F02">
        <w:t xml:space="preserve">RQ3: </w:t>
      </w:r>
      <w:r w:rsidR="00702DF6" w:rsidRPr="00E75F02">
        <w:tab/>
      </w:r>
      <w:r w:rsidRPr="00E75F02">
        <w:t>How do African American college alumni from the South Atlantic Region of the United States describe the contributions of their African American faculty and peers on ongoing persistence?</w:t>
      </w:r>
    </w:p>
    <w:p w14:paraId="31D64973" w14:textId="31F70277" w:rsidR="0034203A" w:rsidRPr="00E75F02" w:rsidRDefault="00616D99" w:rsidP="004A6CA3">
      <w:pPr>
        <w:spacing w:after="0"/>
      </w:pPr>
      <w:r w:rsidRPr="00E75F02">
        <w:t>For this study</w:t>
      </w:r>
      <w:r w:rsidR="009F0020" w:rsidRPr="00E75F02">
        <w:t>, data w</w:t>
      </w:r>
      <w:r w:rsidR="000370F2" w:rsidRPr="00E75F02">
        <w:t>as</w:t>
      </w:r>
      <w:r w:rsidR="009F0020" w:rsidRPr="00E75F02">
        <w:t xml:space="preserve"> collected using one-on-one semi</w:t>
      </w:r>
      <w:r w:rsidR="00671B42" w:rsidRPr="00E75F02">
        <w:t>-</w:t>
      </w:r>
      <w:r w:rsidR="009F0020" w:rsidRPr="00E75F02">
        <w:t xml:space="preserve">structured </w:t>
      </w:r>
      <w:r w:rsidR="00B54828" w:rsidRPr="00E75F02">
        <w:t>interviews</w:t>
      </w:r>
      <w:r w:rsidR="00A56D22" w:rsidRPr="00E75F02">
        <w:t xml:space="preserve"> and </w:t>
      </w:r>
      <w:r w:rsidR="00B3475B" w:rsidRPr="00E75F02">
        <w:t>questionnaires</w:t>
      </w:r>
      <w:r w:rsidR="00B54828" w:rsidRPr="00E75F02">
        <w:t xml:space="preserve">. </w:t>
      </w:r>
      <w:r w:rsidR="00A909F9" w:rsidRPr="00E75F02">
        <w:t>Semi</w:t>
      </w:r>
      <w:r w:rsidR="00671B42" w:rsidRPr="00E75F02">
        <w:t>-s</w:t>
      </w:r>
      <w:r w:rsidR="003F4705" w:rsidRPr="00E75F02">
        <w:t>tructure</w:t>
      </w:r>
      <w:r w:rsidR="00F004A9" w:rsidRPr="00E75F02">
        <w:t>d</w:t>
      </w:r>
      <w:r w:rsidR="003F4705" w:rsidRPr="00E75F02">
        <w:t xml:space="preserve"> </w:t>
      </w:r>
      <w:r w:rsidR="00671B42" w:rsidRPr="00E75F02">
        <w:t>i</w:t>
      </w:r>
      <w:r w:rsidR="003F4705" w:rsidRPr="00E75F02">
        <w:t>nterviews</w:t>
      </w:r>
      <w:r w:rsidR="00A909F9" w:rsidRPr="00E75F02">
        <w:t xml:space="preserve"> w</w:t>
      </w:r>
      <w:r w:rsidR="006C1506" w:rsidRPr="00E75F02">
        <w:t>ere</w:t>
      </w:r>
      <w:r w:rsidR="000370F2" w:rsidRPr="00E75F02">
        <w:t xml:space="preserve"> </w:t>
      </w:r>
      <w:r w:rsidR="00A909F9" w:rsidRPr="00E75F02">
        <w:t>used</w:t>
      </w:r>
      <w:r w:rsidR="00344AD2" w:rsidRPr="00E75F02">
        <w:t xml:space="preserve"> for data collection</w:t>
      </w:r>
      <w:r w:rsidR="00AF3383" w:rsidRPr="00E75F02">
        <w:t xml:space="preserve"> through Zoom. Video/a</w:t>
      </w:r>
      <w:r w:rsidR="00A74D82" w:rsidRPr="00E75F02">
        <w:t>udio w</w:t>
      </w:r>
      <w:r w:rsidR="00315575" w:rsidRPr="00E75F02">
        <w:t>as</w:t>
      </w:r>
      <w:r w:rsidR="00A74D82" w:rsidRPr="00E75F02">
        <w:t xml:space="preserve"> recorded and transcribed </w:t>
      </w:r>
      <w:r w:rsidR="0018786E" w:rsidRPr="00E75F02">
        <w:t xml:space="preserve">using </w:t>
      </w:r>
      <w:r w:rsidR="00AA2CF6" w:rsidRPr="00E75F02">
        <w:t xml:space="preserve">a </w:t>
      </w:r>
      <w:r w:rsidR="0018786E" w:rsidRPr="00E75F02">
        <w:t>third</w:t>
      </w:r>
      <w:r w:rsidR="00753AC4" w:rsidRPr="00E75F02">
        <w:t>-</w:t>
      </w:r>
      <w:r w:rsidR="00A74D82" w:rsidRPr="00E75F02">
        <w:t>party transcription service</w:t>
      </w:r>
      <w:r w:rsidR="00315575" w:rsidRPr="00E75F02">
        <w:t xml:space="preserve"> MAXQDA</w:t>
      </w:r>
      <w:r w:rsidR="00A74D82" w:rsidRPr="00E75F02">
        <w:t xml:space="preserve">. </w:t>
      </w:r>
      <w:r w:rsidR="000A4AC3" w:rsidRPr="00E75F02">
        <w:t xml:space="preserve">Transcription consists of detailing an account of a person’s spoken words. Transcription occurs in qualitative research during a group or individual interview. </w:t>
      </w:r>
      <w:r w:rsidR="00F94395" w:rsidRPr="00E75F02">
        <w:t>Zoom f</w:t>
      </w:r>
      <w:r w:rsidR="000A4AC3" w:rsidRPr="00E75F02">
        <w:t>ull verbatim transcription w</w:t>
      </w:r>
      <w:r w:rsidR="006C1506" w:rsidRPr="00E75F02">
        <w:t>ere</w:t>
      </w:r>
      <w:r w:rsidR="000A4AC3" w:rsidRPr="00E75F02">
        <w:t xml:space="preserve"> used to transcribe word</w:t>
      </w:r>
      <w:r w:rsidR="00AA5E6B" w:rsidRPr="00E75F02">
        <w:t>-</w:t>
      </w:r>
      <w:r w:rsidR="000A4AC3" w:rsidRPr="00E75F02">
        <w:t>for</w:t>
      </w:r>
      <w:r w:rsidR="00AA5E6B" w:rsidRPr="00E75F02">
        <w:t>-</w:t>
      </w:r>
      <w:r w:rsidR="000A4AC3" w:rsidRPr="00E75F02">
        <w:t>word, body language</w:t>
      </w:r>
      <w:r w:rsidR="00AA5E6B" w:rsidRPr="00E75F02">
        <w:t>,</w:t>
      </w:r>
      <w:r w:rsidR="000A4AC3" w:rsidRPr="00E75F02">
        <w:t xml:space="preserve"> and non-verbal cues (Poland, 1995). </w:t>
      </w:r>
      <w:r w:rsidR="006A2CFB" w:rsidRPr="00E75F02">
        <w:t xml:space="preserve">Zoom </w:t>
      </w:r>
      <w:r w:rsidR="000A4AC3" w:rsidRPr="00E75F02">
        <w:t>video transcription service w</w:t>
      </w:r>
      <w:r w:rsidR="0021194E" w:rsidRPr="00E75F02">
        <w:t>as</w:t>
      </w:r>
      <w:r w:rsidR="006A2CFB" w:rsidRPr="00E75F02">
        <w:t xml:space="preserve"> </w:t>
      </w:r>
      <w:r w:rsidR="000A4AC3" w:rsidRPr="00E75F02">
        <w:t>used to transcribe the audio</w:t>
      </w:r>
      <w:r w:rsidR="00C83B6E" w:rsidRPr="00E75F02">
        <w:t xml:space="preserve"> part of this research. N</w:t>
      </w:r>
      <w:r w:rsidR="000A4AC3" w:rsidRPr="00E75F02">
        <w:t>on-verbal cues and changes in body language</w:t>
      </w:r>
      <w:r w:rsidR="00C83B6E" w:rsidRPr="00E75F02">
        <w:t xml:space="preserve"> was noted </w:t>
      </w:r>
      <w:r w:rsidR="00C83B6E" w:rsidRPr="00E75F02">
        <w:lastRenderedPageBreak/>
        <w:t>by researcher</w:t>
      </w:r>
      <w:r w:rsidR="00BC7E53" w:rsidRPr="00E75F02">
        <w:t xml:space="preserve"> and through </w:t>
      </w:r>
      <w:r w:rsidR="00F44410" w:rsidRPr="00E75F02">
        <w:t>Zoom f</w:t>
      </w:r>
      <w:r w:rsidR="006B4C5A" w:rsidRPr="00E75F02">
        <w:t xml:space="preserve">ull verbatim transcription. </w:t>
      </w:r>
      <w:r w:rsidR="000A4AC3" w:rsidRPr="00E75F02">
        <w:t xml:space="preserve">The video interviews </w:t>
      </w:r>
      <w:r w:rsidR="007B2FC7" w:rsidRPr="00E75F02">
        <w:t>are</w:t>
      </w:r>
      <w:r w:rsidR="00CC5CCB" w:rsidRPr="00E75F02">
        <w:t xml:space="preserve"> being </w:t>
      </w:r>
      <w:r w:rsidR="000A4AC3" w:rsidRPr="00E75F02">
        <w:t>stored securely in an encrypted file on a password</w:t>
      </w:r>
      <w:r w:rsidR="00855BC2" w:rsidRPr="00E75F02">
        <w:t>-</w:t>
      </w:r>
      <w:r w:rsidR="000A4AC3" w:rsidRPr="00E75F02">
        <w:t>protected computer</w:t>
      </w:r>
      <w:r w:rsidR="000128E5" w:rsidRPr="00E75F02">
        <w:t xml:space="preserve">. </w:t>
      </w:r>
      <w:r w:rsidR="0018786E" w:rsidRPr="00E75F02">
        <w:t xml:space="preserve">Participants </w:t>
      </w:r>
      <w:proofErr w:type="gramStart"/>
      <w:r w:rsidR="00CC5CCB" w:rsidRPr="00E75F02">
        <w:t>was</w:t>
      </w:r>
      <w:proofErr w:type="gramEnd"/>
      <w:r w:rsidR="0018786E" w:rsidRPr="00E75F02">
        <w:t xml:space="preserve"> identified using a number with documentation matching their number.</w:t>
      </w:r>
      <w:r w:rsidR="00141559" w:rsidRPr="00E75F02">
        <w:t xml:space="preserve"> </w:t>
      </w:r>
      <w:r w:rsidR="007E5D59" w:rsidRPr="00E75F02">
        <w:t>Participants</w:t>
      </w:r>
      <w:r w:rsidR="00141559" w:rsidRPr="00E75F02">
        <w:t xml:space="preserve"> </w:t>
      </w:r>
      <w:r w:rsidR="00AD2D23" w:rsidRPr="00E75F02">
        <w:t xml:space="preserve">had </w:t>
      </w:r>
      <w:r w:rsidR="00426EBB" w:rsidRPr="00E75F02">
        <w:t>five</w:t>
      </w:r>
      <w:r w:rsidR="00141559" w:rsidRPr="00E75F02">
        <w:t xml:space="preserve"> business days </w:t>
      </w:r>
      <w:r w:rsidR="007E5D59" w:rsidRPr="00E75F02">
        <w:t xml:space="preserve">to review and provide any needed corrections. </w:t>
      </w:r>
      <w:r w:rsidR="00D0260C" w:rsidRPr="00E75F02">
        <w:t xml:space="preserve">If </w:t>
      </w:r>
      <w:r w:rsidR="002F6B43" w:rsidRPr="00E75F02">
        <w:t>the researcher d</w:t>
      </w:r>
      <w:r w:rsidR="00AD2D23" w:rsidRPr="00E75F02">
        <w:t>id</w:t>
      </w:r>
      <w:r w:rsidR="002F6B43" w:rsidRPr="00E75F02">
        <w:t xml:space="preserve"> not receive any </w:t>
      </w:r>
      <w:r w:rsidR="000807D3" w:rsidRPr="00E75F02">
        <w:t>response</w:t>
      </w:r>
      <w:r w:rsidR="002F6B43" w:rsidRPr="00E75F02">
        <w:t>, then i</w:t>
      </w:r>
      <w:r w:rsidR="000807D3" w:rsidRPr="00E75F02">
        <w:t xml:space="preserve">t </w:t>
      </w:r>
      <w:r w:rsidR="00227C63" w:rsidRPr="00E75F02">
        <w:t xml:space="preserve">was </w:t>
      </w:r>
      <w:r w:rsidR="000807D3" w:rsidRPr="00E75F02">
        <w:t xml:space="preserve">evident for </w:t>
      </w:r>
      <w:r w:rsidR="00B3475B" w:rsidRPr="00E75F02">
        <w:t xml:space="preserve">this </w:t>
      </w:r>
      <w:r w:rsidR="000807D3" w:rsidRPr="00E75F02">
        <w:t>researcher to move forward.</w:t>
      </w:r>
    </w:p>
    <w:p w14:paraId="293C62C6" w14:textId="184BD0C3" w:rsidR="00891476" w:rsidRPr="00E75F02" w:rsidRDefault="00702DF6" w:rsidP="004A6CA3">
      <w:pPr>
        <w:pStyle w:val="Heading3"/>
      </w:pPr>
      <w:bookmarkStart w:id="294" w:name="_Toc171694966"/>
      <w:r w:rsidRPr="00E75F02">
        <w:t xml:space="preserve">Braun and Clarke’s (2022) </w:t>
      </w:r>
      <w:r w:rsidR="00891476" w:rsidRPr="00E75F02">
        <w:t>Th</w:t>
      </w:r>
      <w:r w:rsidR="004B5F0C" w:rsidRPr="00E75F02">
        <w:t>ematic Analysis</w:t>
      </w:r>
      <w:r w:rsidRPr="00E75F02">
        <w:t xml:space="preserve"> Steps</w:t>
      </w:r>
      <w:bookmarkEnd w:id="294"/>
    </w:p>
    <w:p w14:paraId="18568164" w14:textId="48A20883" w:rsidR="001D01DF" w:rsidRPr="00E75F02" w:rsidRDefault="00EA461B" w:rsidP="004A6CA3">
      <w:pPr>
        <w:spacing w:after="0"/>
      </w:pPr>
      <w:bookmarkStart w:id="295" w:name="_Hlk128600604"/>
      <w:r w:rsidRPr="00E75F02">
        <w:t xml:space="preserve">Data </w:t>
      </w:r>
      <w:r w:rsidR="007F3A5E" w:rsidRPr="00E75F02">
        <w:t>analysis w</w:t>
      </w:r>
      <w:r w:rsidR="00227C63" w:rsidRPr="00E75F02">
        <w:t xml:space="preserve">as not </w:t>
      </w:r>
      <w:r w:rsidR="007F3A5E" w:rsidRPr="00E75F02">
        <w:t xml:space="preserve">completed until the researcher </w:t>
      </w:r>
      <w:r w:rsidR="00426EBB" w:rsidRPr="00E75F02">
        <w:t>reviewed</w:t>
      </w:r>
      <w:r w:rsidR="007F3A5E" w:rsidRPr="00E75F02">
        <w:t xml:space="preserve"> </w:t>
      </w:r>
      <w:r w:rsidR="00192E6F" w:rsidRPr="00E75F02">
        <w:t>all</w:t>
      </w:r>
      <w:r w:rsidR="007F3A5E" w:rsidRPr="00E75F02">
        <w:t xml:space="preserve"> the data. </w:t>
      </w:r>
      <w:r w:rsidR="001D01DF" w:rsidRPr="00E75F02">
        <w:t>For this study, data w</w:t>
      </w:r>
      <w:r w:rsidR="00227C63" w:rsidRPr="00E75F02">
        <w:t xml:space="preserve">as </w:t>
      </w:r>
      <w:r w:rsidR="001D01DF" w:rsidRPr="00E75F02">
        <w:t>collected using one-on-one semi</w:t>
      </w:r>
      <w:r w:rsidR="00F504A6" w:rsidRPr="00E75F02">
        <w:t>-</w:t>
      </w:r>
      <w:r w:rsidR="001D01DF" w:rsidRPr="00E75F02">
        <w:t>structured interviews and questionnaires. Semi</w:t>
      </w:r>
      <w:r w:rsidR="00783BDC" w:rsidRPr="00E75F02">
        <w:t>-s</w:t>
      </w:r>
      <w:r w:rsidR="001D01DF" w:rsidRPr="00E75F02">
        <w:t>tructure</w:t>
      </w:r>
      <w:r w:rsidR="0023383F" w:rsidRPr="00E75F02">
        <w:t>d</w:t>
      </w:r>
      <w:r w:rsidR="001D01DF" w:rsidRPr="00E75F02">
        <w:t xml:space="preserve"> </w:t>
      </w:r>
      <w:r w:rsidR="00783BDC" w:rsidRPr="00E75F02">
        <w:t>i</w:t>
      </w:r>
      <w:r w:rsidR="001D01DF" w:rsidRPr="00E75F02">
        <w:t xml:space="preserve">nterviews </w:t>
      </w:r>
      <w:r w:rsidR="007B2FC7" w:rsidRPr="00E75F02">
        <w:t>were</w:t>
      </w:r>
      <w:r w:rsidR="001D01DF" w:rsidRPr="00E75F02">
        <w:t xml:space="preserve"> used for data collection through Zoom. Video/audio </w:t>
      </w:r>
      <w:r w:rsidR="00CD5A34" w:rsidRPr="00E75F02">
        <w:t>w</w:t>
      </w:r>
      <w:r w:rsidR="0074209A" w:rsidRPr="00E75F02">
        <w:t>ere</w:t>
      </w:r>
      <w:r w:rsidR="00CD5A34" w:rsidRPr="00E75F02">
        <w:t xml:space="preserve"> </w:t>
      </w:r>
      <w:r w:rsidR="001D01DF" w:rsidRPr="00E75F02">
        <w:t xml:space="preserve">recorded and transcribed using </w:t>
      </w:r>
      <w:r w:rsidR="00F21810" w:rsidRPr="00E75F02">
        <w:t>Zoom</w:t>
      </w:r>
      <w:r w:rsidR="001D01DF" w:rsidRPr="00E75F02">
        <w:t xml:space="preserve">. Transcription consists of detailing an account of a person’s spoken words. Transcription occurs in qualitative research during a group or individual interview. </w:t>
      </w:r>
      <w:r w:rsidR="005204CF" w:rsidRPr="00E75F02">
        <w:t>Zoom f</w:t>
      </w:r>
      <w:r w:rsidR="001D01DF" w:rsidRPr="00E75F02">
        <w:t>ull verbatim transcription w</w:t>
      </w:r>
      <w:r w:rsidR="00F21810" w:rsidRPr="00E75F02">
        <w:t>as used</w:t>
      </w:r>
      <w:r w:rsidR="001D01DF" w:rsidRPr="00E75F02">
        <w:t xml:space="preserve"> to transcribe word</w:t>
      </w:r>
      <w:r w:rsidR="00A343F5" w:rsidRPr="00E75F02">
        <w:t>-</w:t>
      </w:r>
      <w:r w:rsidR="001D01DF" w:rsidRPr="00E75F02">
        <w:t>for</w:t>
      </w:r>
      <w:r w:rsidR="00A343F5" w:rsidRPr="00E75F02">
        <w:t>-</w:t>
      </w:r>
      <w:r w:rsidR="001D01DF" w:rsidRPr="00E75F02">
        <w:t>word, body language and</w:t>
      </w:r>
      <w:r w:rsidR="000138D1" w:rsidRPr="00E75F02">
        <w:t>,</w:t>
      </w:r>
      <w:r w:rsidR="001D01DF" w:rsidRPr="00E75F02">
        <w:t xml:space="preserve"> non-verbal cues (Poland, 1995). </w:t>
      </w:r>
      <w:r w:rsidR="00BB1D49" w:rsidRPr="00E75F02">
        <w:t xml:space="preserve">Zoom </w:t>
      </w:r>
      <w:r w:rsidR="001D01DF" w:rsidRPr="00E75F02">
        <w:t>video transcription service w</w:t>
      </w:r>
      <w:r w:rsidR="009443C3" w:rsidRPr="00E75F02">
        <w:t xml:space="preserve">as </w:t>
      </w:r>
      <w:r w:rsidR="001D01DF" w:rsidRPr="00E75F02">
        <w:t xml:space="preserve">used to transcribe the audio and track non-verbal cues and changes in body language. The video interviews </w:t>
      </w:r>
      <w:r w:rsidR="007B2FC7" w:rsidRPr="00E75F02">
        <w:t>are</w:t>
      </w:r>
      <w:r w:rsidR="005940CE" w:rsidRPr="00E75F02">
        <w:t xml:space="preserve"> being</w:t>
      </w:r>
      <w:r w:rsidR="001D01DF" w:rsidRPr="00E75F02">
        <w:t xml:space="preserve"> stored securely in an encrypted file on a password</w:t>
      </w:r>
      <w:r w:rsidR="0054251D" w:rsidRPr="00E75F02">
        <w:t>-</w:t>
      </w:r>
      <w:r w:rsidR="001D01DF" w:rsidRPr="00E75F02">
        <w:t xml:space="preserve">protected computer. </w:t>
      </w:r>
      <w:r w:rsidR="00E53D99" w:rsidRPr="00E75F02">
        <w:t>All data collected will be destroyed</w:t>
      </w:r>
      <w:r w:rsidR="00D21FD9" w:rsidRPr="00E75F02">
        <w:t xml:space="preserve"> three years after completion of the study. Any notes taken will be shredded </w:t>
      </w:r>
      <w:r w:rsidR="006E6859" w:rsidRPr="00E75F02">
        <w:t xml:space="preserve">and electronic data </w:t>
      </w:r>
      <w:r w:rsidR="00B34AB0" w:rsidRPr="00E75F02">
        <w:t xml:space="preserve">will be </w:t>
      </w:r>
      <w:r w:rsidR="006E6859" w:rsidRPr="00E75F02">
        <w:t xml:space="preserve">permanently </w:t>
      </w:r>
      <w:proofErr w:type="gramStart"/>
      <w:r w:rsidR="00590CC5" w:rsidRPr="00E75F02">
        <w:t>deleted</w:t>
      </w:r>
      <w:proofErr w:type="gramEnd"/>
      <w:r w:rsidR="00590CC5" w:rsidRPr="00E75F02">
        <w:t xml:space="preserve"> three </w:t>
      </w:r>
      <w:r w:rsidR="00B34AB0" w:rsidRPr="00E75F02">
        <w:t xml:space="preserve">years </w:t>
      </w:r>
      <w:r w:rsidR="00590CC5" w:rsidRPr="00E75F02">
        <w:t xml:space="preserve">after completion of the study. </w:t>
      </w:r>
      <w:r w:rsidR="001D01DF" w:rsidRPr="00E75F02">
        <w:t xml:space="preserve">Participants </w:t>
      </w:r>
      <w:r w:rsidR="00B61C77" w:rsidRPr="00E75F02">
        <w:t>w</w:t>
      </w:r>
      <w:r w:rsidR="00F371F3" w:rsidRPr="00E75F02">
        <w:t>ere</w:t>
      </w:r>
      <w:r w:rsidR="00B61C77" w:rsidRPr="00E75F02">
        <w:t xml:space="preserve"> </w:t>
      </w:r>
      <w:r w:rsidR="001D01DF" w:rsidRPr="00E75F02">
        <w:t xml:space="preserve">identified using a number with documentation matching their number. </w:t>
      </w:r>
      <w:r w:rsidR="006F67B4" w:rsidRPr="00E75F02">
        <w:t>Member checking</w:t>
      </w:r>
      <w:r w:rsidR="007F074B" w:rsidRPr="00E75F02">
        <w:t xml:space="preserve"> w</w:t>
      </w:r>
      <w:r w:rsidR="00B61C77" w:rsidRPr="00E75F02">
        <w:t xml:space="preserve">as </w:t>
      </w:r>
      <w:r w:rsidR="007F074B" w:rsidRPr="00E75F02">
        <w:t>used to help</w:t>
      </w:r>
      <w:r w:rsidR="006F67B4" w:rsidRPr="00E75F02">
        <w:t xml:space="preserve"> </w:t>
      </w:r>
      <w:r w:rsidR="00FE18E9" w:rsidRPr="00E75F02">
        <w:t xml:space="preserve">increase </w:t>
      </w:r>
      <w:r w:rsidR="00CA494D" w:rsidRPr="00E75F02">
        <w:t>t</w:t>
      </w:r>
      <w:r w:rsidR="00FE18E9" w:rsidRPr="00E75F02">
        <w:t>he trust</w:t>
      </w:r>
      <w:r w:rsidR="00CA494D" w:rsidRPr="00E75F02">
        <w:t xml:space="preserve">worthiness of the </w:t>
      </w:r>
      <w:r w:rsidR="00D25E05" w:rsidRPr="00E75F02">
        <w:t xml:space="preserve">study. </w:t>
      </w:r>
      <w:r w:rsidR="001D01DF" w:rsidRPr="00E75F02">
        <w:t xml:space="preserve">Participants </w:t>
      </w:r>
      <w:r w:rsidR="00B61C77" w:rsidRPr="00E75F02">
        <w:t>had</w:t>
      </w:r>
      <w:r w:rsidR="001D01DF" w:rsidRPr="00E75F02">
        <w:t xml:space="preserve"> </w:t>
      </w:r>
      <w:r w:rsidR="00426EBB" w:rsidRPr="00E75F02">
        <w:t>five</w:t>
      </w:r>
      <w:r w:rsidR="001D01DF" w:rsidRPr="00E75F02">
        <w:t xml:space="preserve"> business days to review and provide any needed corrections. If the researcher d</w:t>
      </w:r>
      <w:r w:rsidR="001F2E1E" w:rsidRPr="00E75F02">
        <w:t>id</w:t>
      </w:r>
      <w:r w:rsidR="001D01DF" w:rsidRPr="00E75F02">
        <w:t xml:space="preserve"> not receive any response, then it w</w:t>
      </w:r>
      <w:r w:rsidR="001F2E1E" w:rsidRPr="00E75F02">
        <w:t xml:space="preserve">as </w:t>
      </w:r>
      <w:r w:rsidR="001D01DF" w:rsidRPr="00E75F02">
        <w:t>evident for this researcher to move forward.</w:t>
      </w:r>
    </w:p>
    <w:p w14:paraId="2C0A1C85" w14:textId="70FC09A2" w:rsidR="00B24A59" w:rsidRPr="00E75F02" w:rsidRDefault="006E6712" w:rsidP="004A6CA3">
      <w:pPr>
        <w:spacing w:after="0"/>
        <w:ind w:left="-90"/>
      </w:pPr>
      <w:r w:rsidRPr="00E75F02">
        <w:lastRenderedPageBreak/>
        <w:t xml:space="preserve">After the final responses are completed, the researcher </w:t>
      </w:r>
      <w:r w:rsidR="00E4432F" w:rsidRPr="00E75F02">
        <w:t>anal</w:t>
      </w:r>
      <w:r w:rsidR="009413D4" w:rsidRPr="00E75F02">
        <w:t>yze</w:t>
      </w:r>
      <w:r w:rsidR="001F2E1E" w:rsidRPr="00E75F02">
        <w:t>d</w:t>
      </w:r>
      <w:r w:rsidR="00E4432F" w:rsidRPr="00E75F02">
        <w:t xml:space="preserve"> the data </w:t>
      </w:r>
      <w:r w:rsidR="009413D4" w:rsidRPr="00E75F02">
        <w:t xml:space="preserve">collected </w:t>
      </w:r>
      <w:r w:rsidR="00E4432F" w:rsidRPr="00E75F02">
        <w:t>using</w:t>
      </w:r>
      <w:r w:rsidR="00D32DA7" w:rsidRPr="00E75F02">
        <w:t xml:space="preserve"> Braun Six Phases of Thematic Analysis</w:t>
      </w:r>
      <w:r w:rsidR="007302F4" w:rsidRPr="00E75F02">
        <w:t xml:space="preserve"> </w:t>
      </w:r>
      <w:r w:rsidR="00EB2E5C" w:rsidRPr="00E75F02">
        <w:t xml:space="preserve">(MAXQDA) </w:t>
      </w:r>
      <w:r w:rsidR="007302F4" w:rsidRPr="00E75F02">
        <w:t>which consists of the following:</w:t>
      </w:r>
    </w:p>
    <w:p w14:paraId="1AF4EFBD" w14:textId="6ECB79FE" w:rsidR="00B24A59" w:rsidRPr="00E75F02" w:rsidRDefault="00B24A59" w:rsidP="00BF227D">
      <w:pPr>
        <w:pStyle w:val="ListParagraph"/>
        <w:numPr>
          <w:ilvl w:val="0"/>
          <w:numId w:val="23"/>
        </w:numPr>
      </w:pPr>
      <w:bookmarkStart w:id="296" w:name="_Hlk128601779"/>
      <w:bookmarkEnd w:id="295"/>
      <w:r w:rsidRPr="00E75F02">
        <w:t xml:space="preserve">Dataset </w:t>
      </w:r>
      <w:r w:rsidR="008C23D9" w:rsidRPr="00E75F02">
        <w:t>Familiarization</w:t>
      </w:r>
      <w:r w:rsidRPr="00E75F02">
        <w:t xml:space="preserve">: </w:t>
      </w:r>
      <w:r w:rsidR="00591574" w:rsidRPr="00E75F02">
        <w:t>The r</w:t>
      </w:r>
      <w:r w:rsidRPr="00E75F02">
        <w:t>esearcher read and bec</w:t>
      </w:r>
      <w:r w:rsidR="005C49A0" w:rsidRPr="00E75F02">
        <w:t>ame</w:t>
      </w:r>
      <w:r w:rsidRPr="00E75F02">
        <w:t xml:space="preserve"> familiar with </w:t>
      </w:r>
      <w:r w:rsidR="00D30E27" w:rsidRPr="00E75F02">
        <w:t>all aspects</w:t>
      </w:r>
      <w:r w:rsidR="00B360C9" w:rsidRPr="00E75F02">
        <w:t xml:space="preserve"> of </w:t>
      </w:r>
      <w:r w:rsidRPr="00E75F02">
        <w:t>the data from the one-on-one interviews</w:t>
      </w:r>
      <w:r w:rsidR="008E7319" w:rsidRPr="00E75F02">
        <w:t xml:space="preserve"> and questionnaires</w:t>
      </w:r>
      <w:r w:rsidRPr="00E75F02">
        <w:t>. Th</w:t>
      </w:r>
      <w:r w:rsidR="00D30E27" w:rsidRPr="00E75F02">
        <w:t xml:space="preserve">is </w:t>
      </w:r>
      <w:r w:rsidRPr="00E75F02">
        <w:t xml:space="preserve">requires transcription of the data. </w:t>
      </w:r>
    </w:p>
    <w:bookmarkEnd w:id="296"/>
    <w:p w14:paraId="0E93F823" w14:textId="12647207" w:rsidR="003B759C" w:rsidRPr="00E75F02" w:rsidRDefault="00FE5819" w:rsidP="00BF227D">
      <w:pPr>
        <w:pStyle w:val="ListParagraph"/>
        <w:numPr>
          <w:ilvl w:val="0"/>
          <w:numId w:val="23"/>
        </w:numPr>
      </w:pPr>
      <w:r w:rsidRPr="00E75F02">
        <w:t>Data</w:t>
      </w:r>
      <w:r w:rsidR="00FF114F" w:rsidRPr="00E75F02">
        <w:t xml:space="preserve">set Coding: </w:t>
      </w:r>
      <w:r w:rsidR="00343EBC" w:rsidRPr="00E75F02">
        <w:t>The r</w:t>
      </w:r>
      <w:r w:rsidR="00FF114F" w:rsidRPr="00E75F02">
        <w:t xml:space="preserve">esearcher </w:t>
      </w:r>
      <w:r w:rsidR="00C968CF" w:rsidRPr="00E75F02">
        <w:t>generated</w:t>
      </w:r>
      <w:r w:rsidR="009E025F" w:rsidRPr="00E75F02">
        <w:t xml:space="preserve"> initial codes</w:t>
      </w:r>
      <w:r w:rsidR="00BD06C7" w:rsidRPr="00E75F02">
        <w:t xml:space="preserve"> by highlighting </w:t>
      </w:r>
      <w:r w:rsidR="00D40E10" w:rsidRPr="00E75F02">
        <w:t>meaning</w:t>
      </w:r>
      <w:r w:rsidR="00DB231C" w:rsidRPr="00E75F02">
        <w:t>ful</w:t>
      </w:r>
      <w:r w:rsidR="00D40E10" w:rsidRPr="00E75F02">
        <w:t xml:space="preserve"> </w:t>
      </w:r>
      <w:r w:rsidR="00BD06C7" w:rsidRPr="00E75F02">
        <w:t>portion</w:t>
      </w:r>
      <w:r w:rsidR="00D40E10" w:rsidRPr="00E75F02">
        <w:t xml:space="preserve">s </w:t>
      </w:r>
      <w:r w:rsidR="00BD06C7" w:rsidRPr="00E75F02">
        <w:t xml:space="preserve">of the </w:t>
      </w:r>
      <w:r w:rsidR="00D40E10" w:rsidRPr="00E75F02">
        <w:t>data from the interviews. Codi</w:t>
      </w:r>
      <w:r w:rsidR="00D4785C" w:rsidRPr="00E75F02">
        <w:t xml:space="preserve">ng </w:t>
      </w:r>
      <w:r w:rsidR="00C968CF" w:rsidRPr="00E75F02">
        <w:t xml:space="preserve">was </w:t>
      </w:r>
      <w:r w:rsidR="00D4785C" w:rsidRPr="00E75F02">
        <w:t xml:space="preserve">done </w:t>
      </w:r>
      <w:r w:rsidR="00A23905" w:rsidRPr="00E75F02">
        <w:t>throughout the data set.</w:t>
      </w:r>
    </w:p>
    <w:p w14:paraId="1857AAA7" w14:textId="543C89FE" w:rsidR="00EF28AE" w:rsidRPr="00E75F02" w:rsidRDefault="00EF28AE" w:rsidP="00BF227D">
      <w:pPr>
        <w:pStyle w:val="ListParagraph"/>
        <w:numPr>
          <w:ilvl w:val="0"/>
          <w:numId w:val="23"/>
        </w:numPr>
      </w:pPr>
      <w:r w:rsidRPr="00E75F02">
        <w:t xml:space="preserve">Initial Theme Generation: The codes </w:t>
      </w:r>
      <w:r w:rsidR="007B2FC7" w:rsidRPr="00E75F02">
        <w:t>were</w:t>
      </w:r>
      <w:r w:rsidRPr="00E75F02">
        <w:t xml:space="preserve"> transitioned into potential themes. All data that </w:t>
      </w:r>
      <w:r w:rsidR="008F11A5" w:rsidRPr="00E75F02">
        <w:t xml:space="preserve">was </w:t>
      </w:r>
      <w:r w:rsidRPr="00E75F02">
        <w:t xml:space="preserve">meaningful and </w:t>
      </w:r>
      <w:r w:rsidR="00A036E0" w:rsidRPr="00E75F02">
        <w:t>re</w:t>
      </w:r>
      <w:r w:rsidR="009D12DA" w:rsidRPr="00E75F02">
        <w:t xml:space="preserve">levant </w:t>
      </w:r>
      <w:r w:rsidRPr="00E75F02">
        <w:t xml:space="preserve">to that theme </w:t>
      </w:r>
      <w:r w:rsidR="00A036E0" w:rsidRPr="00E75F02">
        <w:t>was</w:t>
      </w:r>
      <w:r w:rsidRPr="00E75F02">
        <w:t xml:space="preserve"> listed.</w:t>
      </w:r>
    </w:p>
    <w:p w14:paraId="763A8834" w14:textId="5DF54FD2" w:rsidR="00EF28AE" w:rsidRPr="00E75F02" w:rsidRDefault="00EF28AE" w:rsidP="00BF227D">
      <w:pPr>
        <w:pStyle w:val="ListParagraph"/>
        <w:numPr>
          <w:ilvl w:val="0"/>
          <w:numId w:val="23"/>
        </w:numPr>
      </w:pPr>
      <w:r w:rsidRPr="00E75F02">
        <w:t xml:space="preserve">Theme Development/Review: </w:t>
      </w:r>
      <w:r w:rsidR="004125FA" w:rsidRPr="00E75F02">
        <w:t>I</w:t>
      </w:r>
      <w:r w:rsidRPr="00E75F02">
        <w:t>dentified themes</w:t>
      </w:r>
      <w:r w:rsidR="004125FA" w:rsidRPr="00E75F02">
        <w:t xml:space="preserve"> </w:t>
      </w:r>
      <w:proofErr w:type="gramStart"/>
      <w:r w:rsidR="004125FA" w:rsidRPr="00E75F02">
        <w:t>w</w:t>
      </w:r>
      <w:r w:rsidR="00E96D83" w:rsidRPr="00E75F02">
        <w:t>as</w:t>
      </w:r>
      <w:proofErr w:type="gramEnd"/>
      <w:r w:rsidR="00E96D83" w:rsidRPr="00E75F02">
        <w:t xml:space="preserve"> </w:t>
      </w:r>
      <w:r w:rsidR="004125FA" w:rsidRPr="00E75F02">
        <w:t>reviewed</w:t>
      </w:r>
      <w:r w:rsidR="00FB7420" w:rsidRPr="00E75F02">
        <w:t xml:space="preserve"> and </w:t>
      </w:r>
      <w:r w:rsidRPr="00E75F02">
        <w:t>correspond</w:t>
      </w:r>
      <w:r w:rsidR="00E96D83" w:rsidRPr="00E75F02">
        <w:t xml:space="preserve">ed </w:t>
      </w:r>
      <w:r w:rsidRPr="00E75F02">
        <w:t>to the codes a</w:t>
      </w:r>
      <w:r w:rsidR="00FB7420" w:rsidRPr="00E75F02">
        <w:t xml:space="preserve">nd </w:t>
      </w:r>
      <w:r w:rsidRPr="00E75F02">
        <w:t>data set.</w:t>
      </w:r>
    </w:p>
    <w:p w14:paraId="50ED710F" w14:textId="3315B858" w:rsidR="00393597" w:rsidRPr="00E75F02" w:rsidRDefault="00393597" w:rsidP="00BF227D">
      <w:pPr>
        <w:pStyle w:val="ListParagraph"/>
        <w:numPr>
          <w:ilvl w:val="0"/>
          <w:numId w:val="23"/>
        </w:numPr>
      </w:pPr>
      <w:bookmarkStart w:id="297" w:name="_Hlk128601965"/>
      <w:r w:rsidRPr="00E75F02">
        <w:t>Theme Refining, Defining, Naming</w:t>
      </w:r>
      <w:bookmarkEnd w:id="297"/>
      <w:r w:rsidRPr="00E75F02">
        <w:t xml:space="preserve">: Ongoing analysis </w:t>
      </w:r>
      <w:r w:rsidR="00237950" w:rsidRPr="00E75F02">
        <w:t xml:space="preserve">to </w:t>
      </w:r>
      <w:r w:rsidR="00614641" w:rsidRPr="00E75F02">
        <w:t xml:space="preserve">identify theme and tell a story. </w:t>
      </w:r>
      <w:proofErr w:type="gramStart"/>
      <w:r w:rsidR="00097254" w:rsidRPr="00E75F02">
        <w:t>Researcher</w:t>
      </w:r>
      <w:proofErr w:type="gramEnd"/>
      <w:r w:rsidR="00EE36F5" w:rsidRPr="00E75F02">
        <w:t xml:space="preserve"> determined the</w:t>
      </w:r>
      <w:r w:rsidR="00097254" w:rsidRPr="00E75F02">
        <w:t xml:space="preserve"> names and definitions</w:t>
      </w:r>
      <w:r w:rsidR="00614641" w:rsidRPr="00E75F02">
        <w:t>.</w:t>
      </w:r>
      <w:r w:rsidRPr="00E75F02">
        <w:t xml:space="preserve"> </w:t>
      </w:r>
    </w:p>
    <w:p w14:paraId="401721CB" w14:textId="2DAF0C96" w:rsidR="00393597" w:rsidRPr="00E75F02" w:rsidRDefault="00393597" w:rsidP="00BF227D">
      <w:pPr>
        <w:pStyle w:val="ListParagraph"/>
        <w:numPr>
          <w:ilvl w:val="0"/>
          <w:numId w:val="23"/>
        </w:numPr>
      </w:pPr>
      <w:r w:rsidRPr="00E75F02">
        <w:t xml:space="preserve">Writing Up: </w:t>
      </w:r>
      <w:r w:rsidR="005054B5" w:rsidRPr="00E75F02">
        <w:t>The r</w:t>
      </w:r>
      <w:r w:rsidR="002A6E01" w:rsidRPr="00E75F02">
        <w:t>esearcher transform</w:t>
      </w:r>
      <w:r w:rsidR="00F61724" w:rsidRPr="00E75F02">
        <w:t>ed</w:t>
      </w:r>
      <w:r w:rsidRPr="00E75F02">
        <w:t xml:space="preserve"> the data into a report that</w:t>
      </w:r>
      <w:r w:rsidR="00AB7695" w:rsidRPr="00E75F02">
        <w:t xml:space="preserve"> </w:t>
      </w:r>
      <w:r w:rsidR="0092550B" w:rsidRPr="00E75F02">
        <w:t>ha</w:t>
      </w:r>
      <w:r w:rsidR="00F61724" w:rsidRPr="00E75F02">
        <w:t>d</w:t>
      </w:r>
      <w:r w:rsidRPr="00E75F02">
        <w:t xml:space="preserve"> excerpts of </w:t>
      </w:r>
      <w:r w:rsidR="003F4744" w:rsidRPr="00E75F02">
        <w:t xml:space="preserve">the </w:t>
      </w:r>
      <w:r w:rsidRPr="00E75F02">
        <w:t xml:space="preserve">transcripts </w:t>
      </w:r>
      <w:r w:rsidR="00A07258" w:rsidRPr="00E75F02">
        <w:t>with informa</w:t>
      </w:r>
      <w:r w:rsidR="005A079F" w:rsidRPr="00E75F02">
        <w:t>tion from the</w:t>
      </w:r>
      <w:r w:rsidRPr="00E75F02">
        <w:t xml:space="preserve"> literature and research questions.</w:t>
      </w:r>
    </w:p>
    <w:p w14:paraId="52783E50" w14:textId="522B6FA5" w:rsidR="00393597" w:rsidRPr="00E75F02" w:rsidRDefault="00393597" w:rsidP="004A6CA3">
      <w:pPr>
        <w:spacing w:after="0"/>
      </w:pPr>
      <w:bookmarkStart w:id="298" w:name="_Hlk128602091"/>
      <w:r w:rsidRPr="00E75F02">
        <w:t xml:space="preserve">The first step </w:t>
      </w:r>
      <w:r w:rsidR="00367E21" w:rsidRPr="00E75F02">
        <w:t xml:space="preserve">was </w:t>
      </w:r>
      <w:r w:rsidR="004529E2" w:rsidRPr="00E75F02">
        <w:t>the researcher</w:t>
      </w:r>
      <w:r w:rsidRPr="00E75F02">
        <w:t xml:space="preserve"> becoming familiar with the data</w:t>
      </w:r>
      <w:r w:rsidR="00464AFB" w:rsidRPr="00E75F02">
        <w:t xml:space="preserve"> which begins with</w:t>
      </w:r>
      <w:r w:rsidRPr="00E75F02">
        <w:t xml:space="preserve"> </w:t>
      </w:r>
      <w:r w:rsidR="00FA36FC" w:rsidRPr="00E75F02">
        <w:t>transcribing the data</w:t>
      </w:r>
      <w:r w:rsidR="00B71D39" w:rsidRPr="00E75F02">
        <w:t xml:space="preserve"> with the details </w:t>
      </w:r>
      <w:r w:rsidR="00965495" w:rsidRPr="00E75F02">
        <w:t>of the participant</w:t>
      </w:r>
      <w:r w:rsidR="00620F88" w:rsidRPr="00E75F02">
        <w:t>’</w:t>
      </w:r>
      <w:r w:rsidR="00965495" w:rsidRPr="00E75F02">
        <w:t>s spoken words.</w:t>
      </w:r>
      <w:r w:rsidRPr="00E75F02">
        <w:t xml:space="preserve"> Tr</w:t>
      </w:r>
      <w:r w:rsidR="000E6D9A" w:rsidRPr="00E75F02">
        <w:t>anscription</w:t>
      </w:r>
      <w:r w:rsidRPr="00E75F02">
        <w:t xml:space="preserve"> occurs in qualitative research during group or individual interview</w:t>
      </w:r>
      <w:r w:rsidR="000E6D9A" w:rsidRPr="00E75F02">
        <w:t>s</w:t>
      </w:r>
      <w:r w:rsidRPr="00E75F02">
        <w:t>. The type of transcription that w</w:t>
      </w:r>
      <w:r w:rsidR="00367E21" w:rsidRPr="00E75F02">
        <w:t>as</w:t>
      </w:r>
      <w:r w:rsidR="0039617D" w:rsidRPr="00E75F02">
        <w:t xml:space="preserve"> </w:t>
      </w:r>
      <w:r w:rsidRPr="00E75F02">
        <w:t xml:space="preserve">used for the proposed research study </w:t>
      </w:r>
      <w:r w:rsidR="004F6157" w:rsidRPr="00E75F02">
        <w:t>w</w:t>
      </w:r>
      <w:r w:rsidR="0039617D" w:rsidRPr="00E75F02">
        <w:t>as</w:t>
      </w:r>
      <w:r w:rsidR="004F6157" w:rsidRPr="00E75F02">
        <w:t xml:space="preserve"> </w:t>
      </w:r>
      <w:r w:rsidR="00A731EB" w:rsidRPr="00E75F02">
        <w:t xml:space="preserve">Zoom </w:t>
      </w:r>
      <w:r w:rsidR="004F6157" w:rsidRPr="00E75F02">
        <w:t>f</w:t>
      </w:r>
      <w:r w:rsidRPr="00E75F02">
        <w:t>ull verbatim transcription</w:t>
      </w:r>
      <w:r w:rsidR="00133263" w:rsidRPr="00E75F02">
        <w:t>. With this transcription</w:t>
      </w:r>
      <w:r w:rsidR="00201BD8" w:rsidRPr="00E75F02">
        <w:t xml:space="preserve">, </w:t>
      </w:r>
      <w:r w:rsidRPr="00E75F02">
        <w:t>not only is the speech transcribed word for word, but body language and nonverbal cues</w:t>
      </w:r>
      <w:r w:rsidR="001F4AAB" w:rsidRPr="00E75F02">
        <w:t xml:space="preserve"> </w:t>
      </w:r>
      <w:r w:rsidR="0039617D" w:rsidRPr="00E75F02">
        <w:t>were</w:t>
      </w:r>
      <w:r w:rsidR="001F4AAB" w:rsidRPr="00E75F02">
        <w:t xml:space="preserve"> </w:t>
      </w:r>
      <w:r w:rsidR="00CD1C04" w:rsidRPr="00E75F02">
        <w:t>also taken</w:t>
      </w:r>
      <w:r w:rsidRPr="00E75F02">
        <w:t xml:space="preserve"> into consideration (Poland, 1995). </w:t>
      </w:r>
      <w:r w:rsidR="00C72D73" w:rsidRPr="00E75F02">
        <w:t>T</w:t>
      </w:r>
      <w:r w:rsidRPr="00E75F02">
        <w:t>his researcher use</w:t>
      </w:r>
      <w:r w:rsidR="0039617D" w:rsidRPr="00E75F02">
        <w:t>d</w:t>
      </w:r>
      <w:r w:rsidRPr="00E75F02">
        <w:t xml:space="preserve"> </w:t>
      </w:r>
      <w:r w:rsidR="00FE3EA5" w:rsidRPr="00E75F02">
        <w:t xml:space="preserve">Zoom </w:t>
      </w:r>
      <w:r w:rsidRPr="00E75F02">
        <w:t>video transcription service to transcribe the audio</w:t>
      </w:r>
      <w:r w:rsidR="00C507A5" w:rsidRPr="00E75F02">
        <w:t xml:space="preserve"> portion. N</w:t>
      </w:r>
      <w:r w:rsidRPr="00E75F02">
        <w:t>onverbal cues and changes in body language</w:t>
      </w:r>
      <w:r w:rsidR="00C507A5" w:rsidRPr="00E75F02">
        <w:t xml:space="preserve"> </w:t>
      </w:r>
      <w:r w:rsidR="002148F5" w:rsidRPr="00E75F02">
        <w:t xml:space="preserve">was also </w:t>
      </w:r>
      <w:r w:rsidR="00C507A5" w:rsidRPr="00E75F02">
        <w:t>tracked</w:t>
      </w:r>
      <w:r w:rsidRPr="00E75F02">
        <w:t xml:space="preserve"> by </w:t>
      </w:r>
      <w:r w:rsidR="00A731EB" w:rsidRPr="00E75F02">
        <w:t>Zoom</w:t>
      </w:r>
      <w:r w:rsidRPr="00E75F02">
        <w:t>.</w:t>
      </w:r>
    </w:p>
    <w:p w14:paraId="33F320BF" w14:textId="6D40C456" w:rsidR="00603806" w:rsidRPr="00E75F02" w:rsidRDefault="00393597" w:rsidP="004A6CA3">
      <w:pPr>
        <w:spacing w:after="0"/>
        <w:ind w:firstLine="810"/>
      </w:pPr>
      <w:r w:rsidRPr="00E75F02">
        <w:t xml:space="preserve">The second step </w:t>
      </w:r>
      <w:r w:rsidR="00E67EF3" w:rsidRPr="00E75F02">
        <w:t xml:space="preserve">was </w:t>
      </w:r>
      <w:r w:rsidRPr="00E75F02">
        <w:t xml:space="preserve">coding the transcribed data. Coding in a qualitative study consists of categorizing </w:t>
      </w:r>
      <w:r w:rsidR="00E45B4E" w:rsidRPr="00E75F02">
        <w:t>data</w:t>
      </w:r>
      <w:r w:rsidRPr="00E75F02">
        <w:t xml:space="preserve"> to find themes or patterns</w:t>
      </w:r>
      <w:r w:rsidR="008E17FE" w:rsidRPr="00E75F02">
        <w:t xml:space="preserve"> from previous transcription</w:t>
      </w:r>
      <w:r w:rsidR="009830AB" w:rsidRPr="00E75F02">
        <w:t>.</w:t>
      </w:r>
      <w:r w:rsidRPr="00E75F02">
        <w:t xml:space="preserve"> </w:t>
      </w:r>
      <w:r w:rsidRPr="00E75F02">
        <w:lastRenderedPageBreak/>
        <w:t xml:space="preserve">Coding allows </w:t>
      </w:r>
      <w:r w:rsidR="00BF30CA" w:rsidRPr="00E75F02">
        <w:t>information to</w:t>
      </w:r>
      <w:r w:rsidR="00181463" w:rsidRPr="00E75F02">
        <w:t xml:space="preserve"> be </w:t>
      </w:r>
      <w:r w:rsidRPr="00E75F02">
        <w:t>gathered from in-depth interviews and analyz</w:t>
      </w:r>
      <w:r w:rsidR="00A635D5" w:rsidRPr="00E75F02">
        <w:t xml:space="preserve">ed </w:t>
      </w:r>
      <w:r w:rsidRPr="00E75F02">
        <w:t>for themes and patterns</w:t>
      </w:r>
      <w:r w:rsidR="00A635D5" w:rsidRPr="00E75F02">
        <w:t xml:space="preserve"> from the data</w:t>
      </w:r>
      <w:r w:rsidRPr="00E75F02">
        <w:t xml:space="preserve"> (Blair, 2015). </w:t>
      </w:r>
      <w:r w:rsidR="001023E5" w:rsidRPr="00E75F02">
        <w:t>I</w:t>
      </w:r>
      <w:r w:rsidRPr="00E75F02">
        <w:t>nductive</w:t>
      </w:r>
      <w:r w:rsidR="001023E5" w:rsidRPr="00E75F02">
        <w:t xml:space="preserve"> </w:t>
      </w:r>
      <w:r w:rsidRPr="00E75F02">
        <w:t>coding</w:t>
      </w:r>
      <w:r w:rsidR="001023E5" w:rsidRPr="00E75F02">
        <w:t xml:space="preserve"> w</w:t>
      </w:r>
      <w:r w:rsidR="00E03452" w:rsidRPr="00E75F02">
        <w:t>as</w:t>
      </w:r>
      <w:r w:rsidR="00473D88" w:rsidRPr="00E75F02">
        <w:t xml:space="preserve"> used for this study</w:t>
      </w:r>
      <w:r w:rsidR="00B5381E" w:rsidRPr="00E75F02">
        <w:t xml:space="preserve"> by </w:t>
      </w:r>
      <w:r w:rsidRPr="00E75F02">
        <w:t>creat</w:t>
      </w:r>
      <w:r w:rsidR="00B5381E" w:rsidRPr="00E75F02">
        <w:t xml:space="preserve">ing </w:t>
      </w:r>
      <w:r w:rsidRPr="00E75F02">
        <w:t>codes based on the</w:t>
      </w:r>
      <w:r w:rsidR="001943F6" w:rsidRPr="00E75F02">
        <w:t xml:space="preserve"> data</w:t>
      </w:r>
      <w:r w:rsidRPr="00E75F02">
        <w:t xml:space="preserve"> </w:t>
      </w:r>
      <w:r w:rsidR="001943F6" w:rsidRPr="00E75F02">
        <w:t>collected</w:t>
      </w:r>
      <w:r w:rsidRPr="00E75F02">
        <w:t xml:space="preserve">. </w:t>
      </w:r>
      <w:r w:rsidR="001943F6" w:rsidRPr="00E75F02">
        <w:t xml:space="preserve">Inductive coding </w:t>
      </w:r>
      <w:r w:rsidR="004320C0" w:rsidRPr="00E75F02">
        <w:t>was used</w:t>
      </w:r>
      <w:r w:rsidR="001943F6" w:rsidRPr="00E75F02">
        <w:t xml:space="preserve"> </w:t>
      </w:r>
      <w:r w:rsidRPr="00E75F02">
        <w:t>for exploring new</w:t>
      </w:r>
      <w:bookmarkStart w:id="299" w:name="_Hlk128602120"/>
      <w:bookmarkEnd w:id="298"/>
      <w:r w:rsidR="00603806" w:rsidRPr="00E75F02">
        <w:t xml:space="preserve"> phenomena or previously existing phenomena. </w:t>
      </w:r>
      <w:r w:rsidR="00374508" w:rsidRPr="00E75F02">
        <w:t xml:space="preserve">When the researcher </w:t>
      </w:r>
      <w:r w:rsidR="00322685" w:rsidRPr="00E75F02">
        <w:t xml:space="preserve">was </w:t>
      </w:r>
      <w:r w:rsidR="002D6159" w:rsidRPr="00E75F02">
        <w:t>familiar</w:t>
      </w:r>
      <w:r w:rsidR="00374508" w:rsidRPr="00E75F02">
        <w:t xml:space="preserve"> with the data, themes then emerge</w:t>
      </w:r>
      <w:r w:rsidR="00796D7F" w:rsidRPr="00E75F02">
        <w:t>d</w:t>
      </w:r>
      <w:r w:rsidR="00374508" w:rsidRPr="00E75F02">
        <w:t>.</w:t>
      </w:r>
    </w:p>
    <w:p w14:paraId="3DD998C5" w14:textId="77777777" w:rsidR="004A6CA3" w:rsidRPr="00E75F02" w:rsidRDefault="00603806" w:rsidP="004A6CA3">
      <w:pPr>
        <w:spacing w:after="0"/>
      </w:pPr>
      <w:r w:rsidRPr="00E75F02">
        <w:t xml:space="preserve">The third step </w:t>
      </w:r>
      <w:r w:rsidR="00E67EF3" w:rsidRPr="00E75F02">
        <w:t>was</w:t>
      </w:r>
      <w:r w:rsidRPr="00E75F02">
        <w:t xml:space="preserve"> generating categories and themes. </w:t>
      </w:r>
      <w:r w:rsidR="000D4CB9" w:rsidRPr="00E75F02">
        <w:t>Codes w</w:t>
      </w:r>
      <w:r w:rsidR="00D67B50" w:rsidRPr="00E75F02">
        <w:t>ere</w:t>
      </w:r>
      <w:r w:rsidRPr="00E75F02">
        <w:t xml:space="preserve"> developed</w:t>
      </w:r>
      <w:r w:rsidR="000D4CB9" w:rsidRPr="00E75F02">
        <w:t xml:space="preserve"> and </w:t>
      </w:r>
      <w:r w:rsidRPr="00E75F02">
        <w:t>sorted into categories and</w:t>
      </w:r>
      <w:r w:rsidR="000D4CB9" w:rsidRPr="00E75F02">
        <w:t xml:space="preserve"> </w:t>
      </w:r>
      <w:r w:rsidRPr="00E75F02">
        <w:t>themes</w:t>
      </w:r>
      <w:r w:rsidR="000D4CB9" w:rsidRPr="00E75F02">
        <w:t xml:space="preserve">. </w:t>
      </w:r>
      <w:r w:rsidRPr="00E75F02">
        <w:t xml:space="preserve">Themes </w:t>
      </w:r>
      <w:r w:rsidR="00F70712" w:rsidRPr="00E75F02">
        <w:t>are</w:t>
      </w:r>
      <w:r w:rsidRPr="00E75F02">
        <w:t xml:space="preserve"> </w:t>
      </w:r>
      <w:r w:rsidR="00F70712" w:rsidRPr="00E75F02">
        <w:t>analytic</w:t>
      </w:r>
      <w:r w:rsidRPr="00E75F02">
        <w:t xml:space="preserve"> outputs that are built from codes (Braun &amp; Clark</w:t>
      </w:r>
      <w:r w:rsidR="00557FC5" w:rsidRPr="00E75F02">
        <w:t>e</w:t>
      </w:r>
      <w:r w:rsidRPr="00E75F02">
        <w:t>, 2022)</w:t>
      </w:r>
      <w:r w:rsidR="00AE51E6" w:rsidRPr="00E75F02">
        <w:t xml:space="preserve"> which will be</w:t>
      </w:r>
      <w:r w:rsidRPr="00E75F02">
        <w:t xml:space="preserve"> </w:t>
      </w:r>
      <w:r w:rsidR="0092550B" w:rsidRPr="00E75F02">
        <w:t>organized</w:t>
      </w:r>
      <w:r w:rsidRPr="00E75F02">
        <w:t xml:space="preserve"> into themes</w:t>
      </w:r>
      <w:r w:rsidR="00357F39" w:rsidRPr="00E75F02">
        <w:t>.</w:t>
      </w:r>
      <w:r w:rsidR="00C8214B" w:rsidRPr="00E75F02">
        <w:t xml:space="preserve"> </w:t>
      </w:r>
      <w:r w:rsidR="00DC15CC" w:rsidRPr="00E75F02">
        <w:t xml:space="preserve">To help organize the data, </w:t>
      </w:r>
      <w:r w:rsidR="00F24D36" w:rsidRPr="00E75F02">
        <w:t xml:space="preserve">the researcher </w:t>
      </w:r>
      <w:r w:rsidR="00D67B50" w:rsidRPr="00E75F02">
        <w:t xml:space="preserve">reviewed </w:t>
      </w:r>
      <w:r w:rsidR="00F24D36" w:rsidRPr="00E75F02">
        <w:t>transcripts</w:t>
      </w:r>
      <w:r w:rsidR="00797A24" w:rsidRPr="00E75F02">
        <w:t xml:space="preserve"> and any notes taken during the interview. </w:t>
      </w:r>
      <w:r w:rsidR="00201F88" w:rsidRPr="00E75F02">
        <w:t>T</w:t>
      </w:r>
      <w:r w:rsidR="001775AC" w:rsidRPr="00E75F02">
        <w:t>he researcher</w:t>
      </w:r>
      <w:r w:rsidR="0039703B" w:rsidRPr="00E75F02">
        <w:t xml:space="preserve"> </w:t>
      </w:r>
      <w:r w:rsidR="001775AC" w:rsidRPr="00E75F02">
        <w:t>utilize</w:t>
      </w:r>
      <w:r w:rsidR="000B6BC9" w:rsidRPr="00E75F02">
        <w:t>d</w:t>
      </w:r>
      <w:r w:rsidR="0039703B" w:rsidRPr="00E75F02">
        <w:t xml:space="preserve"> </w:t>
      </w:r>
      <w:r w:rsidR="001775AC" w:rsidRPr="00E75F02">
        <w:t xml:space="preserve">a coding process. Coding </w:t>
      </w:r>
      <w:r w:rsidR="00201F88" w:rsidRPr="00E75F02">
        <w:t>w</w:t>
      </w:r>
      <w:r w:rsidR="000B6BC9" w:rsidRPr="00E75F02">
        <w:t>as</w:t>
      </w:r>
      <w:r w:rsidR="00201F88" w:rsidRPr="00E75F02">
        <w:t xml:space="preserve"> </w:t>
      </w:r>
      <w:r w:rsidR="001775AC" w:rsidRPr="00E75F02">
        <w:t xml:space="preserve">used to find categories and to generate themes (Saldana, 2009). </w:t>
      </w:r>
      <w:r w:rsidR="00201F88" w:rsidRPr="00E75F02">
        <w:t>T</w:t>
      </w:r>
      <w:r w:rsidR="001775AC" w:rsidRPr="00E75F02">
        <w:t>ranscripts w</w:t>
      </w:r>
      <w:r w:rsidR="00F45568" w:rsidRPr="00E75F02">
        <w:t>ere</w:t>
      </w:r>
      <w:r w:rsidR="001775AC" w:rsidRPr="00E75F02">
        <w:t xml:space="preserve"> reviewed, and specific excerpts or text </w:t>
      </w:r>
      <w:r w:rsidR="00201F88" w:rsidRPr="00E75F02">
        <w:t>w</w:t>
      </w:r>
      <w:r w:rsidR="00F45568" w:rsidRPr="00E75F02">
        <w:t>as</w:t>
      </w:r>
      <w:r w:rsidR="001775AC" w:rsidRPr="00E75F02">
        <w:t xml:space="preserve"> highlighted based on significance. The cod</w:t>
      </w:r>
      <w:r w:rsidR="00D158C0" w:rsidRPr="00E75F02">
        <w:t>es</w:t>
      </w:r>
      <w:r w:rsidR="001775AC" w:rsidRPr="00E75F02">
        <w:t xml:space="preserve"> w</w:t>
      </w:r>
      <w:r w:rsidR="00F45568" w:rsidRPr="00E75F02">
        <w:t>ere</w:t>
      </w:r>
      <w:r w:rsidR="00CF6164" w:rsidRPr="00E75F02">
        <w:t xml:space="preserve"> </w:t>
      </w:r>
      <w:r w:rsidR="001775AC" w:rsidRPr="00E75F02">
        <w:t>grouped into categories</w:t>
      </w:r>
      <w:r w:rsidR="00D65B2C" w:rsidRPr="00E75F02">
        <w:t xml:space="preserve"> </w:t>
      </w:r>
      <w:r w:rsidR="009722C1" w:rsidRPr="00E75F02">
        <w:t xml:space="preserve">and </w:t>
      </w:r>
      <w:r w:rsidR="001775AC" w:rsidRPr="00E75F02">
        <w:t>then grouped into themes</w:t>
      </w:r>
      <w:r w:rsidR="00C8710C" w:rsidRPr="00E75F02">
        <w:t>. This help</w:t>
      </w:r>
      <w:r w:rsidR="001173F8" w:rsidRPr="00E75F02">
        <w:t>ed the researcher</w:t>
      </w:r>
      <w:r w:rsidR="00C8710C" w:rsidRPr="00E75F02">
        <w:t xml:space="preserve"> to </w:t>
      </w:r>
      <w:r w:rsidR="00A91635" w:rsidRPr="00E75F02">
        <w:t>organize the data</w:t>
      </w:r>
      <w:r w:rsidR="001173F8" w:rsidRPr="00E75F02">
        <w:t xml:space="preserve"> and</w:t>
      </w:r>
      <w:r w:rsidR="00A91635" w:rsidRPr="00E75F02">
        <w:t xml:space="preserve"> to develop</w:t>
      </w:r>
      <w:r w:rsidR="00E13D94" w:rsidRPr="00E75F02">
        <w:t xml:space="preserve"> the meaning and themes.</w:t>
      </w:r>
      <w:r w:rsidR="00511D62" w:rsidRPr="00E75F02">
        <w:t xml:space="preserve"> The researcher use</w:t>
      </w:r>
      <w:r w:rsidR="002749AA" w:rsidRPr="00E75F02">
        <w:t>d</w:t>
      </w:r>
      <w:r w:rsidR="00511D62" w:rsidRPr="00E75F02">
        <w:t xml:space="preserve"> </w:t>
      </w:r>
      <w:r w:rsidR="00AC1249" w:rsidRPr="00E75F02">
        <w:t xml:space="preserve">an </w:t>
      </w:r>
      <w:r w:rsidR="00511D62" w:rsidRPr="00E75F02">
        <w:t xml:space="preserve">inductive method approach </w:t>
      </w:r>
      <w:r w:rsidR="004723EA" w:rsidRPr="00E75F02">
        <w:t>to analyze and group categories</w:t>
      </w:r>
      <w:r w:rsidR="00595DEF" w:rsidRPr="00E75F02">
        <w:t xml:space="preserve"> based on similarity that will show </w:t>
      </w:r>
      <w:r w:rsidR="0019411F" w:rsidRPr="00E75F02">
        <w:t xml:space="preserve">patterns that answer the research questions. Codes </w:t>
      </w:r>
      <w:proofErr w:type="gramStart"/>
      <w:r w:rsidR="0019411F" w:rsidRPr="00E75F02">
        <w:t>w</w:t>
      </w:r>
      <w:r w:rsidR="002749AA" w:rsidRPr="00E75F02">
        <w:t>as</w:t>
      </w:r>
      <w:proofErr w:type="gramEnd"/>
      <w:r w:rsidR="0019411F" w:rsidRPr="00E75F02">
        <w:t xml:space="preserve"> sorted into </w:t>
      </w:r>
      <w:r w:rsidR="00B155C7" w:rsidRPr="00E75F02">
        <w:t>categories.</w:t>
      </w:r>
      <w:r w:rsidR="00704288" w:rsidRPr="00E75F02">
        <w:t xml:space="preserve"> Categories </w:t>
      </w:r>
      <w:r w:rsidR="00B621A9" w:rsidRPr="00E75F02">
        <w:t>were grouped</w:t>
      </w:r>
      <w:r w:rsidR="00704288" w:rsidRPr="00E75F02">
        <w:t xml:space="preserve"> into themes</w:t>
      </w:r>
      <w:r w:rsidR="00C73994" w:rsidRPr="00E75F02">
        <w:t xml:space="preserve"> that relate to the research questions. </w:t>
      </w:r>
    </w:p>
    <w:p w14:paraId="37F3725D" w14:textId="77777777" w:rsidR="004A6CA3" w:rsidRPr="00E75F02" w:rsidRDefault="00603806" w:rsidP="004A6CA3">
      <w:pPr>
        <w:spacing w:after="0"/>
      </w:pPr>
      <w:r w:rsidRPr="00E75F02">
        <w:t xml:space="preserve">The fourth step </w:t>
      </w:r>
      <w:r w:rsidR="00C24B40" w:rsidRPr="00E75F02">
        <w:t>was</w:t>
      </w:r>
      <w:r w:rsidRPr="00E75F02">
        <w:t xml:space="preserve"> review</w:t>
      </w:r>
      <w:r w:rsidR="0050032C" w:rsidRPr="00E75F02">
        <w:t xml:space="preserve">ing </w:t>
      </w:r>
      <w:r w:rsidR="009C6619" w:rsidRPr="00E75F02">
        <w:t>the</w:t>
      </w:r>
      <w:r w:rsidRPr="00E75F02">
        <w:t xml:space="preserve"> </w:t>
      </w:r>
      <w:r w:rsidR="009C6619" w:rsidRPr="00E75F02">
        <w:t>t</w:t>
      </w:r>
      <w:r w:rsidRPr="00E75F02">
        <w:t xml:space="preserve">hemes. This </w:t>
      </w:r>
      <w:r w:rsidR="009C6619" w:rsidRPr="00E75F02">
        <w:t>r</w:t>
      </w:r>
      <w:r w:rsidRPr="00E75F02">
        <w:t>esearcher</w:t>
      </w:r>
      <w:r w:rsidR="0028165B" w:rsidRPr="00E75F02">
        <w:t xml:space="preserve"> </w:t>
      </w:r>
      <w:r w:rsidR="009F720D" w:rsidRPr="00E75F02">
        <w:t>chose</w:t>
      </w:r>
      <w:r w:rsidR="00F8299C" w:rsidRPr="00E75F02">
        <w:t xml:space="preserve"> </w:t>
      </w:r>
      <w:r w:rsidR="009C6619" w:rsidRPr="00E75F02">
        <w:t>themes tha</w:t>
      </w:r>
      <w:r w:rsidR="00B1731F" w:rsidRPr="00E75F02">
        <w:t xml:space="preserve">t </w:t>
      </w:r>
      <w:r w:rsidR="00E327DC" w:rsidRPr="00E75F02">
        <w:t xml:space="preserve">support the research </w:t>
      </w:r>
      <w:r w:rsidR="009F720D" w:rsidRPr="00E75F02">
        <w:t>that w</w:t>
      </w:r>
      <w:r w:rsidR="00B621A9" w:rsidRPr="00E75F02">
        <w:t xml:space="preserve">ere </w:t>
      </w:r>
      <w:r w:rsidRPr="00E75F02">
        <w:t>considered an actual theme</w:t>
      </w:r>
      <w:r w:rsidR="00E327DC" w:rsidRPr="00E75F02">
        <w:t xml:space="preserve"> that form</w:t>
      </w:r>
      <w:r w:rsidR="00D463F4" w:rsidRPr="00E75F02">
        <w:t>ed</w:t>
      </w:r>
      <w:r w:rsidR="00E327DC" w:rsidRPr="00E75F02">
        <w:t xml:space="preserve"> a pattern</w:t>
      </w:r>
      <w:r w:rsidRPr="00E75F02">
        <w:t xml:space="preserve">. </w:t>
      </w:r>
      <w:r w:rsidR="009579A4" w:rsidRPr="00E75F02">
        <w:t>The</w:t>
      </w:r>
      <w:r w:rsidR="00BE35A1" w:rsidRPr="00E75F02">
        <w:t xml:space="preserve"> r</w:t>
      </w:r>
      <w:r w:rsidR="0082051A" w:rsidRPr="00E75F02">
        <w:t>esearcher</w:t>
      </w:r>
      <w:r w:rsidR="00F34B6D" w:rsidRPr="00E75F02">
        <w:t xml:space="preserve"> review</w:t>
      </w:r>
      <w:r w:rsidR="00D463F4" w:rsidRPr="00E75F02">
        <w:t>ed</w:t>
      </w:r>
      <w:r w:rsidR="00F34B6D" w:rsidRPr="00E75F02">
        <w:t xml:space="preserve"> themes</w:t>
      </w:r>
      <w:r w:rsidR="00E75582" w:rsidRPr="00E75F02">
        <w:t xml:space="preserve"> to determine if the</w:t>
      </w:r>
      <w:r w:rsidR="00342C5D" w:rsidRPr="00E75F02">
        <w:t xml:space="preserve"> data</w:t>
      </w:r>
      <w:r w:rsidR="005B267E" w:rsidRPr="00E75F02">
        <w:t xml:space="preserve"> </w:t>
      </w:r>
      <w:r w:rsidR="00CB7F08" w:rsidRPr="00E75F02">
        <w:t>support</w:t>
      </w:r>
      <w:r w:rsidR="000B3E36" w:rsidRPr="00E75F02">
        <w:t>s</w:t>
      </w:r>
      <w:r w:rsidR="000D413B" w:rsidRPr="00E75F02">
        <w:t xml:space="preserve"> what needs</w:t>
      </w:r>
      <w:r w:rsidR="00CB7F08" w:rsidRPr="00E75F02">
        <w:t xml:space="preserve"> to be considered as actual them</w:t>
      </w:r>
      <w:r w:rsidR="005B267E" w:rsidRPr="00E75F02">
        <w:t>e</w:t>
      </w:r>
      <w:r w:rsidR="007311BB" w:rsidRPr="00E75F02">
        <w:t>s</w:t>
      </w:r>
      <w:r w:rsidR="00285326" w:rsidRPr="00E75F02">
        <w:t xml:space="preserve"> and if the theme is forming a pattern.</w:t>
      </w:r>
      <w:r w:rsidR="00464356" w:rsidRPr="00E75F02">
        <w:t xml:space="preserve"> The researcher evaluate</w:t>
      </w:r>
      <w:r w:rsidR="00EA24C8" w:rsidRPr="00E75F02">
        <w:t>d</w:t>
      </w:r>
      <w:r w:rsidR="00464356" w:rsidRPr="00E75F02">
        <w:t xml:space="preserve"> each theme to determine if the data collected </w:t>
      </w:r>
      <w:r w:rsidR="00EA24C8" w:rsidRPr="00E75F02">
        <w:t xml:space="preserve">was </w:t>
      </w:r>
      <w:r w:rsidR="00464356" w:rsidRPr="00E75F02">
        <w:t>from the participants</w:t>
      </w:r>
      <w:r w:rsidR="00EA24C8" w:rsidRPr="00E75F02">
        <w:t xml:space="preserve"> and</w:t>
      </w:r>
      <w:r w:rsidR="00453045" w:rsidRPr="00E75F02">
        <w:t xml:space="preserve"> </w:t>
      </w:r>
      <w:r w:rsidR="00EA24C8" w:rsidRPr="00E75F02">
        <w:t>added</w:t>
      </w:r>
      <w:r w:rsidR="00453045" w:rsidRPr="00E75F02">
        <w:t xml:space="preserve"> to the </w:t>
      </w:r>
      <w:r w:rsidR="00453045" w:rsidRPr="00E75F02">
        <w:lastRenderedPageBreak/>
        <w:t xml:space="preserve">current research. </w:t>
      </w:r>
      <w:r w:rsidR="00EF41B7" w:rsidRPr="00E75F02">
        <w:t>The r</w:t>
      </w:r>
      <w:r w:rsidR="005E195E" w:rsidRPr="00E75F02">
        <w:t>esearcher</w:t>
      </w:r>
      <w:r w:rsidR="00A951A5" w:rsidRPr="00E75F02">
        <w:t xml:space="preserve"> review</w:t>
      </w:r>
      <w:r w:rsidR="00EA24C8" w:rsidRPr="00E75F02">
        <w:t>ed</w:t>
      </w:r>
      <w:r w:rsidR="00A951A5" w:rsidRPr="00E75F02">
        <w:t xml:space="preserve"> </w:t>
      </w:r>
      <w:r w:rsidR="00582B11" w:rsidRPr="00E75F02">
        <w:t>theme</w:t>
      </w:r>
      <w:r w:rsidR="00451058" w:rsidRPr="00E75F02">
        <w:t>s</w:t>
      </w:r>
      <w:r w:rsidR="00582B11" w:rsidRPr="00E75F02">
        <w:t xml:space="preserve"> to determine if the theme has</w:t>
      </w:r>
      <w:r w:rsidR="005B71F8" w:rsidRPr="00E75F02">
        <w:t xml:space="preserve"> enough data.</w:t>
      </w:r>
    </w:p>
    <w:p w14:paraId="51C08711" w14:textId="77777777" w:rsidR="004A6CA3" w:rsidRPr="00E75F02" w:rsidRDefault="00A55E68" w:rsidP="004A6CA3">
      <w:pPr>
        <w:spacing w:after="0"/>
      </w:pPr>
      <w:r w:rsidRPr="00E75F02">
        <w:t>T</w:t>
      </w:r>
      <w:r w:rsidR="00603806" w:rsidRPr="00E75F02">
        <w:t>he fifth stage</w:t>
      </w:r>
      <w:r w:rsidRPr="00E75F02">
        <w:t xml:space="preserve"> </w:t>
      </w:r>
      <w:r w:rsidR="00E67EF3" w:rsidRPr="00E75F02">
        <w:t>was</w:t>
      </w:r>
      <w:r w:rsidRPr="00E75F02">
        <w:t xml:space="preserve"> </w:t>
      </w:r>
      <w:r w:rsidR="00603806" w:rsidRPr="00E75F02">
        <w:t xml:space="preserve">defining and naming </w:t>
      </w:r>
      <w:r w:rsidR="00A7743E" w:rsidRPr="00E75F02">
        <w:t xml:space="preserve">of </w:t>
      </w:r>
      <w:r w:rsidR="00603806" w:rsidRPr="00E75F02">
        <w:t>the them</w:t>
      </w:r>
      <w:r w:rsidR="00746B65" w:rsidRPr="00E75F02">
        <w:t>es</w:t>
      </w:r>
      <w:r w:rsidR="00603806" w:rsidRPr="00E75F02">
        <w:t xml:space="preserve"> to determine if there </w:t>
      </w:r>
      <w:r w:rsidR="00823A5B" w:rsidRPr="00E75F02">
        <w:t>was</w:t>
      </w:r>
      <w:r w:rsidR="00603806" w:rsidRPr="00E75F02">
        <w:t xml:space="preserve"> a direct correlation between the</w:t>
      </w:r>
      <w:r w:rsidR="00746B65" w:rsidRPr="00E75F02">
        <w:t xml:space="preserve"> theme and the research q</w:t>
      </w:r>
      <w:r w:rsidR="00D750CF" w:rsidRPr="00E75F02">
        <w:t>uestions</w:t>
      </w:r>
      <w:r w:rsidR="00603806" w:rsidRPr="00E75F02">
        <w:t>.</w:t>
      </w:r>
      <w:r w:rsidR="00783AA1" w:rsidRPr="00E75F02">
        <w:t xml:space="preserve"> </w:t>
      </w:r>
      <w:r w:rsidR="00B33C2C" w:rsidRPr="00E75F02">
        <w:t>Braun and Clarke (2016)</w:t>
      </w:r>
      <w:r w:rsidR="00783AA1" w:rsidRPr="00E75F02">
        <w:t xml:space="preserve"> state</w:t>
      </w:r>
      <w:r w:rsidR="00823A5B" w:rsidRPr="00E75F02">
        <w:t>d</w:t>
      </w:r>
      <w:r w:rsidR="00783AA1" w:rsidRPr="00E75F02">
        <w:t xml:space="preserve"> that </w:t>
      </w:r>
      <w:r w:rsidR="00B92748" w:rsidRPr="00E75F02">
        <w:t xml:space="preserve">in the fifth phase, broader evaluations of data and themes are done. </w:t>
      </w:r>
      <w:r w:rsidR="00F01FAC" w:rsidRPr="00E75F02">
        <w:t>In the fifth stage, the name</w:t>
      </w:r>
      <w:r w:rsidR="009375DB" w:rsidRPr="00E75F02">
        <w:t>s</w:t>
      </w:r>
      <w:r w:rsidR="00F01FAC" w:rsidRPr="00E75F02">
        <w:t xml:space="preserve"> of each theme </w:t>
      </w:r>
      <w:r w:rsidR="00442AA8" w:rsidRPr="00E75F02">
        <w:t>were</w:t>
      </w:r>
      <w:r w:rsidR="00F01FAC" w:rsidRPr="00E75F02">
        <w:t xml:space="preserve"> </w:t>
      </w:r>
      <w:r w:rsidR="004B275B" w:rsidRPr="00E75F02">
        <w:t>identified</w:t>
      </w:r>
      <w:r w:rsidR="00F01FAC" w:rsidRPr="00E75F02">
        <w:t>, created, and linked to the research question</w:t>
      </w:r>
      <w:r w:rsidR="004B275B" w:rsidRPr="00E75F02">
        <w:t>s.</w:t>
      </w:r>
    </w:p>
    <w:p w14:paraId="16C69285" w14:textId="77777777" w:rsidR="004A6CA3" w:rsidRPr="00E75F02" w:rsidRDefault="00603806" w:rsidP="004A6CA3">
      <w:pPr>
        <w:spacing w:after="0"/>
      </w:pPr>
      <w:r w:rsidRPr="00E75F02">
        <w:t xml:space="preserve">The sixth stage </w:t>
      </w:r>
      <w:r w:rsidR="00E67EF3" w:rsidRPr="00E75F02">
        <w:t xml:space="preserve">was </w:t>
      </w:r>
      <w:r w:rsidRPr="00E75F02">
        <w:t xml:space="preserve">writing up the final analysis of the data. The </w:t>
      </w:r>
      <w:r w:rsidR="00A94B2B" w:rsidRPr="00E75F02">
        <w:t>theme</w:t>
      </w:r>
      <w:r w:rsidRPr="00E75F02">
        <w:t xml:space="preserve"> </w:t>
      </w:r>
      <w:r w:rsidR="004F5D79" w:rsidRPr="00E75F02">
        <w:t>wa</w:t>
      </w:r>
      <w:r w:rsidR="000A4484" w:rsidRPr="00E75F02">
        <w:t>s</w:t>
      </w:r>
      <w:r w:rsidR="00CB4607" w:rsidRPr="00E75F02">
        <w:t xml:space="preserve"> </w:t>
      </w:r>
      <w:r w:rsidR="009375DB" w:rsidRPr="00E75F02">
        <w:t xml:space="preserve">an </w:t>
      </w:r>
      <w:r w:rsidR="00CB4607" w:rsidRPr="00E75F02">
        <w:t>accurate</w:t>
      </w:r>
      <w:r w:rsidRPr="00E75F02">
        <w:t xml:space="preserve"> depiction of the data </w:t>
      </w:r>
      <w:r w:rsidR="00CB4607" w:rsidRPr="00E75F02">
        <w:t>from</w:t>
      </w:r>
      <w:r w:rsidRPr="00E75F02">
        <w:t xml:space="preserve"> the participants. </w:t>
      </w:r>
      <w:r w:rsidR="00CB4607" w:rsidRPr="00E75F02">
        <w:t xml:space="preserve">This </w:t>
      </w:r>
      <w:r w:rsidRPr="00E75F02">
        <w:t>researcher</w:t>
      </w:r>
      <w:r w:rsidR="00BD4004" w:rsidRPr="00E75F02">
        <w:t xml:space="preserve"> discuss</w:t>
      </w:r>
      <w:r w:rsidR="00EC2791" w:rsidRPr="00E75F02">
        <w:t>ed</w:t>
      </w:r>
      <w:r w:rsidRPr="00E75F02">
        <w:t xml:space="preserve"> how the data was collected and </w:t>
      </w:r>
      <w:r w:rsidR="00BD4004" w:rsidRPr="00E75F02">
        <w:t>analyzed</w:t>
      </w:r>
      <w:r w:rsidRPr="00E75F02">
        <w:t xml:space="preserve">. </w:t>
      </w:r>
      <w:r w:rsidR="00F7713D" w:rsidRPr="00E75F02">
        <w:t>E</w:t>
      </w:r>
      <w:r w:rsidRPr="00E75F02">
        <w:t xml:space="preserve">ach </w:t>
      </w:r>
      <w:r w:rsidR="004E48F8" w:rsidRPr="00E75F02">
        <w:t>theme w</w:t>
      </w:r>
      <w:r w:rsidR="00EC2791" w:rsidRPr="00E75F02">
        <w:t xml:space="preserve">as </w:t>
      </w:r>
      <w:r w:rsidR="00F7713D" w:rsidRPr="00E75F02">
        <w:t xml:space="preserve">discussed by describing </w:t>
      </w:r>
      <w:r w:rsidR="00987765" w:rsidRPr="00E75F02">
        <w:t>its</w:t>
      </w:r>
      <w:r w:rsidR="00F7713D" w:rsidRPr="00E75F02">
        <w:t xml:space="preserve"> </w:t>
      </w:r>
      <w:r w:rsidR="004E48F8" w:rsidRPr="00E75F02">
        <w:t>meaning using examples from the data.</w:t>
      </w:r>
      <w:r w:rsidRPr="00E75F02">
        <w:t xml:space="preserve"> </w:t>
      </w:r>
      <w:r w:rsidR="004E48F8" w:rsidRPr="00E75F02">
        <w:t>A</w:t>
      </w:r>
      <w:r w:rsidRPr="00E75F02">
        <w:t xml:space="preserve"> third-party transcription service</w:t>
      </w:r>
      <w:r w:rsidR="00BC25DF" w:rsidRPr="00E75F02">
        <w:t xml:space="preserve"> </w:t>
      </w:r>
      <w:r w:rsidR="004E48F8" w:rsidRPr="00E75F02">
        <w:t>w</w:t>
      </w:r>
      <w:r w:rsidR="00EC2791" w:rsidRPr="00E75F02">
        <w:t>as</w:t>
      </w:r>
      <w:r w:rsidR="004E48F8" w:rsidRPr="00E75F02">
        <w:t xml:space="preserve"> used to </w:t>
      </w:r>
      <w:r w:rsidR="00BC25DF" w:rsidRPr="00E75F02">
        <w:t>help</w:t>
      </w:r>
      <w:r w:rsidRPr="00E75F02">
        <w:t xml:space="preserve"> in the coding process. </w:t>
      </w:r>
      <w:r w:rsidR="00BC25DF" w:rsidRPr="00E75F02">
        <w:t>Data w</w:t>
      </w:r>
      <w:r w:rsidR="00066A88" w:rsidRPr="00E75F02">
        <w:t>as</w:t>
      </w:r>
      <w:r w:rsidR="00BC25DF" w:rsidRPr="00E75F02">
        <w:t xml:space="preserve"> </w:t>
      </w:r>
      <w:r w:rsidR="002416F3" w:rsidRPr="00E75F02">
        <w:t>synthesized</w:t>
      </w:r>
      <w:r w:rsidRPr="00E75F02">
        <w:t xml:space="preserve"> from multiple data sources.</w:t>
      </w:r>
      <w:r w:rsidR="004A6CA3" w:rsidRPr="00E75F02">
        <w:t xml:space="preserve"> </w:t>
      </w:r>
    </w:p>
    <w:p w14:paraId="05DDF388" w14:textId="77777777" w:rsidR="004A6CA3" w:rsidRPr="00E75F02" w:rsidRDefault="00603806" w:rsidP="004A6CA3">
      <w:pPr>
        <w:spacing w:after="0"/>
      </w:pPr>
      <w:r w:rsidRPr="00E75F02">
        <w:t>Thematic analysis can be separated into three categories</w:t>
      </w:r>
      <w:r w:rsidR="001F2763" w:rsidRPr="00E75F02">
        <w:t xml:space="preserve"> which are</w:t>
      </w:r>
      <w:r w:rsidRPr="00E75F02">
        <w:t xml:space="preserve"> coding reliability, codebook, and reflexive</w:t>
      </w:r>
      <w:r w:rsidR="00C41984" w:rsidRPr="00E75F02">
        <w:t xml:space="preserve"> (Braun &amp; Clark</w:t>
      </w:r>
      <w:r w:rsidR="00557FC5" w:rsidRPr="00E75F02">
        <w:t>e</w:t>
      </w:r>
      <w:r w:rsidR="00C41984" w:rsidRPr="00E75F02">
        <w:t xml:space="preserve">, 2019). </w:t>
      </w:r>
      <w:r w:rsidR="001F2763" w:rsidRPr="00E75F02">
        <w:t>R</w:t>
      </w:r>
      <w:r w:rsidRPr="00E75F02">
        <w:t>eflexive thematic analysis</w:t>
      </w:r>
      <w:r w:rsidR="001F2763" w:rsidRPr="00E75F02">
        <w:t xml:space="preserve"> w</w:t>
      </w:r>
      <w:r w:rsidR="00F0352A" w:rsidRPr="00E75F02">
        <w:t>as</w:t>
      </w:r>
      <w:r w:rsidR="001F2763" w:rsidRPr="00E75F02">
        <w:t xml:space="preserve"> used to</w:t>
      </w:r>
      <w:r w:rsidRPr="00E75F02">
        <w:t xml:space="preserve"> analyze the </w:t>
      </w:r>
      <w:r w:rsidR="003D17AE" w:rsidRPr="00E75F02">
        <w:t>data.</w:t>
      </w:r>
      <w:r w:rsidRPr="00E75F02">
        <w:t xml:space="preserve"> In reflexive thematic analysis</w:t>
      </w:r>
      <w:r w:rsidR="00BB6648" w:rsidRPr="00E75F02">
        <w:t>,</w:t>
      </w:r>
      <w:r w:rsidRPr="00E75F02">
        <w:t xml:space="preserve"> the </w:t>
      </w:r>
      <w:r w:rsidR="003D17AE" w:rsidRPr="00E75F02">
        <w:t>pattern</w:t>
      </w:r>
      <w:r w:rsidRPr="00E75F02">
        <w:t xml:space="preserve"> within the</w:t>
      </w:r>
      <w:bookmarkEnd w:id="299"/>
      <w:r w:rsidR="00EA60B7" w:rsidRPr="00E75F02">
        <w:t xml:space="preserve"> </w:t>
      </w:r>
      <w:bookmarkStart w:id="300" w:name="_Hlk128602153"/>
      <w:r w:rsidR="00EA60B7" w:rsidRPr="00E75F02">
        <w:t xml:space="preserve">data </w:t>
      </w:r>
      <w:r w:rsidR="003D17AE" w:rsidRPr="00E75F02">
        <w:t>comes</w:t>
      </w:r>
      <w:r w:rsidR="00EA60B7" w:rsidRPr="00E75F02">
        <w:t xml:space="preserve"> from the researcher </w:t>
      </w:r>
      <w:r w:rsidR="00A15775" w:rsidRPr="00E75F02">
        <w:t>being</w:t>
      </w:r>
      <w:r w:rsidR="00EA60B7" w:rsidRPr="00E75F02">
        <w:t xml:space="preserve"> familiar </w:t>
      </w:r>
      <w:r w:rsidR="009E370D" w:rsidRPr="00E75F02">
        <w:t xml:space="preserve">and consistent </w:t>
      </w:r>
      <w:r w:rsidR="00EA60B7" w:rsidRPr="00E75F02">
        <w:t>with the data through analytic work (Braun &amp; Clark</w:t>
      </w:r>
      <w:r w:rsidR="00557FC5" w:rsidRPr="00E75F02">
        <w:t>e</w:t>
      </w:r>
      <w:r w:rsidR="00EA60B7" w:rsidRPr="00E75F02">
        <w:t xml:space="preserve">, 2019). </w:t>
      </w:r>
      <w:r w:rsidR="000C160E" w:rsidRPr="00E75F02">
        <w:t xml:space="preserve">Reflexive </w:t>
      </w:r>
      <w:r w:rsidR="00EA60B7" w:rsidRPr="00E75F02">
        <w:t xml:space="preserve">thematic </w:t>
      </w:r>
      <w:r w:rsidR="009E370D" w:rsidRPr="00E75F02">
        <w:t>analysis</w:t>
      </w:r>
      <w:r w:rsidR="000C160E" w:rsidRPr="00E75F02">
        <w:t xml:space="preserve"> is more natural and does not</w:t>
      </w:r>
      <w:r w:rsidR="00EA60B7" w:rsidRPr="00E75F02">
        <w:t xml:space="preserve"> use</w:t>
      </w:r>
      <w:r w:rsidR="008834A9" w:rsidRPr="00E75F02">
        <w:t xml:space="preserve"> a</w:t>
      </w:r>
      <w:r w:rsidR="000C160E" w:rsidRPr="00E75F02">
        <w:t xml:space="preserve"> </w:t>
      </w:r>
      <w:r w:rsidR="00EA60B7" w:rsidRPr="00E75F02">
        <w:t xml:space="preserve">codebook or </w:t>
      </w:r>
      <w:r w:rsidR="000C160E" w:rsidRPr="00E75F02">
        <w:t>code frame</w:t>
      </w:r>
      <w:r w:rsidR="00994087" w:rsidRPr="00E75F02">
        <w:t xml:space="preserve"> (Braun &amp; Clark</w:t>
      </w:r>
      <w:r w:rsidR="00557FC5" w:rsidRPr="00E75F02">
        <w:t>e</w:t>
      </w:r>
      <w:r w:rsidR="00994087" w:rsidRPr="00E75F02">
        <w:t>, 2019)</w:t>
      </w:r>
      <w:r w:rsidR="00EA60B7" w:rsidRPr="00E75F02">
        <w:t xml:space="preserve">. </w:t>
      </w:r>
      <w:r w:rsidR="00990776" w:rsidRPr="00E75F02">
        <w:t>R</w:t>
      </w:r>
      <w:r w:rsidR="00EA60B7" w:rsidRPr="00E75F02">
        <w:t>eflexive thematic analysis is based on</w:t>
      </w:r>
      <w:r w:rsidR="00E47A94" w:rsidRPr="00E75F02">
        <w:t xml:space="preserve"> </w:t>
      </w:r>
      <w:r w:rsidR="008834A9" w:rsidRPr="00E75F02">
        <w:t xml:space="preserve">the </w:t>
      </w:r>
      <w:r w:rsidR="00EA60B7" w:rsidRPr="00E75F02">
        <w:t>reflective and thoughtful</w:t>
      </w:r>
      <w:r w:rsidR="00660B0E" w:rsidRPr="00E75F02">
        <w:t xml:space="preserve"> engagement of the researcher</w:t>
      </w:r>
      <w:r w:rsidR="00EA60B7" w:rsidRPr="00E75F02">
        <w:t xml:space="preserve"> with their data and</w:t>
      </w:r>
      <w:r w:rsidR="00040228" w:rsidRPr="00E75F02">
        <w:t xml:space="preserve"> </w:t>
      </w:r>
      <w:r w:rsidR="00EA60B7" w:rsidRPr="00E75F02">
        <w:t>with the analytic process</w:t>
      </w:r>
      <w:r w:rsidR="00040228" w:rsidRPr="00E75F02">
        <w:t xml:space="preserve"> (Braun &amp; Clark</w:t>
      </w:r>
      <w:r w:rsidR="00557FC5" w:rsidRPr="00E75F02">
        <w:t>e</w:t>
      </w:r>
      <w:r w:rsidR="00040228" w:rsidRPr="00E75F02">
        <w:t>, 2019)</w:t>
      </w:r>
      <w:r w:rsidR="00E95ED6" w:rsidRPr="00E75F02">
        <w:t xml:space="preserve">. </w:t>
      </w:r>
    </w:p>
    <w:p w14:paraId="1FE9C4CA" w14:textId="77777777" w:rsidR="004A6CA3" w:rsidRPr="00E75F02" w:rsidRDefault="00EA60B7" w:rsidP="004A6CA3">
      <w:pPr>
        <w:spacing w:after="0"/>
      </w:pPr>
      <w:r w:rsidRPr="00E75F02">
        <w:t>Thematic analysis</w:t>
      </w:r>
      <w:r w:rsidR="00614CF5" w:rsidRPr="00E75F02">
        <w:t xml:space="preserve"> </w:t>
      </w:r>
      <w:r w:rsidR="0088333B" w:rsidRPr="00E75F02">
        <w:t>was</w:t>
      </w:r>
      <w:r w:rsidR="00614CF5" w:rsidRPr="00E75F02">
        <w:t xml:space="preserve"> best for this study because it i</w:t>
      </w:r>
      <w:r w:rsidR="00D76CEF" w:rsidRPr="00E75F02">
        <w:t>s</w:t>
      </w:r>
      <w:r w:rsidR="00614CF5" w:rsidRPr="00E75F02">
        <w:t xml:space="preserve"> qualitative and </w:t>
      </w:r>
      <w:r w:rsidR="00D76CEF" w:rsidRPr="00E75F02">
        <w:t>subjective</w:t>
      </w:r>
      <w:r w:rsidR="004148B9" w:rsidRPr="00E75F02">
        <w:t>. Thematic analysis help</w:t>
      </w:r>
      <w:r w:rsidR="00B235A8" w:rsidRPr="00E75F02">
        <w:t>ed</w:t>
      </w:r>
      <w:r w:rsidR="004148B9" w:rsidRPr="00E75F02">
        <w:t xml:space="preserve"> with</w:t>
      </w:r>
      <w:r w:rsidRPr="00E75F02">
        <w:t xml:space="preserve"> interpreting the data</w:t>
      </w:r>
      <w:r w:rsidR="009137B5" w:rsidRPr="00E75F02">
        <w:t xml:space="preserve">, </w:t>
      </w:r>
      <w:r w:rsidRPr="00E75F02">
        <w:t>generating codes/</w:t>
      </w:r>
      <w:r w:rsidR="00EC54B8" w:rsidRPr="00E75F02">
        <w:t>themes</w:t>
      </w:r>
      <w:r w:rsidR="00765B95" w:rsidRPr="00E75F02">
        <w:t>,</w:t>
      </w:r>
      <w:r w:rsidR="00EC54B8" w:rsidRPr="00E75F02">
        <w:t xml:space="preserve"> and</w:t>
      </w:r>
      <w:r w:rsidR="004148B9" w:rsidRPr="00E75F02">
        <w:t xml:space="preserve"> identif</w:t>
      </w:r>
      <w:r w:rsidR="00765B95" w:rsidRPr="00E75F02">
        <w:t>ying</w:t>
      </w:r>
      <w:r w:rsidR="004148B9" w:rsidRPr="00E75F02">
        <w:t xml:space="preserve"> </w:t>
      </w:r>
      <w:r w:rsidRPr="00E75F02">
        <w:t xml:space="preserve">theoretical influences within the study. </w:t>
      </w:r>
      <w:r w:rsidR="008F0AC8" w:rsidRPr="00E75F02">
        <w:t>Th</w:t>
      </w:r>
      <w:r w:rsidR="00AD1104" w:rsidRPr="00E75F02">
        <w:t>is study capture</w:t>
      </w:r>
      <w:r w:rsidR="00B235A8" w:rsidRPr="00E75F02">
        <w:t xml:space="preserve">d </w:t>
      </w:r>
      <w:r w:rsidR="00D051ED" w:rsidRPr="00E75F02">
        <w:t xml:space="preserve">responses and </w:t>
      </w:r>
      <w:r w:rsidR="00D051ED" w:rsidRPr="00E75F02">
        <w:lastRenderedPageBreak/>
        <w:t>patterns from the participants</w:t>
      </w:r>
      <w:r w:rsidR="00F22ADD" w:rsidRPr="00E75F02">
        <w:t>. Usin</w:t>
      </w:r>
      <w:r w:rsidR="00EC54B8" w:rsidRPr="00E75F02">
        <w:t xml:space="preserve">g a </w:t>
      </w:r>
      <w:r w:rsidRPr="00E75F02">
        <w:t xml:space="preserve">structured codebook or coding frame </w:t>
      </w:r>
      <w:r w:rsidR="00B73A30" w:rsidRPr="00E75F02">
        <w:t xml:space="preserve">could have </w:t>
      </w:r>
      <w:r w:rsidRPr="00E75F02">
        <w:t>cause</w:t>
      </w:r>
      <w:r w:rsidR="00B73A30" w:rsidRPr="00E75F02">
        <w:t>d</w:t>
      </w:r>
      <w:r w:rsidRPr="00E75F02">
        <w:t xml:space="preserve"> limits within the study</w:t>
      </w:r>
      <w:r w:rsidR="00F22ADD" w:rsidRPr="00E75F02">
        <w:t xml:space="preserve">. </w:t>
      </w:r>
      <w:r w:rsidRPr="00E75F02">
        <w:t>Byrne (2021)</w:t>
      </w:r>
      <w:r w:rsidR="00350403" w:rsidRPr="00E75F02">
        <w:t xml:space="preserve"> </w:t>
      </w:r>
      <w:r w:rsidR="005D148B" w:rsidRPr="00E75F02">
        <w:t>used</w:t>
      </w:r>
      <w:r w:rsidR="00B42A34" w:rsidRPr="00E75F02">
        <w:t xml:space="preserve"> reflexive thematic analysis to conduct a study </w:t>
      </w:r>
      <w:r w:rsidR="00350403" w:rsidRPr="00E75F02">
        <w:t>on</w:t>
      </w:r>
      <w:r w:rsidRPr="00E75F02">
        <w:t xml:space="preserve"> mental health in a</w:t>
      </w:r>
      <w:r w:rsidR="00350403" w:rsidRPr="00E75F02">
        <w:t>n</w:t>
      </w:r>
      <w:r w:rsidRPr="00E75F02">
        <w:t xml:space="preserve"> educational context. </w:t>
      </w:r>
      <w:r w:rsidR="004617E8" w:rsidRPr="00E75F02">
        <w:t xml:space="preserve">This study used </w:t>
      </w:r>
      <w:r w:rsidR="00DC6C6A" w:rsidRPr="00E75F02">
        <w:t>the participant</w:t>
      </w:r>
      <w:r w:rsidR="00063437" w:rsidRPr="00E75F02">
        <w:t>s’</w:t>
      </w:r>
      <w:r w:rsidR="00DC6C6A" w:rsidRPr="00E75F02">
        <w:t xml:space="preserve"> i</w:t>
      </w:r>
      <w:r w:rsidRPr="00E75F02">
        <w:t>nterviews to explore the</w:t>
      </w:r>
      <w:r w:rsidR="0026131B" w:rsidRPr="00E75F02">
        <w:t>ir</w:t>
      </w:r>
      <w:r w:rsidRPr="00E75F02">
        <w:t xml:space="preserve"> perceptions about their own mental health and well-being. </w:t>
      </w:r>
    </w:p>
    <w:p w14:paraId="72C6A789" w14:textId="77777777" w:rsidR="004A6CA3" w:rsidRPr="00E75F02" w:rsidRDefault="004A6CA3" w:rsidP="004A6CA3">
      <w:pPr>
        <w:pStyle w:val="Heading3"/>
      </w:pPr>
      <w:bookmarkStart w:id="301" w:name="_Toc171694967"/>
      <w:r w:rsidRPr="00E75F02">
        <w:t>Coding</w:t>
      </w:r>
      <w:bookmarkEnd w:id="301"/>
    </w:p>
    <w:p w14:paraId="2751BE24" w14:textId="466D5041" w:rsidR="004A6CA3" w:rsidRPr="00E75F02" w:rsidRDefault="00F90E94" w:rsidP="004A6CA3">
      <w:pPr>
        <w:spacing w:after="0"/>
      </w:pPr>
      <w:r w:rsidRPr="00E75F02">
        <w:t>A coding process w</w:t>
      </w:r>
      <w:r w:rsidR="005501AC" w:rsidRPr="00E75F02">
        <w:t>as</w:t>
      </w:r>
      <w:r w:rsidRPr="00E75F02">
        <w:t xml:space="preserve"> utilized during </w:t>
      </w:r>
      <w:del w:id="302" w:author="Michael Grohs" w:date="2024-07-15T19:50:00Z" w16du:dateUtc="2024-07-16T00:50:00Z">
        <w:r w:rsidR="007B5839" w:rsidRPr="00E75F02" w:rsidDel="00196516">
          <w:delText xml:space="preserve">step </w:delText>
        </w:r>
      </w:del>
      <w:commentRangeStart w:id="303"/>
      <w:ins w:id="304" w:author="Michael Grohs" w:date="2024-07-15T19:50:00Z" w16du:dateUtc="2024-07-16T00:50:00Z">
        <w:r w:rsidR="00196516">
          <w:t>S</w:t>
        </w:r>
        <w:r w:rsidR="00196516" w:rsidRPr="00E75F02">
          <w:t xml:space="preserve">tep </w:t>
        </w:r>
      </w:ins>
      <w:r w:rsidR="007B5839" w:rsidRPr="00E75F02">
        <w:t xml:space="preserve">2 </w:t>
      </w:r>
      <w:commentRangeEnd w:id="303"/>
      <w:r w:rsidR="00196516">
        <w:rPr>
          <w:rStyle w:val="CommentReference"/>
        </w:rPr>
        <w:commentReference w:id="303"/>
      </w:r>
      <w:r w:rsidR="007B5839" w:rsidRPr="00E75F02">
        <w:t xml:space="preserve">of </w:t>
      </w:r>
      <w:r w:rsidRPr="00E75F02">
        <w:t>data analysi</w:t>
      </w:r>
      <w:r w:rsidR="00482A9E" w:rsidRPr="00E75F02">
        <w:t xml:space="preserve">s. </w:t>
      </w:r>
      <w:r w:rsidRPr="00E75F02">
        <w:t>Coding consists of categorizing excerpts from previous</w:t>
      </w:r>
      <w:r w:rsidR="0026131B" w:rsidRPr="00E75F02">
        <w:t>ly</w:t>
      </w:r>
      <w:r w:rsidRPr="00E75F02">
        <w:t xml:space="preserve"> transcribed interviews to find themes or patterns. Coding allows the researcher to take the information gathered from in-depth interviews and analyze the data for themes and patterns (Blair, 2015). Inductive coding w</w:t>
      </w:r>
      <w:r w:rsidR="00A85D24" w:rsidRPr="00E75F02">
        <w:t xml:space="preserve">as </w:t>
      </w:r>
      <w:r w:rsidRPr="00E75F02">
        <w:t>used to create codes based on the data collected</w:t>
      </w:r>
      <w:r w:rsidR="00482A9E" w:rsidRPr="00E75F02">
        <w:t>.</w:t>
      </w:r>
    </w:p>
    <w:p w14:paraId="3F3ADF43" w14:textId="3444E165" w:rsidR="004A6CA3" w:rsidRPr="00E75F02" w:rsidRDefault="002E216F" w:rsidP="004A6CA3">
      <w:pPr>
        <w:spacing w:after="0"/>
      </w:pPr>
      <w:r w:rsidRPr="00E75F02">
        <w:t xml:space="preserve">All </w:t>
      </w:r>
      <w:r w:rsidR="00890FCD" w:rsidRPr="00E75F02">
        <w:t>participants</w:t>
      </w:r>
      <w:r w:rsidRPr="00E75F02">
        <w:t xml:space="preserve"> </w:t>
      </w:r>
      <w:r w:rsidR="00890FCD" w:rsidRPr="00E75F02">
        <w:t>complete</w:t>
      </w:r>
      <w:r w:rsidR="0056502D" w:rsidRPr="00E75F02">
        <w:t>d</w:t>
      </w:r>
      <w:r w:rsidR="00890FCD" w:rsidRPr="00E75F02">
        <w:t xml:space="preserve"> an </w:t>
      </w:r>
      <w:r w:rsidR="00EA60B7" w:rsidRPr="00E75F02">
        <w:t>informed consent</w:t>
      </w:r>
      <w:r w:rsidR="00890FCD" w:rsidRPr="00E75F02">
        <w:t>. The informed consent</w:t>
      </w:r>
      <w:r w:rsidR="006C68B8" w:rsidRPr="00E75F02">
        <w:t xml:space="preserve"> and </w:t>
      </w:r>
      <w:r w:rsidR="00EA60B7" w:rsidRPr="00E75F02">
        <w:t xml:space="preserve">video </w:t>
      </w:r>
      <w:r w:rsidR="006C68B8" w:rsidRPr="00E75F02">
        <w:t>recording</w:t>
      </w:r>
      <w:r w:rsidR="00EA60B7" w:rsidRPr="00E75F02">
        <w:t xml:space="preserve"> </w:t>
      </w:r>
      <w:commentRangeStart w:id="305"/>
      <w:r w:rsidR="00EA60B7" w:rsidRPr="00E75F02">
        <w:t>w</w:t>
      </w:r>
      <w:r w:rsidR="0056502D" w:rsidRPr="00E75F02">
        <w:t>as</w:t>
      </w:r>
      <w:r w:rsidR="00EA60B7" w:rsidRPr="00E75F02">
        <w:t xml:space="preserve"> </w:t>
      </w:r>
      <w:commentRangeEnd w:id="305"/>
      <w:r w:rsidR="00196516">
        <w:rPr>
          <w:rStyle w:val="CommentReference"/>
        </w:rPr>
        <w:commentReference w:id="305"/>
      </w:r>
      <w:r w:rsidR="00EA60B7" w:rsidRPr="00E75F02">
        <w:t xml:space="preserve">stored </w:t>
      </w:r>
      <w:r w:rsidR="00234DF8" w:rsidRPr="00E75F02">
        <w:t>in</w:t>
      </w:r>
      <w:r w:rsidR="00EA60B7" w:rsidRPr="00E75F02">
        <w:t xml:space="preserve"> </w:t>
      </w:r>
      <w:r w:rsidR="006C68B8" w:rsidRPr="00E75F02">
        <w:t>an</w:t>
      </w:r>
      <w:r w:rsidR="00EA60B7" w:rsidRPr="00E75F02">
        <w:t xml:space="preserve"> encrypted file</w:t>
      </w:r>
      <w:bookmarkStart w:id="306" w:name="_Hlk128602180"/>
      <w:bookmarkEnd w:id="300"/>
      <w:r w:rsidR="00D44A62" w:rsidRPr="00E75F02">
        <w:t>. The length of storage</w:t>
      </w:r>
      <w:r w:rsidR="00313BB0" w:rsidRPr="00E75F02">
        <w:t xml:space="preserve"> is</w:t>
      </w:r>
      <w:r w:rsidR="00D44A62" w:rsidRPr="00E75F02">
        <w:t xml:space="preserve"> a minimum of five years after the publication date (Mainz &amp; Olesen, 1997). </w:t>
      </w:r>
      <w:r w:rsidR="00FB62BB" w:rsidRPr="00E75F02">
        <w:t>T</w:t>
      </w:r>
      <w:r w:rsidR="00D44A62" w:rsidRPr="00E75F02">
        <w:t>hree years of data storage</w:t>
      </w:r>
      <w:r w:rsidR="00FB62BB" w:rsidRPr="00E75F02">
        <w:t xml:space="preserve"> is required from Grand Canyon University</w:t>
      </w:r>
      <w:r w:rsidR="00D44A62" w:rsidRPr="00E75F02">
        <w:t xml:space="preserve">. </w:t>
      </w:r>
      <w:r w:rsidR="00127DCF" w:rsidRPr="00E75F02">
        <w:t>S</w:t>
      </w:r>
      <w:r w:rsidR="00D44A62" w:rsidRPr="00E75F02">
        <w:t>ecure storage of the data</w:t>
      </w:r>
      <w:r w:rsidR="00127DCF" w:rsidRPr="00E75F02">
        <w:t xml:space="preserve"> w</w:t>
      </w:r>
      <w:r w:rsidR="0056502D" w:rsidRPr="00E75F02">
        <w:t xml:space="preserve">as </w:t>
      </w:r>
      <w:r w:rsidR="00127DCF" w:rsidRPr="00E75F02">
        <w:t>used</w:t>
      </w:r>
      <w:r w:rsidR="00A87AE9" w:rsidRPr="00E75F02">
        <w:t>.</w:t>
      </w:r>
      <w:r w:rsidR="00A834A5" w:rsidRPr="00E75F02">
        <w:t xml:space="preserve"> </w:t>
      </w:r>
      <w:r w:rsidR="00A87AE9" w:rsidRPr="00E75F02">
        <w:t>All data</w:t>
      </w:r>
      <w:r w:rsidR="002A5756" w:rsidRPr="00E75F02">
        <w:t xml:space="preserve"> </w:t>
      </w:r>
      <w:del w:id="307" w:author="Michael Grohs" w:date="2024-07-15T19:55:00Z" w16du:dateUtc="2024-07-16T00:55:00Z">
        <w:r w:rsidR="002A5756" w:rsidRPr="00E75F02" w:rsidDel="006C0782">
          <w:delText>w</w:delText>
        </w:r>
        <w:r w:rsidR="00F1535D" w:rsidRPr="00E75F02" w:rsidDel="006C0782">
          <w:delText xml:space="preserve">as </w:delText>
        </w:r>
      </w:del>
      <w:ins w:id="308" w:author="Michael Grohs" w:date="2024-07-15T19:55:00Z" w16du:dateUtc="2024-07-16T00:55:00Z">
        <w:r w:rsidR="006C0782" w:rsidRPr="00E75F02">
          <w:t>w</w:t>
        </w:r>
        <w:r w:rsidR="006C0782">
          <w:t>ere</w:t>
        </w:r>
        <w:r w:rsidR="006C0782" w:rsidRPr="00E75F02">
          <w:t xml:space="preserve"> </w:t>
        </w:r>
      </w:ins>
      <w:r w:rsidR="002A5756" w:rsidRPr="00E75F02">
        <w:t xml:space="preserve">stored on an </w:t>
      </w:r>
      <w:r w:rsidR="00D44A62" w:rsidRPr="00E75F02">
        <w:t xml:space="preserve">external </w:t>
      </w:r>
      <w:r w:rsidR="002A5756" w:rsidRPr="00E75F02">
        <w:t>hard drive</w:t>
      </w:r>
      <w:r w:rsidR="00F1535D" w:rsidRPr="00E75F02">
        <w:t xml:space="preserve"> and </w:t>
      </w:r>
      <w:r w:rsidR="002A5756" w:rsidRPr="00E75F02">
        <w:t>One Drive Cloud Space.</w:t>
      </w:r>
      <w:r w:rsidR="006E1CB5" w:rsidRPr="00E75F02">
        <w:t xml:space="preserve"> After the </w:t>
      </w:r>
      <w:r w:rsidR="00D44A62" w:rsidRPr="00E75F02">
        <w:t xml:space="preserve">data </w:t>
      </w:r>
      <w:commentRangeStart w:id="309"/>
      <w:r w:rsidR="00D44A62" w:rsidRPr="00E75F02">
        <w:t>is</w:t>
      </w:r>
      <w:commentRangeEnd w:id="309"/>
      <w:r w:rsidR="006C0782">
        <w:rPr>
          <w:rStyle w:val="CommentReference"/>
        </w:rPr>
        <w:commentReference w:id="309"/>
      </w:r>
      <w:r w:rsidR="00D44A62" w:rsidRPr="00E75F02">
        <w:t xml:space="preserve"> collected and analyzed, the</w:t>
      </w:r>
      <w:r w:rsidR="000A786F" w:rsidRPr="00E75F02">
        <w:t xml:space="preserve"> </w:t>
      </w:r>
      <w:r w:rsidR="00D44A62" w:rsidRPr="00E75F02">
        <w:t xml:space="preserve">data </w:t>
      </w:r>
      <w:del w:id="310" w:author="Michael Grohs" w:date="2024-07-15T19:56:00Z" w16du:dateUtc="2024-07-16T00:56:00Z">
        <w:r w:rsidR="000A786F" w:rsidRPr="00E75F02" w:rsidDel="006C0782">
          <w:delText>w</w:delText>
        </w:r>
        <w:r w:rsidR="00F1535D" w:rsidRPr="00E75F02" w:rsidDel="006C0782">
          <w:delText xml:space="preserve">as </w:delText>
        </w:r>
      </w:del>
      <w:ins w:id="311" w:author="Michael Grohs" w:date="2024-07-15T19:56:00Z" w16du:dateUtc="2024-07-16T00:56:00Z">
        <w:r w:rsidR="006C0782" w:rsidRPr="00E75F02">
          <w:t>w</w:t>
        </w:r>
        <w:r w:rsidR="006C0782">
          <w:t>ere</w:t>
        </w:r>
        <w:r w:rsidR="006C0782" w:rsidRPr="00E75F02">
          <w:t xml:space="preserve"> </w:t>
        </w:r>
      </w:ins>
      <w:r w:rsidR="000A786F" w:rsidRPr="00E75F02">
        <w:t xml:space="preserve">reported </w:t>
      </w:r>
      <w:r w:rsidR="00D44A62" w:rsidRPr="00E75F02">
        <w:t>in text and table format</w:t>
      </w:r>
      <w:r w:rsidR="000E4F3D" w:rsidRPr="00E75F02">
        <w:t xml:space="preserve">, </w:t>
      </w:r>
      <w:r w:rsidR="00D44A62" w:rsidRPr="00E75F02">
        <w:t>summarize</w:t>
      </w:r>
      <w:r w:rsidR="000E4F3D" w:rsidRPr="00E75F02">
        <w:t xml:space="preserve">d, </w:t>
      </w:r>
      <w:r w:rsidR="00D44A62" w:rsidRPr="00E75F02">
        <w:t xml:space="preserve">and </w:t>
      </w:r>
      <w:r w:rsidR="009F7142" w:rsidRPr="00E75F02">
        <w:t>results presented</w:t>
      </w:r>
      <w:r w:rsidR="00D44A62" w:rsidRPr="00E75F02">
        <w:t xml:space="preserve">. </w:t>
      </w:r>
      <w:r w:rsidR="00DC7940" w:rsidRPr="00E75F02">
        <w:t>C</w:t>
      </w:r>
      <w:r w:rsidR="00D44A62" w:rsidRPr="00E75F02">
        <w:t xml:space="preserve">larity and </w:t>
      </w:r>
      <w:r w:rsidR="00DC7940" w:rsidRPr="00E75F02">
        <w:t>readability</w:t>
      </w:r>
      <w:r w:rsidR="00D44A62" w:rsidRPr="00E75F02">
        <w:t xml:space="preserve"> </w:t>
      </w:r>
      <w:r w:rsidR="0045499D" w:rsidRPr="00E75F02">
        <w:t>were</w:t>
      </w:r>
      <w:r w:rsidR="00076C4A" w:rsidRPr="00E75F02">
        <w:t xml:space="preserve"> </w:t>
      </w:r>
      <w:r w:rsidR="00DC7940" w:rsidRPr="00E75F02">
        <w:t>completed</w:t>
      </w:r>
      <w:r w:rsidR="007A65A8" w:rsidRPr="00E75F02">
        <w:t xml:space="preserve"> </w:t>
      </w:r>
      <w:r w:rsidR="00D44A62" w:rsidRPr="00E75F02">
        <w:t>for the reader.</w:t>
      </w:r>
      <w:bookmarkStart w:id="312" w:name="_Toc492479438"/>
      <w:bookmarkEnd w:id="306"/>
    </w:p>
    <w:p w14:paraId="17F716CD" w14:textId="77777777" w:rsidR="004A6CA3" w:rsidRPr="00E75F02" w:rsidRDefault="004A6CA3" w:rsidP="004A6CA3">
      <w:pPr>
        <w:pStyle w:val="Heading2"/>
        <w:rPr>
          <w:b w:val="0"/>
        </w:rPr>
      </w:pPr>
      <w:bookmarkStart w:id="313" w:name="_Toc503990760"/>
      <w:bookmarkStart w:id="314" w:name="_Toc171694968"/>
      <w:r w:rsidRPr="00E75F02">
        <w:t>Ethical Considerations</w:t>
      </w:r>
      <w:bookmarkEnd w:id="313"/>
      <w:bookmarkEnd w:id="314"/>
    </w:p>
    <w:p w14:paraId="26C705C9" w14:textId="2942D41F" w:rsidR="004A6CA3" w:rsidRPr="00E75F02" w:rsidRDefault="00AF6B84" w:rsidP="004A6CA3">
      <w:pPr>
        <w:spacing w:after="0"/>
      </w:pPr>
      <w:r w:rsidRPr="00E75F02">
        <w:t>E</w:t>
      </w:r>
      <w:r w:rsidR="00D0112C" w:rsidRPr="00E75F02">
        <w:t>thical considerations must be addressed</w:t>
      </w:r>
      <w:r w:rsidRPr="00E75F02">
        <w:t xml:space="preserve"> when researchers are conducting research with humans</w:t>
      </w:r>
      <w:r w:rsidR="00D0112C" w:rsidRPr="00E75F02">
        <w:t>. The Belmont Report i</w:t>
      </w:r>
      <w:r w:rsidR="002E3898" w:rsidRPr="00E75F02">
        <w:t xml:space="preserve">s a document that is used </w:t>
      </w:r>
      <w:r w:rsidR="00D0112C" w:rsidRPr="00E75F02">
        <w:t xml:space="preserve">for the protection of human subjects during any type of research. The Belmont Report </w:t>
      </w:r>
      <w:r w:rsidR="007D0427" w:rsidRPr="00E75F02">
        <w:t xml:space="preserve">uses </w:t>
      </w:r>
      <w:r w:rsidR="00D0112C" w:rsidRPr="00E75F02">
        <w:t xml:space="preserve">concepts such as respect for people, justice, and beneficence </w:t>
      </w:r>
      <w:r w:rsidR="00442AA8" w:rsidRPr="00E75F02">
        <w:t>(National Commission for the Protection of Human Subjects of Biomedical and Behavioral Research</w:t>
      </w:r>
      <w:ins w:id="315" w:author="Michael Grohs" w:date="2024-07-15T19:57:00Z" w16du:dateUtc="2024-07-16T00:57:00Z">
        <w:r w:rsidR="006C0782">
          <w:t xml:space="preserve"> </w:t>
        </w:r>
      </w:ins>
      <w:ins w:id="316" w:author="Michael Grohs" w:date="2024-07-15T19:58:00Z" w16du:dateUtc="2024-07-16T00:58:00Z">
        <w:r w:rsidR="006C0782">
          <w:t>[</w:t>
        </w:r>
      </w:ins>
      <w:ins w:id="317" w:author="Michael Grohs" w:date="2024-07-15T19:57:00Z" w16du:dateUtc="2024-07-16T00:57:00Z">
        <w:r w:rsidR="006C0782" w:rsidRPr="006C0782">
          <w:rPr>
            <w:rPrChange w:id="318" w:author="Michael Grohs" w:date="2024-07-15T19:58:00Z" w16du:dateUtc="2024-07-16T00:58:00Z">
              <w:rPr>
                <w:rFonts w:ascii="Roboto" w:hAnsi="Roboto"/>
                <w:color w:val="001D35"/>
                <w:sz w:val="27"/>
                <w:szCs w:val="27"/>
                <w:shd w:val="clear" w:color="auto" w:fill="FFFFFF"/>
              </w:rPr>
            </w:rPrChange>
          </w:rPr>
          <w:t>NCPHS]</w:t>
        </w:r>
      </w:ins>
      <w:r w:rsidR="00442AA8" w:rsidRPr="00E75F02">
        <w:t xml:space="preserve">, </w:t>
      </w:r>
      <w:r w:rsidR="00D0112C" w:rsidRPr="00E75F02">
        <w:t xml:space="preserve">1979). </w:t>
      </w:r>
      <w:r w:rsidR="00156497" w:rsidRPr="00E75F02">
        <w:t>A</w:t>
      </w:r>
      <w:r w:rsidR="00D0112C" w:rsidRPr="00E75F02">
        <w:t xml:space="preserve">ll aspects of </w:t>
      </w:r>
      <w:r w:rsidR="00D0112C" w:rsidRPr="00E75F02">
        <w:lastRenderedPageBreak/>
        <w:t>th</w:t>
      </w:r>
      <w:r w:rsidR="005F1686" w:rsidRPr="00E75F02">
        <w:t>is</w:t>
      </w:r>
      <w:r w:rsidR="00D0112C" w:rsidRPr="00E75F02">
        <w:t xml:space="preserve"> </w:t>
      </w:r>
      <w:r w:rsidR="00156497" w:rsidRPr="00E75F02">
        <w:t xml:space="preserve">research </w:t>
      </w:r>
      <w:r w:rsidR="00D0112C" w:rsidRPr="00E75F02">
        <w:t>adhere</w:t>
      </w:r>
      <w:r w:rsidR="005F1686" w:rsidRPr="00E75F02">
        <w:t xml:space="preserve">d </w:t>
      </w:r>
      <w:r w:rsidR="00D0112C" w:rsidRPr="00E75F02">
        <w:t>to the</w:t>
      </w:r>
      <w:r w:rsidR="00156497" w:rsidRPr="00E75F02">
        <w:t xml:space="preserve"> </w:t>
      </w:r>
      <w:r w:rsidR="00D0112C" w:rsidRPr="00E75F02">
        <w:t>principles</w:t>
      </w:r>
      <w:r w:rsidR="00156497" w:rsidRPr="00E75F02">
        <w:t xml:space="preserve"> within the Belmont Report</w:t>
      </w:r>
      <w:r w:rsidR="00D0112C" w:rsidRPr="00E75F02">
        <w:t xml:space="preserve">. </w:t>
      </w:r>
      <w:r w:rsidR="009068F1" w:rsidRPr="00E75F02">
        <w:t>E</w:t>
      </w:r>
      <w:r w:rsidR="00D0112C" w:rsidRPr="00E75F02">
        <w:t xml:space="preserve">ach </w:t>
      </w:r>
      <w:r w:rsidR="00B37E39" w:rsidRPr="00E75F02">
        <w:t>participan</w:t>
      </w:r>
      <w:r w:rsidR="00A52506" w:rsidRPr="00E75F02">
        <w:t>t</w:t>
      </w:r>
      <w:r w:rsidR="009068F1" w:rsidRPr="00E75F02">
        <w:t xml:space="preserve"> </w:t>
      </w:r>
      <w:r w:rsidR="00D0112C" w:rsidRPr="00E75F02">
        <w:t>g</w:t>
      </w:r>
      <w:r w:rsidR="00A52506" w:rsidRPr="00E75F02">
        <w:t>ave</w:t>
      </w:r>
      <w:r w:rsidR="00D0112C" w:rsidRPr="00E75F02">
        <w:t xml:space="preserve"> their written informed consent</w:t>
      </w:r>
      <w:r w:rsidR="00A14062" w:rsidRPr="00E75F02">
        <w:t xml:space="preserve"> and </w:t>
      </w:r>
      <w:r w:rsidR="00D0112C" w:rsidRPr="00E75F02">
        <w:t>fully underst</w:t>
      </w:r>
      <w:r w:rsidR="00592158" w:rsidRPr="00E75F02">
        <w:t>ood</w:t>
      </w:r>
      <w:r w:rsidR="00D0112C" w:rsidRPr="00E75F02">
        <w:t xml:space="preserve"> what it </w:t>
      </w:r>
      <w:r w:rsidR="00F17544" w:rsidRPr="00E75F02">
        <w:t xml:space="preserve">was </w:t>
      </w:r>
      <w:r w:rsidR="00D0112C" w:rsidRPr="00E75F02">
        <w:t xml:space="preserve">they </w:t>
      </w:r>
      <w:r w:rsidR="00A52506" w:rsidRPr="00E75F02">
        <w:t>were</w:t>
      </w:r>
      <w:r w:rsidR="00D0112C" w:rsidRPr="00E75F02">
        <w:t xml:space="preserve"> consenting</w:t>
      </w:r>
      <w:r w:rsidR="00A14062" w:rsidRPr="00E75F02">
        <w:t xml:space="preserve"> </w:t>
      </w:r>
      <w:r w:rsidR="000C45B6" w:rsidRPr="00E75F02">
        <w:t xml:space="preserve">to </w:t>
      </w:r>
      <w:r w:rsidR="00F503CC" w:rsidRPr="00E75F02">
        <w:t>regarding</w:t>
      </w:r>
      <w:r w:rsidR="00D0112C" w:rsidRPr="00E75F02">
        <w:t xml:space="preserve"> respect for pe</w:t>
      </w:r>
      <w:r w:rsidR="00F17544" w:rsidRPr="00E75F02">
        <w:t>ople.</w:t>
      </w:r>
      <w:r w:rsidR="00D0112C" w:rsidRPr="00E75F02">
        <w:t xml:space="preserve"> </w:t>
      </w:r>
      <w:r w:rsidR="00E90E22" w:rsidRPr="00E75F02">
        <w:t>All information from the</w:t>
      </w:r>
      <w:r w:rsidR="00D0112C" w:rsidRPr="00E75F02">
        <w:t xml:space="preserve"> participant</w:t>
      </w:r>
      <w:r w:rsidR="000C45B6" w:rsidRPr="00E75F02">
        <w:t>s</w:t>
      </w:r>
      <w:r w:rsidR="00B37E39" w:rsidRPr="00E75F02">
        <w:t xml:space="preserve"> remain</w:t>
      </w:r>
      <w:r w:rsidR="006B15C0" w:rsidRPr="00E75F02">
        <w:t>s</w:t>
      </w:r>
      <w:r w:rsidR="00D0112C" w:rsidRPr="00E75F02">
        <w:t xml:space="preserve"> </w:t>
      </w:r>
      <w:r w:rsidR="00364941" w:rsidRPr="00E75F02">
        <w:t>confidential</w:t>
      </w:r>
      <w:r w:rsidR="00B37E39" w:rsidRPr="00E75F02">
        <w:t>.</w:t>
      </w:r>
      <w:r w:rsidR="00D0112C" w:rsidRPr="00E75F02">
        <w:t xml:space="preserve"> </w:t>
      </w:r>
      <w:r w:rsidR="00B37E39" w:rsidRPr="00E75F02">
        <w:t xml:space="preserve">Participants </w:t>
      </w:r>
      <w:r w:rsidR="00D0112C" w:rsidRPr="00E75F02">
        <w:t>ha</w:t>
      </w:r>
      <w:r w:rsidR="006B15C0" w:rsidRPr="00E75F02">
        <w:t>d</w:t>
      </w:r>
      <w:r w:rsidR="00D0112C" w:rsidRPr="00E75F02">
        <w:t xml:space="preserve"> the right to opt out of the study at any given time.</w:t>
      </w:r>
    </w:p>
    <w:p w14:paraId="03080D45" w14:textId="54854F30" w:rsidR="004A6CA3" w:rsidRPr="00E75F02" w:rsidRDefault="008E4BE2" w:rsidP="004A6CA3">
      <w:pPr>
        <w:spacing w:after="0"/>
      </w:pPr>
      <w:r w:rsidRPr="00E75F02">
        <w:t>P</w:t>
      </w:r>
      <w:r w:rsidR="00D0112C" w:rsidRPr="00E75F02">
        <w:t xml:space="preserve">articipants </w:t>
      </w:r>
      <w:r w:rsidR="00581F4B" w:rsidRPr="00E75F02">
        <w:t xml:space="preserve">must be put </w:t>
      </w:r>
      <w:r w:rsidR="00D0112C" w:rsidRPr="00E75F02">
        <w:t>in the least harmful environment (</w:t>
      </w:r>
      <w:ins w:id="319" w:author="Michael Grohs" w:date="2024-07-15T19:58:00Z" w16du:dateUtc="2024-07-16T00:58:00Z">
        <w:r w:rsidR="006C0782" w:rsidRPr="00E63D87">
          <w:t>NCPHS</w:t>
        </w:r>
      </w:ins>
      <w:del w:id="320" w:author="Michael Grohs" w:date="2024-07-15T19:58:00Z" w16du:dateUtc="2024-07-16T00:58:00Z">
        <w:r w:rsidR="00442AA8" w:rsidRPr="00E75F02" w:rsidDel="006C0782">
          <w:delText>National Commission for the Protection of Human Subjects of Biomedical and Behavioral Research</w:delText>
        </w:r>
      </w:del>
      <w:r w:rsidR="00442AA8" w:rsidRPr="00E75F02">
        <w:t xml:space="preserve">, </w:t>
      </w:r>
      <w:r w:rsidR="00D0112C" w:rsidRPr="00E75F02">
        <w:t>1979)</w:t>
      </w:r>
      <w:r w:rsidR="00581F4B" w:rsidRPr="00E75F02">
        <w:t xml:space="preserve"> and</w:t>
      </w:r>
      <w:r w:rsidR="00B143BF" w:rsidRPr="00E75F02">
        <w:t xml:space="preserve"> not subject</w:t>
      </w:r>
      <w:r w:rsidR="00A51976" w:rsidRPr="00E75F02">
        <w:t>ed</w:t>
      </w:r>
      <w:r w:rsidR="00B143BF" w:rsidRPr="00E75F02">
        <w:t xml:space="preserve"> to any physical or mental harm throughout the study. </w:t>
      </w:r>
      <w:r w:rsidR="00F64F87" w:rsidRPr="00E75F02">
        <w:t>P</w:t>
      </w:r>
      <w:r w:rsidR="00B143BF" w:rsidRPr="00E75F02">
        <w:t>articipants</w:t>
      </w:r>
      <w:r w:rsidR="00F64F87" w:rsidRPr="00E75F02">
        <w:t xml:space="preserve"> w</w:t>
      </w:r>
      <w:r w:rsidR="00786EF8" w:rsidRPr="00E75F02">
        <w:t>ere</w:t>
      </w:r>
      <w:r w:rsidR="00DA1045" w:rsidRPr="00E75F02">
        <w:t xml:space="preserve"> made </w:t>
      </w:r>
      <w:r w:rsidR="00B143BF" w:rsidRPr="00E75F02">
        <w:t>aware of the overall goal of the study</w:t>
      </w:r>
      <w:r w:rsidR="00412D5C" w:rsidRPr="00E75F02">
        <w:t>,</w:t>
      </w:r>
      <w:r w:rsidR="00B143BF" w:rsidRPr="00E75F02">
        <w:t xml:space="preserve"> the expectations</w:t>
      </w:r>
      <w:r w:rsidR="00F64F87" w:rsidRPr="00E75F02">
        <w:t xml:space="preserve"> of</w:t>
      </w:r>
      <w:r w:rsidR="00412D5C" w:rsidRPr="00E75F02">
        <w:t xml:space="preserve"> the study, and</w:t>
      </w:r>
      <w:r w:rsidR="00B143BF" w:rsidRPr="00E75F02">
        <w:t xml:space="preserve"> the benefits</w:t>
      </w:r>
      <w:r w:rsidR="003043E4" w:rsidRPr="00E75F02">
        <w:t xml:space="preserve"> </w:t>
      </w:r>
      <w:r w:rsidR="00B143BF" w:rsidRPr="00E75F02">
        <w:t>and risks</w:t>
      </w:r>
      <w:r w:rsidR="003043E4" w:rsidRPr="00E75F02">
        <w:t xml:space="preserve"> of the study</w:t>
      </w:r>
      <w:r w:rsidR="00B143BF" w:rsidRPr="00E75F02">
        <w:t>. Al</w:t>
      </w:r>
      <w:r w:rsidR="003043E4" w:rsidRPr="00E75F02">
        <w:t>l participants w</w:t>
      </w:r>
      <w:r w:rsidR="00E332AD" w:rsidRPr="00E75F02">
        <w:t>ere</w:t>
      </w:r>
      <w:r w:rsidR="00B143BF" w:rsidRPr="00E75F02">
        <w:t xml:space="preserve"> treated equally regardless of differences in demographics (</w:t>
      </w:r>
      <w:ins w:id="321" w:author="Michael Grohs" w:date="2024-07-16T17:11:00Z" w16du:dateUtc="2024-07-16T22:11:00Z">
        <w:r w:rsidR="00BC31F4" w:rsidRPr="00E63D87">
          <w:t>NCPHS</w:t>
        </w:r>
      </w:ins>
      <w:del w:id="322" w:author="Michael Grohs" w:date="2024-07-16T17:11:00Z" w16du:dateUtc="2024-07-16T22:11:00Z">
        <w:r w:rsidR="00442AA8" w:rsidRPr="00E75F02" w:rsidDel="00BC31F4">
          <w:delText>National Commission for the Protection of Human Subjects of Biomedical and Behavioral Research</w:delText>
        </w:r>
      </w:del>
      <w:r w:rsidR="00442AA8" w:rsidRPr="00E75F02">
        <w:t>, 1979</w:t>
      </w:r>
      <w:r w:rsidR="00B143BF" w:rsidRPr="00E75F02">
        <w:t xml:space="preserve">). </w:t>
      </w:r>
      <w:r w:rsidR="00417E8D" w:rsidRPr="00E75F02">
        <w:t>The r</w:t>
      </w:r>
      <w:r w:rsidR="00BC72A7" w:rsidRPr="00E75F02">
        <w:t>esearcher ensure</w:t>
      </w:r>
      <w:r w:rsidR="00E332AD" w:rsidRPr="00E75F02">
        <w:t xml:space="preserve">d </w:t>
      </w:r>
      <w:r w:rsidR="00D50B7D" w:rsidRPr="00E75F02">
        <w:t xml:space="preserve">that all </w:t>
      </w:r>
      <w:r w:rsidR="00B143BF" w:rsidRPr="00E75F02">
        <w:t>aspects of ethical considerations</w:t>
      </w:r>
      <w:r w:rsidR="00A745AB" w:rsidRPr="00E75F02">
        <w:t xml:space="preserve"> </w:t>
      </w:r>
      <w:del w:id="323" w:author="Michael Grohs" w:date="2024-07-16T17:11:00Z" w16du:dateUtc="2024-07-16T22:11:00Z">
        <w:r w:rsidR="00A745AB" w:rsidRPr="00E75F02" w:rsidDel="00BC31F4">
          <w:delText>w</w:delText>
        </w:r>
        <w:r w:rsidR="00466824" w:rsidRPr="00E75F02" w:rsidDel="00BC31F4">
          <w:delText>as</w:delText>
        </w:r>
      </w:del>
      <w:ins w:id="324" w:author="Michael Grohs" w:date="2024-07-16T17:11:00Z" w16du:dateUtc="2024-07-16T22:11:00Z">
        <w:r w:rsidR="00BC31F4" w:rsidRPr="00E75F02">
          <w:t>were</w:t>
        </w:r>
      </w:ins>
      <w:r w:rsidR="00A745AB" w:rsidRPr="00E75F02">
        <w:t xml:space="preserve"> addressed</w:t>
      </w:r>
      <w:r w:rsidR="00B143BF" w:rsidRPr="00E75F02">
        <w:t xml:space="preserve"> by obtaining approval from </w:t>
      </w:r>
      <w:r w:rsidR="00417E8D" w:rsidRPr="00E75F02">
        <w:t xml:space="preserve">the </w:t>
      </w:r>
      <w:r w:rsidR="00606BA2" w:rsidRPr="00E75F02">
        <w:t>GCU</w:t>
      </w:r>
      <w:r w:rsidR="00B143BF" w:rsidRPr="00E75F02">
        <w:t xml:space="preserve"> Institutional Review Board</w:t>
      </w:r>
      <w:r w:rsidR="00606BA2" w:rsidRPr="00E75F02">
        <w:t xml:space="preserve"> (IRB). IRB w</w:t>
      </w:r>
      <w:r w:rsidR="00F3073B" w:rsidRPr="00E75F02">
        <w:t xml:space="preserve">as </w:t>
      </w:r>
      <w:r w:rsidR="00606BA2" w:rsidRPr="00E75F02">
        <w:t>us</w:t>
      </w:r>
      <w:r w:rsidR="00DA2068" w:rsidRPr="00E75F02">
        <w:t>ed for approval, reviewing, and monitoring</w:t>
      </w:r>
      <w:r w:rsidR="00611B9A" w:rsidRPr="00E75F02">
        <w:t xml:space="preserve"> of</w:t>
      </w:r>
      <w:r w:rsidR="00DA2068" w:rsidRPr="00E75F02">
        <w:t xml:space="preserve"> all research protocols b</w:t>
      </w:r>
      <w:r w:rsidR="00403C70" w:rsidRPr="00E75F02">
        <w:t>y the IRB members of Grand Canyon University.</w:t>
      </w:r>
    </w:p>
    <w:p w14:paraId="2AFE9DB8" w14:textId="7245E6EC" w:rsidR="004A6CA3" w:rsidRPr="00E75F02" w:rsidRDefault="00CC1C6E" w:rsidP="004A6CA3">
      <w:pPr>
        <w:spacing w:after="0"/>
      </w:pPr>
      <w:r w:rsidRPr="00E75F02">
        <w:t>Before data collection beg</w:t>
      </w:r>
      <w:r w:rsidR="00141A5B" w:rsidRPr="00E75F02">
        <w:t>an,</w:t>
      </w:r>
      <w:r w:rsidRPr="00E75F02">
        <w:t xml:space="preserve"> </w:t>
      </w:r>
      <w:r w:rsidR="00B33C2C" w:rsidRPr="00E75F02">
        <w:t>a</w:t>
      </w:r>
      <w:r w:rsidR="00CE6D0C" w:rsidRPr="00E75F02">
        <w:t xml:space="preserve"> proposal for this research based o</w:t>
      </w:r>
      <w:r w:rsidR="00611B9A" w:rsidRPr="00E75F02">
        <w:t xml:space="preserve">n </w:t>
      </w:r>
      <w:r w:rsidR="00CE6D0C" w:rsidRPr="00E75F02">
        <w:t xml:space="preserve">the completed prospectus </w:t>
      </w:r>
      <w:r w:rsidR="00141A5B" w:rsidRPr="00E75F02">
        <w:t xml:space="preserve">was </w:t>
      </w:r>
      <w:r w:rsidR="00CE6D0C" w:rsidRPr="00E75F02">
        <w:t xml:space="preserve">approved by the IRB to ensure </w:t>
      </w:r>
      <w:r w:rsidR="00A71D7D" w:rsidRPr="00E75F02">
        <w:t xml:space="preserve">the </w:t>
      </w:r>
      <w:r w:rsidR="00CE6D0C" w:rsidRPr="00E75F02">
        <w:t>ethical treatment of human subject</w:t>
      </w:r>
      <w:r w:rsidR="00DF073B" w:rsidRPr="00E75F02">
        <w:t>s.</w:t>
      </w:r>
      <w:r w:rsidR="00B143BF" w:rsidRPr="00E75F02">
        <w:t xml:space="preserve"> </w:t>
      </w:r>
      <w:r w:rsidR="006164E3" w:rsidRPr="00E75F02">
        <w:t>Ethical pri</w:t>
      </w:r>
      <w:r w:rsidR="009E2888" w:rsidRPr="00E75F02">
        <w:t>nciples</w:t>
      </w:r>
      <w:r w:rsidR="00983AF7" w:rsidRPr="00E75F02">
        <w:t xml:space="preserve"> and </w:t>
      </w:r>
      <w:r w:rsidR="009E2888" w:rsidRPr="00E75F02">
        <w:t>guidelines for the protection of Human Subjects of Research w</w:t>
      </w:r>
      <w:r w:rsidR="00141A5B" w:rsidRPr="00E75F02">
        <w:t xml:space="preserve">as </w:t>
      </w:r>
      <w:r w:rsidR="00983AF7" w:rsidRPr="00E75F02">
        <w:t>reviewed.</w:t>
      </w:r>
      <w:r w:rsidR="000E4AD5" w:rsidRPr="00E75F02">
        <w:t xml:space="preserve"> </w:t>
      </w:r>
      <w:r w:rsidR="00987622" w:rsidRPr="00E75F02">
        <w:t xml:space="preserve">Ethical considerations that could </w:t>
      </w:r>
      <w:r w:rsidR="007F2074" w:rsidRPr="00E75F02">
        <w:t>pose a problem</w:t>
      </w:r>
      <w:r w:rsidR="008504E5" w:rsidRPr="00E75F02">
        <w:t xml:space="preserve"> </w:t>
      </w:r>
      <w:r w:rsidR="00340A85" w:rsidRPr="00E75F02">
        <w:t>for</w:t>
      </w:r>
      <w:r w:rsidR="008504E5" w:rsidRPr="00E75F02">
        <w:t xml:space="preserve"> participants </w:t>
      </w:r>
      <w:del w:id="325" w:author="Michael Grohs" w:date="2024-07-15T16:53:00Z" w16du:dateUtc="2024-07-15T21:53:00Z">
        <w:r w:rsidR="00340A85" w:rsidRPr="00E75F02" w:rsidDel="00E8715C">
          <w:delText>w</w:delText>
        </w:r>
        <w:r w:rsidR="00141A5B" w:rsidRPr="00E75F02" w:rsidDel="00E8715C">
          <w:delText>as</w:delText>
        </w:r>
      </w:del>
      <w:ins w:id="326" w:author="Michael Grohs" w:date="2024-07-15T16:53:00Z" w16du:dateUtc="2024-07-15T21:53:00Z">
        <w:r w:rsidR="00E8715C" w:rsidRPr="00E75F02">
          <w:t>were</w:t>
        </w:r>
      </w:ins>
      <w:r w:rsidR="00340A85" w:rsidRPr="00E75F02">
        <w:t xml:space="preserve"> those </w:t>
      </w:r>
      <w:r w:rsidR="008504E5" w:rsidRPr="00E75F02">
        <w:t xml:space="preserve">who </w:t>
      </w:r>
      <w:r w:rsidR="00CF0A50" w:rsidRPr="00E75F02">
        <w:t>encounter</w:t>
      </w:r>
      <w:r w:rsidR="009D4058" w:rsidRPr="00E75F02">
        <w:t>ed</w:t>
      </w:r>
      <w:r w:rsidR="00CF0A50" w:rsidRPr="00E75F02">
        <w:t xml:space="preserve"> racial microaggressions when discussing their experiences at </w:t>
      </w:r>
      <w:r w:rsidR="00B303C1" w:rsidRPr="00E75F02">
        <w:t>a PWI</w:t>
      </w:r>
      <w:r w:rsidR="002952F5" w:rsidRPr="00E75F02">
        <w:t xml:space="preserve">. </w:t>
      </w:r>
      <w:r w:rsidR="000F641C" w:rsidRPr="00E75F02">
        <w:t>R</w:t>
      </w:r>
      <w:r w:rsidR="00B143BF" w:rsidRPr="00E75F02">
        <w:t>ecruit</w:t>
      </w:r>
      <w:r w:rsidR="00A300AE" w:rsidRPr="00E75F02">
        <w:t>ment of</w:t>
      </w:r>
      <w:r w:rsidR="00B143BF" w:rsidRPr="00E75F02">
        <w:t xml:space="preserve"> any potential participants </w:t>
      </w:r>
      <w:r w:rsidR="00A31091" w:rsidRPr="00E75F02">
        <w:t xml:space="preserve">was not </w:t>
      </w:r>
      <w:r w:rsidR="00A300AE" w:rsidRPr="00E75F02">
        <w:t xml:space="preserve">done </w:t>
      </w:r>
      <w:r w:rsidR="00B143BF" w:rsidRPr="00E75F02">
        <w:t xml:space="preserve">before IRB approval. This </w:t>
      </w:r>
      <w:r w:rsidR="003B26FD" w:rsidRPr="00E75F02">
        <w:t>study require</w:t>
      </w:r>
      <w:r w:rsidR="003D34F6" w:rsidRPr="00E75F02">
        <w:t>d</w:t>
      </w:r>
      <w:r w:rsidR="003B26FD" w:rsidRPr="00E75F02">
        <w:t xml:space="preserve"> the </w:t>
      </w:r>
      <w:r w:rsidR="00B143BF" w:rsidRPr="00E75F02">
        <w:t xml:space="preserve">researcher </w:t>
      </w:r>
      <w:r w:rsidR="003B26FD" w:rsidRPr="00E75F02">
        <w:t>to</w:t>
      </w:r>
      <w:r w:rsidR="00B143BF" w:rsidRPr="00E75F02">
        <w:t xml:space="preserve"> obtain approval</w:t>
      </w:r>
      <w:r w:rsidR="003B26FD" w:rsidRPr="00E75F02">
        <w:t xml:space="preserve">, get signed </w:t>
      </w:r>
      <w:r w:rsidR="00B143BF" w:rsidRPr="00E75F02">
        <w:t xml:space="preserve">informed consent, inform participants that participation is voluntary, and explain all expectations </w:t>
      </w:r>
      <w:r w:rsidR="00622BBB" w:rsidRPr="00E75F02">
        <w:t>before</w:t>
      </w:r>
      <w:r w:rsidR="00B143BF" w:rsidRPr="00E75F02">
        <w:t xml:space="preserve"> the </w:t>
      </w:r>
      <w:r w:rsidR="00B143BF" w:rsidRPr="00E75F02">
        <w:lastRenderedPageBreak/>
        <w:t>collection of data. Th</w:t>
      </w:r>
      <w:r w:rsidR="00F76E5B" w:rsidRPr="00E75F02">
        <w:t>e i</w:t>
      </w:r>
      <w:r w:rsidR="00B143BF" w:rsidRPr="00E75F02">
        <w:t xml:space="preserve">nformed consent </w:t>
      </w:r>
      <w:r w:rsidR="00F76E5B" w:rsidRPr="00E75F02">
        <w:t>w</w:t>
      </w:r>
      <w:r w:rsidR="00321D54" w:rsidRPr="00E75F02">
        <w:t>as</w:t>
      </w:r>
      <w:r w:rsidR="00F76E5B" w:rsidRPr="00E75F02">
        <w:t xml:space="preserve"> explained</w:t>
      </w:r>
      <w:r w:rsidR="00B143BF" w:rsidRPr="00E75F02">
        <w:t xml:space="preserve"> to ensure participant</w:t>
      </w:r>
      <w:r w:rsidR="004E2F0E" w:rsidRPr="00E75F02">
        <w:t xml:space="preserve">s </w:t>
      </w:r>
      <w:del w:id="327" w:author="Michael Grohs" w:date="2024-07-16T17:12:00Z" w16du:dateUtc="2024-07-16T22:12:00Z">
        <w:r w:rsidR="004E2F0E" w:rsidRPr="00E75F02" w:rsidDel="00BC31F4">
          <w:delText>understand</w:delText>
        </w:r>
        <w:r w:rsidR="00181C7F" w:rsidRPr="00E75F02" w:rsidDel="00BC31F4">
          <w:delText xml:space="preserve"> </w:delText>
        </w:r>
      </w:del>
      <w:ins w:id="328" w:author="Michael Grohs" w:date="2024-07-16T17:12:00Z" w16du:dateUtc="2024-07-16T22:12:00Z">
        <w:r w:rsidR="00BC31F4" w:rsidRPr="00E75F02">
          <w:t>underst</w:t>
        </w:r>
        <w:r w:rsidR="00BC31F4">
          <w:t>oo</w:t>
        </w:r>
        <w:r w:rsidR="00BC31F4" w:rsidRPr="00E75F02">
          <w:t xml:space="preserve">d </w:t>
        </w:r>
      </w:ins>
      <w:r w:rsidR="00181C7F" w:rsidRPr="00E75F02">
        <w:t>the document.</w:t>
      </w:r>
      <w:r w:rsidR="009D22BE" w:rsidRPr="00E75F02">
        <w:t xml:space="preserve"> </w:t>
      </w:r>
      <w:r w:rsidR="00A75ADF" w:rsidRPr="00E75F02">
        <w:t>I</w:t>
      </w:r>
      <w:r w:rsidR="004A1618" w:rsidRPr="00E75F02">
        <w:t>nformed consent w</w:t>
      </w:r>
      <w:r w:rsidR="00321D54" w:rsidRPr="00E75F02">
        <w:t xml:space="preserve">as </w:t>
      </w:r>
      <w:r w:rsidR="004A1618" w:rsidRPr="00E75F02">
        <w:t>given to all participants explaining the reason for the study</w:t>
      </w:r>
      <w:r w:rsidR="00C53442" w:rsidRPr="00E75F02">
        <w:t xml:space="preserve">, what </w:t>
      </w:r>
      <w:r w:rsidR="00321D54" w:rsidRPr="00E75F02">
        <w:t>was</w:t>
      </w:r>
      <w:r w:rsidR="00C53442" w:rsidRPr="00E75F02">
        <w:t xml:space="preserve"> expected of the participant, </w:t>
      </w:r>
      <w:r w:rsidR="00A75ADF" w:rsidRPr="00E75F02">
        <w:t xml:space="preserve">the </w:t>
      </w:r>
      <w:r w:rsidR="00C53442" w:rsidRPr="00E75F02">
        <w:t xml:space="preserve">recording of interviews, and any possible risks </w:t>
      </w:r>
      <w:r w:rsidR="009B1A58" w:rsidRPr="00E75F02">
        <w:t>associated</w:t>
      </w:r>
      <w:r w:rsidR="00C53442" w:rsidRPr="00E75F02">
        <w:t xml:space="preserve"> with their participation. </w:t>
      </w:r>
      <w:r w:rsidR="00181C7F" w:rsidRPr="00E75F02">
        <w:t>A</w:t>
      </w:r>
      <w:r w:rsidR="00B143BF" w:rsidRPr="00E75F02">
        <w:t>nonymity w</w:t>
      </w:r>
      <w:r w:rsidR="006E29DE" w:rsidRPr="00E75F02">
        <w:t>as</w:t>
      </w:r>
      <w:r w:rsidR="00181C7F" w:rsidRPr="00E75F02">
        <w:t xml:space="preserve"> explained to</w:t>
      </w:r>
      <w:r w:rsidR="00B143BF" w:rsidRPr="00E75F02">
        <w:t xml:space="preserve"> ensure</w:t>
      </w:r>
      <w:r w:rsidR="00181C7F" w:rsidRPr="00E75F02">
        <w:t xml:space="preserve"> </w:t>
      </w:r>
      <w:r w:rsidR="00B143BF" w:rsidRPr="00E75F02">
        <w:t xml:space="preserve">the </w:t>
      </w:r>
      <w:r w:rsidR="00D04EC4" w:rsidRPr="00E75F02">
        <w:t xml:space="preserve">understanding of the </w:t>
      </w:r>
      <w:r w:rsidR="00B143BF" w:rsidRPr="00E75F02">
        <w:t xml:space="preserve">use of </w:t>
      </w:r>
      <w:r w:rsidR="00210129" w:rsidRPr="00E75F02">
        <w:t>the</w:t>
      </w:r>
      <w:r w:rsidR="00B143BF" w:rsidRPr="00E75F02">
        <w:t xml:space="preserve"> participant</w:t>
      </w:r>
      <w:ins w:id="329" w:author="Michael Grohs" w:date="2024-07-16T17:13:00Z" w16du:dateUtc="2024-07-16T22:13:00Z">
        <w:r w:rsidR="00BC31F4">
          <w:t>’s</w:t>
        </w:r>
      </w:ins>
      <w:r w:rsidR="00B143BF" w:rsidRPr="00E75F02">
        <w:t xml:space="preserve"> identification number. </w:t>
      </w:r>
    </w:p>
    <w:p w14:paraId="39AE4E28" w14:textId="77777777" w:rsidR="004A6CA3" w:rsidRPr="00E75F02" w:rsidRDefault="004B55CC" w:rsidP="004A6CA3">
      <w:pPr>
        <w:spacing w:after="0"/>
      </w:pPr>
      <w:r w:rsidRPr="00E75F02">
        <w:t xml:space="preserve">The protection of the privacy and </w:t>
      </w:r>
      <w:r w:rsidR="00B26912" w:rsidRPr="00E75F02">
        <w:t xml:space="preserve">confidentiality of participants </w:t>
      </w:r>
      <w:r w:rsidR="00210129" w:rsidRPr="00E75F02">
        <w:t xml:space="preserve">was </w:t>
      </w:r>
      <w:r w:rsidR="00B26912" w:rsidRPr="00E75F02">
        <w:t>important. Participants w</w:t>
      </w:r>
      <w:r w:rsidR="00D97091" w:rsidRPr="00E75F02">
        <w:t xml:space="preserve">ere </w:t>
      </w:r>
      <w:r w:rsidR="00B26912" w:rsidRPr="00E75F02">
        <w:t>assigned a number</w:t>
      </w:r>
      <w:r w:rsidR="00D97091" w:rsidRPr="00E75F02">
        <w:t xml:space="preserve"> </w:t>
      </w:r>
      <w:r w:rsidR="00B26912" w:rsidRPr="00E75F02">
        <w:t>to ensure</w:t>
      </w:r>
      <w:r w:rsidR="00912CBA" w:rsidRPr="00E75F02">
        <w:t xml:space="preserve"> the privacy of the </w:t>
      </w:r>
      <w:r w:rsidR="001A107A" w:rsidRPr="00E75F02">
        <w:t>participants</w:t>
      </w:r>
      <w:r w:rsidR="00912CBA" w:rsidRPr="00E75F02">
        <w:t xml:space="preserve">. </w:t>
      </w:r>
      <w:r w:rsidR="00DE2475" w:rsidRPr="00E75F02">
        <w:t>All p</w:t>
      </w:r>
      <w:r w:rsidR="00B143BF" w:rsidRPr="00E75F02">
        <w:t xml:space="preserve">articipants </w:t>
      </w:r>
      <w:r w:rsidR="0045499D" w:rsidRPr="00E75F02">
        <w:t>were</w:t>
      </w:r>
      <w:r w:rsidR="00D97091" w:rsidRPr="00E75F02">
        <w:t xml:space="preserve"> </w:t>
      </w:r>
      <w:r w:rsidR="00B143BF" w:rsidRPr="00E75F02">
        <w:t>informed that all</w:t>
      </w:r>
      <w:r w:rsidR="005F5456" w:rsidRPr="00E75F02">
        <w:t xml:space="preserve"> </w:t>
      </w:r>
      <w:r w:rsidR="00B143BF" w:rsidRPr="00E75F02">
        <w:t xml:space="preserve">information </w:t>
      </w:r>
      <w:r w:rsidR="00141A20" w:rsidRPr="00E75F02">
        <w:t>was</w:t>
      </w:r>
      <w:r w:rsidR="005F5456" w:rsidRPr="00E75F02">
        <w:t xml:space="preserve"> confidential and </w:t>
      </w:r>
      <w:r w:rsidR="006C239F" w:rsidRPr="00E75F02">
        <w:t xml:space="preserve">would </w:t>
      </w:r>
      <w:r w:rsidR="00B143BF" w:rsidRPr="00E75F02">
        <w:t>be stored in an encrypted folder on a password</w:t>
      </w:r>
      <w:r w:rsidR="000F7B01" w:rsidRPr="00E75F02">
        <w:t>-</w:t>
      </w:r>
      <w:r w:rsidR="00B143BF" w:rsidRPr="00E75F02">
        <w:t>protected computer.</w:t>
      </w:r>
      <w:r w:rsidR="00EA051E" w:rsidRPr="00E75F02">
        <w:t xml:space="preserve"> All data </w:t>
      </w:r>
      <w:r w:rsidR="00813374" w:rsidRPr="00E75F02">
        <w:t>was</w:t>
      </w:r>
      <w:r w:rsidR="00EA051E" w:rsidRPr="00E75F02">
        <w:t xml:space="preserve"> stored on an external hard drive and One Cloud Drive.</w:t>
      </w:r>
      <w:r w:rsidR="00B143BF" w:rsidRPr="00E75F02">
        <w:t xml:space="preserve"> </w:t>
      </w:r>
    </w:p>
    <w:p w14:paraId="095277BE" w14:textId="159391DE" w:rsidR="00585B41" w:rsidRPr="00E75F02" w:rsidRDefault="00343B8E" w:rsidP="004A6CA3">
      <w:pPr>
        <w:spacing w:after="0"/>
      </w:pPr>
      <w:r w:rsidRPr="00E75F02">
        <w:t>Each participant complete</w:t>
      </w:r>
      <w:r w:rsidR="00813374" w:rsidRPr="00E75F02">
        <w:t>d</w:t>
      </w:r>
      <w:r w:rsidRPr="00E75F02">
        <w:t xml:space="preserve"> the informed consent</w:t>
      </w:r>
      <w:r w:rsidR="00621CD1" w:rsidRPr="00E75F02">
        <w:t>. All</w:t>
      </w:r>
      <w:r w:rsidR="00B143BF" w:rsidRPr="00E75F02">
        <w:t xml:space="preserve"> recorded video conferences </w:t>
      </w:r>
      <w:del w:id="330" w:author="Michael Grohs" w:date="2024-07-16T17:13:00Z" w16du:dateUtc="2024-07-16T22:13:00Z">
        <w:r w:rsidR="0045499D" w:rsidRPr="00E75F02" w:rsidDel="00BC31F4">
          <w:delText>were</w:delText>
        </w:r>
        <w:r w:rsidR="00A11F28" w:rsidRPr="00E75F02" w:rsidDel="00BC31F4">
          <w:delText xml:space="preserve"> </w:delText>
        </w:r>
      </w:del>
      <w:ins w:id="331" w:author="Michael Grohs" w:date="2024-07-16T17:13:00Z" w16du:dateUtc="2024-07-16T22:13:00Z">
        <w:r w:rsidR="00BC31F4">
          <w:t>have been</w:t>
        </w:r>
        <w:r w:rsidR="00BC31F4" w:rsidRPr="00E75F02">
          <w:t xml:space="preserve"> </w:t>
        </w:r>
      </w:ins>
      <w:r w:rsidR="00B143BF" w:rsidRPr="00E75F02">
        <w:t>stored</w:t>
      </w:r>
      <w:r w:rsidR="005125C8" w:rsidRPr="00E75F02">
        <w:t xml:space="preserve"> in </w:t>
      </w:r>
      <w:r w:rsidR="00553F8A" w:rsidRPr="00E75F02">
        <w:t>an</w:t>
      </w:r>
      <w:r w:rsidR="00B143BF" w:rsidRPr="00E75F02">
        <w:t xml:space="preserve"> encrypted file (Mainz &amp; Olesen, 1997). Most published research requires that the data be stored for a minimum of five years </w:t>
      </w:r>
      <w:r w:rsidR="00553F8A" w:rsidRPr="00E75F02">
        <w:t xml:space="preserve">in </w:t>
      </w:r>
      <w:r w:rsidR="007D587A" w:rsidRPr="00E75F02">
        <w:t>secure storage</w:t>
      </w:r>
      <w:r w:rsidR="00B143BF" w:rsidRPr="00E75F02">
        <w:t xml:space="preserve"> (Mainz &amp; Olesen,</w:t>
      </w:r>
      <w:r w:rsidR="006B1657" w:rsidRPr="00E75F02">
        <w:t xml:space="preserve"> 1997). Grand Canyon University requires a minimum of only three years of data storage. This researcher</w:t>
      </w:r>
      <w:r w:rsidR="0052403C" w:rsidRPr="00E75F02">
        <w:t xml:space="preserve"> </w:t>
      </w:r>
      <w:r w:rsidR="006B1657" w:rsidRPr="00E75F02">
        <w:t>ensure</w:t>
      </w:r>
      <w:r w:rsidR="00E66338" w:rsidRPr="00E75F02">
        <w:t>d</w:t>
      </w:r>
      <w:r w:rsidR="006B1657" w:rsidRPr="00E75F02">
        <w:t xml:space="preserve"> secure storage of the data</w:t>
      </w:r>
      <w:r w:rsidR="004A024F" w:rsidRPr="00E75F02">
        <w:t xml:space="preserve">. An </w:t>
      </w:r>
      <w:r w:rsidR="006B1657" w:rsidRPr="00E75F02">
        <w:t xml:space="preserve">external </w:t>
      </w:r>
      <w:r w:rsidR="0052403C" w:rsidRPr="00E75F02">
        <w:t>hard drive</w:t>
      </w:r>
      <w:r w:rsidR="00064BA2" w:rsidRPr="00E75F02">
        <w:t xml:space="preserve"> w</w:t>
      </w:r>
      <w:r w:rsidR="001E02D6" w:rsidRPr="00E75F02">
        <w:t>as</w:t>
      </w:r>
      <w:r w:rsidR="00064BA2" w:rsidRPr="00E75F02">
        <w:t xml:space="preserve"> used to store data. </w:t>
      </w:r>
      <w:r w:rsidR="00EB6CED" w:rsidRPr="00E75F02">
        <w:t xml:space="preserve">All data </w:t>
      </w:r>
      <w:r w:rsidR="00D7107B" w:rsidRPr="00E75F02">
        <w:t>was</w:t>
      </w:r>
      <w:r w:rsidR="006B1657" w:rsidRPr="00E75F02">
        <w:t xml:space="preserve"> stored securely. All forms of storage </w:t>
      </w:r>
      <w:r w:rsidR="0045499D" w:rsidRPr="00E75F02">
        <w:t>were</w:t>
      </w:r>
      <w:r w:rsidR="00D7107B" w:rsidRPr="00E75F02">
        <w:t xml:space="preserve"> </w:t>
      </w:r>
      <w:r w:rsidR="006B1657" w:rsidRPr="00E75F02">
        <w:t>password</w:t>
      </w:r>
      <w:r w:rsidR="005115FB" w:rsidRPr="00E75F02">
        <w:t>-</w:t>
      </w:r>
      <w:r w:rsidR="006B1657" w:rsidRPr="00E75F02">
        <w:t>protected</w:t>
      </w:r>
      <w:r w:rsidR="00EB6CED" w:rsidRPr="00E75F02">
        <w:t xml:space="preserve">. This </w:t>
      </w:r>
      <w:r w:rsidR="004E658B" w:rsidRPr="00E75F02">
        <w:t>researcher</w:t>
      </w:r>
      <w:r w:rsidR="00EB6CED" w:rsidRPr="00E75F02">
        <w:t xml:space="preserve"> </w:t>
      </w:r>
      <w:r w:rsidR="007A1333" w:rsidRPr="00E75F02">
        <w:t xml:space="preserve">is </w:t>
      </w:r>
      <w:r w:rsidR="00EB6CED" w:rsidRPr="00E75F02">
        <w:t xml:space="preserve">the gatekeeper </w:t>
      </w:r>
      <w:r w:rsidR="004E658B" w:rsidRPr="00E75F02">
        <w:t>for password</w:t>
      </w:r>
      <w:r w:rsidR="00DF544A" w:rsidRPr="00E75F02">
        <w:t xml:space="preserve">s and confidential </w:t>
      </w:r>
      <w:r w:rsidR="00BF576E" w:rsidRPr="00E75F02">
        <w:t xml:space="preserve">information. Data will be </w:t>
      </w:r>
      <w:r w:rsidR="006B1657" w:rsidRPr="00E75F02">
        <w:t>destroy</w:t>
      </w:r>
      <w:r w:rsidR="00BF576E" w:rsidRPr="00E75F02">
        <w:t>ed</w:t>
      </w:r>
      <w:r w:rsidR="006B1657" w:rsidRPr="00E75F02">
        <w:t xml:space="preserve"> with no chance of recovery. </w:t>
      </w:r>
      <w:r w:rsidR="00AE46EE" w:rsidRPr="00E75F02">
        <w:t xml:space="preserve">After </w:t>
      </w:r>
      <w:del w:id="332" w:author="Michael Grohs" w:date="2024-07-16T17:14:00Z" w16du:dateUtc="2024-07-16T22:14:00Z">
        <w:r w:rsidR="00AE46EE" w:rsidRPr="00E75F02" w:rsidDel="00BC31F4">
          <w:delText xml:space="preserve">3 </w:delText>
        </w:r>
      </w:del>
      <w:ins w:id="333" w:author="Michael Grohs" w:date="2024-07-16T17:14:00Z" w16du:dateUtc="2024-07-16T22:14:00Z">
        <w:r w:rsidR="00BC31F4">
          <w:t>three</w:t>
        </w:r>
        <w:r w:rsidR="00BC31F4" w:rsidRPr="00E75F02">
          <w:t xml:space="preserve"> </w:t>
        </w:r>
      </w:ins>
      <w:r w:rsidR="00AE46EE" w:rsidRPr="00E75F02">
        <w:t>years have passed, the external hard drive</w:t>
      </w:r>
      <w:r w:rsidR="00D44116" w:rsidRPr="00E75F02">
        <w:t xml:space="preserve"> will be erased and destroyed to ensure data cannot be retrieved. </w:t>
      </w:r>
      <w:r w:rsidR="003345D4" w:rsidRPr="00E75F02">
        <w:t>T</w:t>
      </w:r>
      <w:r w:rsidR="006B1657" w:rsidRPr="00E75F02">
        <w:t xml:space="preserve">angible </w:t>
      </w:r>
      <w:r w:rsidR="007A1333" w:rsidRPr="00E75F02">
        <w:t>information</w:t>
      </w:r>
      <w:r w:rsidR="00F95AFC" w:rsidRPr="00E75F02">
        <w:t xml:space="preserve"> </w:t>
      </w:r>
      <w:r w:rsidR="003345D4" w:rsidRPr="00E75F02">
        <w:t>w</w:t>
      </w:r>
      <w:r w:rsidR="007A1333" w:rsidRPr="00E75F02">
        <w:t>as</w:t>
      </w:r>
      <w:r w:rsidR="006B1657" w:rsidRPr="00E75F02">
        <w:t xml:space="preserve"> destroyed using </w:t>
      </w:r>
      <w:r w:rsidR="003345D4" w:rsidRPr="00E75F02">
        <w:t>an</w:t>
      </w:r>
      <w:r w:rsidR="006B1657" w:rsidRPr="00E75F02">
        <w:t xml:space="preserve"> office shredder. </w:t>
      </w:r>
      <w:bookmarkEnd w:id="312"/>
    </w:p>
    <w:p w14:paraId="40463EBA" w14:textId="6C5A8F83" w:rsidR="001A27A9" w:rsidRPr="00E75F02" w:rsidRDefault="004E6FA2" w:rsidP="00081C7B">
      <w:pPr>
        <w:pStyle w:val="Heading2"/>
        <w:rPr>
          <w:b w:val="0"/>
        </w:rPr>
      </w:pPr>
      <w:bookmarkStart w:id="334" w:name="_Toc171694969"/>
      <w:bookmarkStart w:id="335" w:name="_Toc349720649"/>
      <w:bookmarkStart w:id="336" w:name="_Toc350241693"/>
      <w:bookmarkStart w:id="337" w:name="_Toc481674135"/>
      <w:r w:rsidRPr="00E75F02">
        <w:lastRenderedPageBreak/>
        <w:t>D</w:t>
      </w:r>
      <w:r w:rsidR="00B50D6A" w:rsidRPr="00E75F02">
        <w:t>elimitations</w:t>
      </w:r>
      <w:bookmarkStart w:id="338" w:name="_Toc481674106"/>
      <w:bookmarkStart w:id="339" w:name="_Toc503990593"/>
      <w:r w:rsidR="00274AAF" w:rsidRPr="00E75F02">
        <w:t xml:space="preserve"> and Assumptions</w:t>
      </w:r>
      <w:bookmarkEnd w:id="334"/>
      <w:bookmarkEnd w:id="338"/>
      <w:bookmarkEnd w:id="339"/>
    </w:p>
    <w:p w14:paraId="0D25E2F0" w14:textId="1C74ED45" w:rsidR="000740F1" w:rsidRPr="00E75F02" w:rsidRDefault="00417285" w:rsidP="00C34640">
      <w:pPr>
        <w:pStyle w:val="Heading3"/>
      </w:pPr>
      <w:bookmarkStart w:id="340" w:name="_Toc171694970"/>
      <w:r w:rsidRPr="00E75F02">
        <w:rPr>
          <w:rStyle w:val="Heading3Char"/>
          <w:b/>
          <w:bCs/>
          <w:i/>
        </w:rPr>
        <w:t>D</w:t>
      </w:r>
      <w:r w:rsidR="001A27A9" w:rsidRPr="00E75F02">
        <w:rPr>
          <w:rStyle w:val="Heading3Char"/>
          <w:b/>
          <w:bCs/>
          <w:i/>
        </w:rPr>
        <w:t>elimitations</w:t>
      </w:r>
      <w:bookmarkEnd w:id="340"/>
    </w:p>
    <w:p w14:paraId="215744C1" w14:textId="39E4C0C1" w:rsidR="005C0FD0" w:rsidRPr="00E75F02" w:rsidRDefault="00CD7D8B" w:rsidP="0011027F">
      <w:r w:rsidRPr="00BC31F4">
        <w:rPr>
          <w:i/>
          <w:iCs/>
          <w:rPrChange w:id="341" w:author="Michael Grohs" w:date="2024-07-16T17:14:00Z" w16du:dateUtc="2024-07-16T22:14:00Z">
            <w:rPr/>
          </w:rPrChange>
        </w:rPr>
        <w:t>Delimitations</w:t>
      </w:r>
      <w:r w:rsidRPr="00E75F02">
        <w:t xml:space="preserve"> are definitions that are used as boundaries within </w:t>
      </w:r>
      <w:r w:rsidR="009C5554" w:rsidRPr="00E75F02">
        <w:t>a study</w:t>
      </w:r>
      <w:r w:rsidRPr="00E75F02">
        <w:t xml:space="preserve"> to ensure that the study </w:t>
      </w:r>
      <w:r w:rsidR="00343B8E" w:rsidRPr="00E75F02">
        <w:t>does not</w:t>
      </w:r>
      <w:r w:rsidRPr="00E75F02">
        <w:t xml:space="preserve"> become impossible to complete</w:t>
      </w:r>
      <w:r w:rsidR="009C5554" w:rsidRPr="00E75F02">
        <w:t xml:space="preserve"> (Pe</w:t>
      </w:r>
      <w:r w:rsidR="006A397F" w:rsidRPr="00E75F02">
        <w:t>mberton, 2012).</w:t>
      </w:r>
      <w:r w:rsidR="009C5554" w:rsidRPr="00E75F02">
        <w:t xml:space="preserve"> </w:t>
      </w:r>
      <w:r w:rsidR="008C1992" w:rsidRPr="00E75F02">
        <w:t>Delimitation</w:t>
      </w:r>
      <w:r w:rsidR="00E047EC" w:rsidRPr="00E75F02">
        <w:t xml:space="preserve"> </w:t>
      </w:r>
      <w:r w:rsidR="008C1992" w:rsidRPr="00E75F02">
        <w:t>decisions</w:t>
      </w:r>
      <w:r w:rsidR="008F398D" w:rsidRPr="00E75F02">
        <w:t xml:space="preserve"> that are</w:t>
      </w:r>
      <w:r w:rsidRPr="00E75F02">
        <w:t xml:space="preserve"> made by</w:t>
      </w:r>
      <w:r w:rsidR="008F398D" w:rsidRPr="00E75F02">
        <w:t xml:space="preserve"> the research</w:t>
      </w:r>
      <w:r w:rsidR="008C1992" w:rsidRPr="00E75F02">
        <w:t xml:space="preserve">er </w:t>
      </w:r>
      <w:r w:rsidR="008F398D" w:rsidRPr="00E75F02">
        <w:t xml:space="preserve">can </w:t>
      </w:r>
      <w:r w:rsidRPr="00E75F02">
        <w:t>affect</w:t>
      </w:r>
      <w:r w:rsidR="00D11169" w:rsidRPr="00E75F02">
        <w:t xml:space="preserve"> the</w:t>
      </w:r>
      <w:r w:rsidRPr="00E75F02">
        <w:t xml:space="preserve"> population, setting, or even data collection instruments</w:t>
      </w:r>
      <w:r w:rsidR="00F95AFC" w:rsidRPr="00E75F02">
        <w:t xml:space="preserve"> (Pemberton, 2012).</w:t>
      </w:r>
      <w:r w:rsidR="00DC14E1" w:rsidRPr="00E75F02">
        <w:t xml:space="preserve"> Researcher delimitations </w:t>
      </w:r>
      <w:del w:id="342" w:author="Michael Grohs" w:date="2024-07-16T17:15:00Z" w16du:dateUtc="2024-07-16T22:15:00Z">
        <w:r w:rsidR="00BC3DD2" w:rsidRPr="00E75F02" w:rsidDel="00BC31F4">
          <w:delText>w</w:delText>
        </w:r>
        <w:r w:rsidR="00F95AFC" w:rsidRPr="00E75F02" w:rsidDel="00BC31F4">
          <w:delText xml:space="preserve">as </w:delText>
        </w:r>
      </w:del>
      <w:ins w:id="343" w:author="Michael Grohs" w:date="2024-07-16T17:15:00Z" w16du:dateUtc="2024-07-16T22:15:00Z">
        <w:r w:rsidR="00BC31F4" w:rsidRPr="00E75F02">
          <w:t>w</w:t>
        </w:r>
        <w:r w:rsidR="00BC31F4">
          <w:t>ere</w:t>
        </w:r>
        <w:r w:rsidR="00BC31F4" w:rsidRPr="00E75F02">
          <w:t xml:space="preserve"> </w:t>
        </w:r>
      </w:ins>
      <w:r w:rsidR="00BC3DD2" w:rsidRPr="00E75F02">
        <w:t xml:space="preserve">from </w:t>
      </w:r>
      <w:r w:rsidR="00852A6A" w:rsidRPr="00E75F02">
        <w:t xml:space="preserve">the </w:t>
      </w:r>
      <w:r w:rsidR="00BC3DD2" w:rsidRPr="00E75F02">
        <w:t>sample</w:t>
      </w:r>
      <w:r w:rsidR="00BD65E5" w:rsidRPr="00E75F02">
        <w:t>, data collection, and data ana</w:t>
      </w:r>
      <w:r w:rsidR="008F3602" w:rsidRPr="00E75F02">
        <w:t xml:space="preserve">lysis. Sample delimitations </w:t>
      </w:r>
      <w:r w:rsidR="00850EF1" w:rsidRPr="00E75F02">
        <w:t xml:space="preserve">for this research </w:t>
      </w:r>
      <w:del w:id="344" w:author="Michael Grohs" w:date="2024-07-16T17:15:00Z" w16du:dateUtc="2024-07-16T22:15:00Z">
        <w:r w:rsidR="00F95AFC" w:rsidRPr="00E75F02" w:rsidDel="00BC31F4">
          <w:delText xml:space="preserve">was </w:delText>
        </w:r>
      </w:del>
      <w:ins w:id="345" w:author="Michael Grohs" w:date="2024-07-16T17:15:00Z" w16du:dateUtc="2024-07-16T22:15:00Z">
        <w:r w:rsidR="00BC31F4" w:rsidRPr="00E75F02">
          <w:t>w</w:t>
        </w:r>
        <w:r w:rsidR="00BC31F4">
          <w:t>ere</w:t>
        </w:r>
        <w:r w:rsidR="00BC31F4" w:rsidRPr="00E75F02">
          <w:t xml:space="preserve"> </w:t>
        </w:r>
      </w:ins>
      <w:r w:rsidR="00F95AFC" w:rsidRPr="00E75F02">
        <w:t xml:space="preserve">due to </w:t>
      </w:r>
      <w:del w:id="346" w:author="Michael Grohs" w:date="2024-07-16T17:15:00Z" w16du:dateUtc="2024-07-16T22:15:00Z">
        <w:r w:rsidR="00F95AFC" w:rsidRPr="00E75F02" w:rsidDel="00BC31F4">
          <w:delText>the</w:delText>
        </w:r>
        <w:r w:rsidR="00850EF1" w:rsidRPr="00E75F02" w:rsidDel="00BC31F4">
          <w:delText xml:space="preserve"> </w:delText>
        </w:r>
      </w:del>
      <w:ins w:id="347" w:author="Michael Grohs" w:date="2024-07-16T17:15:00Z" w16du:dateUtc="2024-07-16T22:15:00Z">
        <w:r w:rsidR="00BC31F4">
          <w:t>all</w:t>
        </w:r>
        <w:r w:rsidR="00BC31F4" w:rsidRPr="00E75F02">
          <w:t xml:space="preserve"> </w:t>
        </w:r>
      </w:ins>
      <w:r w:rsidR="00850EF1" w:rsidRPr="00E75F02">
        <w:t>participants</w:t>
      </w:r>
      <w:r w:rsidR="002C1499" w:rsidRPr="00E75F02">
        <w:t xml:space="preserve"> </w:t>
      </w:r>
      <w:del w:id="348" w:author="Michael Grohs" w:date="2024-07-16T17:15:00Z" w16du:dateUtc="2024-07-16T22:15:00Z">
        <w:r w:rsidR="0080011D" w:rsidRPr="00E75F02" w:rsidDel="00BC31F4">
          <w:delText xml:space="preserve">are </w:delText>
        </w:r>
        <w:r w:rsidR="002C1499" w:rsidRPr="00E75F02" w:rsidDel="00BC31F4">
          <w:delText>only</w:delText>
        </w:r>
      </w:del>
      <w:ins w:id="349" w:author="Michael Grohs" w:date="2024-07-16T17:15:00Z" w16du:dateUtc="2024-07-16T22:15:00Z">
        <w:r w:rsidR="00BC31F4">
          <w:t>being</w:t>
        </w:r>
      </w:ins>
      <w:r w:rsidR="002C1499" w:rsidRPr="00E75F02">
        <w:t xml:space="preserve"> African American</w:t>
      </w:r>
      <w:r w:rsidR="00C77E81" w:rsidRPr="00E75F02">
        <w:t>s</w:t>
      </w:r>
      <w:r w:rsidR="002C1499" w:rsidRPr="00E75F02">
        <w:t xml:space="preserve"> </w:t>
      </w:r>
      <w:r w:rsidR="007F01F7" w:rsidRPr="00E75F02">
        <w:t>who have graduated from a PWI</w:t>
      </w:r>
      <w:r w:rsidR="00D75F89" w:rsidRPr="00E75F02">
        <w:t>.</w:t>
      </w:r>
      <w:r w:rsidR="00DE51AA" w:rsidRPr="00E75F02">
        <w:t xml:space="preserve"> Th</w:t>
      </w:r>
      <w:r w:rsidR="0090554E" w:rsidRPr="00E75F02">
        <w:t xml:space="preserve">is delimitation </w:t>
      </w:r>
      <w:r w:rsidR="0080011D" w:rsidRPr="00E75F02">
        <w:t>was</w:t>
      </w:r>
      <w:r w:rsidR="0090554E" w:rsidRPr="00E75F02">
        <w:t xml:space="preserve"> impactful</w:t>
      </w:r>
      <w:r w:rsidR="00892645" w:rsidRPr="00E75F02">
        <w:t xml:space="preserve"> for data analysis in the final chapter </w:t>
      </w:r>
      <w:r w:rsidR="00F538FD" w:rsidRPr="00E75F02">
        <w:t>and for transferability</w:t>
      </w:r>
      <w:r w:rsidR="0090554E" w:rsidRPr="00E75F02">
        <w:t xml:space="preserve"> </w:t>
      </w:r>
      <w:del w:id="350" w:author="Michael Grohs" w:date="2024-07-16T17:16:00Z" w16du:dateUtc="2024-07-16T22:16:00Z">
        <w:r w:rsidR="0090554E" w:rsidRPr="00E75F02" w:rsidDel="00BC31F4">
          <w:delText xml:space="preserve">as </w:delText>
        </w:r>
      </w:del>
      <w:ins w:id="351" w:author="Michael Grohs" w:date="2024-07-16T17:16:00Z" w16du:dateUtc="2024-07-16T22:16:00Z">
        <w:r w:rsidR="00BC31F4">
          <w:t>because</w:t>
        </w:r>
        <w:r w:rsidR="00BC31F4" w:rsidRPr="00E75F02">
          <w:t xml:space="preserve"> </w:t>
        </w:r>
      </w:ins>
      <w:r w:rsidR="0090554E" w:rsidRPr="00E75F02">
        <w:t>it wi</w:t>
      </w:r>
      <w:r w:rsidR="00BF1DCD" w:rsidRPr="00E75F02">
        <w:t xml:space="preserve">ll </w:t>
      </w:r>
      <w:r w:rsidR="0090554E" w:rsidRPr="00E75F02">
        <w:t xml:space="preserve">provide </w:t>
      </w:r>
      <w:r w:rsidR="006D2C83" w:rsidRPr="00E75F02">
        <w:t>recommendations for future research for other researchers</w:t>
      </w:r>
      <w:r w:rsidR="00892645" w:rsidRPr="00E75F02">
        <w:t>.</w:t>
      </w:r>
      <w:r w:rsidR="0019622E" w:rsidRPr="00E75F02">
        <w:t xml:space="preserve"> Instrumentation for this research w</w:t>
      </w:r>
      <w:r w:rsidR="00BF1DCD" w:rsidRPr="00E75F02">
        <w:t xml:space="preserve">as </w:t>
      </w:r>
      <w:r w:rsidR="00CD6EE3" w:rsidRPr="00E75F02">
        <w:t xml:space="preserve">the </w:t>
      </w:r>
      <w:r w:rsidR="0032198E" w:rsidRPr="00E75F02">
        <w:t>questionnaire generated from the research and the semi</w:t>
      </w:r>
      <w:r w:rsidR="00BB71A3" w:rsidRPr="00E75F02">
        <w:t>-</w:t>
      </w:r>
      <w:r w:rsidR="0032198E" w:rsidRPr="00E75F02">
        <w:t>structure</w:t>
      </w:r>
      <w:r w:rsidR="00724284" w:rsidRPr="00E75F02">
        <w:t>d</w:t>
      </w:r>
      <w:r w:rsidR="0032198E" w:rsidRPr="00E75F02">
        <w:t xml:space="preserve"> interviews. </w:t>
      </w:r>
      <w:r w:rsidR="00731C20" w:rsidRPr="00E75F02">
        <w:t>The delimitation within this instrument</w:t>
      </w:r>
      <w:r w:rsidR="00135380" w:rsidRPr="00E75F02">
        <w:t xml:space="preserve">ation </w:t>
      </w:r>
      <w:r w:rsidR="00BF1DCD" w:rsidRPr="00E75F02">
        <w:t>was</w:t>
      </w:r>
      <w:r w:rsidR="00135380" w:rsidRPr="00E75F02">
        <w:t xml:space="preserve"> from the data sources that </w:t>
      </w:r>
      <w:r w:rsidR="007F74D6" w:rsidRPr="00E75F02">
        <w:t>help</w:t>
      </w:r>
      <w:r w:rsidR="00BF1DCD" w:rsidRPr="00E75F02">
        <w:t>ed</w:t>
      </w:r>
      <w:r w:rsidR="00135380" w:rsidRPr="00E75F02">
        <w:t xml:space="preserve"> </w:t>
      </w:r>
      <w:r w:rsidR="00D867B4" w:rsidRPr="00E75F02">
        <w:t>to provide information for the research questions</w:t>
      </w:r>
      <w:r w:rsidR="00AE4C99" w:rsidRPr="00E75F02">
        <w:t xml:space="preserve"> due to being limited </w:t>
      </w:r>
      <w:r w:rsidR="00B142D1" w:rsidRPr="00E75F02">
        <w:t>to the questionnaire and interviews.</w:t>
      </w:r>
      <w:r w:rsidR="00503CAE" w:rsidRPr="00E75F02">
        <w:t xml:space="preserve"> Possible delimitations from this study include</w:t>
      </w:r>
      <w:r w:rsidR="00BF1DCD" w:rsidRPr="00E75F02">
        <w:t>d</w:t>
      </w:r>
      <w:r w:rsidR="002138B4" w:rsidRPr="00E75F02">
        <w:t xml:space="preserve"> </w:t>
      </w:r>
      <w:r w:rsidR="0044630C" w:rsidRPr="00E75F02">
        <w:t>the following:</w:t>
      </w:r>
    </w:p>
    <w:p w14:paraId="5A4421E2" w14:textId="67424C5F" w:rsidR="007F74D6" w:rsidRPr="00E75F02" w:rsidRDefault="005C0FD0" w:rsidP="00BF227D">
      <w:pPr>
        <w:pStyle w:val="ListParagraph"/>
        <w:numPr>
          <w:ilvl w:val="0"/>
          <w:numId w:val="24"/>
        </w:numPr>
      </w:pPr>
      <w:commentRangeStart w:id="352"/>
      <w:r w:rsidRPr="00E75F02">
        <w:t>T</w:t>
      </w:r>
      <w:r w:rsidR="002138B4" w:rsidRPr="00E75F02">
        <w:t>he p</w:t>
      </w:r>
      <w:r w:rsidR="00DD1D1D" w:rsidRPr="00E75F02">
        <w:t xml:space="preserve">articipants </w:t>
      </w:r>
      <w:r w:rsidR="00434994" w:rsidRPr="00E75F02">
        <w:t>w</w:t>
      </w:r>
      <w:r w:rsidR="00C71D2C" w:rsidRPr="00E75F02">
        <w:t xml:space="preserve">ere </w:t>
      </w:r>
      <w:r w:rsidR="00434994" w:rsidRPr="00E75F02">
        <w:t xml:space="preserve">recruited </w:t>
      </w:r>
      <w:r w:rsidR="00DD1D1D" w:rsidRPr="00E75F02">
        <w:t>from Facebook</w:t>
      </w:r>
      <w:r w:rsidR="00434994" w:rsidRPr="00E75F02">
        <w:t xml:space="preserve"> groups</w:t>
      </w:r>
      <w:r w:rsidR="00EA228C" w:rsidRPr="00E75F02">
        <w:t xml:space="preserve"> and</w:t>
      </w:r>
      <w:r w:rsidR="00B511AE" w:rsidRPr="00E75F02">
        <w:t xml:space="preserve"> </w:t>
      </w:r>
      <w:r w:rsidR="007E1DBF" w:rsidRPr="00E75F02">
        <w:t>the researcher</w:t>
      </w:r>
      <w:r w:rsidR="00FC7762" w:rsidRPr="00E75F02">
        <w:t xml:space="preserve">’s </w:t>
      </w:r>
      <w:r w:rsidR="00B511AE" w:rsidRPr="00E75F02">
        <w:t>personal Facebook page</w:t>
      </w:r>
      <w:r w:rsidR="00434994" w:rsidRPr="00E75F02">
        <w:t xml:space="preserve">. </w:t>
      </w:r>
      <w:r w:rsidR="00794184" w:rsidRPr="00E75F02">
        <w:t xml:space="preserve">This could </w:t>
      </w:r>
      <w:r w:rsidR="00BF1DCD" w:rsidRPr="00E75F02">
        <w:t xml:space="preserve">have </w:t>
      </w:r>
      <w:r w:rsidR="00B33C2C" w:rsidRPr="00E75F02">
        <w:t>delimited</w:t>
      </w:r>
      <w:r w:rsidR="00794184" w:rsidRPr="00E75F02">
        <w:t xml:space="preserve"> the study because </w:t>
      </w:r>
      <w:r w:rsidR="00785303" w:rsidRPr="00E75F02">
        <w:t xml:space="preserve">Facebook </w:t>
      </w:r>
      <w:r w:rsidR="00BC6CB9" w:rsidRPr="00E75F02">
        <w:t xml:space="preserve">has been used as a source of support among various communities. </w:t>
      </w:r>
      <w:r w:rsidR="00B30D72" w:rsidRPr="00E75F02">
        <w:t xml:space="preserve">Everyone </w:t>
      </w:r>
      <w:r w:rsidR="00153919" w:rsidRPr="00E75F02">
        <w:t>is not</w:t>
      </w:r>
      <w:r w:rsidR="007F74D6" w:rsidRPr="00E75F02">
        <w:t xml:space="preserve"> </w:t>
      </w:r>
      <w:r w:rsidR="00B30D72" w:rsidRPr="00E75F02">
        <w:t xml:space="preserve">on Facebook which could </w:t>
      </w:r>
      <w:r w:rsidR="00033AC5" w:rsidRPr="00E75F02">
        <w:t xml:space="preserve">have </w:t>
      </w:r>
      <w:r w:rsidR="00B30D72" w:rsidRPr="00E75F02">
        <w:t>be</w:t>
      </w:r>
      <w:r w:rsidR="00033AC5" w:rsidRPr="00E75F02">
        <w:t>en</w:t>
      </w:r>
      <w:r w:rsidR="00B30D72" w:rsidRPr="00E75F02">
        <w:t xml:space="preserve"> </w:t>
      </w:r>
      <w:r w:rsidR="00AA2D09" w:rsidRPr="00E75F02">
        <w:t>a delimitation to th</w:t>
      </w:r>
      <w:r w:rsidR="00517D78" w:rsidRPr="00E75F02">
        <w:t>e sample in this</w:t>
      </w:r>
      <w:r w:rsidR="00AA2D09" w:rsidRPr="00E75F02">
        <w:t xml:space="preserve"> study. </w:t>
      </w:r>
    </w:p>
    <w:p w14:paraId="7AE50206" w14:textId="7FB3D226" w:rsidR="00540EA8" w:rsidRPr="00E75F02" w:rsidRDefault="00CC33A7" w:rsidP="00BF227D">
      <w:pPr>
        <w:pStyle w:val="ListParagraph"/>
        <w:numPr>
          <w:ilvl w:val="0"/>
          <w:numId w:val="24"/>
        </w:numPr>
      </w:pPr>
      <w:r w:rsidRPr="00E75F02">
        <w:t xml:space="preserve">The </w:t>
      </w:r>
      <w:r w:rsidR="004C2CF2" w:rsidRPr="00E75F02">
        <w:t xml:space="preserve">researcher </w:t>
      </w:r>
      <w:r w:rsidR="00033AC5" w:rsidRPr="00E75F02">
        <w:t>used</w:t>
      </w:r>
      <w:r w:rsidR="004C2CF2" w:rsidRPr="00E75F02">
        <w:t xml:space="preserve"> African American alumni</w:t>
      </w:r>
      <w:r w:rsidR="007416F1" w:rsidRPr="00E75F02">
        <w:t xml:space="preserve"> </w:t>
      </w:r>
      <w:r w:rsidR="00FC7762" w:rsidRPr="00E75F02">
        <w:t xml:space="preserve">who </w:t>
      </w:r>
      <w:r w:rsidR="007416F1" w:rsidRPr="00E75F02">
        <w:t>graduated from a PWI in the South Atlantic Region of the United States of America</w:t>
      </w:r>
      <w:r w:rsidR="00540EA8" w:rsidRPr="00E75F02">
        <w:t xml:space="preserve"> </w:t>
      </w:r>
      <w:r w:rsidR="004C37AA" w:rsidRPr="00E75F02">
        <w:t xml:space="preserve">which </w:t>
      </w:r>
      <w:r w:rsidR="00D35055" w:rsidRPr="00E75F02">
        <w:t>correlates</w:t>
      </w:r>
      <w:r w:rsidR="004C37AA" w:rsidRPr="00E75F02">
        <w:t xml:space="preserve"> </w:t>
      </w:r>
      <w:r w:rsidR="00D35055" w:rsidRPr="00E75F02">
        <w:t xml:space="preserve">to the study and research questions </w:t>
      </w:r>
      <w:r w:rsidR="00540EA8" w:rsidRPr="00E75F02">
        <w:t>possibly limiting the scope of the study.</w:t>
      </w:r>
      <w:commentRangeEnd w:id="352"/>
      <w:r w:rsidR="00E8715C" w:rsidRPr="00604159">
        <w:rPr>
          <w:rStyle w:val="CommentReference"/>
        </w:rPr>
        <w:commentReference w:id="352"/>
      </w:r>
    </w:p>
    <w:p w14:paraId="33094CFB" w14:textId="449D32A3" w:rsidR="009A1506" w:rsidRPr="00E75F02" w:rsidRDefault="009A1506" w:rsidP="008F652C">
      <w:pPr>
        <w:ind w:firstLine="0"/>
        <w:rPr>
          <w:b/>
          <w:bCs/>
        </w:rPr>
      </w:pPr>
      <w:r w:rsidRPr="00E75F02">
        <w:rPr>
          <w:b/>
          <w:bCs/>
        </w:rPr>
        <w:t>Assumptions</w:t>
      </w:r>
    </w:p>
    <w:p w14:paraId="7F1D774A" w14:textId="2DFE85D2" w:rsidR="002F0D53" w:rsidRPr="00E75F02" w:rsidRDefault="006B3D5E" w:rsidP="008F652C">
      <w:r w:rsidRPr="00E75F02">
        <w:t xml:space="preserve">Assumptions are factors </w:t>
      </w:r>
      <w:r w:rsidR="00074A7A" w:rsidRPr="00E75F02">
        <w:t xml:space="preserve">in a </w:t>
      </w:r>
      <w:r w:rsidRPr="00E75F02">
        <w:t xml:space="preserve">study </w:t>
      </w:r>
      <w:commentRangeStart w:id="353"/>
      <w:r w:rsidRPr="00E75F02">
        <w:t>that</w:t>
      </w:r>
      <w:r w:rsidR="00074A7A" w:rsidRPr="00E75F02">
        <w:t xml:space="preserve"> is</w:t>
      </w:r>
      <w:r w:rsidRPr="00E75F02">
        <w:t xml:space="preserve"> as true by the reader</w:t>
      </w:r>
      <w:commentRangeEnd w:id="353"/>
      <w:r w:rsidR="004B2CDB" w:rsidRPr="00604159">
        <w:rPr>
          <w:rStyle w:val="CommentReference"/>
        </w:rPr>
        <w:commentReference w:id="353"/>
      </w:r>
      <w:r w:rsidRPr="00E75F02">
        <w:t xml:space="preserve">. </w:t>
      </w:r>
      <w:r w:rsidR="00B24A87" w:rsidRPr="00E75F02">
        <w:t xml:space="preserve">One assumption </w:t>
      </w:r>
      <w:r w:rsidR="00345B30" w:rsidRPr="00E75F02">
        <w:t>is</w:t>
      </w:r>
      <w:r w:rsidR="00B24A87" w:rsidRPr="00E75F02">
        <w:t xml:space="preserve"> for a</w:t>
      </w:r>
      <w:r w:rsidRPr="00E75F02">
        <w:t xml:space="preserve"> researcher </w:t>
      </w:r>
      <w:r w:rsidR="009D72A8" w:rsidRPr="00E75F02">
        <w:t xml:space="preserve">to </w:t>
      </w:r>
      <w:r w:rsidR="00EC0E37" w:rsidRPr="00E75F02">
        <w:t>assum</w:t>
      </w:r>
      <w:r w:rsidR="007B0F54" w:rsidRPr="00E75F02">
        <w:t xml:space="preserve">e </w:t>
      </w:r>
      <w:r w:rsidRPr="00E75F02">
        <w:t xml:space="preserve">participants </w:t>
      </w:r>
      <w:r w:rsidR="004030DC" w:rsidRPr="00E75F02">
        <w:t>will</w:t>
      </w:r>
      <w:r w:rsidR="006D2244" w:rsidRPr="00E75F02">
        <w:t xml:space="preserve"> tell the truth when they</w:t>
      </w:r>
      <w:r w:rsidR="004030DC" w:rsidRPr="00E75F02">
        <w:t xml:space="preserve"> answer the</w:t>
      </w:r>
      <w:r w:rsidR="006D2244" w:rsidRPr="00E75F02">
        <w:t xml:space="preserve"> </w:t>
      </w:r>
      <w:r w:rsidR="006D2244" w:rsidRPr="00E75F02">
        <w:lastRenderedPageBreak/>
        <w:t xml:space="preserve">questionnaire and interview </w:t>
      </w:r>
      <w:r w:rsidRPr="00E75F02">
        <w:t>questions</w:t>
      </w:r>
      <w:r w:rsidR="00AF70F0" w:rsidRPr="00E75F02">
        <w:t xml:space="preserve">. Pemberton (2012), </w:t>
      </w:r>
      <w:del w:id="354" w:author="Michael Grohs" w:date="2024-07-15T17:02:00Z" w16du:dateUtc="2024-07-15T22:02:00Z">
        <w:r w:rsidR="00AF70F0" w:rsidRPr="00E75F02" w:rsidDel="004B2CDB">
          <w:delText xml:space="preserve">states </w:delText>
        </w:r>
      </w:del>
      <w:commentRangeStart w:id="355"/>
      <w:ins w:id="356" w:author="Michael Grohs" w:date="2024-07-15T17:02:00Z" w16du:dateUtc="2024-07-15T22:02:00Z">
        <w:r w:rsidR="004B2CDB" w:rsidRPr="00E75F02">
          <w:t xml:space="preserve">stated </w:t>
        </w:r>
        <w:commentRangeEnd w:id="355"/>
        <w:r w:rsidR="004B2CDB" w:rsidRPr="00604159">
          <w:rPr>
            <w:rStyle w:val="CommentReference"/>
          </w:rPr>
          <w:commentReference w:id="355"/>
        </w:r>
      </w:ins>
      <w:r w:rsidR="00AF70F0" w:rsidRPr="00E75F02">
        <w:t>that</w:t>
      </w:r>
      <w:r w:rsidR="0048546A" w:rsidRPr="00E75F02">
        <w:t xml:space="preserve"> participants may not tell the truth</w:t>
      </w:r>
      <w:r w:rsidR="0086467B" w:rsidRPr="00E75F02">
        <w:t xml:space="preserve"> when the questions are personal</w:t>
      </w:r>
      <w:r w:rsidR="001D7BF4" w:rsidRPr="00E75F02">
        <w:t xml:space="preserve"> which then causes limitation</w:t>
      </w:r>
      <w:r w:rsidR="009D72A8" w:rsidRPr="00E75F02">
        <w:t>s</w:t>
      </w:r>
      <w:r w:rsidR="001D7BF4" w:rsidRPr="00E75F02">
        <w:t xml:space="preserve"> to the study. Q</w:t>
      </w:r>
      <w:r w:rsidRPr="00E75F02">
        <w:t xml:space="preserve">uestions </w:t>
      </w:r>
      <w:r w:rsidR="001D7BF4" w:rsidRPr="00E75F02">
        <w:t>that are not</w:t>
      </w:r>
      <w:r w:rsidR="003D5614" w:rsidRPr="00E75F02">
        <w:t xml:space="preserve"> truthfully</w:t>
      </w:r>
      <w:r w:rsidR="001D7BF4" w:rsidRPr="00E75F02">
        <w:t xml:space="preserve"> ans</w:t>
      </w:r>
      <w:r w:rsidR="003D5614" w:rsidRPr="00E75F02">
        <w:t xml:space="preserve">wered </w:t>
      </w:r>
      <w:r w:rsidR="009B3D1B" w:rsidRPr="00E75F02">
        <w:t>threaten</w:t>
      </w:r>
      <w:r w:rsidR="005C6F2E" w:rsidRPr="00E75F02">
        <w:t xml:space="preserve"> </w:t>
      </w:r>
      <w:r w:rsidR="003D5614" w:rsidRPr="00E75F02">
        <w:t>the</w:t>
      </w:r>
      <w:r w:rsidR="009B3D1B" w:rsidRPr="00E75F02">
        <w:t xml:space="preserve"> validity</w:t>
      </w:r>
      <w:r w:rsidR="00B07EE9" w:rsidRPr="00E75F02">
        <w:t xml:space="preserve"> and transferability</w:t>
      </w:r>
      <w:r w:rsidR="005D2EED" w:rsidRPr="00E75F02">
        <w:t xml:space="preserve"> </w:t>
      </w:r>
      <w:r w:rsidR="009B3D1B" w:rsidRPr="00E75F02">
        <w:t>of the research</w:t>
      </w:r>
      <w:r w:rsidR="00B07EE9" w:rsidRPr="00E75F02">
        <w:t>.</w:t>
      </w:r>
    </w:p>
    <w:p w14:paraId="686C4AC9" w14:textId="4F8C0D37" w:rsidR="0008744B" w:rsidRPr="00E75F02" w:rsidRDefault="00665D05" w:rsidP="002F0D53">
      <w:r w:rsidRPr="00E75F02">
        <w:rPr>
          <w:i/>
          <w:iCs/>
          <w:rPrChange w:id="357" w:author="Michael Grohs" w:date="2024-07-15T17:38:00Z" w16du:dateUtc="2024-07-15T22:38:00Z">
            <w:rPr/>
          </w:rPrChange>
        </w:rPr>
        <w:t>Transferability</w:t>
      </w:r>
      <w:r w:rsidR="002D6986" w:rsidRPr="00E75F02">
        <w:t xml:space="preserve"> </w:t>
      </w:r>
      <w:r w:rsidR="008E19D9" w:rsidRPr="00E75F02">
        <w:t>is</w:t>
      </w:r>
      <w:r w:rsidR="002D6986" w:rsidRPr="00E75F02">
        <w:t xml:space="preserve"> the degree t</w:t>
      </w:r>
      <w:r w:rsidR="00AB6623" w:rsidRPr="00E75F02">
        <w:t>o</w:t>
      </w:r>
      <w:r w:rsidR="005C6F2E" w:rsidRPr="00E75F02">
        <w:t xml:space="preserve"> </w:t>
      </w:r>
      <w:r w:rsidR="00395774" w:rsidRPr="00E75F02">
        <w:t xml:space="preserve">which </w:t>
      </w:r>
      <w:r w:rsidR="002D6986" w:rsidRPr="00E75F02">
        <w:t>the results o</w:t>
      </w:r>
      <w:r w:rsidR="000A5A68" w:rsidRPr="00E75F02">
        <w:t>f qualitative research apply to</w:t>
      </w:r>
      <w:r w:rsidR="004023A1" w:rsidRPr="00E75F02">
        <w:t xml:space="preserve"> </w:t>
      </w:r>
      <w:r w:rsidR="000A5A68" w:rsidRPr="00E75F02">
        <w:t>policy</w:t>
      </w:r>
      <w:r w:rsidR="004023A1" w:rsidRPr="00E75F02">
        <w:t xml:space="preserve">, </w:t>
      </w:r>
      <w:r w:rsidR="004643E0" w:rsidRPr="00E75F02">
        <w:t>practice,</w:t>
      </w:r>
      <w:r w:rsidR="004023A1" w:rsidRPr="00E75F02">
        <w:t xml:space="preserve"> and future research</w:t>
      </w:r>
      <w:r w:rsidR="00997364" w:rsidRPr="00E75F02">
        <w:t xml:space="preserve"> (Denzin &amp; Lincoln, 2011). </w:t>
      </w:r>
      <w:r w:rsidR="00863F07" w:rsidRPr="00E75F02">
        <w:t xml:space="preserve">The </w:t>
      </w:r>
      <w:r w:rsidR="003B6CAF" w:rsidRPr="00E75F02">
        <w:t xml:space="preserve">population and site </w:t>
      </w:r>
      <w:r w:rsidR="006223A0" w:rsidRPr="00E75F02">
        <w:t>authorization provide</w:t>
      </w:r>
      <w:r w:rsidR="008D5EC2" w:rsidRPr="00E75F02">
        <w:t>d</w:t>
      </w:r>
      <w:r w:rsidR="006223A0" w:rsidRPr="00E75F02">
        <w:t xml:space="preserve"> the study with the appropriate </w:t>
      </w:r>
      <w:r w:rsidR="00571B88" w:rsidRPr="00E75F02">
        <w:t xml:space="preserve">sampling sufficiency. The following transferability </w:t>
      </w:r>
      <w:r w:rsidR="00233C60" w:rsidRPr="00E75F02">
        <w:t>was</w:t>
      </w:r>
      <w:r w:rsidR="00556F58" w:rsidRPr="00E75F02">
        <w:t xml:space="preserve"> addressed in this research:</w:t>
      </w:r>
    </w:p>
    <w:p w14:paraId="191AA6D4" w14:textId="446CC6E4" w:rsidR="002F0D53" w:rsidRPr="00E75F02" w:rsidRDefault="00556F58" w:rsidP="00BF227D">
      <w:pPr>
        <w:pStyle w:val="ListParagraph"/>
        <w:numPr>
          <w:ilvl w:val="0"/>
          <w:numId w:val="25"/>
        </w:numPr>
      </w:pPr>
      <w:commentRangeStart w:id="358"/>
      <w:r w:rsidRPr="00E75F02">
        <w:t xml:space="preserve">Interviews and </w:t>
      </w:r>
      <w:r w:rsidR="003D5F44" w:rsidRPr="00E75F02">
        <w:t xml:space="preserve">Questionnaires: The two data sources </w:t>
      </w:r>
      <w:r w:rsidR="0045499D" w:rsidRPr="00E75F02">
        <w:t>were</w:t>
      </w:r>
      <w:r w:rsidR="003D5F44" w:rsidRPr="00E75F02">
        <w:t xml:space="preserve"> used to develop </w:t>
      </w:r>
      <w:r w:rsidR="000B7E3C" w:rsidRPr="00E75F02">
        <w:t>a</w:t>
      </w:r>
      <w:r w:rsidR="005A3578" w:rsidRPr="00E75F02">
        <w:t>n</w:t>
      </w:r>
      <w:r w:rsidR="000B7E3C" w:rsidRPr="00E75F02">
        <w:t xml:space="preserve"> understanding of the contributions of African American faculty and peers to African American alumni</w:t>
      </w:r>
      <w:r w:rsidR="00C331E3" w:rsidRPr="00E75F02">
        <w:t xml:space="preserve"> </w:t>
      </w:r>
      <w:r w:rsidR="00EC5C70" w:rsidRPr="00E75F02">
        <w:t xml:space="preserve">who </w:t>
      </w:r>
      <w:r w:rsidR="00C331E3" w:rsidRPr="00E75F02">
        <w:t xml:space="preserve">attended PWIs as described by the participants. </w:t>
      </w:r>
    </w:p>
    <w:p w14:paraId="361969B1" w14:textId="171E29F0" w:rsidR="00302047" w:rsidRPr="00E75F02" w:rsidRDefault="00D95AFB" w:rsidP="00BF227D">
      <w:pPr>
        <w:pStyle w:val="ListParagraph"/>
        <w:numPr>
          <w:ilvl w:val="0"/>
          <w:numId w:val="25"/>
        </w:numPr>
      </w:pPr>
      <w:r w:rsidRPr="00E75F02">
        <w:t xml:space="preserve">Sampling </w:t>
      </w:r>
      <w:r w:rsidR="00263E1C" w:rsidRPr="00E75F02">
        <w:t>Sufficiency: For attribution, the researcher pursue</w:t>
      </w:r>
      <w:r w:rsidR="009E0A53" w:rsidRPr="00E75F02">
        <w:t>d</w:t>
      </w:r>
      <w:r w:rsidR="00263E1C" w:rsidRPr="00E75F02">
        <w:t xml:space="preserve"> 2</w:t>
      </w:r>
      <w:r w:rsidR="000B54EE" w:rsidRPr="00E75F02">
        <w:t>0</w:t>
      </w:r>
      <w:r w:rsidR="00263E1C" w:rsidRPr="00E75F02">
        <w:t xml:space="preserve"> participants. </w:t>
      </w:r>
      <w:r w:rsidR="00BA51E8" w:rsidRPr="00E75F02">
        <w:t xml:space="preserve">The sample size </w:t>
      </w:r>
      <w:r w:rsidR="008A20ED" w:rsidRPr="00E75F02">
        <w:t>provided</w:t>
      </w:r>
      <w:r w:rsidR="00BA51E8" w:rsidRPr="00E75F02">
        <w:t xml:space="preserve"> </w:t>
      </w:r>
      <w:r w:rsidR="00034BC1" w:rsidRPr="00E75F02">
        <w:t>enough</w:t>
      </w:r>
      <w:r w:rsidR="00BA51E8" w:rsidRPr="00E75F02">
        <w:t xml:space="preserve"> data to</w:t>
      </w:r>
      <w:r w:rsidR="00034BC1" w:rsidRPr="00E75F02">
        <w:t xml:space="preserve"> give</w:t>
      </w:r>
      <w:r w:rsidR="00BA51E8" w:rsidRPr="00E75F02">
        <w:t xml:space="preserve"> insight </w:t>
      </w:r>
      <w:r w:rsidR="00B7365D" w:rsidRPr="00E75F02">
        <w:t>in</w:t>
      </w:r>
      <w:r w:rsidR="00BA51E8" w:rsidRPr="00E75F02">
        <w:t>to the p</w:t>
      </w:r>
      <w:r w:rsidR="00034BC1" w:rsidRPr="00E75F02">
        <w:t>heno</w:t>
      </w:r>
      <w:r w:rsidR="005A11CE" w:rsidRPr="00E75F02">
        <w:t>menon</w:t>
      </w:r>
      <w:r w:rsidR="00034BC1" w:rsidRPr="00E75F02">
        <w:t xml:space="preserve">. </w:t>
      </w:r>
      <w:r w:rsidR="005A11CE" w:rsidRPr="00E75F02">
        <w:t>To minimize the threats to credibility, a quali</w:t>
      </w:r>
      <w:r w:rsidR="009E60DC" w:rsidRPr="00E75F02">
        <w:t>tative descriptive design w</w:t>
      </w:r>
      <w:r w:rsidR="002765F2" w:rsidRPr="00E75F02">
        <w:t xml:space="preserve">as </w:t>
      </w:r>
      <w:r w:rsidR="009E60DC" w:rsidRPr="00E75F02">
        <w:t>used that allows African American alumni participants to use their own words to</w:t>
      </w:r>
      <w:r w:rsidR="00FB1B03" w:rsidRPr="00E75F02">
        <w:t xml:space="preserve"> describe the contributions of African American faculty and peers at their PWI.</w:t>
      </w:r>
      <w:r w:rsidR="00302047" w:rsidRPr="00E75F02">
        <w:t xml:space="preserve"> The following assumptions could </w:t>
      </w:r>
      <w:r w:rsidR="001C75CF" w:rsidRPr="00E75F02">
        <w:t xml:space="preserve">have </w:t>
      </w:r>
      <w:r w:rsidR="0048575F" w:rsidRPr="00E75F02">
        <w:t>been</w:t>
      </w:r>
      <w:r w:rsidR="00302047" w:rsidRPr="00E75F02">
        <w:t xml:space="preserve"> made about th</w:t>
      </w:r>
      <w:r w:rsidR="0048575F" w:rsidRPr="00E75F02">
        <w:t xml:space="preserve">is </w:t>
      </w:r>
      <w:r w:rsidR="00302047" w:rsidRPr="00E75F02">
        <w:t>research:</w:t>
      </w:r>
    </w:p>
    <w:p w14:paraId="07F8867E" w14:textId="2DF4C8E4" w:rsidR="00302047" w:rsidRPr="00E75F02" w:rsidRDefault="00302047" w:rsidP="00BF227D">
      <w:pPr>
        <w:pStyle w:val="ListParagraph"/>
        <w:numPr>
          <w:ilvl w:val="1"/>
          <w:numId w:val="25"/>
        </w:numPr>
      </w:pPr>
      <w:r w:rsidRPr="00E75F02">
        <w:t>Possible assumptions for this research consist</w:t>
      </w:r>
      <w:r w:rsidR="0048575F" w:rsidRPr="00E75F02">
        <w:t>ed</w:t>
      </w:r>
      <w:r w:rsidRPr="00E75F02">
        <w:t xml:space="preserve"> of assuming all participants </w:t>
      </w:r>
      <w:r w:rsidR="0048575F" w:rsidRPr="00E75F02">
        <w:t>being</w:t>
      </w:r>
      <w:r w:rsidRPr="00E75F02">
        <w:t xml:space="preserve"> truthful when answering the questionnaire and interview questions. Data collected w</w:t>
      </w:r>
      <w:r w:rsidR="00021DE1" w:rsidRPr="00E75F02">
        <w:t>as</w:t>
      </w:r>
      <w:r w:rsidRPr="00E75F02">
        <w:t xml:space="preserve"> kept confidential which help</w:t>
      </w:r>
      <w:r w:rsidR="00021DE1" w:rsidRPr="00E75F02">
        <w:t>ed</w:t>
      </w:r>
      <w:r w:rsidRPr="00E75F02">
        <w:t xml:space="preserve"> with truthfulness and trust within the research and participants.</w:t>
      </w:r>
    </w:p>
    <w:p w14:paraId="644C456C" w14:textId="637DC2EC" w:rsidR="00302047" w:rsidRPr="00E75F02" w:rsidRDefault="00302047" w:rsidP="00BF227D">
      <w:pPr>
        <w:pStyle w:val="ListParagraph"/>
        <w:numPr>
          <w:ilvl w:val="0"/>
          <w:numId w:val="25"/>
        </w:numPr>
      </w:pPr>
      <w:r w:rsidRPr="00E75F02">
        <w:t xml:space="preserve">Another assumption </w:t>
      </w:r>
      <w:r w:rsidR="00021DE1" w:rsidRPr="00E75F02">
        <w:t>was</w:t>
      </w:r>
      <w:r w:rsidRPr="00E75F02">
        <w:t xml:space="preserve"> </w:t>
      </w:r>
      <w:r w:rsidR="00BC3EE7" w:rsidRPr="00E75F02">
        <w:t>the</w:t>
      </w:r>
      <w:r w:rsidRPr="00E75F02">
        <w:t xml:space="preserve"> data that w</w:t>
      </w:r>
      <w:r w:rsidR="00BC3EE7" w:rsidRPr="00E75F02">
        <w:t>as</w:t>
      </w:r>
      <w:r w:rsidRPr="00E75F02">
        <w:t xml:space="preserve"> transcribed w</w:t>
      </w:r>
      <w:r w:rsidR="00D90523" w:rsidRPr="00E75F02">
        <w:t xml:space="preserve">as </w:t>
      </w:r>
      <w:r w:rsidRPr="00E75F02">
        <w:t>accurate and true. Member checking w</w:t>
      </w:r>
      <w:r w:rsidR="007100C3" w:rsidRPr="00E75F02">
        <w:t xml:space="preserve">as </w:t>
      </w:r>
      <w:r w:rsidRPr="00E75F02">
        <w:t>done to promote truthfulness. Member checking is when participants are given the chance to check the accuracy of the data and the results (Brear, 2018).</w:t>
      </w:r>
    </w:p>
    <w:p w14:paraId="5D101C2C" w14:textId="476D5002" w:rsidR="00302047" w:rsidRPr="00E75F02" w:rsidRDefault="00302047" w:rsidP="00BF227D">
      <w:pPr>
        <w:pStyle w:val="ListParagraph"/>
        <w:numPr>
          <w:ilvl w:val="0"/>
          <w:numId w:val="25"/>
        </w:numPr>
      </w:pPr>
      <w:r w:rsidRPr="00E75F02">
        <w:t>It w</w:t>
      </w:r>
      <w:r w:rsidR="000930D0" w:rsidRPr="00E75F02">
        <w:t>as</w:t>
      </w:r>
      <w:r w:rsidRPr="00E75F02">
        <w:t xml:space="preserve"> assumed that all methodologies and data collection tools align with the purpose of the study.</w:t>
      </w:r>
    </w:p>
    <w:p w14:paraId="0FD29AC2" w14:textId="00261494" w:rsidR="00005146" w:rsidRPr="00E75F02" w:rsidRDefault="00DB7156" w:rsidP="00BF227D">
      <w:pPr>
        <w:pStyle w:val="ListParagraph"/>
        <w:numPr>
          <w:ilvl w:val="0"/>
          <w:numId w:val="25"/>
        </w:numPr>
      </w:pPr>
      <w:r w:rsidRPr="00E75F02">
        <w:t>The researcher assumes that the information in the data analysis section allow</w:t>
      </w:r>
      <w:r w:rsidR="00FC0ED5" w:rsidRPr="00E75F02">
        <w:t xml:space="preserve">ed </w:t>
      </w:r>
      <w:r w:rsidRPr="00E75F02">
        <w:t>for transferability for future research to show evidence</w:t>
      </w:r>
      <w:r w:rsidR="008E068A" w:rsidRPr="00E75F02">
        <w:t xml:space="preserve"> that the findings in this study </w:t>
      </w:r>
      <w:r w:rsidR="00E414C6" w:rsidRPr="00E75F02">
        <w:t xml:space="preserve">applied </w:t>
      </w:r>
      <w:r w:rsidR="008E068A" w:rsidRPr="00E75F02">
        <w:t>to PWIs in other locations.</w:t>
      </w:r>
      <w:commentRangeEnd w:id="358"/>
      <w:r w:rsidR="004B2CDB" w:rsidRPr="00604159">
        <w:rPr>
          <w:rStyle w:val="CommentReference"/>
        </w:rPr>
        <w:commentReference w:id="358"/>
      </w:r>
    </w:p>
    <w:p w14:paraId="39628067" w14:textId="25ECBD00" w:rsidR="00E158D2" w:rsidRPr="00E75F02" w:rsidRDefault="00302047">
      <w:pPr>
        <w:spacing w:after="0"/>
        <w:pPrChange w:id="359" w:author="Michael Grohs" w:date="2024-07-15T17:08:00Z" w16du:dateUtc="2024-07-15T22:08:00Z">
          <w:pPr/>
        </w:pPrChange>
      </w:pPr>
      <w:commentRangeStart w:id="360"/>
      <w:r w:rsidRPr="00E75F02">
        <w:lastRenderedPageBreak/>
        <w:t xml:space="preserve">The participants in this study </w:t>
      </w:r>
      <w:r w:rsidR="00E414C6" w:rsidRPr="00E75F02">
        <w:t>were</w:t>
      </w:r>
      <w:r w:rsidRPr="00E75F02">
        <w:t xml:space="preserve"> African American alumni </w:t>
      </w:r>
      <w:r w:rsidR="009565D6" w:rsidRPr="00E75F02">
        <w:t xml:space="preserve">who </w:t>
      </w:r>
      <w:r w:rsidRPr="00E75F02">
        <w:t xml:space="preserve">attended a PWI in the South Atlantic Region of the United States. </w:t>
      </w:r>
      <w:commentRangeEnd w:id="360"/>
      <w:r w:rsidR="00AE7ADE" w:rsidRPr="00604159">
        <w:rPr>
          <w:rStyle w:val="CommentReference"/>
        </w:rPr>
        <w:commentReference w:id="360"/>
      </w:r>
      <w:r w:rsidRPr="00E75F02">
        <w:t>Negative consequences associated with methodological assumptions and delimitations should be avoided to keep the integrity of the research. Themes w</w:t>
      </w:r>
      <w:r w:rsidR="00937A35" w:rsidRPr="00E75F02">
        <w:t xml:space="preserve">ere </w:t>
      </w:r>
      <w:r w:rsidRPr="00E75F02">
        <w:t>coded and presented into categories which help</w:t>
      </w:r>
      <w:r w:rsidR="006E6381" w:rsidRPr="00E75F02">
        <w:t>ed</w:t>
      </w:r>
      <w:r w:rsidRPr="00E75F02">
        <w:t xml:space="preserve"> to identify conflicts in the research (Adams et al</w:t>
      </w:r>
      <w:r w:rsidR="00E05F23" w:rsidRPr="00E75F02">
        <w:t>.</w:t>
      </w:r>
      <w:r w:rsidRPr="00E75F02">
        <w:t xml:space="preserve">, 2016). Some of the participants may </w:t>
      </w:r>
      <w:r w:rsidR="006E6381" w:rsidRPr="00E75F02">
        <w:t xml:space="preserve">have </w:t>
      </w:r>
      <w:r w:rsidRPr="00E75F02">
        <w:t>be</w:t>
      </w:r>
      <w:r w:rsidR="006E6381" w:rsidRPr="00E75F02">
        <w:t>en</w:t>
      </w:r>
      <w:r w:rsidRPr="00E75F02">
        <w:t xml:space="preserve"> known to the research</w:t>
      </w:r>
      <w:r w:rsidR="00F14791" w:rsidRPr="00E75F02">
        <w:t>er</w:t>
      </w:r>
      <w:r w:rsidRPr="00E75F02">
        <w:t xml:space="preserve"> due to the various community organizations that the researcher is involved in. </w:t>
      </w:r>
    </w:p>
    <w:p w14:paraId="3FF5865B" w14:textId="18074C0A" w:rsidR="00F34913" w:rsidRPr="00E75F02" w:rsidRDefault="00302047">
      <w:pPr>
        <w:spacing w:after="0"/>
        <w:pPrChange w:id="361" w:author="Michael Grohs" w:date="2024-07-15T17:08:00Z" w16du:dateUtc="2024-07-15T22:08:00Z">
          <w:pPr/>
        </w:pPrChange>
      </w:pPr>
      <w:r w:rsidRPr="00E75F02">
        <w:t xml:space="preserve">To avoid </w:t>
      </w:r>
      <w:r w:rsidR="00B33C2C" w:rsidRPr="00E75F02">
        <w:t>selection</w:t>
      </w:r>
      <w:r w:rsidR="00E158D2" w:rsidRPr="00E75F02">
        <w:t xml:space="preserve"> </w:t>
      </w:r>
      <w:r w:rsidRPr="00E75F02">
        <w:t>bias</w:t>
      </w:r>
      <w:r w:rsidR="00E158D2" w:rsidRPr="00E75F02">
        <w:t>,</w:t>
      </w:r>
      <w:r w:rsidRPr="00E75F02">
        <w:t xml:space="preserve"> the researcher adhere</w:t>
      </w:r>
      <w:r w:rsidR="006E6381" w:rsidRPr="00E75F02">
        <w:t>d</w:t>
      </w:r>
      <w:r w:rsidRPr="00E75F02">
        <w:t xml:space="preserve"> to all the IRB requirements. To minimize or mitigate the potential negative consequences of methodological assumptions, limitations, and delimitations, this researcher </w:t>
      </w:r>
      <w:r w:rsidR="00EA7E70" w:rsidRPr="00E75F02">
        <w:t>doc</w:t>
      </w:r>
      <w:r w:rsidR="00ED2F30" w:rsidRPr="00E75F02">
        <w:t>um</w:t>
      </w:r>
      <w:r w:rsidRPr="00E75F02">
        <w:t>e</w:t>
      </w:r>
      <w:r w:rsidR="00ED2F30" w:rsidRPr="00E75F02">
        <w:t>nt</w:t>
      </w:r>
      <w:r w:rsidR="005F37FD" w:rsidRPr="00E75F02">
        <w:t>ed</w:t>
      </w:r>
      <w:r w:rsidR="006369B8" w:rsidRPr="00E75F02">
        <w:t xml:space="preserve"> that</w:t>
      </w:r>
      <w:r w:rsidRPr="00E75F02">
        <w:t xml:space="preserve"> the delimitations that are present in this study do not affect the integrity of the study. This researcher ensure</w:t>
      </w:r>
      <w:r w:rsidR="006369B8" w:rsidRPr="00E75F02">
        <w:t>d</w:t>
      </w:r>
      <w:r w:rsidRPr="00E75F02">
        <w:t xml:space="preserve"> the objectivity of the results by finding themes from each data source and sorting the theme</w:t>
      </w:r>
      <w:r w:rsidR="00F14791" w:rsidRPr="00E75F02">
        <w:t>s</w:t>
      </w:r>
      <w:r w:rsidRPr="00E75F02">
        <w:t xml:space="preserve"> into categories.</w:t>
      </w:r>
    </w:p>
    <w:p w14:paraId="15C41794" w14:textId="6DB6EBB3" w:rsidR="00015D63" w:rsidRPr="00E75F02" w:rsidRDefault="002D7451" w:rsidP="0018737E">
      <w:pPr>
        <w:pStyle w:val="Heading2"/>
      </w:pPr>
      <w:bookmarkStart w:id="362" w:name="_Toc171694971"/>
      <w:r w:rsidRPr="00E75F02">
        <w:t>Summary</w:t>
      </w:r>
      <w:bookmarkEnd w:id="335"/>
      <w:bookmarkEnd w:id="336"/>
      <w:bookmarkEnd w:id="337"/>
      <w:bookmarkEnd w:id="362"/>
    </w:p>
    <w:p w14:paraId="25210558" w14:textId="5E79E63F" w:rsidR="00A50A67" w:rsidRPr="00E75F02" w:rsidRDefault="00FF0086">
      <w:pPr>
        <w:spacing w:after="0"/>
        <w:pPrChange w:id="363" w:author="Michael Grohs" w:date="2024-07-15T17:12:00Z" w16du:dateUtc="2024-07-15T22:12:00Z">
          <w:pPr/>
        </w:pPrChange>
      </w:pPr>
      <w:r w:rsidRPr="00E75F02">
        <w:t xml:space="preserve">Chapter 3 </w:t>
      </w:r>
      <w:r w:rsidR="00C8786B" w:rsidRPr="00E75F02">
        <w:t xml:space="preserve">gave </w:t>
      </w:r>
      <w:r w:rsidRPr="00E75F02">
        <w:t xml:space="preserve">details </w:t>
      </w:r>
      <w:r w:rsidR="00C8786B" w:rsidRPr="00E75F02">
        <w:t xml:space="preserve">and the </w:t>
      </w:r>
      <w:r w:rsidRPr="00E75F02">
        <w:t>rationale behind the use of the methodology, the research design, the population</w:t>
      </w:r>
      <w:r w:rsidR="00D63779" w:rsidRPr="00E75F02">
        <w:t xml:space="preserve">, </w:t>
      </w:r>
      <w:r w:rsidRPr="00E75F02">
        <w:t>and</w:t>
      </w:r>
      <w:r w:rsidR="00D63779" w:rsidRPr="00E75F02">
        <w:t xml:space="preserve"> the</w:t>
      </w:r>
      <w:r w:rsidRPr="00E75F02">
        <w:t xml:space="preserve"> sample selection. The purpose of this descriptive</w:t>
      </w:r>
      <w:r w:rsidR="00A50A67" w:rsidRPr="00E75F02">
        <w:t xml:space="preserve"> qualitative research </w:t>
      </w:r>
      <w:r w:rsidR="000742C6" w:rsidRPr="00E75F02">
        <w:t>was</w:t>
      </w:r>
      <w:r w:rsidR="00A50A67" w:rsidRPr="00E75F02">
        <w:t xml:space="preserve"> to explore</w:t>
      </w:r>
      <w:r w:rsidR="006316A4" w:rsidRPr="00E75F02">
        <w:t xml:space="preserve"> how African American alumni describe the contribution</w:t>
      </w:r>
      <w:r w:rsidR="00466DCA" w:rsidRPr="00E75F02">
        <w:t>s</w:t>
      </w:r>
      <w:r w:rsidR="006316A4" w:rsidRPr="00E75F02">
        <w:t xml:space="preserve"> of African American </w:t>
      </w:r>
      <w:r w:rsidR="00A77C12" w:rsidRPr="00E75F02">
        <w:t xml:space="preserve">faculty and peers on goal setting, self-motivation, and ongoing persistence at </w:t>
      </w:r>
      <w:del w:id="364" w:author="Michael Grohs" w:date="2024-07-15T17:12:00Z" w16du:dateUtc="2024-07-15T22:12:00Z">
        <w:r w:rsidR="00517BA3" w:rsidRPr="00E75F02" w:rsidDel="00AE7ADE">
          <w:delText>Predominantly</w:delText>
        </w:r>
        <w:r w:rsidR="00A77C12" w:rsidRPr="00E75F02" w:rsidDel="00AE7ADE">
          <w:delText xml:space="preserve"> White institutions (</w:delText>
        </w:r>
      </w:del>
      <w:r w:rsidR="00A77C12" w:rsidRPr="00E75F02">
        <w:t>PWIs</w:t>
      </w:r>
      <w:del w:id="365" w:author="Michael Grohs" w:date="2024-07-15T17:12:00Z" w16du:dateUtc="2024-07-15T22:12:00Z">
        <w:r w:rsidR="00A77C12" w:rsidRPr="00E75F02" w:rsidDel="00AE7ADE">
          <w:delText>)</w:delText>
        </w:r>
      </w:del>
      <w:r w:rsidR="00A77C12" w:rsidRPr="00E75F02">
        <w:t xml:space="preserve"> </w:t>
      </w:r>
      <w:r w:rsidR="00DE598E" w:rsidRPr="00E75F02">
        <w:t>in the South Atlantic Region of the United States of America.</w:t>
      </w:r>
      <w:r w:rsidR="00A50A67" w:rsidRPr="00E75F02">
        <w:t xml:space="preserve"> The phenomenon being explored </w:t>
      </w:r>
      <w:r w:rsidR="008D4849" w:rsidRPr="00E75F02">
        <w:t>was</w:t>
      </w:r>
      <w:r w:rsidR="00A50A67" w:rsidRPr="00E75F02">
        <w:t xml:space="preserve"> how </w:t>
      </w:r>
      <w:r w:rsidR="002466BF" w:rsidRPr="00E75F02">
        <w:t xml:space="preserve">African American college alumni </w:t>
      </w:r>
      <w:r w:rsidR="00BB431E" w:rsidRPr="00E75F02">
        <w:t>describe the contribution</w:t>
      </w:r>
      <w:r w:rsidR="00477C3E" w:rsidRPr="00E75F02">
        <w:t>s</w:t>
      </w:r>
      <w:r w:rsidR="00BB431E" w:rsidRPr="00E75F02">
        <w:t xml:space="preserve"> </w:t>
      </w:r>
      <w:r w:rsidR="00296CDE" w:rsidRPr="00E75F02">
        <w:t xml:space="preserve">of their African American faculty and peers on goal setting, self-motivation, and ongoing persistence. </w:t>
      </w:r>
      <w:r w:rsidR="002C1B7F" w:rsidRPr="00E75F02">
        <w:t>Using</w:t>
      </w:r>
      <w:r w:rsidR="00A50A67" w:rsidRPr="00E75F02">
        <w:t xml:space="preserve"> </w:t>
      </w:r>
      <w:r w:rsidR="00A50A67" w:rsidRPr="00E75F02">
        <w:lastRenderedPageBreak/>
        <w:t>qualitative methodologies</w:t>
      </w:r>
      <w:r w:rsidR="006E5CDD" w:rsidRPr="00E75F02">
        <w:t xml:space="preserve"> hel</w:t>
      </w:r>
      <w:r w:rsidR="00030037" w:rsidRPr="00E75F02">
        <w:t>ped</w:t>
      </w:r>
      <w:r w:rsidR="006E5CDD" w:rsidRPr="00E75F02">
        <w:t xml:space="preserve"> to</w:t>
      </w:r>
      <w:r w:rsidR="00A50A67" w:rsidRPr="00E75F02">
        <w:t xml:space="preserve"> </w:t>
      </w:r>
      <w:r w:rsidR="006E5CDD" w:rsidRPr="00E75F02">
        <w:t xml:space="preserve">show </w:t>
      </w:r>
      <w:r w:rsidR="00A50A67" w:rsidRPr="00E75F02">
        <w:t>themes and patterns in the data that w</w:t>
      </w:r>
      <w:r w:rsidR="001114C3" w:rsidRPr="00E75F02">
        <w:t xml:space="preserve">as </w:t>
      </w:r>
      <w:r w:rsidR="00A50A67" w:rsidRPr="00E75F02">
        <w:t>collected.</w:t>
      </w:r>
    </w:p>
    <w:p w14:paraId="7ED6C84C" w14:textId="75451816" w:rsidR="00A50A67" w:rsidRPr="00E75F02" w:rsidRDefault="00A50A67">
      <w:pPr>
        <w:spacing w:after="0"/>
        <w:pPrChange w:id="366" w:author="Michael Grohs" w:date="2024-07-15T17:12:00Z" w16du:dateUtc="2024-07-15T22:12:00Z">
          <w:pPr/>
        </w:pPrChange>
      </w:pPr>
      <w:r w:rsidRPr="00E75F02">
        <w:t xml:space="preserve">All </w:t>
      </w:r>
      <w:r w:rsidR="006E5CDD" w:rsidRPr="00E75F02">
        <w:t xml:space="preserve">African American </w:t>
      </w:r>
      <w:r w:rsidR="00F94FC7" w:rsidRPr="00E75F02">
        <w:t xml:space="preserve">alumni </w:t>
      </w:r>
      <w:r w:rsidR="008D1AB4" w:rsidRPr="00E75F02">
        <w:t>who</w:t>
      </w:r>
      <w:r w:rsidR="00F94FC7" w:rsidRPr="00E75F02">
        <w:t xml:space="preserve"> </w:t>
      </w:r>
      <w:r w:rsidR="000316B6" w:rsidRPr="00E75F02">
        <w:t xml:space="preserve">were </w:t>
      </w:r>
      <w:r w:rsidR="00F94FC7" w:rsidRPr="00E75F02">
        <w:t>experienced in th</w:t>
      </w:r>
      <w:r w:rsidR="00643B59" w:rsidRPr="00E75F02">
        <w:t xml:space="preserve">e characteristics and phenomenon of the study </w:t>
      </w:r>
      <w:r w:rsidR="00326B2B" w:rsidRPr="00E75F02">
        <w:t xml:space="preserve">and </w:t>
      </w:r>
      <w:r w:rsidR="00643B59" w:rsidRPr="00E75F02">
        <w:t>who attended a PWI</w:t>
      </w:r>
      <w:r w:rsidR="00F94FC7" w:rsidRPr="00E75F02">
        <w:t xml:space="preserve"> </w:t>
      </w:r>
      <w:r w:rsidRPr="00E75F02">
        <w:t>in the</w:t>
      </w:r>
      <w:r w:rsidR="00C75961" w:rsidRPr="00E75F02">
        <w:t xml:space="preserve"> South Atlantic Region of the</w:t>
      </w:r>
      <w:r w:rsidRPr="00E75F02">
        <w:t xml:space="preserve"> United States of America</w:t>
      </w:r>
      <w:r w:rsidR="006779BF" w:rsidRPr="00E75F02">
        <w:t xml:space="preserve"> </w:t>
      </w:r>
      <w:r w:rsidR="000316B6" w:rsidRPr="00E75F02">
        <w:t>was</w:t>
      </w:r>
      <w:r w:rsidRPr="00E75F02">
        <w:t xml:space="preserve"> the specific population addressed in this study. The target population for th</w:t>
      </w:r>
      <w:r w:rsidR="00574BD7" w:rsidRPr="00E75F02">
        <w:t>is</w:t>
      </w:r>
      <w:r w:rsidRPr="00E75F02">
        <w:t xml:space="preserve"> study consist</w:t>
      </w:r>
      <w:r w:rsidR="000316B6" w:rsidRPr="00E75F02">
        <w:t>ed</w:t>
      </w:r>
      <w:r w:rsidRPr="00E75F02">
        <w:t xml:space="preserve"> of </w:t>
      </w:r>
      <w:r w:rsidR="003B0319" w:rsidRPr="00E75F02">
        <w:t xml:space="preserve">African </w:t>
      </w:r>
      <w:r w:rsidR="00510E29" w:rsidRPr="00E75F02">
        <w:t>American alumni from PWI</w:t>
      </w:r>
      <w:r w:rsidR="00941981" w:rsidRPr="00E75F02">
        <w:t xml:space="preserve">s </w:t>
      </w:r>
      <w:r w:rsidR="0098342F" w:rsidRPr="00E75F02">
        <w:t>who</w:t>
      </w:r>
      <w:r w:rsidR="00941981" w:rsidRPr="00E75F02">
        <w:t xml:space="preserve"> </w:t>
      </w:r>
      <w:r w:rsidR="002848D4" w:rsidRPr="00E75F02">
        <w:t>was</w:t>
      </w:r>
      <w:r w:rsidR="00941981" w:rsidRPr="00E75F02">
        <w:t xml:space="preserve"> experienced in the </w:t>
      </w:r>
      <w:r w:rsidR="00B62890" w:rsidRPr="00E75F02">
        <w:t>characteristics</w:t>
      </w:r>
      <w:r w:rsidR="00941981" w:rsidRPr="00E75F02">
        <w:t xml:space="preserve"> and phenomenon of the study. </w:t>
      </w:r>
      <w:r w:rsidRPr="00E75F02">
        <w:t>The sample for th</w:t>
      </w:r>
      <w:r w:rsidR="00E13A9B" w:rsidRPr="00E75F02">
        <w:t>is</w:t>
      </w:r>
      <w:r w:rsidRPr="00E75F02">
        <w:t xml:space="preserve"> study consist</w:t>
      </w:r>
      <w:r w:rsidR="00E13A9B" w:rsidRPr="00E75F02">
        <w:t>ed</w:t>
      </w:r>
      <w:r w:rsidRPr="00E75F02">
        <w:t xml:space="preserve"> </w:t>
      </w:r>
      <w:r w:rsidR="00914588" w:rsidRPr="00E75F02">
        <w:t xml:space="preserve">of </w:t>
      </w:r>
      <w:r w:rsidR="00914588" w:rsidRPr="00E75F02">
        <w:rPr>
          <w:color w:val="000000" w:themeColor="text1"/>
        </w:rPr>
        <w:t>2</w:t>
      </w:r>
      <w:r w:rsidR="00714943" w:rsidRPr="00E75F02">
        <w:rPr>
          <w:color w:val="000000" w:themeColor="text1"/>
        </w:rPr>
        <w:t>0</w:t>
      </w:r>
      <w:r w:rsidR="00A80829" w:rsidRPr="00E75F02">
        <w:rPr>
          <w:color w:val="000000" w:themeColor="text1"/>
        </w:rPr>
        <w:t xml:space="preserve"> </w:t>
      </w:r>
      <w:r w:rsidRPr="00E75F02">
        <w:rPr>
          <w:color w:val="000000" w:themeColor="text1"/>
        </w:rPr>
        <w:t>participants</w:t>
      </w:r>
      <w:r w:rsidR="00A80829" w:rsidRPr="00E75F02">
        <w:rPr>
          <w:color w:val="000000" w:themeColor="text1"/>
        </w:rPr>
        <w:t xml:space="preserve"> f</w:t>
      </w:r>
      <w:r w:rsidR="00714943" w:rsidRPr="00E75F02">
        <w:rPr>
          <w:color w:val="000000" w:themeColor="text1"/>
        </w:rPr>
        <w:t xml:space="preserve">or the questionnaire and </w:t>
      </w:r>
      <w:r w:rsidRPr="00E75F02">
        <w:rPr>
          <w:color w:val="000000" w:themeColor="text1"/>
        </w:rPr>
        <w:t>one-on-one interviews</w:t>
      </w:r>
      <w:r w:rsidRPr="00E75F02">
        <w:t>.</w:t>
      </w:r>
    </w:p>
    <w:p w14:paraId="10CF08D1" w14:textId="355D1A84" w:rsidR="00A50A67" w:rsidRPr="00E75F02" w:rsidRDefault="00A50A67">
      <w:pPr>
        <w:spacing w:after="0"/>
        <w:pPrChange w:id="367" w:author="Michael Grohs" w:date="2024-07-15T17:15:00Z" w16du:dateUtc="2024-07-15T22:15:00Z">
          <w:pPr/>
        </w:pPrChange>
      </w:pPr>
      <w:r w:rsidRPr="00E75F02">
        <w:t>Chapter 3 describe</w:t>
      </w:r>
      <w:r w:rsidR="00AD1A36" w:rsidRPr="00E75F02">
        <w:t>d</w:t>
      </w:r>
      <w:r w:rsidRPr="00E75F02">
        <w:t xml:space="preserve"> the research questions that </w:t>
      </w:r>
      <w:del w:id="368" w:author="Michael Grohs" w:date="2024-07-15T17:13:00Z" w16du:dateUtc="2024-07-15T22:13:00Z">
        <w:r w:rsidRPr="00E75F02" w:rsidDel="00AE7ADE">
          <w:delText>w</w:delText>
        </w:r>
        <w:r w:rsidR="00AD1A36" w:rsidRPr="00E75F02" w:rsidDel="00AE7ADE">
          <w:delText>as</w:delText>
        </w:r>
      </w:del>
      <w:ins w:id="369" w:author="Michael Grohs" w:date="2024-07-15T17:13:00Z" w16du:dateUtc="2024-07-15T22:13:00Z">
        <w:r w:rsidR="00AE7ADE" w:rsidRPr="00E75F02">
          <w:t>were</w:t>
        </w:r>
      </w:ins>
      <w:r w:rsidRPr="00E75F02">
        <w:t xml:space="preserve"> used</w:t>
      </w:r>
      <w:r w:rsidR="00272AF8" w:rsidRPr="00E75F02">
        <w:t xml:space="preserve">, </w:t>
      </w:r>
      <w:r w:rsidRPr="00E75F02">
        <w:t>data collection</w:t>
      </w:r>
      <w:r w:rsidR="001C5C3E" w:rsidRPr="00E75F02">
        <w:t>,</w:t>
      </w:r>
      <w:r w:rsidRPr="00E75F02">
        <w:t xml:space="preserve"> and data analysis. A qualitative descriptive design was the most appropriate due to explor</w:t>
      </w:r>
      <w:r w:rsidR="005923BA" w:rsidRPr="00E75F02">
        <w:t xml:space="preserve">ing </w:t>
      </w:r>
      <w:r w:rsidRPr="00E75F02">
        <w:t xml:space="preserve">the perceptions of the </w:t>
      </w:r>
      <w:r w:rsidR="005923BA" w:rsidRPr="00E75F02">
        <w:t xml:space="preserve">African American </w:t>
      </w:r>
      <w:r w:rsidRPr="00E75F02">
        <w:t xml:space="preserve">participants. </w:t>
      </w:r>
      <w:r w:rsidR="0069533C" w:rsidRPr="00E75F02">
        <w:t>D</w:t>
      </w:r>
      <w:r w:rsidRPr="00E75F02">
        <w:t xml:space="preserve">ata </w:t>
      </w:r>
      <w:r w:rsidR="0069533C" w:rsidRPr="00E75F02">
        <w:t>w</w:t>
      </w:r>
      <w:r w:rsidR="006119D7" w:rsidRPr="00E75F02">
        <w:t>as</w:t>
      </w:r>
      <w:r w:rsidR="0069533C" w:rsidRPr="00E75F02">
        <w:t xml:space="preserve"> collected </w:t>
      </w:r>
      <w:r w:rsidRPr="00E75F02">
        <w:t>using one-on-one interviews</w:t>
      </w:r>
      <w:r w:rsidR="002562F2" w:rsidRPr="00E75F02">
        <w:t xml:space="preserve"> and questionnaires</w:t>
      </w:r>
      <w:r w:rsidRPr="00E75F02">
        <w:t>. Th</w:t>
      </w:r>
      <w:r w:rsidR="00D016E0" w:rsidRPr="00E75F02">
        <w:t xml:space="preserve">e data </w:t>
      </w:r>
      <w:del w:id="370" w:author="Michael Grohs" w:date="2024-07-15T17:14:00Z" w16du:dateUtc="2024-07-15T22:14:00Z">
        <w:r w:rsidR="00D016E0" w:rsidRPr="00E75F02" w:rsidDel="00AE7ADE">
          <w:delText>w</w:delText>
        </w:r>
        <w:r w:rsidR="00CC6697" w:rsidRPr="00E75F02" w:rsidDel="00AE7ADE">
          <w:delText>as</w:delText>
        </w:r>
        <w:r w:rsidRPr="00E75F02" w:rsidDel="00AE7ADE">
          <w:delText xml:space="preserve"> </w:delText>
        </w:r>
      </w:del>
      <w:ins w:id="371" w:author="Michael Grohs" w:date="2024-07-15T17:14:00Z" w16du:dateUtc="2024-07-15T22:14:00Z">
        <w:r w:rsidR="00AE7ADE" w:rsidRPr="00E75F02">
          <w:t xml:space="preserve">were </w:t>
        </w:r>
      </w:ins>
      <w:r w:rsidR="005D0E3C" w:rsidRPr="00E75F02">
        <w:t>analyzed</w:t>
      </w:r>
      <w:r w:rsidRPr="00E75F02">
        <w:t xml:space="preserve"> using thematic analysis. Chapter 3 </w:t>
      </w:r>
      <w:r w:rsidR="00585CAA" w:rsidRPr="00E75F02">
        <w:t>show</w:t>
      </w:r>
      <w:r w:rsidR="00CC6697" w:rsidRPr="00E75F02">
        <w:t>ed</w:t>
      </w:r>
      <w:r w:rsidR="00585CAA" w:rsidRPr="00E75F02">
        <w:t xml:space="preserve"> </w:t>
      </w:r>
      <w:r w:rsidR="00EF19CB" w:rsidRPr="00E75F02">
        <w:t>the</w:t>
      </w:r>
      <w:r w:rsidRPr="00E75F02">
        <w:t xml:space="preserve"> level of trustworthiness and </w:t>
      </w:r>
      <w:r w:rsidR="00F208D9" w:rsidRPr="00E75F02">
        <w:t xml:space="preserve">shows </w:t>
      </w:r>
      <w:r w:rsidRPr="00E75F02">
        <w:t xml:space="preserve">that all ethical considerations such as beneficence, respect for persons, and justice </w:t>
      </w:r>
      <w:r w:rsidR="0001589D" w:rsidRPr="00E75F02">
        <w:t>were</w:t>
      </w:r>
      <w:r w:rsidRPr="00E75F02">
        <w:t xml:space="preserve"> met (</w:t>
      </w:r>
      <w:r w:rsidR="00442AA8" w:rsidRPr="00E75F02">
        <w:t>National Commission for the Protection of Human Subjects of Biomedical and Behavioral Research, 1979</w:t>
      </w:r>
      <w:r w:rsidRPr="00E75F02">
        <w:t>).</w:t>
      </w:r>
    </w:p>
    <w:p w14:paraId="4B8EB1A5" w14:textId="0C403831" w:rsidR="00880993" w:rsidRPr="00E75F02" w:rsidRDefault="00A50A67">
      <w:pPr>
        <w:spacing w:after="0"/>
        <w:pPrChange w:id="372" w:author="Michael Grohs" w:date="2024-07-15T17:15:00Z" w16du:dateUtc="2024-07-15T22:15:00Z">
          <w:pPr/>
        </w:pPrChange>
      </w:pPr>
      <w:r w:rsidRPr="00E75F02">
        <w:t>Chapter 4 of th</w:t>
      </w:r>
      <w:r w:rsidR="00574BD7" w:rsidRPr="00E75F02">
        <w:t xml:space="preserve">is </w:t>
      </w:r>
      <w:r w:rsidR="005D0D13" w:rsidRPr="00E75F02">
        <w:t xml:space="preserve">study </w:t>
      </w:r>
      <w:commentRangeStart w:id="373"/>
      <w:r w:rsidRPr="00E75F02">
        <w:t>describ</w:t>
      </w:r>
      <w:r w:rsidR="005D0D13" w:rsidRPr="00E75F02">
        <w:t>e</w:t>
      </w:r>
      <w:r w:rsidR="0001589D" w:rsidRPr="00E75F02">
        <w:t>s</w:t>
      </w:r>
      <w:r w:rsidRPr="00E75F02">
        <w:t xml:space="preserve"> the results of the study.</w:t>
      </w:r>
      <w:r w:rsidR="00855393" w:rsidRPr="00E75F02">
        <w:t xml:space="preserve"> Chapter 4 </w:t>
      </w:r>
      <w:del w:id="374" w:author="Michael Grohs" w:date="2024-07-15T17:32:00Z" w16du:dateUtc="2024-07-15T22:32:00Z">
        <w:r w:rsidR="00316B00" w:rsidRPr="00E75F02" w:rsidDel="00E67B6E">
          <w:delText>gave</w:delText>
        </w:r>
        <w:r w:rsidR="00855393" w:rsidRPr="00E75F02" w:rsidDel="00E67B6E">
          <w:delText xml:space="preserve"> </w:delText>
        </w:r>
      </w:del>
      <w:ins w:id="375" w:author="Michael Grohs" w:date="2024-07-15T17:32:00Z" w16du:dateUtc="2024-07-15T22:32:00Z">
        <w:r w:rsidR="00E67B6E" w:rsidRPr="00E75F02">
          <w:t xml:space="preserve">gives </w:t>
        </w:r>
      </w:ins>
      <w:r w:rsidR="00B352C4" w:rsidRPr="00E75F02">
        <w:t>a brief</w:t>
      </w:r>
      <w:r w:rsidRPr="00E75F02">
        <w:t xml:space="preserve"> overview of the research questions and research </w:t>
      </w:r>
      <w:r w:rsidR="005D0E3C" w:rsidRPr="00E75F02">
        <w:t>problems</w:t>
      </w:r>
      <w:r w:rsidR="00B352C4" w:rsidRPr="00E75F02">
        <w:t xml:space="preserve">. Chapter 4 </w:t>
      </w:r>
      <w:r w:rsidR="005D0E3C" w:rsidRPr="00E75F02">
        <w:t>addresse</w:t>
      </w:r>
      <w:r w:rsidR="00144210" w:rsidRPr="00E75F02">
        <w:t>d</w:t>
      </w:r>
      <w:r w:rsidRPr="00E75F02">
        <w:t xml:space="preserve"> </w:t>
      </w:r>
      <w:commentRangeEnd w:id="373"/>
      <w:r w:rsidR="00E67B6E" w:rsidRPr="00604159">
        <w:rPr>
          <w:rStyle w:val="CommentReference"/>
        </w:rPr>
        <w:commentReference w:id="373"/>
      </w:r>
      <w:r w:rsidRPr="00E75F02">
        <w:t>the results and the data collected from</w:t>
      </w:r>
      <w:r w:rsidR="00422E8C" w:rsidRPr="00E75F02">
        <w:t xml:space="preserve"> the one-on-one interviews. The results of the study address</w:t>
      </w:r>
      <w:r w:rsidR="00144210" w:rsidRPr="00E75F02">
        <w:t>ed</w:t>
      </w:r>
      <w:r w:rsidR="00422E8C" w:rsidRPr="00E75F02">
        <w:t xml:space="preserve"> the research questions </w:t>
      </w:r>
      <w:r w:rsidR="006E0D72" w:rsidRPr="00E75F02">
        <w:t>and other influences by the researcher.</w:t>
      </w:r>
    </w:p>
    <w:p w14:paraId="4564D552" w14:textId="381A0854" w:rsidR="00880993" w:rsidRPr="00E75F02" w:rsidRDefault="004D369A">
      <w:pPr>
        <w:spacing w:line="240" w:lineRule="auto"/>
        <w:ind w:firstLine="0"/>
      </w:pPr>
      <w:bookmarkStart w:id="376" w:name="_Hlk172041987"/>
      <w:commentRangeStart w:id="377"/>
      <w:ins w:id="378" w:author="Michael Grohs" w:date="2024-07-15T17:50:00Z" w16du:dateUtc="2024-07-15T22:50:00Z">
        <w:r>
          <w:t xml:space="preserve"> </w:t>
        </w:r>
      </w:ins>
      <w:commentRangeEnd w:id="377"/>
      <w:ins w:id="379" w:author="Michael Grohs" w:date="2024-07-15T17:52:00Z" w16du:dateUtc="2024-07-15T22:52:00Z">
        <w:r>
          <w:rPr>
            <w:rStyle w:val="CommentReference"/>
          </w:rPr>
          <w:commentReference w:id="377"/>
        </w:r>
      </w:ins>
      <w:r w:rsidR="00880993" w:rsidRPr="00E75F02">
        <w:br w:type="page"/>
      </w:r>
    </w:p>
    <w:p w14:paraId="05B6F746" w14:textId="77777777" w:rsidR="00880993" w:rsidRPr="00E75F02" w:rsidRDefault="00880993" w:rsidP="00880993">
      <w:pPr>
        <w:pStyle w:val="Heading1"/>
        <w:rPr>
          <w:b w:val="0"/>
        </w:rPr>
      </w:pPr>
      <w:bookmarkStart w:id="380" w:name="_Toc481674136"/>
      <w:bookmarkStart w:id="381" w:name="_Toc503990763"/>
      <w:bookmarkStart w:id="382" w:name="_Toc171694972"/>
      <w:r w:rsidRPr="00E75F02">
        <w:lastRenderedPageBreak/>
        <w:t>Chapter 4: Data Analysis and Results</w:t>
      </w:r>
      <w:bookmarkEnd w:id="380"/>
      <w:bookmarkEnd w:id="381"/>
      <w:bookmarkEnd w:id="382"/>
    </w:p>
    <w:p w14:paraId="17B72ABE" w14:textId="3B1F3169" w:rsidR="00D2339D" w:rsidRPr="00E75F02" w:rsidRDefault="00880993">
      <w:pPr>
        <w:pStyle w:val="Heading1"/>
        <w:pPrChange w:id="383" w:author="Michael Grohs" w:date="2024-07-14T19:16:00Z" w16du:dateUtc="2024-07-15T00:16:00Z">
          <w:pPr>
            <w:pStyle w:val="Heading2"/>
          </w:pPr>
        </w:pPrChange>
      </w:pPr>
      <w:bookmarkStart w:id="384" w:name="_Toc349720650"/>
      <w:bookmarkStart w:id="385" w:name="_Toc350241694"/>
      <w:bookmarkStart w:id="386" w:name="_Toc481674137"/>
      <w:bookmarkStart w:id="387" w:name="_Toc503990764"/>
      <w:bookmarkStart w:id="388" w:name="_Toc171694973"/>
      <w:r w:rsidRPr="00E75F02">
        <w:t>Introduction</w:t>
      </w:r>
      <w:bookmarkEnd w:id="384"/>
      <w:bookmarkEnd w:id="385"/>
      <w:bookmarkEnd w:id="386"/>
      <w:bookmarkEnd w:id="387"/>
      <w:bookmarkEnd w:id="388"/>
    </w:p>
    <w:p w14:paraId="38191DAB" w14:textId="5D5B086D" w:rsidR="00736876" w:rsidRPr="00E75F02" w:rsidRDefault="00736876" w:rsidP="004A6CA3">
      <w:pPr>
        <w:spacing w:after="0"/>
      </w:pPr>
      <w:commentRangeStart w:id="389"/>
      <w:r w:rsidRPr="00E75F02">
        <w:t xml:space="preserve">The purpose of this qualitative descriptive study was to explore how </w:t>
      </w:r>
      <w:r w:rsidR="005378D9" w:rsidRPr="00E75F02">
        <w:t>African American</w:t>
      </w:r>
      <w:r w:rsidR="009447E5" w:rsidRPr="00E75F02">
        <w:t xml:space="preserve"> alumni describe</w:t>
      </w:r>
      <w:del w:id="390" w:author="Michael Grohs" w:date="2024-07-14T19:17:00Z" w16du:dateUtc="2024-07-15T00:17:00Z">
        <w:r w:rsidR="009447E5" w:rsidRPr="00E75F02" w:rsidDel="00232ED9">
          <w:delText>s</w:delText>
        </w:r>
      </w:del>
      <w:r w:rsidR="009447E5" w:rsidRPr="00E75F02">
        <w:t xml:space="preserve"> the contributions of African American faculty and peers on goal setting, self-motivation, and ongoing persistence at </w:t>
      </w:r>
      <w:del w:id="391" w:author="Michael Grohs" w:date="2024-07-14T19:17:00Z" w16du:dateUtc="2024-07-15T00:17:00Z">
        <w:r w:rsidR="00517BA3" w:rsidRPr="00E75F02" w:rsidDel="00232ED9">
          <w:delText>Predominantly</w:delText>
        </w:r>
        <w:r w:rsidR="009D2DBF" w:rsidRPr="00E75F02" w:rsidDel="00232ED9">
          <w:delText xml:space="preserve"> White </w:delText>
        </w:r>
        <w:r w:rsidR="00AD19D4" w:rsidRPr="00E75F02" w:rsidDel="00232ED9">
          <w:delText>i</w:delText>
        </w:r>
        <w:r w:rsidR="009D2DBF" w:rsidRPr="00E75F02" w:rsidDel="00232ED9">
          <w:delText xml:space="preserve">nstitutions </w:delText>
        </w:r>
        <w:r w:rsidR="00885DDB" w:rsidRPr="00E75F02" w:rsidDel="00232ED9">
          <w:delText>(</w:delText>
        </w:r>
      </w:del>
      <w:r w:rsidR="00885DDB" w:rsidRPr="00E75F02">
        <w:t>PWIs</w:t>
      </w:r>
      <w:del w:id="392" w:author="Michael Grohs" w:date="2024-07-14T19:17:00Z" w16du:dateUtc="2024-07-15T00:17:00Z">
        <w:r w:rsidR="000179DF" w:rsidRPr="00E75F02" w:rsidDel="00232ED9">
          <w:delText>)</w:delText>
        </w:r>
      </w:del>
      <w:r w:rsidR="000179DF" w:rsidRPr="00E75F02">
        <w:t xml:space="preserve"> in the South </w:t>
      </w:r>
      <w:r w:rsidR="000E0FEB" w:rsidRPr="00E75F02">
        <w:t>Atlantic Region of the United States of America.</w:t>
      </w:r>
      <w:r w:rsidR="005B70D2" w:rsidRPr="00E75F02">
        <w:t xml:space="preserve"> </w:t>
      </w:r>
      <w:r w:rsidRPr="00E75F02">
        <w:t xml:space="preserve">This study was conducted to find a problem space on how </w:t>
      </w:r>
      <w:r w:rsidR="00EF7B1F" w:rsidRPr="00E75F02">
        <w:t>African American alumni</w:t>
      </w:r>
      <w:r w:rsidRPr="00E75F02">
        <w:t xml:space="preserve"> describe </w:t>
      </w:r>
      <w:r w:rsidR="007F4795" w:rsidRPr="00E75F02">
        <w:t xml:space="preserve">the </w:t>
      </w:r>
      <w:r w:rsidRPr="00E75F02">
        <w:t xml:space="preserve">influence of </w:t>
      </w:r>
      <w:r w:rsidR="007F4795" w:rsidRPr="00E75F02">
        <w:t xml:space="preserve">African American faculty and peers on </w:t>
      </w:r>
      <w:r w:rsidR="00C24CEC" w:rsidRPr="00E75F02">
        <w:t>their</w:t>
      </w:r>
      <w:r w:rsidRPr="00E75F02">
        <w:t xml:space="preserve"> experiences </w:t>
      </w:r>
      <w:r w:rsidR="008F2885" w:rsidRPr="00E75F02">
        <w:t xml:space="preserve">at </w:t>
      </w:r>
      <w:r w:rsidR="00517BA3" w:rsidRPr="00E75F02">
        <w:t>Predominantly</w:t>
      </w:r>
      <w:r w:rsidR="008F2885" w:rsidRPr="00E75F02">
        <w:t xml:space="preserve"> White </w:t>
      </w:r>
      <w:r w:rsidR="0055248D" w:rsidRPr="00E75F02">
        <w:t>institutions</w:t>
      </w:r>
      <w:r w:rsidR="008F2885" w:rsidRPr="00E75F02">
        <w:t xml:space="preserve">. </w:t>
      </w:r>
      <w:r w:rsidR="00ED7416" w:rsidRPr="00E75F02">
        <w:t xml:space="preserve">The phenomenon is how African American </w:t>
      </w:r>
      <w:r w:rsidR="00EC033D" w:rsidRPr="00E75F02">
        <w:t xml:space="preserve">college alumni describes the </w:t>
      </w:r>
      <w:r w:rsidR="00160C33" w:rsidRPr="00E75F02">
        <w:t xml:space="preserve">contributions of their African American </w:t>
      </w:r>
      <w:r w:rsidR="000A6BC3" w:rsidRPr="00E75F02">
        <w:t>faculty</w:t>
      </w:r>
      <w:r w:rsidR="00160C33" w:rsidRPr="00E75F02">
        <w:t xml:space="preserve"> </w:t>
      </w:r>
      <w:r w:rsidR="00AD19D4" w:rsidRPr="00E75F02">
        <w:t xml:space="preserve">and peers </w:t>
      </w:r>
      <w:r w:rsidR="00160C33" w:rsidRPr="00E75F02">
        <w:t xml:space="preserve">on </w:t>
      </w:r>
      <w:r w:rsidR="00382D41" w:rsidRPr="00E75F02">
        <w:t>goal setting</w:t>
      </w:r>
      <w:r w:rsidR="00160C33" w:rsidRPr="00E75F02">
        <w:t xml:space="preserve">, </w:t>
      </w:r>
      <w:r w:rsidR="00B33C2C" w:rsidRPr="00E75F02">
        <w:t>self-motivation</w:t>
      </w:r>
      <w:r w:rsidR="000A6BC3" w:rsidRPr="00E75F02">
        <w:t>, and on</w:t>
      </w:r>
      <w:r w:rsidR="007541F7" w:rsidRPr="00E75F02">
        <w:t xml:space="preserve">going persistence. </w:t>
      </w:r>
      <w:commentRangeEnd w:id="389"/>
      <w:r w:rsidR="00085D0A" w:rsidRPr="00604159">
        <w:rPr>
          <w:rStyle w:val="CommentReference"/>
        </w:rPr>
        <w:commentReference w:id="389"/>
      </w:r>
      <w:r w:rsidR="007541F7" w:rsidRPr="00E75F02">
        <w:t xml:space="preserve">The relationship with African </w:t>
      </w:r>
      <w:r w:rsidR="00382D41" w:rsidRPr="00E75F02">
        <w:t>American faculty</w:t>
      </w:r>
      <w:r w:rsidR="009D5B9A" w:rsidRPr="00E75F02">
        <w:t xml:space="preserve"> and peers is important in the success of African American students at PWI</w:t>
      </w:r>
      <w:r w:rsidR="006A1581" w:rsidRPr="00E75F02">
        <w:t xml:space="preserve">s. </w:t>
      </w:r>
      <w:r w:rsidRPr="00E75F02">
        <w:t xml:space="preserve">This phenomenon was explored </w:t>
      </w:r>
      <w:r w:rsidR="00382D41" w:rsidRPr="00E75F02">
        <w:t>using</w:t>
      </w:r>
      <w:r w:rsidRPr="00E75F02">
        <w:t xml:space="preserve"> qualitative research methods and the following research questions </w:t>
      </w:r>
      <w:r w:rsidR="00BC6827" w:rsidRPr="00E75F02">
        <w:t xml:space="preserve">which </w:t>
      </w:r>
      <w:r w:rsidRPr="00E75F02">
        <w:t>guided the research study:</w:t>
      </w:r>
    </w:p>
    <w:p w14:paraId="3693E8E3" w14:textId="0B7C6B66" w:rsidR="00736876" w:rsidRPr="00E75F02" w:rsidRDefault="00736876" w:rsidP="004A6CA3">
      <w:pPr>
        <w:pStyle w:val="ListRQ"/>
        <w:spacing w:after="0"/>
        <w:contextualSpacing/>
      </w:pPr>
      <w:commentRangeStart w:id="393"/>
      <w:r w:rsidRPr="00E75F02">
        <w:t xml:space="preserve">RQ1: </w:t>
      </w:r>
      <w:commentRangeEnd w:id="393"/>
      <w:r w:rsidR="006C33B2">
        <w:rPr>
          <w:rStyle w:val="CommentReference"/>
          <w:rFonts w:eastAsia="Times New Roman"/>
        </w:rPr>
        <w:commentReference w:id="393"/>
      </w:r>
      <w:r w:rsidR="00485749" w:rsidRPr="00E75F02">
        <w:tab/>
      </w:r>
      <w:r w:rsidR="003B7AE6" w:rsidRPr="00E75F02">
        <w:t xml:space="preserve">How do African American college alumni </w:t>
      </w:r>
      <w:r w:rsidR="00C36C30" w:rsidRPr="00E75F02">
        <w:t>from PWIs located in the South Atlantic Region</w:t>
      </w:r>
      <w:r w:rsidR="00476101" w:rsidRPr="00E75F02">
        <w:t xml:space="preserve"> of the United States of America describe the contributions of their African American faculty and pe</w:t>
      </w:r>
      <w:r w:rsidR="00E95851" w:rsidRPr="00E75F02">
        <w:t xml:space="preserve">ers on </w:t>
      </w:r>
      <w:r w:rsidR="00476101" w:rsidRPr="00E75F02">
        <w:t>goal setting</w:t>
      </w:r>
      <w:r w:rsidRPr="00E75F02">
        <w:t xml:space="preserve">? </w:t>
      </w:r>
    </w:p>
    <w:p w14:paraId="635A160B" w14:textId="3F30D7DC" w:rsidR="00736876" w:rsidRPr="00E75F02" w:rsidRDefault="00736876" w:rsidP="004A6CA3">
      <w:pPr>
        <w:pStyle w:val="ListRQ"/>
        <w:spacing w:after="0"/>
        <w:contextualSpacing/>
      </w:pPr>
      <w:r w:rsidRPr="00E75F02">
        <w:t>RQ</w:t>
      </w:r>
      <w:r w:rsidR="00E005B2" w:rsidRPr="00E75F02">
        <w:t>2</w:t>
      </w:r>
      <w:r w:rsidRPr="00E75F02">
        <w:t xml:space="preserve">: </w:t>
      </w:r>
      <w:r w:rsidR="00485749" w:rsidRPr="00E75F02">
        <w:tab/>
      </w:r>
      <w:r w:rsidR="00E95851" w:rsidRPr="00E75F02">
        <w:t xml:space="preserve">How do African American college alumni from PWIs located in the South Atlantic Region of the United States of America describe the contributions of their African American faculty and peers on </w:t>
      </w:r>
      <w:r w:rsidR="00E005B2" w:rsidRPr="00E75F02">
        <w:t>self-motivation</w:t>
      </w:r>
      <w:r w:rsidR="00E95851" w:rsidRPr="00E75F02">
        <w:t>?</w:t>
      </w:r>
    </w:p>
    <w:p w14:paraId="0407A4CD" w14:textId="4FD5E86A" w:rsidR="00E005B2" w:rsidRPr="00E75F02" w:rsidRDefault="00736876" w:rsidP="004A6CA3">
      <w:pPr>
        <w:pStyle w:val="ListRQ"/>
        <w:spacing w:after="0"/>
        <w:contextualSpacing/>
      </w:pPr>
      <w:r w:rsidRPr="00E75F02">
        <w:t>RQ</w:t>
      </w:r>
      <w:r w:rsidR="00E005B2" w:rsidRPr="00E75F02">
        <w:t>3</w:t>
      </w:r>
      <w:r w:rsidRPr="00E75F02">
        <w:t xml:space="preserve">: </w:t>
      </w:r>
      <w:r w:rsidR="00485749" w:rsidRPr="00E75F02">
        <w:tab/>
      </w:r>
      <w:r w:rsidR="00E005B2" w:rsidRPr="00E75F02">
        <w:t xml:space="preserve">How do African American college alumni from PWIs located in the South Atlantic Region of the United States of America describe the contributions of their African American faculty and peers on </w:t>
      </w:r>
      <w:r w:rsidR="009657E0" w:rsidRPr="00E75F02">
        <w:t>ongoing persistence</w:t>
      </w:r>
      <w:r w:rsidR="00E005B2" w:rsidRPr="00E75F02">
        <w:t xml:space="preserve">? </w:t>
      </w:r>
    </w:p>
    <w:p w14:paraId="7530D69E" w14:textId="5C4C17AB" w:rsidR="006B0797" w:rsidRPr="00E75F02" w:rsidRDefault="00736876" w:rsidP="004A6CA3">
      <w:pPr>
        <w:pStyle w:val="ListRQ"/>
        <w:spacing w:after="0"/>
        <w:ind w:left="0" w:firstLine="720"/>
        <w:contextualSpacing/>
      </w:pPr>
      <w:r w:rsidRPr="00E75F02">
        <w:lastRenderedPageBreak/>
        <w:t>This chapter will detail the data analysis procedures used by the researcher</w:t>
      </w:r>
      <w:r w:rsidR="007457C0" w:rsidRPr="00E75F02">
        <w:t>. T</w:t>
      </w:r>
      <w:r w:rsidRPr="00E75F02">
        <w:t xml:space="preserve">he results </w:t>
      </w:r>
      <w:r w:rsidR="003F2B98" w:rsidRPr="00E75F02">
        <w:t xml:space="preserve">of the data analysis will </w:t>
      </w:r>
      <w:r w:rsidR="00816523" w:rsidRPr="00E75F02">
        <w:t xml:space="preserve">be </w:t>
      </w:r>
      <w:r w:rsidRPr="00E75F02">
        <w:t xml:space="preserve">used to answer each </w:t>
      </w:r>
      <w:r w:rsidR="003F2B98" w:rsidRPr="00E75F02">
        <w:t xml:space="preserve">of the </w:t>
      </w:r>
      <w:r w:rsidRPr="00E75F02">
        <w:t>research question</w:t>
      </w:r>
      <w:r w:rsidR="003F2B98" w:rsidRPr="00E75F02">
        <w:t>s</w:t>
      </w:r>
      <w:r w:rsidRPr="00E75F02">
        <w:t xml:space="preserve">. The original plan for data collection and analysis </w:t>
      </w:r>
      <w:r w:rsidR="008A6DF8" w:rsidRPr="00E75F02">
        <w:t xml:space="preserve">was </w:t>
      </w:r>
      <w:r w:rsidRPr="00E75F02">
        <w:t xml:space="preserve">detailed in </w:t>
      </w:r>
      <w:r w:rsidR="008A6DF8" w:rsidRPr="00E75F02">
        <w:t xml:space="preserve">Chapter Three. The original plan </w:t>
      </w:r>
      <w:r w:rsidRPr="00E75F02">
        <w:t>was maintained throughout the completion of the research study</w:t>
      </w:r>
      <w:r w:rsidR="00324063" w:rsidRPr="00E75F02">
        <w:t xml:space="preserve"> </w:t>
      </w:r>
      <w:r w:rsidR="00382D41" w:rsidRPr="00E75F02">
        <w:t>except for</w:t>
      </w:r>
      <w:r w:rsidR="00FB51D5" w:rsidRPr="00E75F02">
        <w:t xml:space="preserve"> having 26 participants instead of 20 participants.</w:t>
      </w:r>
      <w:r w:rsidRPr="00E75F02">
        <w:t xml:space="preserve"> A description of the sample consisted </w:t>
      </w:r>
      <w:r w:rsidR="00382D41" w:rsidRPr="00E75F02">
        <w:t>of African</w:t>
      </w:r>
      <w:r w:rsidR="000B7A1F" w:rsidRPr="00E75F02">
        <w:t xml:space="preserve"> Americans alumni </w:t>
      </w:r>
      <w:r w:rsidRPr="00E75F02">
        <w:t xml:space="preserve">recruited using a recruitment flyer via social media. </w:t>
      </w:r>
      <w:del w:id="394" w:author="Michael Grohs" w:date="2024-07-16T17:28:00Z" w16du:dateUtc="2024-07-16T22:28:00Z">
        <w:r w:rsidR="00E21FBB" w:rsidRPr="00E75F02" w:rsidDel="00243AAF">
          <w:delText>26</w:delText>
        </w:r>
        <w:r w:rsidRPr="00E75F02" w:rsidDel="00243AAF">
          <w:delText xml:space="preserve"> </w:delText>
        </w:r>
      </w:del>
      <w:ins w:id="395" w:author="Michael Grohs" w:date="2024-07-16T17:28:00Z" w16du:dateUtc="2024-07-16T22:28:00Z">
        <w:r w:rsidR="00243AAF">
          <w:t>Twenty-six</w:t>
        </w:r>
        <w:r w:rsidR="00243AAF" w:rsidRPr="00E75F02">
          <w:t xml:space="preserve"> </w:t>
        </w:r>
      </w:ins>
      <w:r w:rsidRPr="00E75F02">
        <w:t>particip</w:t>
      </w:r>
      <w:r w:rsidR="005B7023" w:rsidRPr="00E75F02">
        <w:t>ated in this research.</w:t>
      </w:r>
      <w:r w:rsidRPr="00E75F02">
        <w:t xml:space="preserve"> </w:t>
      </w:r>
      <w:del w:id="396" w:author="Michael Grohs" w:date="2024-07-16T17:28:00Z" w16du:dateUtc="2024-07-16T22:28:00Z">
        <w:r w:rsidR="002F1C2F" w:rsidRPr="00E75F02" w:rsidDel="00243AAF">
          <w:delText>10</w:delText>
        </w:r>
        <w:r w:rsidR="005B7023" w:rsidRPr="00E75F02" w:rsidDel="00243AAF">
          <w:delText xml:space="preserve"> </w:delText>
        </w:r>
      </w:del>
      <w:ins w:id="397" w:author="Michael Grohs" w:date="2024-07-16T17:28:00Z" w16du:dateUtc="2024-07-16T22:28:00Z">
        <w:r w:rsidR="00243AAF">
          <w:t>Ten</w:t>
        </w:r>
        <w:r w:rsidR="00243AAF" w:rsidRPr="00E75F02">
          <w:t xml:space="preserve"> </w:t>
        </w:r>
      </w:ins>
      <w:r w:rsidR="005B7023" w:rsidRPr="00E75F02">
        <w:t>participants</w:t>
      </w:r>
      <w:r w:rsidRPr="00E75F02">
        <w:t xml:space="preserve"> completed a one-on-one interview, and </w:t>
      </w:r>
      <w:r w:rsidR="002F1C2F" w:rsidRPr="00E75F02">
        <w:t>26</w:t>
      </w:r>
      <w:r w:rsidRPr="00E75F02">
        <w:t xml:space="preserve"> participated in </w:t>
      </w:r>
      <w:r w:rsidR="00F35C86" w:rsidRPr="00E75F02">
        <w:t>the questionnaire</w:t>
      </w:r>
      <w:r w:rsidRPr="00E75F02">
        <w:t>. Data analysis was completed using thematic analysis described by Braun and Clarke (2022)</w:t>
      </w:r>
      <w:r w:rsidR="00FD1470" w:rsidRPr="00E75F02">
        <w:t xml:space="preserve">. </w:t>
      </w:r>
      <w:r w:rsidR="00A907ED" w:rsidRPr="00E75F02">
        <w:t>Thematic analysis w</w:t>
      </w:r>
      <w:r w:rsidRPr="00E75F02">
        <w:t>as</w:t>
      </w:r>
      <w:r w:rsidR="00A907ED" w:rsidRPr="00E75F02">
        <w:t xml:space="preserve"> applied</w:t>
      </w:r>
      <w:r w:rsidR="00856454" w:rsidRPr="00E75F02">
        <w:t xml:space="preserve"> to the data that</w:t>
      </w:r>
      <w:r w:rsidR="00394966" w:rsidRPr="00E75F02">
        <w:t xml:space="preserve"> </w:t>
      </w:r>
      <w:r w:rsidR="00856454" w:rsidRPr="00E75F02">
        <w:t>was obtained from the one-</w:t>
      </w:r>
      <w:r w:rsidR="000F09A4" w:rsidRPr="00E75F02">
        <w:t xml:space="preserve">on-one interviews and the questionnaires. </w:t>
      </w:r>
      <w:r w:rsidR="001D1A02" w:rsidRPr="00E75F02">
        <w:t xml:space="preserve">MAXQDA was the </w:t>
      </w:r>
      <w:r w:rsidR="00C50195" w:rsidRPr="00E75F02">
        <w:t xml:space="preserve">data analysis software used </w:t>
      </w:r>
      <w:r w:rsidR="00381202" w:rsidRPr="00E75F02">
        <w:t xml:space="preserve">to analyze the data </w:t>
      </w:r>
      <w:r w:rsidR="00F85AF9" w:rsidRPr="00E75F02">
        <w:t xml:space="preserve">which includes </w:t>
      </w:r>
      <w:r w:rsidR="0011289C" w:rsidRPr="00E75F02">
        <w:t>data coding, generating categories, generating themes,</w:t>
      </w:r>
      <w:r w:rsidR="00383AEE" w:rsidRPr="00E75F02">
        <w:t xml:space="preserve"> storing data, and organizing </w:t>
      </w:r>
      <w:r w:rsidR="00BA1F76" w:rsidRPr="00E75F02">
        <w:t xml:space="preserve">all the data that was transcribed. </w:t>
      </w:r>
      <w:commentRangeStart w:id="398"/>
      <w:r w:rsidR="0005611C" w:rsidRPr="00E75F02">
        <w:t>95</w:t>
      </w:r>
      <w:commentRangeEnd w:id="398"/>
      <w:r w:rsidR="00085D0A" w:rsidRPr="0017589F">
        <w:rPr>
          <w:rStyle w:val="CommentReference"/>
          <w:rFonts w:eastAsia="Times New Roman"/>
        </w:rPr>
        <w:commentReference w:id="398"/>
      </w:r>
      <w:r w:rsidR="00174A37" w:rsidRPr="00E75F02">
        <w:t xml:space="preserve"> codes were generated from the data </w:t>
      </w:r>
      <w:r w:rsidR="000A53F7" w:rsidRPr="00E75F02">
        <w:t xml:space="preserve">analysis. The </w:t>
      </w:r>
      <w:r w:rsidR="001313D2" w:rsidRPr="00E75F02">
        <w:t xml:space="preserve">themes are supported through narratives and </w:t>
      </w:r>
      <w:r w:rsidR="00D166F8" w:rsidRPr="00E75F02">
        <w:t>quotes from the participants</w:t>
      </w:r>
      <w:r w:rsidR="002B31CA" w:rsidRPr="00E75F02">
        <w:t xml:space="preserve">. The themes are </w:t>
      </w:r>
      <w:r w:rsidR="008B2D41" w:rsidRPr="00E75F02">
        <w:t>detailed in the results section</w:t>
      </w:r>
      <w:r w:rsidR="00DA7FBD" w:rsidRPr="00E75F02">
        <w:t xml:space="preserve"> of the dissertation.</w:t>
      </w:r>
    </w:p>
    <w:p w14:paraId="7562D427" w14:textId="262FB947" w:rsidR="006F30F1" w:rsidRPr="00E75F02" w:rsidRDefault="006F30F1" w:rsidP="004A6CA3">
      <w:pPr>
        <w:pStyle w:val="Heading3"/>
        <w:rPr>
          <w:spacing w:val="-10"/>
        </w:rPr>
      </w:pPr>
      <w:bookmarkStart w:id="399" w:name="_Toc171694974"/>
      <w:r w:rsidRPr="00E75F02">
        <w:t>Important</w:t>
      </w:r>
      <w:r w:rsidRPr="00E75F02">
        <w:rPr>
          <w:spacing w:val="2"/>
        </w:rPr>
        <w:t xml:space="preserve"> </w:t>
      </w:r>
      <w:r w:rsidRPr="00E75F02">
        <w:t>Changes</w:t>
      </w:r>
      <w:r w:rsidRPr="00E75F02">
        <w:rPr>
          <w:spacing w:val="-8"/>
        </w:rPr>
        <w:t xml:space="preserve"> </w:t>
      </w:r>
      <w:r w:rsidRPr="00E75F02">
        <w:t>and</w:t>
      </w:r>
      <w:r w:rsidRPr="00E75F02">
        <w:rPr>
          <w:spacing w:val="-5"/>
        </w:rPr>
        <w:t xml:space="preserve"> </w:t>
      </w:r>
      <w:r w:rsidRPr="00E75F02">
        <w:t>Updates</w:t>
      </w:r>
      <w:r w:rsidRPr="00E75F02">
        <w:rPr>
          <w:spacing w:val="-8"/>
        </w:rPr>
        <w:t xml:space="preserve"> </w:t>
      </w:r>
      <w:r w:rsidRPr="00E75F02">
        <w:t>to</w:t>
      </w:r>
      <w:r w:rsidRPr="00E75F02">
        <w:rPr>
          <w:spacing w:val="-5"/>
        </w:rPr>
        <w:t xml:space="preserve"> </w:t>
      </w:r>
      <w:r w:rsidRPr="00E75F02">
        <w:t>Information</w:t>
      </w:r>
      <w:r w:rsidRPr="00E75F02">
        <w:rPr>
          <w:spacing w:val="10"/>
        </w:rPr>
        <w:t xml:space="preserve"> </w:t>
      </w:r>
      <w:r w:rsidRPr="00E75F02">
        <w:t>in</w:t>
      </w:r>
      <w:r w:rsidRPr="00E75F02">
        <w:rPr>
          <w:spacing w:val="10"/>
        </w:rPr>
        <w:t xml:space="preserve"> </w:t>
      </w:r>
      <w:r w:rsidRPr="00E75F02">
        <w:t>Chapters</w:t>
      </w:r>
      <w:r w:rsidRPr="00E75F02">
        <w:rPr>
          <w:spacing w:val="-8"/>
        </w:rPr>
        <w:t xml:space="preserve"> </w:t>
      </w:r>
      <w:r w:rsidRPr="00E75F02">
        <w:t>1-</w:t>
      </w:r>
      <w:r w:rsidRPr="00E75F02">
        <w:rPr>
          <w:spacing w:val="-10"/>
        </w:rPr>
        <w:t>3</w:t>
      </w:r>
      <w:bookmarkEnd w:id="399"/>
    </w:p>
    <w:p w14:paraId="77523AB9" w14:textId="2552F32C" w:rsidR="006F30F1" w:rsidRPr="00E75F02" w:rsidRDefault="00B073A6" w:rsidP="00E243E6">
      <w:pPr>
        <w:pStyle w:val="BodyText"/>
        <w:spacing w:after="0"/>
      </w:pPr>
      <w:r w:rsidRPr="00E75F02">
        <w:t>O</w:t>
      </w:r>
      <w:r w:rsidR="006F30F1" w:rsidRPr="00E75F02">
        <w:t>ne change was made during the data collection process. The researcher aimed to</w:t>
      </w:r>
      <w:r w:rsidR="006F30F1" w:rsidRPr="00E75F02">
        <w:rPr>
          <w:spacing w:val="-11"/>
        </w:rPr>
        <w:t xml:space="preserve"> </w:t>
      </w:r>
      <w:r w:rsidR="006F30F1" w:rsidRPr="00E75F02">
        <w:t>recruit</w:t>
      </w:r>
      <w:r w:rsidR="006F30F1" w:rsidRPr="00E75F02">
        <w:rPr>
          <w:spacing w:val="-4"/>
        </w:rPr>
        <w:t xml:space="preserve"> </w:t>
      </w:r>
      <w:r w:rsidR="006F30F1" w:rsidRPr="00E75F02">
        <w:t>20 African American alumni for</w:t>
      </w:r>
      <w:r w:rsidR="006F30F1" w:rsidRPr="00E75F02">
        <w:rPr>
          <w:spacing w:val="-10"/>
        </w:rPr>
        <w:t xml:space="preserve"> </w:t>
      </w:r>
      <w:r w:rsidR="006F30F1" w:rsidRPr="00E75F02">
        <w:t>this</w:t>
      </w:r>
      <w:r w:rsidR="006F30F1" w:rsidRPr="00E75F02">
        <w:rPr>
          <w:spacing w:val="-8"/>
        </w:rPr>
        <w:t xml:space="preserve"> </w:t>
      </w:r>
      <w:r w:rsidR="006F30F1" w:rsidRPr="00E75F02">
        <w:t>study</w:t>
      </w:r>
      <w:r w:rsidR="006F30F1" w:rsidRPr="00E75F02">
        <w:rPr>
          <w:spacing w:val="-5"/>
        </w:rPr>
        <w:t xml:space="preserve"> </w:t>
      </w:r>
      <w:r w:rsidR="004645E5" w:rsidRPr="00E75F02">
        <w:t xml:space="preserve">but </w:t>
      </w:r>
      <w:r w:rsidR="006F30F1" w:rsidRPr="00E75F02">
        <w:t>was</w:t>
      </w:r>
      <w:r w:rsidR="006F30F1" w:rsidRPr="00E75F02">
        <w:rPr>
          <w:spacing w:val="-8"/>
        </w:rPr>
        <w:t xml:space="preserve"> </w:t>
      </w:r>
      <w:r w:rsidR="006F30F1" w:rsidRPr="00E75F02">
        <w:t>able</w:t>
      </w:r>
      <w:r w:rsidR="006F30F1" w:rsidRPr="00E75F02">
        <w:rPr>
          <w:spacing w:val="-6"/>
        </w:rPr>
        <w:t xml:space="preserve"> </w:t>
      </w:r>
      <w:r w:rsidR="006F30F1" w:rsidRPr="00E75F02">
        <w:t>to</w:t>
      </w:r>
      <w:r w:rsidR="006F30F1" w:rsidRPr="00E75F02">
        <w:rPr>
          <w:spacing w:val="-5"/>
        </w:rPr>
        <w:t xml:space="preserve"> </w:t>
      </w:r>
      <w:r w:rsidR="006F30F1" w:rsidRPr="00E75F02">
        <w:t xml:space="preserve">recruit </w:t>
      </w:r>
      <w:r w:rsidR="004645E5" w:rsidRPr="00E75F02">
        <w:t>26 African American alumni</w:t>
      </w:r>
      <w:r w:rsidR="006F30F1" w:rsidRPr="00E75F02">
        <w:rPr>
          <w:spacing w:val="-8"/>
        </w:rPr>
        <w:t xml:space="preserve"> </w:t>
      </w:r>
      <w:r w:rsidR="006F30F1" w:rsidRPr="00E75F02">
        <w:t>who</w:t>
      </w:r>
      <w:r w:rsidR="006F30F1" w:rsidRPr="00E75F02">
        <w:rPr>
          <w:spacing w:val="-5"/>
        </w:rPr>
        <w:t xml:space="preserve"> </w:t>
      </w:r>
      <w:r w:rsidR="006F30F1" w:rsidRPr="00E75F02">
        <w:t>met inclusion</w:t>
      </w:r>
      <w:r w:rsidR="006F30F1" w:rsidRPr="00E75F02">
        <w:rPr>
          <w:spacing w:val="-5"/>
        </w:rPr>
        <w:t xml:space="preserve"> </w:t>
      </w:r>
      <w:r w:rsidR="006F30F1" w:rsidRPr="00E75F02">
        <w:t>criteria.</w:t>
      </w:r>
      <w:r w:rsidR="00E94D56" w:rsidRPr="00E75F02">
        <w:t xml:space="preserve"> T</w:t>
      </w:r>
      <w:r w:rsidRPr="00E75F02">
        <w:t>he t</w:t>
      </w:r>
      <w:r w:rsidR="00E94D56" w:rsidRPr="00E75F02">
        <w:t xml:space="preserve">arget population </w:t>
      </w:r>
      <w:r w:rsidRPr="00E75F02">
        <w:t xml:space="preserve">was </w:t>
      </w:r>
      <w:r w:rsidR="00E94D56" w:rsidRPr="00E75F02">
        <w:t xml:space="preserve">revised to only include Pretty </w:t>
      </w:r>
      <w:proofErr w:type="spellStart"/>
      <w:r w:rsidR="00E94D56" w:rsidRPr="00E75F02">
        <w:t>EducAKAted</w:t>
      </w:r>
      <w:proofErr w:type="spellEnd"/>
      <w:r w:rsidR="00E94D56" w:rsidRPr="00E75F02">
        <w:t xml:space="preserve"> Docs and Doctor of Education Facebook</w:t>
      </w:r>
      <w:r w:rsidRPr="00E75F02">
        <w:t xml:space="preserve"> groups</w:t>
      </w:r>
      <w:r w:rsidR="00E94D56" w:rsidRPr="00E75F02">
        <w:t xml:space="preserve"> as recommended in must address conditions for AQR 2. No other changes were made.</w:t>
      </w:r>
    </w:p>
    <w:tbl>
      <w:tblPr>
        <w:tblStyle w:val="TableGridHeader11"/>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28528087"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62782B83" w14:textId="77777777" w:rsidR="00880993" w:rsidRPr="0017589F" w:rsidRDefault="00880993" w:rsidP="0025081C">
            <w:pPr>
              <w:spacing w:line="240" w:lineRule="auto"/>
              <w:ind w:firstLine="0"/>
              <w:rPr>
                <w:b/>
              </w:rPr>
            </w:pPr>
            <w:r w:rsidRPr="0017589F">
              <w:rPr>
                <w:b/>
              </w:rPr>
              <w:t>Criterion</w:t>
            </w:r>
          </w:p>
          <w:p w14:paraId="372A1915" w14:textId="77777777" w:rsidR="00880993" w:rsidRPr="0017589F" w:rsidRDefault="00880993" w:rsidP="0025081C">
            <w:pPr>
              <w:spacing w:line="240" w:lineRule="auto"/>
              <w:ind w:firstLine="0"/>
              <w:rPr>
                <w:b/>
              </w:rPr>
            </w:pPr>
            <w:r w:rsidRPr="0017589F">
              <w:t>*</w:t>
            </w:r>
            <w:r w:rsidRPr="0017589F">
              <w:rPr>
                <w:b/>
              </w:rPr>
              <w:t>(Score = 0, 1, 2, or 3)</w:t>
            </w:r>
          </w:p>
        </w:tc>
        <w:tc>
          <w:tcPr>
            <w:tcW w:w="1106" w:type="dxa"/>
          </w:tcPr>
          <w:p w14:paraId="651101F5" w14:textId="77777777" w:rsidR="00880993" w:rsidRPr="0017589F" w:rsidRDefault="00880993" w:rsidP="0025081C">
            <w:pPr>
              <w:spacing w:line="240" w:lineRule="auto"/>
              <w:ind w:firstLine="0"/>
              <w:rPr>
                <w:b/>
              </w:rPr>
            </w:pPr>
            <w:r w:rsidRPr="0017589F">
              <w:rPr>
                <w:b/>
              </w:rPr>
              <w:t>Learner Score</w:t>
            </w:r>
          </w:p>
        </w:tc>
        <w:tc>
          <w:tcPr>
            <w:tcW w:w="990" w:type="dxa"/>
          </w:tcPr>
          <w:p w14:paraId="58851135" w14:textId="77777777" w:rsidR="00880993" w:rsidRPr="0017589F" w:rsidRDefault="00880993" w:rsidP="0025081C">
            <w:pPr>
              <w:spacing w:line="240" w:lineRule="auto"/>
              <w:ind w:firstLine="0"/>
              <w:rPr>
                <w:b/>
              </w:rPr>
            </w:pPr>
            <w:r w:rsidRPr="0017589F">
              <w:rPr>
                <w:b/>
              </w:rPr>
              <w:t>Chair Score</w:t>
            </w:r>
          </w:p>
        </w:tc>
        <w:tc>
          <w:tcPr>
            <w:tcW w:w="1440" w:type="dxa"/>
          </w:tcPr>
          <w:p w14:paraId="03F20C1A" w14:textId="77777777" w:rsidR="00880993" w:rsidRPr="0017589F" w:rsidRDefault="00880993" w:rsidP="0025081C">
            <w:pPr>
              <w:spacing w:line="240" w:lineRule="auto"/>
              <w:ind w:firstLine="0"/>
              <w:rPr>
                <w:b/>
              </w:rPr>
            </w:pPr>
            <w:r w:rsidRPr="0017589F">
              <w:rPr>
                <w:b/>
              </w:rPr>
              <w:t>Methodologist Score</w:t>
            </w:r>
          </w:p>
        </w:tc>
        <w:tc>
          <w:tcPr>
            <w:tcW w:w="1818" w:type="dxa"/>
          </w:tcPr>
          <w:p w14:paraId="77C6FFDC" w14:textId="77777777" w:rsidR="00880993" w:rsidRPr="0017589F" w:rsidRDefault="00880993" w:rsidP="0025081C">
            <w:pPr>
              <w:spacing w:line="240" w:lineRule="auto"/>
              <w:ind w:firstLine="0"/>
              <w:rPr>
                <w:b/>
              </w:rPr>
            </w:pPr>
            <w:r w:rsidRPr="0017589F">
              <w:rPr>
                <w:b/>
              </w:rPr>
              <w:t>Content Expert Score</w:t>
            </w:r>
          </w:p>
        </w:tc>
      </w:tr>
      <w:tr w:rsidR="00880993" w:rsidRPr="00E75F02" w14:paraId="71880B3E" w14:textId="77777777" w:rsidTr="0025081C">
        <w:trPr>
          <w:trHeight w:val="251"/>
          <w:jc w:val="left"/>
        </w:trPr>
        <w:tc>
          <w:tcPr>
            <w:tcW w:w="8856" w:type="dxa"/>
            <w:gridSpan w:val="5"/>
            <w:shd w:val="clear" w:color="auto" w:fill="CCC0D9" w:themeFill="accent4" w:themeFillTint="66"/>
          </w:tcPr>
          <w:p w14:paraId="00197A36" w14:textId="77777777" w:rsidR="00880993" w:rsidRPr="0017589F" w:rsidRDefault="00880993" w:rsidP="0025081C">
            <w:pPr>
              <w:spacing w:line="240" w:lineRule="auto"/>
              <w:ind w:firstLine="0"/>
              <w:rPr>
                <w:b/>
                <w:sz w:val="20"/>
              </w:rPr>
            </w:pPr>
            <w:r w:rsidRPr="0017589F">
              <w:rPr>
                <w:b/>
                <w:sz w:val="20"/>
              </w:rPr>
              <w:t>INTRODUCTION (TO THE CHAPTER)</w:t>
            </w:r>
          </w:p>
          <w:p w14:paraId="6C7221D0" w14:textId="77777777" w:rsidR="00880993" w:rsidRPr="0017589F" w:rsidRDefault="00880993" w:rsidP="0025081C">
            <w:pPr>
              <w:spacing w:line="240" w:lineRule="auto"/>
              <w:ind w:firstLine="0"/>
              <w:rPr>
                <w:sz w:val="20"/>
              </w:rPr>
            </w:pPr>
            <w:r w:rsidRPr="0017589F">
              <w:rPr>
                <w:sz w:val="20"/>
              </w:rPr>
              <w:t xml:space="preserve"> (Minimum two to four paragraphs or approximately one page)</w:t>
            </w:r>
          </w:p>
        </w:tc>
      </w:tr>
      <w:tr w:rsidR="00574D0D" w:rsidRPr="00E75F02" w14:paraId="7F3B12A1" w14:textId="77777777" w:rsidTr="0025081C">
        <w:trPr>
          <w:trHeight w:val="653"/>
          <w:jc w:val="left"/>
        </w:trPr>
        <w:tc>
          <w:tcPr>
            <w:tcW w:w="3502" w:type="dxa"/>
          </w:tcPr>
          <w:p w14:paraId="2111E6D9" w14:textId="5A0AE86F" w:rsidR="00574D0D" w:rsidRPr="0017589F" w:rsidRDefault="00574D0D" w:rsidP="00574D0D">
            <w:pPr>
              <w:spacing w:afterLines="40" w:after="96" w:line="240" w:lineRule="auto"/>
              <w:ind w:firstLine="0"/>
              <w:jc w:val="left"/>
              <w:rPr>
                <w:sz w:val="20"/>
              </w:rPr>
            </w:pPr>
            <w:r w:rsidRPr="0017589F">
              <w:rPr>
                <w:sz w:val="20"/>
              </w:rPr>
              <w:lastRenderedPageBreak/>
              <w:t xml:space="preserve">Provides a summary of the study including research problem, methodology, design, research questions and </w:t>
            </w:r>
            <w:r w:rsidR="00EA3295" w:rsidRPr="0017589F">
              <w:rPr>
                <w:sz w:val="20"/>
              </w:rPr>
              <w:t>phenomena</w:t>
            </w:r>
            <w:r w:rsidRPr="0017589F">
              <w:rPr>
                <w:sz w:val="20"/>
              </w:rPr>
              <w:t>.</w:t>
            </w:r>
          </w:p>
        </w:tc>
        <w:tc>
          <w:tcPr>
            <w:tcW w:w="1106" w:type="dxa"/>
          </w:tcPr>
          <w:p w14:paraId="46D1C8A1" w14:textId="231F2D0D" w:rsidR="00574D0D" w:rsidRPr="0017589F" w:rsidRDefault="004838B1" w:rsidP="00574D0D">
            <w:pPr>
              <w:spacing w:afterLines="40" w:after="96" w:line="240" w:lineRule="auto"/>
              <w:ind w:firstLine="0"/>
              <w:rPr>
                <w:sz w:val="20"/>
              </w:rPr>
            </w:pPr>
            <w:r w:rsidRPr="0017589F">
              <w:rPr>
                <w:sz w:val="20"/>
              </w:rPr>
              <w:t>2</w:t>
            </w:r>
          </w:p>
        </w:tc>
        <w:tc>
          <w:tcPr>
            <w:tcW w:w="990" w:type="dxa"/>
          </w:tcPr>
          <w:p w14:paraId="790AB25C" w14:textId="4C3659A5" w:rsidR="00574D0D" w:rsidRPr="0017589F" w:rsidRDefault="000B7A9D" w:rsidP="00574D0D">
            <w:pPr>
              <w:spacing w:afterLines="40" w:after="96" w:line="240" w:lineRule="auto"/>
              <w:ind w:firstLine="0"/>
              <w:rPr>
                <w:sz w:val="20"/>
              </w:rPr>
            </w:pPr>
            <w:r w:rsidRPr="0017589F">
              <w:rPr>
                <w:sz w:val="20"/>
              </w:rPr>
              <w:t>2</w:t>
            </w:r>
          </w:p>
        </w:tc>
        <w:tc>
          <w:tcPr>
            <w:tcW w:w="1440" w:type="dxa"/>
          </w:tcPr>
          <w:p w14:paraId="2A696683" w14:textId="201319CD" w:rsidR="00574D0D" w:rsidRPr="0017589F" w:rsidRDefault="00E246B0" w:rsidP="00574D0D">
            <w:pPr>
              <w:spacing w:afterLines="40" w:after="96" w:line="240" w:lineRule="auto"/>
              <w:ind w:firstLine="0"/>
              <w:rPr>
                <w:sz w:val="20"/>
              </w:rPr>
            </w:pPr>
            <w:r w:rsidRPr="0017589F">
              <w:rPr>
                <w:sz w:val="20"/>
              </w:rPr>
              <w:t>2</w:t>
            </w:r>
          </w:p>
        </w:tc>
        <w:tc>
          <w:tcPr>
            <w:tcW w:w="1818" w:type="dxa"/>
          </w:tcPr>
          <w:p w14:paraId="288E896E" w14:textId="77777777" w:rsidR="00574D0D" w:rsidRPr="0017589F" w:rsidRDefault="00574D0D" w:rsidP="00574D0D">
            <w:pPr>
              <w:spacing w:afterLines="40" w:after="96" w:line="240" w:lineRule="auto"/>
              <w:ind w:firstLine="0"/>
              <w:rPr>
                <w:b/>
                <w:sz w:val="20"/>
              </w:rPr>
            </w:pPr>
            <w:r w:rsidRPr="0017589F">
              <w:rPr>
                <w:b/>
                <w:sz w:val="20"/>
              </w:rPr>
              <w:t>X</w:t>
            </w:r>
          </w:p>
        </w:tc>
      </w:tr>
      <w:tr w:rsidR="00574D0D" w:rsidRPr="00E75F02" w14:paraId="05AB3CCD" w14:textId="77777777" w:rsidTr="0025081C">
        <w:trPr>
          <w:trHeight w:val="653"/>
          <w:jc w:val="left"/>
        </w:trPr>
        <w:tc>
          <w:tcPr>
            <w:tcW w:w="3502" w:type="dxa"/>
          </w:tcPr>
          <w:p w14:paraId="1846AA3E" w14:textId="648A60DD" w:rsidR="00574D0D" w:rsidRPr="0017589F" w:rsidRDefault="00574D0D" w:rsidP="00574D0D">
            <w:pPr>
              <w:keepLines/>
              <w:spacing w:afterLines="40" w:after="96" w:line="240" w:lineRule="auto"/>
              <w:ind w:firstLine="0"/>
              <w:jc w:val="left"/>
              <w:rPr>
                <w:sz w:val="20"/>
              </w:rPr>
            </w:pPr>
            <w:r w:rsidRPr="0017589F">
              <w:rPr>
                <w:sz w:val="20"/>
              </w:rPr>
              <w:t>Provides an orienting statement about what will be covered in the chapter.</w:t>
            </w:r>
          </w:p>
        </w:tc>
        <w:tc>
          <w:tcPr>
            <w:tcW w:w="1106" w:type="dxa"/>
          </w:tcPr>
          <w:p w14:paraId="69FDDAD2" w14:textId="7E0FFDC5" w:rsidR="00574D0D" w:rsidRPr="0017589F" w:rsidRDefault="004838B1" w:rsidP="00574D0D">
            <w:pPr>
              <w:spacing w:afterLines="40" w:after="96" w:line="240" w:lineRule="auto"/>
              <w:ind w:firstLine="0"/>
              <w:rPr>
                <w:sz w:val="20"/>
              </w:rPr>
            </w:pPr>
            <w:r w:rsidRPr="0017589F">
              <w:rPr>
                <w:sz w:val="20"/>
              </w:rPr>
              <w:t>2</w:t>
            </w:r>
          </w:p>
        </w:tc>
        <w:tc>
          <w:tcPr>
            <w:tcW w:w="990" w:type="dxa"/>
          </w:tcPr>
          <w:p w14:paraId="4AC0A35F" w14:textId="38DB8500" w:rsidR="00574D0D" w:rsidRPr="0017589F" w:rsidRDefault="00F4212F" w:rsidP="00574D0D">
            <w:pPr>
              <w:spacing w:afterLines="40" w:after="96" w:line="240" w:lineRule="auto"/>
              <w:ind w:firstLine="0"/>
              <w:rPr>
                <w:sz w:val="20"/>
              </w:rPr>
            </w:pPr>
            <w:r w:rsidRPr="0017589F">
              <w:rPr>
                <w:sz w:val="20"/>
              </w:rPr>
              <w:t>2</w:t>
            </w:r>
          </w:p>
        </w:tc>
        <w:tc>
          <w:tcPr>
            <w:tcW w:w="1440" w:type="dxa"/>
          </w:tcPr>
          <w:p w14:paraId="5B4861BB" w14:textId="17D17F9A" w:rsidR="00574D0D" w:rsidRPr="0017589F" w:rsidRDefault="00E246B0" w:rsidP="00574D0D">
            <w:pPr>
              <w:autoSpaceDE w:val="0"/>
              <w:autoSpaceDN w:val="0"/>
              <w:adjustRightInd w:val="0"/>
              <w:spacing w:afterLines="40" w:after="96" w:line="240" w:lineRule="auto"/>
              <w:ind w:firstLine="0"/>
              <w:rPr>
                <w:sz w:val="20"/>
              </w:rPr>
            </w:pPr>
            <w:r w:rsidRPr="0017589F">
              <w:rPr>
                <w:sz w:val="20"/>
              </w:rPr>
              <w:t>2</w:t>
            </w:r>
          </w:p>
        </w:tc>
        <w:tc>
          <w:tcPr>
            <w:tcW w:w="1818" w:type="dxa"/>
          </w:tcPr>
          <w:p w14:paraId="02DA2432" w14:textId="77777777" w:rsidR="00574D0D" w:rsidRPr="0017589F" w:rsidRDefault="00574D0D" w:rsidP="00574D0D">
            <w:pPr>
              <w:autoSpaceDE w:val="0"/>
              <w:autoSpaceDN w:val="0"/>
              <w:adjustRightInd w:val="0"/>
              <w:spacing w:afterLines="40" w:after="96" w:line="240" w:lineRule="auto"/>
              <w:ind w:firstLine="0"/>
              <w:rPr>
                <w:b/>
                <w:sz w:val="20"/>
              </w:rPr>
            </w:pPr>
            <w:r w:rsidRPr="0017589F">
              <w:rPr>
                <w:b/>
                <w:sz w:val="20"/>
              </w:rPr>
              <w:t>X</w:t>
            </w:r>
          </w:p>
        </w:tc>
      </w:tr>
      <w:tr w:rsidR="00574D0D" w:rsidRPr="00E75F02" w14:paraId="02CEA550" w14:textId="77777777" w:rsidTr="0025081C">
        <w:trPr>
          <w:trHeight w:val="653"/>
          <w:jc w:val="left"/>
        </w:trPr>
        <w:tc>
          <w:tcPr>
            <w:tcW w:w="3502" w:type="dxa"/>
          </w:tcPr>
          <w:p w14:paraId="33F1E6E9" w14:textId="3A80324F" w:rsidR="00574D0D" w:rsidRPr="0017589F" w:rsidRDefault="00574D0D" w:rsidP="00574D0D">
            <w:pPr>
              <w:keepLines/>
              <w:spacing w:before="0" w:afterLines="40" w:after="96" w:line="240" w:lineRule="auto"/>
              <w:ind w:firstLine="0"/>
              <w:jc w:val="left"/>
              <w:rPr>
                <w:rFonts w:eastAsia="Times New Roman"/>
                <w:sz w:val="20"/>
              </w:rPr>
            </w:pPr>
            <w:r w:rsidRPr="0017589F">
              <w:rPr>
                <w:rFonts w:eastAsia="Times New Roman"/>
                <w:sz w:val="20"/>
              </w:rPr>
              <w:t xml:space="preserve">Learner discusses important changes between </w:t>
            </w:r>
            <w:proofErr w:type="gramStart"/>
            <w:r w:rsidRPr="0017589F">
              <w:rPr>
                <w:rFonts w:eastAsia="Times New Roman"/>
                <w:sz w:val="20"/>
              </w:rPr>
              <w:t>original</w:t>
            </w:r>
            <w:proofErr w:type="gramEnd"/>
            <w:r w:rsidRPr="0017589F">
              <w:rPr>
                <w:rFonts w:eastAsia="Times New Roman"/>
                <w:sz w:val="20"/>
              </w:rPr>
              <w:t xml:space="preserve"> plan presented in the proposal (Chapters 1-3) and what </w:t>
            </w:r>
            <w:proofErr w:type="gramStart"/>
            <w:r w:rsidRPr="0017589F">
              <w:rPr>
                <w:rFonts w:eastAsia="Times New Roman"/>
                <w:sz w:val="20"/>
              </w:rPr>
              <w:t>actually occurred</w:t>
            </w:r>
            <w:proofErr w:type="gramEnd"/>
            <w:r w:rsidR="00DA65DE" w:rsidRPr="0017589F">
              <w:rPr>
                <w:rFonts w:eastAsia="Times New Roman"/>
                <w:sz w:val="20"/>
              </w:rPr>
              <w:t>.</w:t>
            </w:r>
          </w:p>
          <w:p w14:paraId="5AA36B3F" w14:textId="62344718" w:rsidR="00574D0D" w:rsidRPr="0017589F" w:rsidRDefault="00574D0D" w:rsidP="00574D0D">
            <w:pPr>
              <w:keepLines/>
              <w:spacing w:afterLines="40" w:after="96" w:line="240" w:lineRule="auto"/>
              <w:ind w:firstLine="0"/>
              <w:jc w:val="left"/>
              <w:rPr>
                <w:sz w:val="20"/>
              </w:rPr>
            </w:pPr>
            <w:r w:rsidRPr="0017589F">
              <w:rPr>
                <w:rFonts w:eastAsia="Times New Roman"/>
                <w:sz w:val="20"/>
              </w:rPr>
              <w:t xml:space="preserve">Learner updated Chapters 1-3 to reflect what </w:t>
            </w:r>
            <w:proofErr w:type="gramStart"/>
            <w:r w:rsidRPr="0017589F">
              <w:rPr>
                <w:rFonts w:eastAsia="Times New Roman"/>
                <w:sz w:val="20"/>
              </w:rPr>
              <w:t>actually occurred</w:t>
            </w:r>
            <w:proofErr w:type="gramEnd"/>
            <w:r w:rsidRPr="0017589F">
              <w:rPr>
                <w:rFonts w:eastAsia="Times New Roman"/>
                <w:sz w:val="20"/>
              </w:rPr>
              <w:t xml:space="preserve"> OR clearly presents the important changes that occurred between the original plan and what actually occurred in this section and in the Study Limitations section of Chapter 4</w:t>
            </w:r>
          </w:p>
        </w:tc>
        <w:tc>
          <w:tcPr>
            <w:tcW w:w="1106" w:type="dxa"/>
          </w:tcPr>
          <w:p w14:paraId="617B7727" w14:textId="77777777" w:rsidR="00574D0D" w:rsidRPr="0017589F" w:rsidRDefault="00324063" w:rsidP="00574D0D">
            <w:pPr>
              <w:spacing w:afterLines="40" w:after="96" w:line="240" w:lineRule="auto"/>
              <w:ind w:firstLine="0"/>
              <w:rPr>
                <w:sz w:val="20"/>
              </w:rPr>
            </w:pPr>
            <w:r w:rsidRPr="0017589F">
              <w:rPr>
                <w:sz w:val="20"/>
              </w:rPr>
              <w:t>2</w:t>
            </w:r>
          </w:p>
          <w:p w14:paraId="31B8964D" w14:textId="77777777" w:rsidR="003A01E9" w:rsidRPr="0017589F" w:rsidRDefault="003A01E9" w:rsidP="00574D0D">
            <w:pPr>
              <w:spacing w:afterLines="40" w:after="96" w:line="240" w:lineRule="auto"/>
              <w:ind w:firstLine="0"/>
              <w:rPr>
                <w:sz w:val="20"/>
              </w:rPr>
            </w:pPr>
          </w:p>
          <w:p w14:paraId="488EA677" w14:textId="77777777" w:rsidR="003A01E9" w:rsidRPr="0017589F" w:rsidRDefault="003A01E9" w:rsidP="00574D0D">
            <w:pPr>
              <w:spacing w:afterLines="40" w:after="96" w:line="240" w:lineRule="auto"/>
              <w:ind w:firstLine="0"/>
              <w:rPr>
                <w:sz w:val="20"/>
              </w:rPr>
            </w:pPr>
          </w:p>
          <w:p w14:paraId="242AFF52" w14:textId="77777777" w:rsidR="003A01E9" w:rsidRPr="0017589F" w:rsidRDefault="003A01E9" w:rsidP="00574D0D">
            <w:pPr>
              <w:spacing w:afterLines="40" w:after="96" w:line="240" w:lineRule="auto"/>
              <w:ind w:firstLine="0"/>
              <w:rPr>
                <w:sz w:val="20"/>
              </w:rPr>
            </w:pPr>
          </w:p>
          <w:p w14:paraId="0DE66091" w14:textId="77777777" w:rsidR="003A01E9" w:rsidRPr="0017589F" w:rsidRDefault="003A01E9" w:rsidP="00574D0D">
            <w:pPr>
              <w:spacing w:afterLines="40" w:after="96" w:line="240" w:lineRule="auto"/>
              <w:ind w:firstLine="0"/>
              <w:rPr>
                <w:sz w:val="20"/>
              </w:rPr>
            </w:pPr>
          </w:p>
          <w:p w14:paraId="3472DFC5" w14:textId="35FF4961" w:rsidR="003A01E9" w:rsidRPr="0017589F" w:rsidRDefault="003A01E9" w:rsidP="00574D0D">
            <w:pPr>
              <w:spacing w:afterLines="40" w:after="96" w:line="240" w:lineRule="auto"/>
              <w:ind w:firstLine="0"/>
              <w:rPr>
                <w:sz w:val="20"/>
              </w:rPr>
            </w:pPr>
            <w:r w:rsidRPr="0017589F">
              <w:rPr>
                <w:sz w:val="20"/>
              </w:rPr>
              <w:t>2</w:t>
            </w:r>
          </w:p>
          <w:p w14:paraId="4A564825" w14:textId="5A1360BC" w:rsidR="003A01E9" w:rsidRPr="0017589F" w:rsidRDefault="003A01E9" w:rsidP="00574D0D">
            <w:pPr>
              <w:spacing w:afterLines="40" w:after="96" w:line="240" w:lineRule="auto"/>
              <w:ind w:firstLine="0"/>
              <w:rPr>
                <w:sz w:val="20"/>
              </w:rPr>
            </w:pPr>
          </w:p>
        </w:tc>
        <w:tc>
          <w:tcPr>
            <w:tcW w:w="990" w:type="dxa"/>
          </w:tcPr>
          <w:p w14:paraId="034D6775" w14:textId="77777777" w:rsidR="00574D0D" w:rsidRPr="0017589F" w:rsidRDefault="009C5701" w:rsidP="00574D0D">
            <w:pPr>
              <w:spacing w:afterLines="40" w:after="96" w:line="240" w:lineRule="auto"/>
              <w:ind w:firstLine="0"/>
              <w:rPr>
                <w:sz w:val="20"/>
              </w:rPr>
            </w:pPr>
            <w:r w:rsidRPr="0017589F">
              <w:rPr>
                <w:sz w:val="20"/>
              </w:rPr>
              <w:t>2</w:t>
            </w:r>
          </w:p>
          <w:p w14:paraId="011E53E3" w14:textId="77777777" w:rsidR="009C5701" w:rsidRPr="0017589F" w:rsidRDefault="009C5701" w:rsidP="00574D0D">
            <w:pPr>
              <w:spacing w:afterLines="40" w:after="96" w:line="240" w:lineRule="auto"/>
              <w:ind w:firstLine="0"/>
              <w:rPr>
                <w:sz w:val="20"/>
              </w:rPr>
            </w:pPr>
          </w:p>
          <w:p w14:paraId="29B750A6" w14:textId="77777777" w:rsidR="009C5701" w:rsidRPr="0017589F" w:rsidRDefault="009C5701" w:rsidP="00574D0D">
            <w:pPr>
              <w:spacing w:afterLines="40" w:after="96" w:line="240" w:lineRule="auto"/>
              <w:ind w:firstLine="0"/>
              <w:rPr>
                <w:sz w:val="20"/>
              </w:rPr>
            </w:pPr>
          </w:p>
          <w:p w14:paraId="2F4D2F04" w14:textId="77777777" w:rsidR="009C5701" w:rsidRPr="0017589F" w:rsidRDefault="009C5701" w:rsidP="00574D0D">
            <w:pPr>
              <w:spacing w:afterLines="40" w:after="96" w:line="240" w:lineRule="auto"/>
              <w:ind w:firstLine="0"/>
              <w:rPr>
                <w:sz w:val="20"/>
              </w:rPr>
            </w:pPr>
          </w:p>
          <w:p w14:paraId="019B9D1D" w14:textId="77777777" w:rsidR="009C5701" w:rsidRPr="0017589F" w:rsidRDefault="009C5701" w:rsidP="00574D0D">
            <w:pPr>
              <w:spacing w:afterLines="40" w:after="96" w:line="240" w:lineRule="auto"/>
              <w:ind w:firstLine="0"/>
              <w:rPr>
                <w:sz w:val="20"/>
              </w:rPr>
            </w:pPr>
          </w:p>
          <w:p w14:paraId="6B1AA1BC" w14:textId="665880F1" w:rsidR="009C5701" w:rsidRPr="0017589F" w:rsidRDefault="00F939B3" w:rsidP="00574D0D">
            <w:pPr>
              <w:spacing w:afterLines="40" w:after="96" w:line="240" w:lineRule="auto"/>
              <w:ind w:firstLine="0"/>
              <w:rPr>
                <w:sz w:val="20"/>
              </w:rPr>
            </w:pPr>
            <w:r w:rsidRPr="0017589F">
              <w:rPr>
                <w:sz w:val="20"/>
              </w:rPr>
              <w:t>2</w:t>
            </w:r>
          </w:p>
        </w:tc>
        <w:tc>
          <w:tcPr>
            <w:tcW w:w="1440" w:type="dxa"/>
          </w:tcPr>
          <w:p w14:paraId="746EF345" w14:textId="77777777" w:rsidR="00574D0D" w:rsidRPr="0017589F" w:rsidRDefault="00E246B0" w:rsidP="00574D0D">
            <w:pPr>
              <w:autoSpaceDE w:val="0"/>
              <w:autoSpaceDN w:val="0"/>
              <w:adjustRightInd w:val="0"/>
              <w:spacing w:afterLines="40" w:after="96" w:line="240" w:lineRule="auto"/>
              <w:ind w:firstLine="0"/>
              <w:rPr>
                <w:sz w:val="20"/>
              </w:rPr>
            </w:pPr>
            <w:r w:rsidRPr="0017589F">
              <w:rPr>
                <w:sz w:val="20"/>
              </w:rPr>
              <w:t>2</w:t>
            </w:r>
          </w:p>
          <w:p w14:paraId="0AAF1270" w14:textId="77777777" w:rsidR="00F939B3" w:rsidRPr="0017589F" w:rsidRDefault="00F939B3" w:rsidP="00574D0D">
            <w:pPr>
              <w:autoSpaceDE w:val="0"/>
              <w:autoSpaceDN w:val="0"/>
              <w:adjustRightInd w:val="0"/>
              <w:spacing w:afterLines="40" w:after="96" w:line="240" w:lineRule="auto"/>
              <w:ind w:firstLine="0"/>
              <w:rPr>
                <w:sz w:val="20"/>
              </w:rPr>
            </w:pPr>
          </w:p>
          <w:p w14:paraId="67F5DF29" w14:textId="77777777" w:rsidR="00F939B3" w:rsidRPr="0017589F" w:rsidRDefault="00F939B3" w:rsidP="00574D0D">
            <w:pPr>
              <w:autoSpaceDE w:val="0"/>
              <w:autoSpaceDN w:val="0"/>
              <w:adjustRightInd w:val="0"/>
              <w:spacing w:afterLines="40" w:after="96" w:line="240" w:lineRule="auto"/>
              <w:ind w:firstLine="0"/>
              <w:rPr>
                <w:sz w:val="20"/>
              </w:rPr>
            </w:pPr>
          </w:p>
          <w:p w14:paraId="4AAE8CBE" w14:textId="77777777" w:rsidR="00F939B3" w:rsidRPr="0017589F" w:rsidRDefault="00F939B3" w:rsidP="00574D0D">
            <w:pPr>
              <w:autoSpaceDE w:val="0"/>
              <w:autoSpaceDN w:val="0"/>
              <w:adjustRightInd w:val="0"/>
              <w:spacing w:afterLines="40" w:after="96" w:line="240" w:lineRule="auto"/>
              <w:ind w:firstLine="0"/>
              <w:rPr>
                <w:sz w:val="20"/>
              </w:rPr>
            </w:pPr>
          </w:p>
          <w:p w14:paraId="10C19A94" w14:textId="77777777" w:rsidR="00F939B3" w:rsidRPr="0017589F" w:rsidRDefault="00F939B3" w:rsidP="00574D0D">
            <w:pPr>
              <w:autoSpaceDE w:val="0"/>
              <w:autoSpaceDN w:val="0"/>
              <w:adjustRightInd w:val="0"/>
              <w:spacing w:afterLines="40" w:after="96" w:line="240" w:lineRule="auto"/>
              <w:ind w:firstLine="0"/>
              <w:rPr>
                <w:sz w:val="20"/>
              </w:rPr>
            </w:pPr>
          </w:p>
          <w:p w14:paraId="77BB9185" w14:textId="6E53E7C5" w:rsidR="00F939B3" w:rsidRPr="0017589F" w:rsidRDefault="00F939B3" w:rsidP="00574D0D">
            <w:pPr>
              <w:autoSpaceDE w:val="0"/>
              <w:autoSpaceDN w:val="0"/>
              <w:adjustRightInd w:val="0"/>
              <w:spacing w:afterLines="40" w:after="96" w:line="240" w:lineRule="auto"/>
              <w:ind w:firstLine="0"/>
              <w:rPr>
                <w:sz w:val="20"/>
              </w:rPr>
            </w:pPr>
            <w:r w:rsidRPr="0017589F">
              <w:rPr>
                <w:sz w:val="20"/>
              </w:rPr>
              <w:t>2</w:t>
            </w:r>
          </w:p>
        </w:tc>
        <w:tc>
          <w:tcPr>
            <w:tcW w:w="1818" w:type="dxa"/>
          </w:tcPr>
          <w:p w14:paraId="71CA8EA1" w14:textId="6AFF5107" w:rsidR="00574D0D" w:rsidRPr="0017589F" w:rsidRDefault="000C6C71" w:rsidP="00574D0D">
            <w:pPr>
              <w:autoSpaceDE w:val="0"/>
              <w:autoSpaceDN w:val="0"/>
              <w:adjustRightInd w:val="0"/>
              <w:spacing w:afterLines="40" w:after="96" w:line="240" w:lineRule="auto"/>
              <w:ind w:firstLine="0"/>
              <w:rPr>
                <w:b/>
                <w:sz w:val="20"/>
              </w:rPr>
            </w:pPr>
            <w:r w:rsidRPr="0017589F">
              <w:rPr>
                <w:b/>
                <w:sz w:val="20"/>
              </w:rPr>
              <w:t>X</w:t>
            </w:r>
          </w:p>
        </w:tc>
      </w:tr>
      <w:tr w:rsidR="00574D0D" w:rsidRPr="00E75F02" w14:paraId="673EA85B" w14:textId="77777777" w:rsidTr="0025081C">
        <w:trPr>
          <w:trHeight w:val="653"/>
          <w:jc w:val="left"/>
        </w:trPr>
        <w:tc>
          <w:tcPr>
            <w:tcW w:w="3502" w:type="dxa"/>
          </w:tcPr>
          <w:p w14:paraId="15484584" w14:textId="09C91E7A" w:rsidR="00574D0D" w:rsidRPr="0017589F" w:rsidRDefault="00574D0D" w:rsidP="00574D0D">
            <w:pPr>
              <w:keepLines/>
              <w:spacing w:afterLines="40" w:after="96" w:line="240" w:lineRule="auto"/>
              <w:ind w:firstLine="0"/>
              <w:jc w:val="left"/>
              <w:rPr>
                <w:sz w:val="20"/>
                <w:szCs w:val="22"/>
              </w:rPr>
            </w:pPr>
            <w:r w:rsidRPr="0017589F">
              <w:rPr>
                <w:sz w:val="20"/>
              </w:rPr>
              <w:t xml:space="preserve">Section is written in a way that is well structured, has a logical flow, uses correct paragraph structure, uses correct sentence structure, punctuation, </w:t>
            </w:r>
            <w:r w:rsidR="00EA3295" w:rsidRPr="0017589F">
              <w:rPr>
                <w:sz w:val="20"/>
              </w:rPr>
              <w:t>and</w:t>
            </w:r>
            <w:r w:rsidRPr="0017589F">
              <w:rPr>
                <w:sz w:val="20"/>
              </w:rPr>
              <w:t xml:space="preserve"> APA format.</w:t>
            </w:r>
          </w:p>
        </w:tc>
        <w:tc>
          <w:tcPr>
            <w:tcW w:w="1106" w:type="dxa"/>
          </w:tcPr>
          <w:p w14:paraId="109F968A" w14:textId="1DAEECA6" w:rsidR="00574D0D" w:rsidRPr="0017589F" w:rsidRDefault="003A01E9" w:rsidP="00574D0D">
            <w:pPr>
              <w:spacing w:afterLines="40" w:after="96" w:line="240" w:lineRule="auto"/>
              <w:ind w:firstLine="0"/>
              <w:rPr>
                <w:sz w:val="20"/>
              </w:rPr>
            </w:pPr>
            <w:r w:rsidRPr="0017589F">
              <w:rPr>
                <w:sz w:val="20"/>
              </w:rPr>
              <w:t>2</w:t>
            </w:r>
          </w:p>
        </w:tc>
        <w:tc>
          <w:tcPr>
            <w:tcW w:w="990" w:type="dxa"/>
          </w:tcPr>
          <w:p w14:paraId="555EDC33" w14:textId="384B4AC3" w:rsidR="00574D0D" w:rsidRPr="0017589F" w:rsidRDefault="00743057" w:rsidP="00574D0D">
            <w:pPr>
              <w:spacing w:afterLines="40" w:after="96" w:line="240" w:lineRule="auto"/>
              <w:ind w:firstLine="0"/>
              <w:rPr>
                <w:sz w:val="20"/>
              </w:rPr>
            </w:pPr>
            <w:r w:rsidRPr="0017589F">
              <w:rPr>
                <w:sz w:val="20"/>
              </w:rPr>
              <w:t>2</w:t>
            </w:r>
          </w:p>
        </w:tc>
        <w:tc>
          <w:tcPr>
            <w:tcW w:w="1440" w:type="dxa"/>
          </w:tcPr>
          <w:p w14:paraId="33326B3B" w14:textId="68DFC0A2" w:rsidR="00574D0D" w:rsidRPr="0017589F" w:rsidRDefault="00E246B0" w:rsidP="00574D0D">
            <w:pPr>
              <w:autoSpaceDE w:val="0"/>
              <w:autoSpaceDN w:val="0"/>
              <w:adjustRightInd w:val="0"/>
              <w:spacing w:afterLines="40" w:after="96" w:line="240" w:lineRule="auto"/>
              <w:ind w:firstLine="0"/>
              <w:rPr>
                <w:sz w:val="20"/>
              </w:rPr>
            </w:pPr>
            <w:r w:rsidRPr="0017589F">
              <w:rPr>
                <w:sz w:val="20"/>
              </w:rPr>
              <w:t>2</w:t>
            </w:r>
          </w:p>
        </w:tc>
        <w:tc>
          <w:tcPr>
            <w:tcW w:w="1818" w:type="dxa"/>
          </w:tcPr>
          <w:p w14:paraId="3048785F" w14:textId="77777777" w:rsidR="00574D0D" w:rsidRPr="0017589F" w:rsidRDefault="00574D0D" w:rsidP="00574D0D">
            <w:pPr>
              <w:autoSpaceDE w:val="0"/>
              <w:autoSpaceDN w:val="0"/>
              <w:adjustRightInd w:val="0"/>
              <w:spacing w:afterLines="40" w:after="96" w:line="240" w:lineRule="auto"/>
              <w:ind w:firstLine="0"/>
              <w:rPr>
                <w:b/>
                <w:sz w:val="20"/>
              </w:rPr>
            </w:pPr>
            <w:r w:rsidRPr="0017589F">
              <w:rPr>
                <w:b/>
                <w:sz w:val="20"/>
              </w:rPr>
              <w:t>X</w:t>
            </w:r>
          </w:p>
        </w:tc>
      </w:tr>
      <w:tr w:rsidR="00574D0D" w:rsidRPr="00E75F02" w14:paraId="04E122D5" w14:textId="77777777" w:rsidTr="0025081C">
        <w:trPr>
          <w:trHeight w:val="653"/>
          <w:jc w:val="left"/>
        </w:trPr>
        <w:tc>
          <w:tcPr>
            <w:tcW w:w="8856" w:type="dxa"/>
            <w:gridSpan w:val="5"/>
          </w:tcPr>
          <w:p w14:paraId="69CD8EB6" w14:textId="77777777" w:rsidR="00574D0D" w:rsidRPr="0017589F" w:rsidRDefault="00574D0D" w:rsidP="00574D0D">
            <w:pPr>
              <w:spacing w:line="240" w:lineRule="auto"/>
              <w:ind w:firstLine="0"/>
              <w:jc w:val="left"/>
              <w:rPr>
                <w:b/>
                <w:sz w:val="20"/>
                <w:szCs w:val="20"/>
              </w:rPr>
            </w:pPr>
            <w:r w:rsidRPr="0017589F">
              <w:rPr>
                <w:b/>
                <w:sz w:val="20"/>
                <w:szCs w:val="20"/>
              </w:rPr>
              <w:t>*Score each requirement listed in the criteria table using the following scale:</w:t>
            </w:r>
          </w:p>
          <w:p w14:paraId="0DE8CC4A" w14:textId="77777777" w:rsidR="00574D0D" w:rsidRPr="0017589F" w:rsidRDefault="00574D0D" w:rsidP="00574D0D">
            <w:pPr>
              <w:spacing w:line="240" w:lineRule="auto"/>
              <w:ind w:firstLine="0"/>
              <w:jc w:val="left"/>
              <w:rPr>
                <w:sz w:val="20"/>
                <w:szCs w:val="20"/>
              </w:rPr>
            </w:pPr>
            <w:r w:rsidRPr="0017589F">
              <w:rPr>
                <w:sz w:val="20"/>
                <w:szCs w:val="20"/>
              </w:rPr>
              <w:t>0 = Item Not Present or Unacceptable. Substantial Revisions are Required.</w:t>
            </w:r>
          </w:p>
          <w:p w14:paraId="36F1E323" w14:textId="77777777" w:rsidR="00574D0D" w:rsidRPr="0017589F" w:rsidRDefault="00574D0D" w:rsidP="00574D0D">
            <w:pPr>
              <w:spacing w:line="240" w:lineRule="auto"/>
              <w:ind w:firstLine="0"/>
              <w:jc w:val="left"/>
              <w:rPr>
                <w:sz w:val="20"/>
                <w:szCs w:val="20"/>
              </w:rPr>
            </w:pPr>
            <w:r w:rsidRPr="0017589F">
              <w:rPr>
                <w:sz w:val="20"/>
                <w:szCs w:val="20"/>
              </w:rPr>
              <w:t>1 = Item is Present. Does Not Meet Expectations. Revisions are Required.</w:t>
            </w:r>
          </w:p>
          <w:p w14:paraId="78A38EA7" w14:textId="77777777" w:rsidR="00574D0D" w:rsidRPr="0017589F" w:rsidRDefault="00574D0D" w:rsidP="00574D0D">
            <w:pPr>
              <w:spacing w:line="240" w:lineRule="auto"/>
              <w:ind w:firstLine="0"/>
              <w:jc w:val="left"/>
              <w:rPr>
                <w:sz w:val="20"/>
                <w:szCs w:val="20"/>
              </w:rPr>
            </w:pPr>
            <w:r w:rsidRPr="0017589F">
              <w:rPr>
                <w:sz w:val="20"/>
                <w:szCs w:val="20"/>
              </w:rPr>
              <w:t xml:space="preserve">2 = Item is Acceptable. Meets Expectations. Some Revisions May be Suggested or Required. </w:t>
            </w:r>
          </w:p>
          <w:p w14:paraId="35A48DD0" w14:textId="77777777" w:rsidR="00574D0D" w:rsidRPr="0017589F" w:rsidRDefault="00574D0D" w:rsidP="00574D0D">
            <w:pPr>
              <w:spacing w:line="240" w:lineRule="auto"/>
              <w:ind w:firstLine="0"/>
              <w:jc w:val="left"/>
              <w:rPr>
                <w:rFonts w:eastAsia="Times New Roman"/>
                <w:sz w:val="20"/>
                <w:szCs w:val="20"/>
              </w:rPr>
            </w:pPr>
            <w:r w:rsidRPr="0017589F">
              <w:rPr>
                <w:sz w:val="20"/>
                <w:szCs w:val="20"/>
              </w:rPr>
              <w:t>3 = Item Exceeds Expectations. No Revisions are Required.</w:t>
            </w:r>
          </w:p>
        </w:tc>
      </w:tr>
      <w:tr w:rsidR="00574D0D" w:rsidRPr="00E75F02" w14:paraId="6C85A0FE" w14:textId="77777777" w:rsidTr="0025081C">
        <w:trPr>
          <w:trHeight w:val="653"/>
          <w:jc w:val="left"/>
        </w:trPr>
        <w:tc>
          <w:tcPr>
            <w:tcW w:w="8856" w:type="dxa"/>
            <w:gridSpan w:val="5"/>
          </w:tcPr>
          <w:p w14:paraId="4C01F6AE" w14:textId="77777777" w:rsidR="00574D0D" w:rsidRPr="0017589F" w:rsidRDefault="00574D0D" w:rsidP="00574D0D">
            <w:pPr>
              <w:spacing w:afterLines="40" w:after="96" w:line="240" w:lineRule="auto"/>
              <w:ind w:firstLine="0"/>
              <w:jc w:val="left"/>
              <w:rPr>
                <w:b/>
                <w:sz w:val="20"/>
                <w:szCs w:val="20"/>
              </w:rPr>
            </w:pPr>
            <w:r w:rsidRPr="0017589F">
              <w:rPr>
                <w:b/>
                <w:sz w:val="20"/>
                <w:szCs w:val="20"/>
              </w:rPr>
              <w:t>Reviewer Comments:</w:t>
            </w:r>
          </w:p>
          <w:p w14:paraId="02615EFC" w14:textId="77777777" w:rsidR="00574D0D" w:rsidRPr="0017589F" w:rsidDel="005E12C6" w:rsidRDefault="00574D0D" w:rsidP="00574D0D">
            <w:pPr>
              <w:spacing w:afterLines="40" w:after="96" w:line="240" w:lineRule="auto"/>
              <w:ind w:firstLine="0"/>
              <w:rPr>
                <w:b/>
                <w:sz w:val="20"/>
                <w:szCs w:val="20"/>
              </w:rPr>
            </w:pPr>
          </w:p>
        </w:tc>
      </w:tr>
    </w:tbl>
    <w:p w14:paraId="5D7E1A00" w14:textId="77777777" w:rsidR="00880993" w:rsidRPr="00E75F02" w:rsidRDefault="00880993" w:rsidP="003C1BFD">
      <w:pPr>
        <w:spacing w:after="0"/>
      </w:pPr>
    </w:p>
    <w:p w14:paraId="49AAF54E" w14:textId="7D1D534E" w:rsidR="004E649C" w:rsidRPr="00E75F02" w:rsidRDefault="00880993" w:rsidP="00EF51D3">
      <w:pPr>
        <w:pStyle w:val="Heading2"/>
      </w:pPr>
      <w:bookmarkStart w:id="400" w:name="_Hlk47650553"/>
      <w:bookmarkStart w:id="401" w:name="_Toc171694975"/>
      <w:r w:rsidRPr="00E75F02">
        <w:t>Preparation of Raw Data for Analysis</w:t>
      </w:r>
      <w:r w:rsidR="00EA46C4" w:rsidRPr="00E75F02">
        <w:t xml:space="preserve"> and Descriptive </w:t>
      </w:r>
      <w:r w:rsidR="002C745F" w:rsidRPr="00E75F02">
        <w:t>Data</w:t>
      </w:r>
      <w:bookmarkEnd w:id="400"/>
      <w:bookmarkEnd w:id="401"/>
    </w:p>
    <w:p w14:paraId="068969C3" w14:textId="019444E9" w:rsidR="000C7452" w:rsidRPr="00E75F02" w:rsidRDefault="00BC4A9B" w:rsidP="00EF51D3">
      <w:pPr>
        <w:widowControl w:val="0"/>
        <w:autoSpaceDE w:val="0"/>
        <w:autoSpaceDN w:val="0"/>
        <w:spacing w:after="0"/>
        <w:ind w:firstLine="721"/>
        <w:rPr>
          <w:spacing w:val="-3"/>
        </w:rPr>
      </w:pPr>
      <w:r w:rsidRPr="00E75F02">
        <w:t>The d</w:t>
      </w:r>
      <w:r w:rsidR="00FC0CD3" w:rsidRPr="00E75F02">
        <w:t xml:space="preserve">ata collection process began with collecting raw data from open-ended questionnaires and semi-structured interviews. All participants were recruited through Facebook social media groups through the approved recruitment flyer. The flyer had a link to the questionnaire that allowed participants to scan the QR code or click on the link provided on the flyer. The questionnaire included the informed </w:t>
      </w:r>
      <w:r w:rsidR="00382D41" w:rsidRPr="00E75F02">
        <w:t>consent, demographic</w:t>
      </w:r>
      <w:r w:rsidR="00FC0CD3" w:rsidRPr="00E75F02">
        <w:t xml:space="preserve"> questions, and open-ended questions. </w:t>
      </w:r>
      <w:r w:rsidR="004645E5" w:rsidRPr="00E75F02">
        <w:t>All</w:t>
      </w:r>
      <w:r w:rsidR="004645E5" w:rsidRPr="00E75F02">
        <w:rPr>
          <w:spacing w:val="-10"/>
        </w:rPr>
        <w:t xml:space="preserve"> </w:t>
      </w:r>
      <w:r w:rsidR="004645E5" w:rsidRPr="00E75F02">
        <w:t>participants completed the</w:t>
      </w:r>
      <w:r w:rsidR="004645E5" w:rsidRPr="00E75F02">
        <w:rPr>
          <w:spacing w:val="-5"/>
        </w:rPr>
        <w:t xml:space="preserve"> </w:t>
      </w:r>
      <w:r w:rsidR="004645E5" w:rsidRPr="00E75F02">
        <w:t>demographic</w:t>
      </w:r>
      <w:r w:rsidR="004645E5" w:rsidRPr="00E75F02">
        <w:rPr>
          <w:spacing w:val="-5"/>
        </w:rPr>
        <w:t xml:space="preserve"> </w:t>
      </w:r>
      <w:r w:rsidR="004645E5" w:rsidRPr="00E75F02">
        <w:t>survey.</w:t>
      </w:r>
      <w:r w:rsidR="00FC0CD3" w:rsidRPr="00E75F02">
        <w:t xml:space="preserve"> </w:t>
      </w:r>
      <w:r w:rsidR="00FC0CD3" w:rsidRPr="00E75F02">
        <w:lastRenderedPageBreak/>
        <w:t xml:space="preserve">Once the participants completed the questionnaire, </w:t>
      </w:r>
      <w:proofErr w:type="spellStart"/>
      <w:r w:rsidR="00FC0CD3" w:rsidRPr="00E75F02">
        <w:t>the</w:t>
      </w:r>
      <w:del w:id="402" w:author="Michael Grohs" w:date="2024-07-14T19:25:00Z" w16du:dateUtc="2024-07-15T00:25:00Z">
        <w:r w:rsidR="00FC0CD3" w:rsidRPr="00E75F02" w:rsidDel="00085D0A">
          <w:delText xml:space="preserve"> </w:delText>
        </w:r>
        <w:commentRangeStart w:id="403"/>
        <w:r w:rsidR="00FC0CD3" w:rsidRPr="00E75F02" w:rsidDel="00085D0A">
          <w:delText>participant</w:delText>
        </w:r>
        <w:r w:rsidR="00C3399D" w:rsidRPr="00E75F02" w:rsidDel="00085D0A">
          <w:delText>s</w:delText>
        </w:r>
      </w:del>
      <w:commentRangeEnd w:id="403"/>
      <w:r w:rsidR="00085D0A" w:rsidRPr="0017589F">
        <w:rPr>
          <w:rStyle w:val="CommentReference"/>
        </w:rPr>
        <w:commentReference w:id="403"/>
      </w:r>
      <w:del w:id="404" w:author="Michael Grohs" w:date="2024-07-14T19:25:00Z" w16du:dateUtc="2024-07-15T00:25:00Z">
        <w:r w:rsidR="00FC0CD3" w:rsidRPr="00E75F02" w:rsidDel="00085D0A">
          <w:delText xml:space="preserve"> </w:delText>
        </w:r>
      </w:del>
      <w:ins w:id="405" w:author="Michael Grohs" w:date="2024-07-14T19:25:00Z" w16du:dateUtc="2024-07-15T00:25:00Z">
        <w:r w:rsidR="00085D0A" w:rsidRPr="00E75F02">
          <w:t>y</w:t>
        </w:r>
      </w:ins>
      <w:r w:rsidR="00FC0CD3" w:rsidRPr="00E75F02">
        <w:t>were</w:t>
      </w:r>
      <w:proofErr w:type="spellEnd"/>
      <w:r w:rsidR="00FC0CD3" w:rsidRPr="00E75F02">
        <w:t xml:space="preserve"> given the option to provide an email address to schedule a time for the semi structure one to one interview.</w:t>
      </w:r>
    </w:p>
    <w:p w14:paraId="62D8DE8B" w14:textId="5E0940E4" w:rsidR="000C7452" w:rsidRPr="00E75F02" w:rsidRDefault="00FD5271" w:rsidP="00EF51D3">
      <w:pPr>
        <w:widowControl w:val="0"/>
        <w:autoSpaceDE w:val="0"/>
        <w:autoSpaceDN w:val="0"/>
        <w:spacing w:after="0"/>
        <w:ind w:firstLine="721"/>
        <w:rPr>
          <w:spacing w:val="-3"/>
        </w:rPr>
      </w:pPr>
      <w:r w:rsidRPr="00E75F02">
        <w:rPr>
          <w:spacing w:val="-3"/>
        </w:rPr>
        <w:t xml:space="preserve">The </w:t>
      </w:r>
      <w:r w:rsidR="00382D41" w:rsidRPr="00E75F02">
        <w:rPr>
          <w:spacing w:val="-3"/>
        </w:rPr>
        <w:t>open-ended</w:t>
      </w:r>
      <w:r w:rsidRPr="00E75F02">
        <w:rPr>
          <w:spacing w:val="-3"/>
        </w:rPr>
        <w:t xml:space="preserve"> questionnaire was used to collect qualitative data from the written responses from the participants. To ensure confidentiality, all </w:t>
      </w:r>
      <w:r w:rsidR="00382D41" w:rsidRPr="00E75F02">
        <w:rPr>
          <w:spacing w:val="-3"/>
        </w:rPr>
        <w:t>participant</w:t>
      </w:r>
      <w:del w:id="406" w:author="Michael Grohs" w:date="2024-07-14T19:26:00Z" w16du:dateUtc="2024-07-15T00:26:00Z">
        <w:r w:rsidR="00382D41" w:rsidRPr="00E75F02" w:rsidDel="00085D0A">
          <w:rPr>
            <w:spacing w:val="-3"/>
          </w:rPr>
          <w:delText>’</w:delText>
        </w:r>
      </w:del>
      <w:r w:rsidR="00382D41" w:rsidRPr="00E75F02">
        <w:rPr>
          <w:spacing w:val="-3"/>
        </w:rPr>
        <w:t>s</w:t>
      </w:r>
      <w:ins w:id="407" w:author="Michael Grohs" w:date="2024-07-14T19:26:00Z" w16du:dateUtc="2024-07-15T00:26:00Z">
        <w:r w:rsidR="00085D0A" w:rsidRPr="00E75F02">
          <w:rPr>
            <w:spacing w:val="-3"/>
          </w:rPr>
          <w:t>’</w:t>
        </w:r>
      </w:ins>
      <w:r w:rsidRPr="00E75F02">
        <w:rPr>
          <w:spacing w:val="-3"/>
        </w:rPr>
        <w:t xml:space="preserve"> identifying information was removed. </w:t>
      </w:r>
      <w:r w:rsidR="006F3BD5" w:rsidRPr="00E75F02">
        <w:rPr>
          <w:color w:val="000000" w:themeColor="text1"/>
        </w:rPr>
        <w:t xml:space="preserve">The </w:t>
      </w:r>
      <w:del w:id="408" w:author="Michael Grohs" w:date="2024-07-14T19:26:00Z" w16du:dateUtc="2024-07-15T00:26:00Z">
        <w:r w:rsidR="006F3BD5" w:rsidRPr="00E75F02" w:rsidDel="00085D0A">
          <w:rPr>
            <w:color w:val="000000" w:themeColor="text1"/>
          </w:rPr>
          <w:delText xml:space="preserve">questionnaire </w:delText>
        </w:r>
      </w:del>
      <w:r w:rsidR="006F3BD5" w:rsidRPr="00E75F02">
        <w:rPr>
          <w:color w:val="000000" w:themeColor="text1"/>
        </w:rPr>
        <w:t xml:space="preserve">participants </w:t>
      </w:r>
      <w:r w:rsidR="00382D41" w:rsidRPr="00E75F02">
        <w:rPr>
          <w:color w:val="000000" w:themeColor="text1"/>
        </w:rPr>
        <w:t>were</w:t>
      </w:r>
      <w:r w:rsidR="006F3BD5" w:rsidRPr="00E75F02">
        <w:rPr>
          <w:color w:val="000000" w:themeColor="text1"/>
        </w:rPr>
        <w:t xml:space="preserve"> labeled and identified as participant (QP) 1-26. </w:t>
      </w:r>
      <w:r w:rsidRPr="00E75F02">
        <w:rPr>
          <w:spacing w:val="-3"/>
        </w:rPr>
        <w:t xml:space="preserve">The responses were organized based on the date the participant completed the questionnaire. The questionnaire was completed using Survey Monkey. Out of the 26 questionnaire participants, </w:t>
      </w:r>
      <w:r w:rsidR="00B073A6" w:rsidRPr="00E75F02">
        <w:rPr>
          <w:spacing w:val="-3"/>
        </w:rPr>
        <w:t xml:space="preserve">all </w:t>
      </w:r>
      <w:r w:rsidR="002F1C2F" w:rsidRPr="00E75F02">
        <w:rPr>
          <w:spacing w:val="-3"/>
        </w:rPr>
        <w:t>26</w:t>
      </w:r>
      <w:r w:rsidR="006F3BD5" w:rsidRPr="00E75F02">
        <w:rPr>
          <w:spacing w:val="-3"/>
        </w:rPr>
        <w:t xml:space="preserve"> </w:t>
      </w:r>
      <w:r w:rsidR="002F1C2F" w:rsidRPr="00E75F02">
        <w:rPr>
          <w:spacing w:val="-3"/>
        </w:rPr>
        <w:t>sel</w:t>
      </w:r>
      <w:r w:rsidR="00C4758D" w:rsidRPr="00E75F02">
        <w:rPr>
          <w:spacing w:val="-3"/>
        </w:rPr>
        <w:t>f-</w:t>
      </w:r>
      <w:r w:rsidR="002F1C2F" w:rsidRPr="00E75F02">
        <w:rPr>
          <w:spacing w:val="-3"/>
        </w:rPr>
        <w:t>selected</w:t>
      </w:r>
      <w:r w:rsidR="006F3BD5" w:rsidRPr="00E75F02">
        <w:rPr>
          <w:spacing w:val="-3"/>
        </w:rPr>
        <w:t xml:space="preserve"> to participate in the questionnaire</w:t>
      </w:r>
      <w:ins w:id="409" w:author="Michael Grohs" w:date="2024-07-14T19:26:00Z" w16du:dateUtc="2024-07-15T00:26:00Z">
        <w:r w:rsidR="00085D0A" w:rsidRPr="00E75F02">
          <w:rPr>
            <w:spacing w:val="-3"/>
          </w:rPr>
          <w:t>,</w:t>
        </w:r>
      </w:ins>
      <w:r w:rsidR="006F3BD5" w:rsidRPr="00E75F02">
        <w:rPr>
          <w:spacing w:val="-3"/>
        </w:rPr>
        <w:t xml:space="preserve"> and </w:t>
      </w:r>
      <w:r w:rsidR="002F1C2F" w:rsidRPr="00E75F02">
        <w:rPr>
          <w:spacing w:val="-3"/>
        </w:rPr>
        <w:t>10</w:t>
      </w:r>
      <w:r w:rsidRPr="00E75F02">
        <w:rPr>
          <w:spacing w:val="-3"/>
        </w:rPr>
        <w:t xml:space="preserve"> opted to participate in the semi-structured interview.</w:t>
      </w:r>
    </w:p>
    <w:p w14:paraId="6D24A790" w14:textId="4D48F327" w:rsidR="000C7452" w:rsidRPr="00E75F02" w:rsidRDefault="004645E5" w:rsidP="00EF51D3">
      <w:pPr>
        <w:widowControl w:val="0"/>
        <w:autoSpaceDE w:val="0"/>
        <w:autoSpaceDN w:val="0"/>
        <w:spacing w:after="0"/>
        <w:ind w:firstLine="721"/>
        <w:rPr>
          <w:spacing w:val="-3"/>
        </w:rPr>
      </w:pPr>
      <w:r w:rsidRPr="00E75F02">
        <w:t xml:space="preserve">The </w:t>
      </w:r>
      <w:r w:rsidR="00FD5271" w:rsidRPr="00E75F02">
        <w:t>one</w:t>
      </w:r>
      <w:r w:rsidR="008B5ED0" w:rsidRPr="00E75F02">
        <w:t>-on</w:t>
      </w:r>
      <w:r w:rsidR="00FD5271" w:rsidRPr="00E75F02">
        <w:t xml:space="preserve">-one </w:t>
      </w:r>
      <w:r w:rsidRPr="00E75F02">
        <w:t>interviews were recorded with each participant</w:t>
      </w:r>
      <w:r w:rsidR="001C1F96" w:rsidRPr="00E75F02">
        <w:t>’</w:t>
      </w:r>
      <w:r w:rsidRPr="00E75F02">
        <w:t xml:space="preserve">s consent. The one-on-one interviews </w:t>
      </w:r>
      <w:r w:rsidRPr="00E75F02">
        <w:rPr>
          <w:color w:val="000000" w:themeColor="text1"/>
        </w:rPr>
        <w:t xml:space="preserve">were </w:t>
      </w:r>
      <w:r w:rsidR="00FD5271" w:rsidRPr="00E75F02">
        <w:rPr>
          <w:color w:val="000000" w:themeColor="text1"/>
        </w:rPr>
        <w:t>recorded</w:t>
      </w:r>
      <w:r w:rsidRPr="00E75F02">
        <w:rPr>
          <w:color w:val="000000" w:themeColor="text1"/>
        </w:rPr>
        <w:t xml:space="preserve"> using Zoom transcription service</w:t>
      </w:r>
      <w:r w:rsidRPr="00E75F02">
        <w:t xml:space="preserve">. MAXQDA software was used to </w:t>
      </w:r>
      <w:r w:rsidR="00FD5271" w:rsidRPr="00E75F02">
        <w:t xml:space="preserve">transcribe and </w:t>
      </w:r>
      <w:r w:rsidRPr="00E75F02">
        <w:t>analyze the data</w:t>
      </w:r>
      <w:r w:rsidR="00FD5271" w:rsidRPr="00E75F02">
        <w:t xml:space="preserve"> from the interviews and questionnaires.</w:t>
      </w:r>
      <w:r w:rsidRPr="00E75F02">
        <w:t xml:space="preserve"> </w:t>
      </w:r>
      <w:r w:rsidR="00411796" w:rsidRPr="00E75F02">
        <w:t xml:space="preserve">The data </w:t>
      </w:r>
      <w:r w:rsidR="00FD5271" w:rsidRPr="00E75F02">
        <w:t xml:space="preserve">from the interviews and questionnaire </w:t>
      </w:r>
      <w:r w:rsidR="00411796" w:rsidRPr="00E75F02">
        <w:t xml:space="preserve">was organized by </w:t>
      </w:r>
      <w:r w:rsidR="008C429A" w:rsidRPr="00E75F02">
        <w:t xml:space="preserve">an assigned participant number. The </w:t>
      </w:r>
      <w:commentRangeStart w:id="410"/>
      <w:r w:rsidR="008C429A" w:rsidRPr="00E75F02">
        <w:t>participant</w:t>
      </w:r>
      <w:r w:rsidR="00EA71F3" w:rsidRPr="00E75F02">
        <w:t xml:space="preserve">s </w:t>
      </w:r>
      <w:commentRangeEnd w:id="410"/>
      <w:r w:rsidR="00085D0A" w:rsidRPr="0017589F">
        <w:rPr>
          <w:rStyle w:val="CommentReference"/>
        </w:rPr>
        <w:commentReference w:id="410"/>
      </w:r>
      <w:r w:rsidR="00312384" w:rsidRPr="00E75F02">
        <w:t>informed consent, transcripts, and questionnaire w</w:t>
      </w:r>
      <w:r w:rsidR="001C1F96" w:rsidRPr="00E75F02">
        <w:t>ere</w:t>
      </w:r>
      <w:r w:rsidR="00312384" w:rsidRPr="00E75F02">
        <w:t xml:space="preserve"> stored </w:t>
      </w:r>
      <w:r w:rsidR="00CF2A69" w:rsidRPr="00E75F02">
        <w:t>under</w:t>
      </w:r>
      <w:r w:rsidR="00312384" w:rsidRPr="00E75F02">
        <w:t xml:space="preserve"> their assigned </w:t>
      </w:r>
      <w:r w:rsidR="00CF2A69" w:rsidRPr="00E75F02">
        <w:t>folder.</w:t>
      </w:r>
      <w:r w:rsidR="004345CA" w:rsidRPr="00E75F02">
        <w:t xml:space="preserve"> </w:t>
      </w:r>
      <w:r w:rsidR="00FC7F05" w:rsidRPr="00E75F02">
        <w:rPr>
          <w:color w:val="000000" w:themeColor="text1"/>
        </w:rPr>
        <w:t xml:space="preserve">Upon completion of the one-on-one interviews, </w:t>
      </w:r>
      <w:r w:rsidR="00102008" w:rsidRPr="00E75F02">
        <w:rPr>
          <w:color w:val="000000" w:themeColor="text1"/>
        </w:rPr>
        <w:t xml:space="preserve">the </w:t>
      </w:r>
      <w:r w:rsidR="006F3BD5" w:rsidRPr="00E75F02">
        <w:rPr>
          <w:color w:val="000000" w:themeColor="text1"/>
        </w:rPr>
        <w:t xml:space="preserve">audio recording </w:t>
      </w:r>
      <w:r w:rsidR="008851A3" w:rsidRPr="00E75F02">
        <w:rPr>
          <w:color w:val="000000" w:themeColor="text1"/>
        </w:rPr>
        <w:t>was</w:t>
      </w:r>
      <w:r w:rsidR="006F3BD5" w:rsidRPr="00E75F02">
        <w:rPr>
          <w:color w:val="000000" w:themeColor="text1"/>
        </w:rPr>
        <w:t xml:space="preserve"> uploaded to MAXQDA and labeled according to the date that the interview took place. The interview participants </w:t>
      </w:r>
      <w:r w:rsidR="008851A3" w:rsidRPr="00E75F02">
        <w:rPr>
          <w:color w:val="000000" w:themeColor="text1"/>
        </w:rPr>
        <w:t>were</w:t>
      </w:r>
      <w:r w:rsidR="006F3BD5" w:rsidRPr="00E75F02">
        <w:rPr>
          <w:color w:val="000000" w:themeColor="text1"/>
        </w:rPr>
        <w:t xml:space="preserve"> labeled and identified as participant (P) 1-</w:t>
      </w:r>
      <w:r w:rsidR="002F1C2F" w:rsidRPr="00E75F02">
        <w:rPr>
          <w:color w:val="000000" w:themeColor="text1"/>
        </w:rPr>
        <w:t>10</w:t>
      </w:r>
      <w:r w:rsidR="006F3BD5" w:rsidRPr="00E75F02">
        <w:rPr>
          <w:color w:val="000000" w:themeColor="text1"/>
        </w:rPr>
        <w:t>.</w:t>
      </w:r>
    </w:p>
    <w:p w14:paraId="16F4237B" w14:textId="06837542" w:rsidR="000C7452" w:rsidRPr="00E75F02" w:rsidRDefault="006F3BD5" w:rsidP="00EF51D3">
      <w:pPr>
        <w:widowControl w:val="0"/>
        <w:autoSpaceDE w:val="0"/>
        <w:autoSpaceDN w:val="0"/>
        <w:spacing w:after="0"/>
        <w:ind w:firstLine="721"/>
        <w:rPr>
          <w:spacing w:val="-3"/>
        </w:rPr>
      </w:pPr>
      <w:r w:rsidRPr="00E75F02">
        <w:rPr>
          <w:color w:val="000000" w:themeColor="text1"/>
        </w:rPr>
        <w:t xml:space="preserve">The interview </w:t>
      </w:r>
      <w:r w:rsidR="00102008" w:rsidRPr="00E75F02">
        <w:rPr>
          <w:color w:val="000000" w:themeColor="text1"/>
        </w:rPr>
        <w:t xml:space="preserve">transcripts were corrected </w:t>
      </w:r>
      <w:r w:rsidR="009F5615" w:rsidRPr="00E75F02">
        <w:rPr>
          <w:color w:val="000000" w:themeColor="text1"/>
        </w:rPr>
        <w:t xml:space="preserve">for information that disclosed names or locations. </w:t>
      </w:r>
      <w:r w:rsidR="003F0F1A" w:rsidRPr="00E75F02">
        <w:rPr>
          <w:color w:val="000000" w:themeColor="text1"/>
        </w:rPr>
        <w:t xml:space="preserve">The names or locations that should not be disclosed </w:t>
      </w:r>
      <w:del w:id="411" w:author="Michael Grohs" w:date="2024-07-14T19:27:00Z" w16du:dateUtc="2024-07-15T00:27:00Z">
        <w:r w:rsidR="003F0F1A" w:rsidRPr="00E75F02" w:rsidDel="00443AFE">
          <w:rPr>
            <w:color w:val="000000" w:themeColor="text1"/>
          </w:rPr>
          <w:delText>was</w:delText>
        </w:r>
      </w:del>
      <w:ins w:id="412" w:author="Michael Grohs" w:date="2024-07-14T19:27:00Z" w16du:dateUtc="2024-07-15T00:27:00Z">
        <w:r w:rsidR="00443AFE" w:rsidRPr="00E75F02">
          <w:rPr>
            <w:color w:val="000000" w:themeColor="text1"/>
          </w:rPr>
          <w:t>were</w:t>
        </w:r>
      </w:ins>
      <w:r w:rsidR="003F0F1A" w:rsidRPr="00E75F02">
        <w:rPr>
          <w:color w:val="000000" w:themeColor="text1"/>
        </w:rPr>
        <w:t xml:space="preserve"> changed</w:t>
      </w:r>
      <w:ins w:id="413" w:author="Michael Grohs" w:date="2024-07-14T19:28:00Z" w16du:dateUtc="2024-07-15T00:28:00Z">
        <w:r w:rsidR="00443AFE" w:rsidRPr="00E75F02">
          <w:rPr>
            <w:color w:val="000000" w:themeColor="text1"/>
          </w:rPr>
          <w:t>,</w:t>
        </w:r>
      </w:ins>
      <w:r w:rsidR="003F0F1A" w:rsidRPr="00E75F02">
        <w:rPr>
          <w:color w:val="000000" w:themeColor="text1"/>
        </w:rPr>
        <w:t xml:space="preserve"> and square brackets </w:t>
      </w:r>
      <w:del w:id="414" w:author="Michael Grohs" w:date="2024-07-14T19:28:00Z" w16du:dateUtc="2024-07-15T00:28:00Z">
        <w:r w:rsidR="003F0F1A" w:rsidRPr="00E75F02" w:rsidDel="00443AFE">
          <w:rPr>
            <w:color w:val="000000" w:themeColor="text1"/>
          </w:rPr>
          <w:delText xml:space="preserve">was </w:delText>
        </w:r>
      </w:del>
      <w:ins w:id="415" w:author="Michael Grohs" w:date="2024-07-14T19:28:00Z" w16du:dateUtc="2024-07-15T00:28:00Z">
        <w:r w:rsidR="00443AFE" w:rsidRPr="00E75F02">
          <w:rPr>
            <w:color w:val="000000" w:themeColor="text1"/>
          </w:rPr>
          <w:t xml:space="preserve">were </w:t>
        </w:r>
      </w:ins>
      <w:r w:rsidR="003F0F1A" w:rsidRPr="00E75F02">
        <w:rPr>
          <w:color w:val="000000" w:themeColor="text1"/>
        </w:rPr>
        <w:t xml:space="preserve">used to include a word that was not </w:t>
      </w:r>
      <w:r w:rsidR="00B33C2C" w:rsidRPr="00E75F02">
        <w:rPr>
          <w:color w:val="000000" w:themeColor="text1"/>
        </w:rPr>
        <w:t>a part</w:t>
      </w:r>
      <w:r w:rsidR="003F0F1A" w:rsidRPr="00E75F02">
        <w:rPr>
          <w:color w:val="000000" w:themeColor="text1"/>
        </w:rPr>
        <w:t xml:space="preserve"> of the original quote. P</w:t>
      </w:r>
      <w:r w:rsidR="00FC7F05" w:rsidRPr="00E75F02">
        <w:rPr>
          <w:color w:val="000000" w:themeColor="text1"/>
        </w:rPr>
        <w:t xml:space="preserve">articipants were sent a copy of the transcript for member checking. </w:t>
      </w:r>
      <w:r w:rsidR="006841D2" w:rsidRPr="00E75F02">
        <w:rPr>
          <w:color w:val="000000" w:themeColor="text1"/>
        </w:rPr>
        <w:t xml:space="preserve">Participants were </w:t>
      </w:r>
      <w:r w:rsidR="006841D2" w:rsidRPr="00E75F02">
        <w:rPr>
          <w:color w:val="000000" w:themeColor="text1"/>
        </w:rPr>
        <w:lastRenderedPageBreak/>
        <w:t>given</w:t>
      </w:r>
      <w:r w:rsidR="00FC7F05" w:rsidRPr="00E75F02">
        <w:rPr>
          <w:color w:val="000000" w:themeColor="text1"/>
        </w:rPr>
        <w:t xml:space="preserve"> </w:t>
      </w:r>
      <w:r w:rsidR="00FF04D3" w:rsidRPr="00E75F02">
        <w:rPr>
          <w:color w:val="000000" w:themeColor="text1"/>
        </w:rPr>
        <w:t xml:space="preserve">ten </w:t>
      </w:r>
      <w:r w:rsidR="00FC7F05" w:rsidRPr="00E75F02">
        <w:rPr>
          <w:color w:val="000000" w:themeColor="text1"/>
        </w:rPr>
        <w:t xml:space="preserve">business days to respond back to member checking. </w:t>
      </w:r>
      <w:r w:rsidRPr="00E75F02">
        <w:rPr>
          <w:color w:val="000000" w:themeColor="text1"/>
        </w:rPr>
        <w:t xml:space="preserve">Only </w:t>
      </w:r>
      <w:del w:id="416" w:author="Michael Grohs" w:date="2024-07-14T19:28:00Z" w16du:dateUtc="2024-07-15T00:28:00Z">
        <w:r w:rsidRPr="00E75F02" w:rsidDel="00443AFE">
          <w:rPr>
            <w:color w:val="000000" w:themeColor="text1"/>
          </w:rPr>
          <w:delText xml:space="preserve">2 </w:delText>
        </w:r>
      </w:del>
      <w:commentRangeStart w:id="417"/>
      <w:ins w:id="418" w:author="Michael Grohs" w:date="2024-07-14T19:28:00Z" w16du:dateUtc="2024-07-15T00:28:00Z">
        <w:r w:rsidR="00443AFE" w:rsidRPr="00E75F02">
          <w:rPr>
            <w:color w:val="000000" w:themeColor="text1"/>
          </w:rPr>
          <w:t>two</w:t>
        </w:r>
        <w:commentRangeEnd w:id="417"/>
        <w:r w:rsidR="00443AFE" w:rsidRPr="0017589F">
          <w:rPr>
            <w:rStyle w:val="CommentReference"/>
          </w:rPr>
          <w:commentReference w:id="417"/>
        </w:r>
        <w:r w:rsidR="00443AFE" w:rsidRPr="00E75F02">
          <w:rPr>
            <w:color w:val="000000" w:themeColor="text1"/>
          </w:rPr>
          <w:t xml:space="preserve"> </w:t>
        </w:r>
      </w:ins>
      <w:r w:rsidR="00FC7F05" w:rsidRPr="00E75F02">
        <w:rPr>
          <w:color w:val="000000" w:themeColor="text1"/>
        </w:rPr>
        <w:t xml:space="preserve">participants responded back </w:t>
      </w:r>
      <w:r w:rsidR="007D7104" w:rsidRPr="00E75F02">
        <w:rPr>
          <w:color w:val="000000" w:themeColor="text1"/>
        </w:rPr>
        <w:t xml:space="preserve">and </w:t>
      </w:r>
      <w:r w:rsidR="00FC7F05" w:rsidRPr="00E75F02">
        <w:rPr>
          <w:color w:val="000000" w:themeColor="text1"/>
        </w:rPr>
        <w:t>were satisfied with the quality of the transcripts</w:t>
      </w:r>
      <w:r w:rsidR="00893F6A" w:rsidRPr="00E75F02">
        <w:rPr>
          <w:color w:val="000000" w:themeColor="text1"/>
        </w:rPr>
        <w:t xml:space="preserve"> </w:t>
      </w:r>
      <w:r w:rsidR="008851A3" w:rsidRPr="00E75F02">
        <w:rPr>
          <w:color w:val="000000" w:themeColor="text1"/>
        </w:rPr>
        <w:t>except for</w:t>
      </w:r>
      <w:r w:rsidR="00893F6A" w:rsidRPr="00E75F02">
        <w:rPr>
          <w:color w:val="000000" w:themeColor="text1"/>
        </w:rPr>
        <w:t xml:space="preserve"> having to </w:t>
      </w:r>
      <w:r w:rsidR="00DC430D" w:rsidRPr="00E75F02">
        <w:rPr>
          <w:color w:val="000000" w:themeColor="text1"/>
        </w:rPr>
        <w:t xml:space="preserve">take out names </w:t>
      </w:r>
      <w:r w:rsidR="002063BA" w:rsidRPr="00E75F02">
        <w:rPr>
          <w:color w:val="000000" w:themeColor="text1"/>
        </w:rPr>
        <w:t xml:space="preserve">as identifiers </w:t>
      </w:r>
      <w:r w:rsidR="00DC430D" w:rsidRPr="00E75F02">
        <w:rPr>
          <w:color w:val="000000" w:themeColor="text1"/>
        </w:rPr>
        <w:t xml:space="preserve">that were used during the interview. </w:t>
      </w:r>
      <w:r w:rsidR="002063BA" w:rsidRPr="00E75F02">
        <w:rPr>
          <w:color w:val="000000" w:themeColor="text1"/>
        </w:rPr>
        <w:t xml:space="preserve">Due </w:t>
      </w:r>
      <w:del w:id="419" w:author="Michael Grohs" w:date="2024-07-14T19:29:00Z" w16du:dateUtc="2024-07-15T00:29:00Z">
        <w:r w:rsidR="002063BA" w:rsidRPr="00E75F02" w:rsidDel="00443AFE">
          <w:rPr>
            <w:color w:val="000000" w:themeColor="text1"/>
          </w:rPr>
          <w:delText>to  low</w:delText>
        </w:r>
      </w:del>
      <w:ins w:id="420" w:author="Michael Grohs" w:date="2024-07-14T19:29:00Z" w16du:dateUtc="2024-07-15T00:29:00Z">
        <w:r w:rsidR="00443AFE" w:rsidRPr="00E75F02">
          <w:rPr>
            <w:color w:val="000000" w:themeColor="text1"/>
          </w:rPr>
          <w:t>to low</w:t>
        </w:r>
      </w:ins>
      <w:r w:rsidR="002063BA" w:rsidRPr="00E75F02">
        <w:rPr>
          <w:color w:val="000000" w:themeColor="text1"/>
        </w:rPr>
        <w:t xml:space="preserve"> participation, member checking was found to be ineffective.</w:t>
      </w:r>
    </w:p>
    <w:p w14:paraId="237E3281" w14:textId="029E8811" w:rsidR="000C7452" w:rsidRPr="00E75F02" w:rsidRDefault="002F15D0" w:rsidP="00EF51D3">
      <w:pPr>
        <w:widowControl w:val="0"/>
        <w:autoSpaceDE w:val="0"/>
        <w:autoSpaceDN w:val="0"/>
        <w:spacing w:after="0"/>
        <w:ind w:firstLine="721"/>
        <w:rPr>
          <w:spacing w:val="-3"/>
        </w:rPr>
      </w:pPr>
      <w:r w:rsidRPr="00E75F02">
        <w:rPr>
          <w:color w:val="000000" w:themeColor="text1"/>
        </w:rPr>
        <w:t xml:space="preserve">The transcripts and questionnaire </w:t>
      </w:r>
      <w:r w:rsidR="005C1374" w:rsidRPr="00E75F02">
        <w:rPr>
          <w:color w:val="000000" w:themeColor="text1"/>
        </w:rPr>
        <w:t xml:space="preserve">were </w:t>
      </w:r>
      <w:r w:rsidR="00FC7F05" w:rsidRPr="00E75F02">
        <w:rPr>
          <w:color w:val="000000" w:themeColor="text1"/>
        </w:rPr>
        <w:t>uploaded into the MAXQDA qualitative coding software.</w:t>
      </w:r>
      <w:r w:rsidR="00295FD3" w:rsidRPr="00E75F02">
        <w:t xml:space="preserve"> </w:t>
      </w:r>
      <w:r w:rsidR="004038AB" w:rsidRPr="00E75F02">
        <w:t xml:space="preserve">The transcripts </w:t>
      </w:r>
      <w:r w:rsidR="002063BA" w:rsidRPr="00E75F02">
        <w:t xml:space="preserve">were read </w:t>
      </w:r>
      <w:r w:rsidR="004038AB" w:rsidRPr="00E75F02">
        <w:t>to ensure all errors were corrected and the transcripts were cleaned. The transcripts were uploaded into MAXQDA for analysis and storage. MAXQDA</w:t>
      </w:r>
      <w:r w:rsidR="002063BA" w:rsidRPr="00E75F02">
        <w:t xml:space="preserve"> was </w:t>
      </w:r>
      <w:r w:rsidR="008851A3" w:rsidRPr="00E75F02">
        <w:t>used to</w:t>
      </w:r>
      <w:r w:rsidR="004038AB" w:rsidRPr="00E75F02">
        <w:t xml:space="preserve"> code, organize</w:t>
      </w:r>
      <w:r w:rsidR="006D5AD7" w:rsidRPr="00E75F02">
        <w:t>,</w:t>
      </w:r>
      <w:r w:rsidR="004038AB" w:rsidRPr="00E75F02">
        <w:t xml:space="preserve"> and separate the data. </w:t>
      </w:r>
      <w:r w:rsidR="00E34209" w:rsidRPr="00E75F02">
        <w:t xml:space="preserve">The </w:t>
      </w:r>
      <w:r w:rsidR="002063BA" w:rsidRPr="00E75F02">
        <w:t xml:space="preserve">data </w:t>
      </w:r>
      <w:del w:id="421" w:author="Michael Grohs" w:date="2024-07-14T19:29:00Z" w16du:dateUtc="2024-07-15T00:29:00Z">
        <w:r w:rsidR="002063BA" w:rsidRPr="00E75F02" w:rsidDel="00443AFE">
          <w:delText>was</w:delText>
        </w:r>
        <w:commentRangeStart w:id="422"/>
        <w:r w:rsidR="00295FD3" w:rsidRPr="00E75F02" w:rsidDel="00443AFE">
          <w:delText xml:space="preserve"> </w:delText>
        </w:r>
      </w:del>
      <w:ins w:id="423" w:author="Michael Grohs" w:date="2024-07-14T19:29:00Z" w16du:dateUtc="2024-07-15T00:29:00Z">
        <w:r w:rsidR="00443AFE" w:rsidRPr="00E75F02">
          <w:t xml:space="preserve">were </w:t>
        </w:r>
      </w:ins>
      <w:commentRangeEnd w:id="422"/>
      <w:ins w:id="424" w:author="Michael Grohs" w:date="2024-07-14T19:30:00Z" w16du:dateUtc="2024-07-15T00:30:00Z">
        <w:r w:rsidR="00443AFE" w:rsidRPr="0017589F">
          <w:rPr>
            <w:rStyle w:val="CommentReference"/>
          </w:rPr>
          <w:commentReference w:id="422"/>
        </w:r>
      </w:ins>
      <w:r w:rsidR="00577767" w:rsidRPr="00E75F02">
        <w:t xml:space="preserve">prepared </w:t>
      </w:r>
      <w:r w:rsidR="004038AB" w:rsidRPr="00E75F02">
        <w:t xml:space="preserve">by selecting portions of the text and applied a code using MAXQDA. </w:t>
      </w:r>
      <w:r w:rsidR="002063BA" w:rsidRPr="00E75F02">
        <w:t>A</w:t>
      </w:r>
      <w:r w:rsidR="00577767" w:rsidRPr="00E75F02">
        <w:t xml:space="preserve"> narrative summary</w:t>
      </w:r>
      <w:r w:rsidR="002063BA" w:rsidRPr="00E75F02">
        <w:t xml:space="preserve"> was provided</w:t>
      </w:r>
      <w:r w:rsidR="00577767" w:rsidRPr="00E75F02">
        <w:t xml:space="preserve"> of the population and demographics of the participants in the </w:t>
      </w:r>
      <w:r w:rsidR="00E64AEF" w:rsidRPr="00E75F02">
        <w:t>research</w:t>
      </w:r>
      <w:r w:rsidR="00577767" w:rsidRPr="00E75F02">
        <w:t>.</w:t>
      </w:r>
      <w:r w:rsidR="004038AB" w:rsidRPr="00E75F02">
        <w:t xml:space="preserve"> </w:t>
      </w:r>
    </w:p>
    <w:p w14:paraId="536927DD" w14:textId="6C9722DB" w:rsidR="000C7452" w:rsidRPr="00E75F02" w:rsidRDefault="004038AB" w:rsidP="00EF51D3">
      <w:pPr>
        <w:widowControl w:val="0"/>
        <w:autoSpaceDE w:val="0"/>
        <w:autoSpaceDN w:val="0"/>
        <w:spacing w:after="0"/>
        <w:ind w:firstLine="721"/>
        <w:rPr>
          <w:spacing w:val="-3"/>
        </w:rPr>
      </w:pPr>
      <w:r w:rsidRPr="00E75F02">
        <w:t xml:space="preserve">Table </w:t>
      </w:r>
      <w:r w:rsidR="00A40458" w:rsidRPr="00E75F02">
        <w:t>2</w:t>
      </w:r>
      <w:r w:rsidRPr="00E75F02">
        <w:t xml:space="preserve"> </w:t>
      </w:r>
      <w:r w:rsidR="008851A3" w:rsidRPr="00E75F02">
        <w:t>shows the</w:t>
      </w:r>
      <w:r w:rsidRPr="00E75F02">
        <w:t xml:space="preserve"> data collection method, duration of interview</w:t>
      </w:r>
      <w:ins w:id="425" w:author="Michael Grohs" w:date="2024-07-14T19:30:00Z" w16du:dateUtc="2024-07-15T00:30:00Z">
        <w:r w:rsidR="00443AFE" w:rsidRPr="00E75F02">
          <w:t>,</w:t>
        </w:r>
      </w:ins>
      <w:r w:rsidRPr="00E75F02">
        <w:t xml:space="preserve"> and the length of the transcript. </w:t>
      </w:r>
      <w:r w:rsidR="00B853DB" w:rsidRPr="00E75F02">
        <w:rPr>
          <w:color w:val="000000" w:themeColor="text1"/>
        </w:rPr>
        <w:t xml:space="preserve">The data sources consisted of one-on-one interviews and questionnaires. The duration of the interviews ranged from 20 minutes to 60 minutes and provided transcript lengths ranging from </w:t>
      </w:r>
      <w:r w:rsidR="007D39AD" w:rsidRPr="00E75F02">
        <w:rPr>
          <w:color w:val="000000" w:themeColor="text1"/>
        </w:rPr>
        <w:t xml:space="preserve">4 </w:t>
      </w:r>
      <w:r w:rsidR="00B853DB" w:rsidRPr="00E75F02">
        <w:rPr>
          <w:color w:val="000000" w:themeColor="text1"/>
        </w:rPr>
        <w:t>to</w:t>
      </w:r>
      <w:r w:rsidR="007D39AD" w:rsidRPr="00E75F02">
        <w:rPr>
          <w:color w:val="000000" w:themeColor="text1"/>
        </w:rPr>
        <w:t xml:space="preserve"> </w:t>
      </w:r>
      <w:r w:rsidR="00542B22" w:rsidRPr="00E75F02">
        <w:rPr>
          <w:color w:val="000000" w:themeColor="text1"/>
        </w:rPr>
        <w:t>10</w:t>
      </w:r>
      <w:r w:rsidR="007D39AD" w:rsidRPr="00E75F02">
        <w:rPr>
          <w:color w:val="000000" w:themeColor="text1"/>
        </w:rPr>
        <w:t xml:space="preserve"> </w:t>
      </w:r>
      <w:r w:rsidR="00B853DB" w:rsidRPr="00E75F02">
        <w:rPr>
          <w:color w:val="000000" w:themeColor="text1"/>
        </w:rPr>
        <w:t xml:space="preserve">pages. Table </w:t>
      </w:r>
      <w:r w:rsidR="00A40458" w:rsidRPr="00E75F02">
        <w:rPr>
          <w:color w:val="000000" w:themeColor="text1"/>
        </w:rPr>
        <w:t xml:space="preserve">2 </w:t>
      </w:r>
      <w:r w:rsidR="00B853DB" w:rsidRPr="00E75F02">
        <w:rPr>
          <w:color w:val="000000" w:themeColor="text1"/>
        </w:rPr>
        <w:t xml:space="preserve">details the data from the interview participants, the length of their interviews, and the number of pages from the interview transcript. The length of the interviews varied due to the participants sharing and elaborating on questions and giving historical information regarding their PWI experience. For example, Participant 2 provided an interview lasting only </w:t>
      </w:r>
      <w:r w:rsidR="0065733C" w:rsidRPr="00E75F02">
        <w:rPr>
          <w:color w:val="000000" w:themeColor="text1"/>
        </w:rPr>
        <w:t xml:space="preserve">nineteen </w:t>
      </w:r>
      <w:r w:rsidR="00B853DB" w:rsidRPr="00E75F02">
        <w:rPr>
          <w:color w:val="000000" w:themeColor="text1"/>
        </w:rPr>
        <w:t>minutes</w:t>
      </w:r>
      <w:r w:rsidR="002F1C2F" w:rsidRPr="00E75F02">
        <w:rPr>
          <w:color w:val="000000" w:themeColor="text1"/>
        </w:rPr>
        <w:t xml:space="preserve"> due to</w:t>
      </w:r>
      <w:commentRangeStart w:id="426"/>
      <w:r w:rsidR="002F1C2F" w:rsidRPr="00E75F02">
        <w:rPr>
          <w:color w:val="000000" w:themeColor="text1"/>
        </w:rPr>
        <w:t xml:space="preserve"> </w:t>
      </w:r>
      <w:commentRangeEnd w:id="426"/>
      <w:r w:rsidR="00443AFE" w:rsidRPr="0017589F">
        <w:rPr>
          <w:rStyle w:val="CommentReference"/>
        </w:rPr>
        <w:commentReference w:id="426"/>
      </w:r>
      <w:r w:rsidR="002F1C2F" w:rsidRPr="00E75F02">
        <w:rPr>
          <w:color w:val="000000" w:themeColor="text1"/>
        </w:rPr>
        <w:t>personal crisis</w:t>
      </w:r>
      <w:r w:rsidR="00B853DB" w:rsidRPr="00E75F02">
        <w:rPr>
          <w:color w:val="000000" w:themeColor="text1"/>
        </w:rPr>
        <w:t xml:space="preserve"> whereas Participant 8 provided an interview lasting </w:t>
      </w:r>
      <w:del w:id="427" w:author="Michael Grohs" w:date="2024-07-14T19:31:00Z" w16du:dateUtc="2024-07-15T00:31:00Z">
        <w:r w:rsidR="004C0BE8" w:rsidRPr="00E75F02" w:rsidDel="00443AFE">
          <w:rPr>
            <w:color w:val="000000" w:themeColor="text1"/>
          </w:rPr>
          <w:delText xml:space="preserve">sixty </w:delText>
        </w:r>
      </w:del>
      <w:ins w:id="428" w:author="Michael Grohs" w:date="2024-07-14T19:31:00Z" w16du:dateUtc="2024-07-15T00:31:00Z">
        <w:r w:rsidR="00443AFE" w:rsidRPr="00E75F02">
          <w:rPr>
            <w:color w:val="000000" w:themeColor="text1"/>
          </w:rPr>
          <w:t xml:space="preserve">60 </w:t>
        </w:r>
      </w:ins>
      <w:r w:rsidR="004C0BE8" w:rsidRPr="00E75F02">
        <w:rPr>
          <w:color w:val="000000" w:themeColor="text1"/>
        </w:rPr>
        <w:t>minutes</w:t>
      </w:r>
      <w:r w:rsidR="00B853DB" w:rsidRPr="00E75F02">
        <w:rPr>
          <w:color w:val="000000" w:themeColor="text1"/>
        </w:rPr>
        <w:t>. Each participant offered valuable data that contributed to the study regardless of the length of the interview. The length of the interviews varied</w:t>
      </w:r>
      <w:ins w:id="429" w:author="Michael Grohs" w:date="2024-07-14T19:32:00Z" w16du:dateUtc="2024-07-15T00:32:00Z">
        <w:r w:rsidR="00443AFE" w:rsidRPr="00E75F02">
          <w:rPr>
            <w:color w:val="000000" w:themeColor="text1"/>
          </w:rPr>
          <w:t>,</w:t>
        </w:r>
      </w:ins>
      <w:r w:rsidR="00B853DB" w:rsidRPr="00E75F02">
        <w:rPr>
          <w:color w:val="000000" w:themeColor="text1"/>
        </w:rPr>
        <w:t xml:space="preserve"> but each interview provided sufficient data that answered the interview questions as shown in Table </w:t>
      </w:r>
      <w:r w:rsidR="008860A9" w:rsidRPr="00E75F02">
        <w:rPr>
          <w:color w:val="000000" w:themeColor="text1"/>
        </w:rPr>
        <w:t>2</w:t>
      </w:r>
      <w:r w:rsidR="00B853DB" w:rsidRPr="00E75F02">
        <w:rPr>
          <w:color w:val="000000" w:themeColor="text1"/>
        </w:rPr>
        <w:t>.</w:t>
      </w:r>
    </w:p>
    <w:p w14:paraId="15C175CD" w14:textId="397ABC0B" w:rsidR="000C7452" w:rsidRPr="00E75F02" w:rsidRDefault="008B5ED0" w:rsidP="00EF51D3">
      <w:pPr>
        <w:widowControl w:val="0"/>
        <w:autoSpaceDE w:val="0"/>
        <w:autoSpaceDN w:val="0"/>
        <w:spacing w:after="0"/>
        <w:ind w:firstLine="721"/>
        <w:rPr>
          <w:spacing w:val="-3"/>
        </w:rPr>
      </w:pPr>
      <w:r w:rsidRPr="00E75F02">
        <w:rPr>
          <w:color w:val="000000" w:themeColor="text1"/>
        </w:rPr>
        <w:lastRenderedPageBreak/>
        <w:t>Twenty-six</w:t>
      </w:r>
      <w:r w:rsidR="00221891" w:rsidRPr="00E75F02">
        <w:rPr>
          <w:color w:val="000000" w:themeColor="text1"/>
        </w:rPr>
        <w:t xml:space="preserve"> participants completed the questionnaire through Survey Mon</w:t>
      </w:r>
      <w:r w:rsidR="003E1808" w:rsidRPr="00E75F02">
        <w:rPr>
          <w:color w:val="000000" w:themeColor="text1"/>
        </w:rPr>
        <w:t>k</w:t>
      </w:r>
      <w:r w:rsidR="00221891" w:rsidRPr="00E75F02">
        <w:rPr>
          <w:color w:val="000000" w:themeColor="text1"/>
        </w:rPr>
        <w:t xml:space="preserve">ey. </w:t>
      </w:r>
      <w:r w:rsidR="002F1C2F" w:rsidRPr="00E75F02">
        <w:rPr>
          <w:color w:val="000000" w:themeColor="text1"/>
        </w:rPr>
        <w:t>Ten</w:t>
      </w:r>
      <w:r w:rsidR="003E1808" w:rsidRPr="00E75F02">
        <w:rPr>
          <w:color w:val="000000" w:themeColor="text1"/>
        </w:rPr>
        <w:t xml:space="preserve"> of the twenty-six participants completed the one-on-one interview. </w:t>
      </w:r>
      <w:r w:rsidR="00B853DB" w:rsidRPr="00E75F02">
        <w:rPr>
          <w:color w:val="000000" w:themeColor="text1"/>
        </w:rPr>
        <w:t>The questionnaire had 1</w:t>
      </w:r>
      <w:r w:rsidR="002063BA" w:rsidRPr="00E75F02">
        <w:rPr>
          <w:color w:val="000000" w:themeColor="text1"/>
        </w:rPr>
        <w:t>2</w:t>
      </w:r>
      <w:r w:rsidR="00B853DB" w:rsidRPr="00E75F02">
        <w:rPr>
          <w:color w:val="000000" w:themeColor="text1"/>
        </w:rPr>
        <w:t xml:space="preserve"> </w:t>
      </w:r>
      <w:r w:rsidR="002063BA" w:rsidRPr="00E75F02">
        <w:rPr>
          <w:color w:val="000000" w:themeColor="text1"/>
        </w:rPr>
        <w:t>questions</w:t>
      </w:r>
      <w:r w:rsidR="00B853DB" w:rsidRPr="00E75F02">
        <w:rPr>
          <w:color w:val="000000" w:themeColor="text1"/>
        </w:rPr>
        <w:t xml:space="preserve"> that help to answer RQ1, RQ2, and RQ3. </w:t>
      </w:r>
      <w:r w:rsidR="00856B5C" w:rsidRPr="00E75F02">
        <w:rPr>
          <w:color w:val="000000" w:themeColor="text1"/>
        </w:rPr>
        <w:t>The</w:t>
      </w:r>
      <w:r w:rsidR="00B853DB" w:rsidRPr="00E75F02">
        <w:rPr>
          <w:color w:val="000000" w:themeColor="text1"/>
        </w:rPr>
        <w:t xml:space="preserve"> d</w:t>
      </w:r>
      <w:r w:rsidR="00856B5C" w:rsidRPr="00E75F02">
        <w:rPr>
          <w:color w:val="000000" w:themeColor="text1"/>
        </w:rPr>
        <w:t>ata</w:t>
      </w:r>
      <w:r w:rsidR="00B853DB" w:rsidRPr="00E75F02">
        <w:rPr>
          <w:color w:val="000000" w:themeColor="text1"/>
        </w:rPr>
        <w:t xml:space="preserve"> </w:t>
      </w:r>
      <w:r w:rsidR="00856B5C" w:rsidRPr="00E75F02">
        <w:rPr>
          <w:color w:val="222222"/>
          <w:shd w:val="clear" w:color="auto" w:fill="FFFFFF"/>
        </w:rPr>
        <w:t xml:space="preserve">gathered </w:t>
      </w:r>
      <w:del w:id="430" w:author="Michael Grohs" w:date="2024-07-14T19:32:00Z" w16du:dateUtc="2024-07-15T00:32:00Z">
        <w:r w:rsidR="00856B5C" w:rsidRPr="00E75F02" w:rsidDel="00443AFE">
          <w:rPr>
            <w:color w:val="222222"/>
            <w:shd w:val="clear" w:color="auto" w:fill="FFFFFF"/>
          </w:rPr>
          <w:delText xml:space="preserve">via Survey Monkey offers </w:delText>
        </w:r>
      </w:del>
      <w:r w:rsidR="00856B5C" w:rsidRPr="00E75F02">
        <w:rPr>
          <w:color w:val="222222"/>
          <w:shd w:val="clear" w:color="auto" w:fill="FFFFFF"/>
        </w:rPr>
        <w:t>detailed insights into the experiences of African American participants at their PWI. On average, participants spent 14 minutes and 8 seconds completing the questionnaires</w:t>
      </w:r>
      <w:del w:id="431" w:author="Michael Grohs" w:date="2024-07-14T19:32:00Z" w16du:dateUtc="2024-07-15T00:32:00Z">
        <w:r w:rsidR="00856B5C" w:rsidRPr="00E75F02" w:rsidDel="00443AFE">
          <w:rPr>
            <w:color w:val="222222"/>
            <w:shd w:val="clear" w:color="auto" w:fill="FFFFFF"/>
          </w:rPr>
          <w:delText xml:space="preserve"> on </w:delText>
        </w:r>
        <w:commentRangeStart w:id="432"/>
        <w:r w:rsidR="00856B5C" w:rsidRPr="00E75F02" w:rsidDel="00443AFE">
          <w:rPr>
            <w:color w:val="222222"/>
            <w:shd w:val="clear" w:color="auto" w:fill="FFFFFF"/>
          </w:rPr>
          <w:delText>Survey Monkey</w:delText>
        </w:r>
      </w:del>
      <w:commentRangeEnd w:id="432"/>
      <w:r w:rsidR="00443AFE" w:rsidRPr="0017589F">
        <w:rPr>
          <w:rStyle w:val="CommentReference"/>
        </w:rPr>
        <w:commentReference w:id="432"/>
      </w:r>
      <w:r w:rsidR="00856B5C" w:rsidRPr="00E75F02">
        <w:rPr>
          <w:color w:val="222222"/>
          <w:shd w:val="clear" w:color="auto" w:fill="FFFFFF"/>
        </w:rPr>
        <w:t>.</w:t>
      </w:r>
      <w:r w:rsidR="00856B5C" w:rsidRPr="00E75F02">
        <w:rPr>
          <w:color w:val="000000" w:themeColor="text1"/>
        </w:rPr>
        <w:t xml:space="preserve"> </w:t>
      </w:r>
      <w:r w:rsidR="00221891" w:rsidRPr="00E75F02">
        <w:rPr>
          <w:color w:val="000000" w:themeColor="text1"/>
        </w:rPr>
        <w:t xml:space="preserve">The questionnaires were uploaded into MAXQDA. Coding was done by highlighting and adding comments from the coding system in MAXQDA. </w:t>
      </w:r>
      <w:r w:rsidR="00B853DB" w:rsidRPr="00E75F02">
        <w:rPr>
          <w:color w:val="000000" w:themeColor="text1"/>
        </w:rPr>
        <w:t>The questionnaire provided sufficient data and a significant number of codes. T</w:t>
      </w:r>
      <w:r w:rsidR="00221891" w:rsidRPr="00E75F02">
        <w:rPr>
          <w:color w:val="000000" w:themeColor="text1"/>
        </w:rPr>
        <w:t xml:space="preserve">able </w:t>
      </w:r>
      <w:r w:rsidR="00A40458" w:rsidRPr="00E75F02">
        <w:rPr>
          <w:color w:val="000000" w:themeColor="text1"/>
        </w:rPr>
        <w:t>3</w:t>
      </w:r>
      <w:r w:rsidR="00221891" w:rsidRPr="00E75F02">
        <w:rPr>
          <w:color w:val="000000" w:themeColor="text1"/>
        </w:rPr>
        <w:t xml:space="preserve"> shows the data characteristics from the questionnaire.</w:t>
      </w:r>
    </w:p>
    <w:p w14:paraId="19695AD7" w14:textId="186BB074" w:rsidR="00B853DB" w:rsidRPr="00E75F02" w:rsidRDefault="00221891" w:rsidP="00EF51D3">
      <w:pPr>
        <w:widowControl w:val="0"/>
        <w:autoSpaceDE w:val="0"/>
        <w:autoSpaceDN w:val="0"/>
        <w:spacing w:after="0"/>
        <w:ind w:firstLine="721"/>
        <w:rPr>
          <w:spacing w:val="-3"/>
        </w:rPr>
      </w:pPr>
      <w:r w:rsidRPr="00E75F02">
        <w:rPr>
          <w:color w:val="000000" w:themeColor="text1"/>
        </w:rPr>
        <w:t>T</w:t>
      </w:r>
      <w:r w:rsidR="00B853DB" w:rsidRPr="00E75F02">
        <w:rPr>
          <w:color w:val="000000" w:themeColor="text1"/>
        </w:rPr>
        <w:t xml:space="preserve">he data pulled from the interviews and questionnaires contributed greatly to the results of the study. A total of </w:t>
      </w:r>
      <w:r w:rsidR="0005611C" w:rsidRPr="00E75F02">
        <w:rPr>
          <w:color w:val="000000" w:themeColor="text1"/>
        </w:rPr>
        <w:t>95</w:t>
      </w:r>
      <w:r w:rsidR="00B853DB" w:rsidRPr="00E75F02">
        <w:rPr>
          <w:color w:val="000000" w:themeColor="text1"/>
        </w:rPr>
        <w:t xml:space="preserve"> codes emerged from the one-on-one interviews and questionnaires. From there</w:t>
      </w:r>
      <w:ins w:id="433" w:author="Michael Grohs" w:date="2024-07-14T19:33:00Z" w16du:dateUtc="2024-07-15T00:33:00Z">
        <w:r w:rsidR="00443AFE" w:rsidRPr="00E75F02">
          <w:rPr>
            <w:color w:val="000000" w:themeColor="text1"/>
          </w:rPr>
          <w:t>,</w:t>
        </w:r>
      </w:ins>
      <w:r w:rsidR="00B853DB" w:rsidRPr="00E75F02">
        <w:rPr>
          <w:color w:val="000000" w:themeColor="text1"/>
        </w:rPr>
        <w:t xml:space="preserve"> </w:t>
      </w:r>
      <w:r w:rsidR="00B853DB" w:rsidRPr="00E75F02">
        <w:t>codes were developed and sorted into categories and themes. S</w:t>
      </w:r>
      <w:r w:rsidR="00D2339D" w:rsidRPr="00E75F02">
        <w:t>even</w:t>
      </w:r>
      <w:r w:rsidR="00B853DB" w:rsidRPr="00E75F02">
        <w:t xml:space="preserve"> categories w</w:t>
      </w:r>
      <w:r w:rsidR="006A3E9F" w:rsidRPr="00E75F02">
        <w:t>ere</w:t>
      </w:r>
      <w:r w:rsidR="00B853DB" w:rsidRPr="00E75F02">
        <w:t xml:space="preserve"> grouped into </w:t>
      </w:r>
      <w:r w:rsidR="00A64672" w:rsidRPr="00E75F02">
        <w:t>f</w:t>
      </w:r>
      <w:r w:rsidR="006A3E9F" w:rsidRPr="00E75F02">
        <w:t xml:space="preserve">ive </w:t>
      </w:r>
      <w:r w:rsidR="00B853DB" w:rsidRPr="00E75F02">
        <w:t xml:space="preserve">themes that relate to the research questions and the aligned codes. </w:t>
      </w:r>
      <w:r w:rsidR="003C29CB" w:rsidRPr="00E75F02">
        <w:t xml:space="preserve">A detailed sample of coding is included in Appendix </w:t>
      </w:r>
      <w:r w:rsidR="00170F07" w:rsidRPr="00E75F02">
        <w:t>F</w:t>
      </w:r>
      <w:r w:rsidR="003C29CB" w:rsidRPr="00E75F02">
        <w:t>.</w:t>
      </w:r>
    </w:p>
    <w:p w14:paraId="48C2267B" w14:textId="4789900D" w:rsidR="00DD35FE" w:rsidRPr="00E75F02" w:rsidRDefault="00DC22DB" w:rsidP="00DD35FE">
      <w:pPr>
        <w:pStyle w:val="TableTitle"/>
        <w:rPr>
          <w:i/>
        </w:rPr>
      </w:pPr>
      <w:bookmarkStart w:id="434" w:name="_Toc171633802"/>
      <w:r w:rsidRPr="00E75F02">
        <w:rPr>
          <w:b/>
          <w:bCs/>
        </w:rPr>
        <w:t>Table 2</w:t>
      </w:r>
      <w:r w:rsidRPr="00E75F02">
        <w:br/>
      </w:r>
      <w:r w:rsidRPr="00E75F02">
        <w:br/>
      </w:r>
      <w:r w:rsidRPr="00E75F02">
        <w:rPr>
          <w:i/>
        </w:rPr>
        <w:t>Descriptive Information for Interviews</w:t>
      </w:r>
      <w:bookmarkEnd w:id="4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5"/>
        <w:gridCol w:w="1776"/>
        <w:gridCol w:w="1483"/>
        <w:gridCol w:w="1556"/>
        <w:gridCol w:w="2040"/>
      </w:tblGrid>
      <w:tr w:rsidR="00DD35FE" w:rsidRPr="00E75F02" w14:paraId="6CD571BF" w14:textId="77777777" w:rsidTr="00DC22DB">
        <w:trPr>
          <w:cnfStyle w:val="100000000000" w:firstRow="1" w:lastRow="0" w:firstColumn="0" w:lastColumn="0" w:oddVBand="0" w:evenVBand="0" w:oddHBand="0" w:evenHBand="0" w:firstRowFirstColumn="0" w:firstRowLastColumn="0" w:lastRowFirstColumn="0" w:lastRowLastColumn="0"/>
        </w:trPr>
        <w:tc>
          <w:tcPr>
            <w:tcW w:w="1785" w:type="dxa"/>
            <w:tcBorders>
              <w:top w:val="single" w:sz="4" w:space="0" w:color="auto"/>
              <w:bottom w:val="single" w:sz="4" w:space="0" w:color="auto"/>
            </w:tcBorders>
          </w:tcPr>
          <w:p w14:paraId="5B4B291A" w14:textId="77777777" w:rsidR="00DD35FE" w:rsidRPr="0017589F" w:rsidRDefault="00DD35FE" w:rsidP="00EF51D3">
            <w:pPr>
              <w:pStyle w:val="TableText"/>
            </w:pPr>
            <w:r w:rsidRPr="0017589F">
              <w:t xml:space="preserve"> Participant</w:t>
            </w:r>
          </w:p>
        </w:tc>
        <w:tc>
          <w:tcPr>
            <w:tcW w:w="1776" w:type="dxa"/>
            <w:tcBorders>
              <w:top w:val="single" w:sz="4" w:space="0" w:color="auto"/>
              <w:bottom w:val="single" w:sz="4" w:space="0" w:color="auto"/>
            </w:tcBorders>
          </w:tcPr>
          <w:p w14:paraId="6D74C447" w14:textId="1FA65F0F" w:rsidR="00DD35FE" w:rsidRPr="0017589F" w:rsidRDefault="001D2B76" w:rsidP="00EF51D3">
            <w:pPr>
              <w:pStyle w:val="TableText"/>
            </w:pPr>
            <w:r w:rsidRPr="0017589F">
              <w:t>Data Collection Method</w:t>
            </w:r>
          </w:p>
        </w:tc>
        <w:tc>
          <w:tcPr>
            <w:tcW w:w="1483" w:type="dxa"/>
            <w:tcBorders>
              <w:top w:val="single" w:sz="4" w:space="0" w:color="auto"/>
              <w:bottom w:val="single" w:sz="4" w:space="0" w:color="auto"/>
            </w:tcBorders>
          </w:tcPr>
          <w:p w14:paraId="3B42EDAC" w14:textId="77777777" w:rsidR="00DD35FE" w:rsidRPr="0017589F" w:rsidRDefault="00DD35FE" w:rsidP="00EF51D3">
            <w:pPr>
              <w:pStyle w:val="TableText"/>
            </w:pPr>
            <w:r w:rsidRPr="0017589F">
              <w:t>Interview</w:t>
            </w:r>
          </w:p>
          <w:p w14:paraId="339ABEF8" w14:textId="6104DCF0" w:rsidR="001D2B76" w:rsidRPr="0017589F" w:rsidRDefault="001D2B76" w:rsidP="00EF51D3">
            <w:pPr>
              <w:pStyle w:val="TableText"/>
            </w:pPr>
            <w:r w:rsidRPr="0017589F">
              <w:t>Date</w:t>
            </w:r>
          </w:p>
        </w:tc>
        <w:tc>
          <w:tcPr>
            <w:tcW w:w="1556" w:type="dxa"/>
            <w:tcBorders>
              <w:top w:val="single" w:sz="4" w:space="0" w:color="auto"/>
              <w:bottom w:val="single" w:sz="4" w:space="0" w:color="auto"/>
            </w:tcBorders>
          </w:tcPr>
          <w:p w14:paraId="529D0E94" w14:textId="77777777" w:rsidR="00DD35FE" w:rsidRPr="0017589F" w:rsidRDefault="00DD35FE" w:rsidP="00EF51D3">
            <w:pPr>
              <w:pStyle w:val="TableText"/>
            </w:pPr>
            <w:r w:rsidRPr="0017589F">
              <w:t>Duration</w:t>
            </w:r>
          </w:p>
        </w:tc>
        <w:tc>
          <w:tcPr>
            <w:tcW w:w="2040" w:type="dxa"/>
            <w:tcBorders>
              <w:top w:val="single" w:sz="4" w:space="0" w:color="auto"/>
              <w:bottom w:val="single" w:sz="4" w:space="0" w:color="auto"/>
            </w:tcBorders>
          </w:tcPr>
          <w:p w14:paraId="6E451F7A" w14:textId="77777777" w:rsidR="00DD35FE" w:rsidRPr="0017589F" w:rsidRDefault="00DD35FE" w:rsidP="00EF51D3">
            <w:pPr>
              <w:pStyle w:val="TableText"/>
            </w:pPr>
            <w:r w:rsidRPr="0017589F">
              <w:t># Transcript Pages (Time New Roman, Font size 12, single spaced)</w:t>
            </w:r>
          </w:p>
        </w:tc>
      </w:tr>
      <w:tr w:rsidR="00DD35FE" w:rsidRPr="00E75F02" w14:paraId="5A5A4141" w14:textId="77777777" w:rsidTr="00DC22DB">
        <w:tc>
          <w:tcPr>
            <w:tcW w:w="1785" w:type="dxa"/>
            <w:tcBorders>
              <w:top w:val="single" w:sz="4" w:space="0" w:color="auto"/>
            </w:tcBorders>
          </w:tcPr>
          <w:p w14:paraId="27030E0E" w14:textId="4220F6B7" w:rsidR="001D2B76" w:rsidRPr="0017589F" w:rsidRDefault="001D2B76" w:rsidP="00EF51D3">
            <w:pPr>
              <w:pStyle w:val="TableText"/>
            </w:pPr>
            <w:r w:rsidRPr="0017589F">
              <w:t>Participant 1</w:t>
            </w:r>
          </w:p>
          <w:p w14:paraId="537991EA" w14:textId="05A5B33C" w:rsidR="00DD35FE" w:rsidRPr="0017589F" w:rsidRDefault="00DD35FE" w:rsidP="00EF51D3">
            <w:pPr>
              <w:pStyle w:val="TableText"/>
            </w:pPr>
            <w:r w:rsidRPr="0017589F">
              <w:t>Participant 2</w:t>
            </w:r>
          </w:p>
        </w:tc>
        <w:tc>
          <w:tcPr>
            <w:tcW w:w="1776" w:type="dxa"/>
            <w:tcBorders>
              <w:top w:val="single" w:sz="4" w:space="0" w:color="auto"/>
            </w:tcBorders>
          </w:tcPr>
          <w:p w14:paraId="57401EA9" w14:textId="7B60B9A4" w:rsidR="00DD35FE" w:rsidRPr="0017589F" w:rsidRDefault="00DD35FE" w:rsidP="00EF51D3">
            <w:pPr>
              <w:pStyle w:val="TableText"/>
            </w:pPr>
            <w:r w:rsidRPr="0017589F">
              <w:t xml:space="preserve">Zoom </w:t>
            </w:r>
            <w:r w:rsidR="008851A3" w:rsidRPr="0017589F">
              <w:t>conference.</w:t>
            </w:r>
          </w:p>
          <w:p w14:paraId="79DF9CA4" w14:textId="51E525AA" w:rsidR="00791797" w:rsidRPr="0017589F" w:rsidRDefault="00791797" w:rsidP="00EF51D3">
            <w:pPr>
              <w:pStyle w:val="TableText"/>
            </w:pPr>
            <w:r w:rsidRPr="0017589F">
              <w:t>Zoom conference</w:t>
            </w:r>
          </w:p>
        </w:tc>
        <w:tc>
          <w:tcPr>
            <w:tcW w:w="1483" w:type="dxa"/>
            <w:tcBorders>
              <w:top w:val="single" w:sz="4" w:space="0" w:color="auto"/>
            </w:tcBorders>
          </w:tcPr>
          <w:p w14:paraId="2B251B75" w14:textId="5583241F" w:rsidR="00DD35FE" w:rsidRPr="0017589F" w:rsidRDefault="00DD35FE" w:rsidP="00EF51D3">
            <w:pPr>
              <w:pStyle w:val="TableText"/>
            </w:pPr>
            <w:r w:rsidRPr="0017589F">
              <w:t>11/2</w:t>
            </w:r>
            <w:r w:rsidR="00791797" w:rsidRPr="0017589F">
              <w:t>7</w:t>
            </w:r>
            <w:r w:rsidRPr="0017589F">
              <w:t>/</w:t>
            </w:r>
            <w:r w:rsidR="00CE6C9E" w:rsidRPr="0017589F">
              <w:t>20</w:t>
            </w:r>
            <w:r w:rsidRPr="0017589F">
              <w:t>23</w:t>
            </w:r>
          </w:p>
          <w:p w14:paraId="1289293B" w14:textId="5D2D692B" w:rsidR="00791797" w:rsidRPr="0017589F" w:rsidRDefault="00791797" w:rsidP="00EF51D3">
            <w:pPr>
              <w:pStyle w:val="TableText"/>
            </w:pPr>
            <w:r w:rsidRPr="0017589F">
              <w:t>11/28/</w:t>
            </w:r>
            <w:r w:rsidR="00CE6C9E" w:rsidRPr="0017589F">
              <w:t>20</w:t>
            </w:r>
            <w:r w:rsidRPr="0017589F">
              <w:t>23</w:t>
            </w:r>
          </w:p>
        </w:tc>
        <w:tc>
          <w:tcPr>
            <w:tcW w:w="1556" w:type="dxa"/>
            <w:tcBorders>
              <w:top w:val="single" w:sz="4" w:space="0" w:color="auto"/>
            </w:tcBorders>
          </w:tcPr>
          <w:p w14:paraId="54783151" w14:textId="7E6BECBC" w:rsidR="00DD35FE" w:rsidRPr="0017589F" w:rsidRDefault="00791797" w:rsidP="00EF51D3">
            <w:pPr>
              <w:pStyle w:val="TableText"/>
            </w:pPr>
            <w:r w:rsidRPr="0017589F">
              <w:t>54</w:t>
            </w:r>
            <w:r w:rsidR="00DD35FE" w:rsidRPr="0017589F">
              <w:t xml:space="preserve"> minutes</w:t>
            </w:r>
          </w:p>
          <w:p w14:paraId="32FF7468" w14:textId="339021C0" w:rsidR="00791797" w:rsidRPr="0017589F" w:rsidRDefault="00791797" w:rsidP="00EF51D3">
            <w:pPr>
              <w:pStyle w:val="TableText"/>
            </w:pPr>
            <w:r w:rsidRPr="0017589F">
              <w:t>19 minutes</w:t>
            </w:r>
          </w:p>
        </w:tc>
        <w:tc>
          <w:tcPr>
            <w:tcW w:w="2040" w:type="dxa"/>
            <w:tcBorders>
              <w:top w:val="single" w:sz="4" w:space="0" w:color="auto"/>
            </w:tcBorders>
          </w:tcPr>
          <w:p w14:paraId="278BDF40" w14:textId="1F88C630" w:rsidR="00DD35FE" w:rsidRPr="0017589F" w:rsidRDefault="007D39AD" w:rsidP="00EF51D3">
            <w:pPr>
              <w:pStyle w:val="TableText"/>
            </w:pPr>
            <w:r w:rsidRPr="0017589F">
              <w:t>9</w:t>
            </w:r>
          </w:p>
          <w:p w14:paraId="0D21878F" w14:textId="31B31AEC" w:rsidR="00791797" w:rsidRPr="0017589F" w:rsidRDefault="0074529D" w:rsidP="00EF51D3">
            <w:pPr>
              <w:pStyle w:val="TableText"/>
            </w:pPr>
            <w:r w:rsidRPr="0017589F">
              <w:t xml:space="preserve"> 3</w:t>
            </w:r>
          </w:p>
        </w:tc>
      </w:tr>
      <w:tr w:rsidR="00DD35FE" w:rsidRPr="00E75F02" w14:paraId="5BE399D4" w14:textId="77777777" w:rsidTr="00DC22DB">
        <w:tc>
          <w:tcPr>
            <w:tcW w:w="1785" w:type="dxa"/>
          </w:tcPr>
          <w:p w14:paraId="53863F51" w14:textId="40D9B5BA" w:rsidR="00DD35FE" w:rsidRPr="0017589F" w:rsidRDefault="00DD35FE" w:rsidP="00EF51D3">
            <w:pPr>
              <w:pStyle w:val="TableText"/>
            </w:pPr>
            <w:r w:rsidRPr="0017589F">
              <w:t>Participant 3</w:t>
            </w:r>
          </w:p>
        </w:tc>
        <w:tc>
          <w:tcPr>
            <w:tcW w:w="1776" w:type="dxa"/>
          </w:tcPr>
          <w:p w14:paraId="6037E50F" w14:textId="77777777" w:rsidR="00DD35FE" w:rsidRPr="0017589F" w:rsidRDefault="00DD35FE" w:rsidP="00EF51D3">
            <w:pPr>
              <w:pStyle w:val="TableText"/>
            </w:pPr>
            <w:r w:rsidRPr="0017589F">
              <w:t>Zoom conference</w:t>
            </w:r>
          </w:p>
        </w:tc>
        <w:tc>
          <w:tcPr>
            <w:tcW w:w="1483" w:type="dxa"/>
          </w:tcPr>
          <w:p w14:paraId="5B5B5A19" w14:textId="4987DB74" w:rsidR="00DD35FE" w:rsidRPr="0017589F" w:rsidRDefault="00DD35FE" w:rsidP="00EF51D3">
            <w:pPr>
              <w:pStyle w:val="TableText"/>
            </w:pPr>
            <w:r w:rsidRPr="0017589F">
              <w:t>11/29/</w:t>
            </w:r>
            <w:r w:rsidR="00CE6C9E" w:rsidRPr="0017589F">
              <w:t>20</w:t>
            </w:r>
            <w:r w:rsidRPr="0017589F">
              <w:t>23</w:t>
            </w:r>
          </w:p>
        </w:tc>
        <w:tc>
          <w:tcPr>
            <w:tcW w:w="1556" w:type="dxa"/>
          </w:tcPr>
          <w:p w14:paraId="5A9C4F44" w14:textId="77777777" w:rsidR="00DD35FE" w:rsidRPr="0017589F" w:rsidRDefault="00DD35FE" w:rsidP="00EF51D3">
            <w:pPr>
              <w:pStyle w:val="TableText"/>
            </w:pPr>
            <w:r w:rsidRPr="0017589F">
              <w:t>25 minutes</w:t>
            </w:r>
          </w:p>
        </w:tc>
        <w:tc>
          <w:tcPr>
            <w:tcW w:w="2040" w:type="dxa"/>
          </w:tcPr>
          <w:p w14:paraId="3999C9E8" w14:textId="1CB4D20F" w:rsidR="00DD35FE" w:rsidRPr="0017589F" w:rsidRDefault="007D39AD" w:rsidP="00EF51D3">
            <w:pPr>
              <w:pStyle w:val="TableText"/>
            </w:pPr>
            <w:r w:rsidRPr="0017589F">
              <w:t>5</w:t>
            </w:r>
          </w:p>
        </w:tc>
      </w:tr>
      <w:tr w:rsidR="00DD35FE" w:rsidRPr="00E75F02" w14:paraId="545EEA1B" w14:textId="77777777" w:rsidTr="00DC22DB">
        <w:tc>
          <w:tcPr>
            <w:tcW w:w="1785" w:type="dxa"/>
          </w:tcPr>
          <w:p w14:paraId="45913DF8" w14:textId="7B1D6B7F" w:rsidR="00DD35FE" w:rsidRPr="0017589F" w:rsidRDefault="00DD35FE" w:rsidP="00EF51D3">
            <w:pPr>
              <w:pStyle w:val="TableText"/>
              <w:rPr>
                <w:lang w:val="it-IT"/>
              </w:rPr>
            </w:pPr>
            <w:r w:rsidRPr="0017589F">
              <w:rPr>
                <w:lang w:val="it-IT"/>
              </w:rPr>
              <w:t>Participant 4</w:t>
            </w:r>
          </w:p>
          <w:p w14:paraId="700338C5" w14:textId="32B1D98E" w:rsidR="00DD35FE" w:rsidRPr="0017589F" w:rsidRDefault="00DD35FE" w:rsidP="00EF51D3">
            <w:pPr>
              <w:pStyle w:val="TableText"/>
              <w:rPr>
                <w:lang w:val="it-IT"/>
              </w:rPr>
            </w:pPr>
            <w:r w:rsidRPr="0017589F">
              <w:rPr>
                <w:lang w:val="it-IT"/>
              </w:rPr>
              <w:t>Participant 5</w:t>
            </w:r>
          </w:p>
          <w:p w14:paraId="46A5CA10" w14:textId="6BF3DE25" w:rsidR="00DD35FE" w:rsidRPr="0017589F" w:rsidRDefault="00DD35FE" w:rsidP="00EF51D3">
            <w:pPr>
              <w:pStyle w:val="TableText"/>
              <w:rPr>
                <w:lang w:val="it-IT"/>
              </w:rPr>
            </w:pPr>
            <w:r w:rsidRPr="0017589F">
              <w:rPr>
                <w:lang w:val="it-IT"/>
              </w:rPr>
              <w:t>Participant 6</w:t>
            </w:r>
          </w:p>
          <w:p w14:paraId="6145A240" w14:textId="059E2F2D" w:rsidR="00DD35FE" w:rsidRPr="0017589F" w:rsidRDefault="00DD35FE" w:rsidP="00EF51D3">
            <w:pPr>
              <w:pStyle w:val="TableText"/>
              <w:rPr>
                <w:lang w:val="it-IT"/>
              </w:rPr>
            </w:pPr>
            <w:r w:rsidRPr="0017589F">
              <w:rPr>
                <w:lang w:val="it-IT"/>
              </w:rPr>
              <w:t>Participant 7</w:t>
            </w:r>
          </w:p>
          <w:p w14:paraId="476E544E" w14:textId="20847D08" w:rsidR="00DD35FE" w:rsidRPr="0017589F" w:rsidRDefault="00DD35FE" w:rsidP="00EF51D3">
            <w:pPr>
              <w:pStyle w:val="TableText"/>
              <w:rPr>
                <w:lang w:val="it-IT"/>
              </w:rPr>
            </w:pPr>
            <w:r w:rsidRPr="0017589F">
              <w:rPr>
                <w:lang w:val="it-IT"/>
              </w:rPr>
              <w:t>Participant 8</w:t>
            </w:r>
          </w:p>
          <w:p w14:paraId="221A8A2A" w14:textId="15BD71C7" w:rsidR="00DD35FE" w:rsidRPr="0017589F" w:rsidRDefault="00DD35FE" w:rsidP="00EF51D3">
            <w:pPr>
              <w:pStyle w:val="TableText"/>
            </w:pPr>
            <w:r w:rsidRPr="0017589F">
              <w:t>Participant 9</w:t>
            </w:r>
          </w:p>
          <w:p w14:paraId="6EA5131E" w14:textId="0862367C" w:rsidR="00CE6C9E" w:rsidRPr="0017589F" w:rsidRDefault="00CE6C9E" w:rsidP="00EF51D3">
            <w:pPr>
              <w:pStyle w:val="TableText"/>
            </w:pPr>
            <w:r w:rsidRPr="0017589F">
              <w:t>Participant 10</w:t>
            </w:r>
          </w:p>
        </w:tc>
        <w:tc>
          <w:tcPr>
            <w:tcW w:w="1776" w:type="dxa"/>
          </w:tcPr>
          <w:p w14:paraId="4DDB5D7C" w14:textId="2A57AE20" w:rsidR="00DD35FE" w:rsidRPr="0017589F" w:rsidRDefault="00DD35FE" w:rsidP="00EF51D3">
            <w:pPr>
              <w:pStyle w:val="TableText"/>
            </w:pPr>
            <w:r w:rsidRPr="0017589F">
              <w:t xml:space="preserve">Zoom </w:t>
            </w:r>
            <w:r w:rsidR="008851A3" w:rsidRPr="0017589F">
              <w:t>conference</w:t>
            </w:r>
          </w:p>
          <w:p w14:paraId="739E33FD" w14:textId="5C7BD559" w:rsidR="00DD35FE" w:rsidRPr="0017589F" w:rsidRDefault="00DD35FE" w:rsidP="00EF51D3">
            <w:pPr>
              <w:pStyle w:val="TableText"/>
            </w:pPr>
            <w:r w:rsidRPr="0017589F">
              <w:t>Zoom conference</w:t>
            </w:r>
          </w:p>
          <w:p w14:paraId="173D57DD" w14:textId="39218BEA" w:rsidR="00DD35FE" w:rsidRPr="0017589F" w:rsidRDefault="00DD35FE" w:rsidP="00EF51D3">
            <w:pPr>
              <w:pStyle w:val="TableText"/>
            </w:pPr>
            <w:r w:rsidRPr="0017589F">
              <w:t>Zoom conference</w:t>
            </w:r>
          </w:p>
          <w:p w14:paraId="276082F1" w14:textId="57016354" w:rsidR="00DD35FE" w:rsidRPr="0017589F" w:rsidRDefault="00DD35FE" w:rsidP="00EF51D3">
            <w:pPr>
              <w:pStyle w:val="TableText"/>
            </w:pPr>
            <w:r w:rsidRPr="0017589F">
              <w:t>Zoom conference</w:t>
            </w:r>
          </w:p>
          <w:p w14:paraId="3C8C203B" w14:textId="1A492155" w:rsidR="00DD35FE" w:rsidRPr="0017589F" w:rsidRDefault="00DD35FE" w:rsidP="00EF51D3">
            <w:pPr>
              <w:pStyle w:val="TableText"/>
            </w:pPr>
            <w:r w:rsidRPr="0017589F">
              <w:t>Zoom conference</w:t>
            </w:r>
          </w:p>
          <w:p w14:paraId="7D3C3C6C" w14:textId="77777777" w:rsidR="00DD35FE" w:rsidRPr="0017589F" w:rsidRDefault="00DD35FE" w:rsidP="00EF51D3">
            <w:pPr>
              <w:pStyle w:val="TableText"/>
            </w:pPr>
            <w:r w:rsidRPr="0017589F">
              <w:t>Zoom conference</w:t>
            </w:r>
          </w:p>
          <w:p w14:paraId="08FD6F6E" w14:textId="73E61AA3" w:rsidR="00CE6C9E" w:rsidRPr="0017589F" w:rsidRDefault="00CE6C9E" w:rsidP="00EF51D3">
            <w:pPr>
              <w:pStyle w:val="TableText"/>
            </w:pPr>
            <w:r w:rsidRPr="0017589F">
              <w:t>Zoom conference</w:t>
            </w:r>
          </w:p>
        </w:tc>
        <w:tc>
          <w:tcPr>
            <w:tcW w:w="1483" w:type="dxa"/>
          </w:tcPr>
          <w:p w14:paraId="7DA8941E" w14:textId="5E6357B6" w:rsidR="00DD35FE" w:rsidRPr="0017589F" w:rsidRDefault="00DD35FE" w:rsidP="00EF51D3">
            <w:pPr>
              <w:pStyle w:val="TableText"/>
            </w:pPr>
            <w:r w:rsidRPr="0017589F">
              <w:t>11/30/</w:t>
            </w:r>
            <w:r w:rsidR="00CE6C9E" w:rsidRPr="0017589F">
              <w:t>20</w:t>
            </w:r>
            <w:r w:rsidRPr="0017589F">
              <w:t>23</w:t>
            </w:r>
          </w:p>
          <w:p w14:paraId="474735D7" w14:textId="54287CF7" w:rsidR="00DD35FE" w:rsidRPr="0017589F" w:rsidRDefault="00DD35FE" w:rsidP="00EF51D3">
            <w:pPr>
              <w:pStyle w:val="TableText"/>
            </w:pPr>
            <w:r w:rsidRPr="0017589F">
              <w:t>11/30/</w:t>
            </w:r>
            <w:r w:rsidR="00CE6C9E" w:rsidRPr="0017589F">
              <w:t>20</w:t>
            </w:r>
            <w:r w:rsidRPr="0017589F">
              <w:t>23</w:t>
            </w:r>
          </w:p>
          <w:p w14:paraId="11E94529" w14:textId="230DAD07" w:rsidR="00DD35FE" w:rsidRPr="0017589F" w:rsidRDefault="00DD35FE" w:rsidP="00EF51D3">
            <w:pPr>
              <w:pStyle w:val="TableText"/>
            </w:pPr>
            <w:r w:rsidRPr="0017589F">
              <w:t>12/</w:t>
            </w:r>
            <w:r w:rsidR="00CE6C9E" w:rsidRPr="0017589F">
              <w:t>0</w:t>
            </w:r>
            <w:r w:rsidRPr="0017589F">
              <w:t>5/2023</w:t>
            </w:r>
          </w:p>
          <w:p w14:paraId="3D0EF762" w14:textId="5EB3B15E" w:rsidR="00DD35FE" w:rsidRPr="0017589F" w:rsidRDefault="00DD35FE" w:rsidP="00EF51D3">
            <w:pPr>
              <w:pStyle w:val="TableText"/>
            </w:pPr>
            <w:r w:rsidRPr="0017589F">
              <w:t>12/</w:t>
            </w:r>
            <w:r w:rsidR="00CE6C9E" w:rsidRPr="0017589F">
              <w:t>0</w:t>
            </w:r>
            <w:r w:rsidRPr="0017589F">
              <w:t>5/2023</w:t>
            </w:r>
          </w:p>
          <w:p w14:paraId="02353B01" w14:textId="0BEFD145" w:rsidR="00DD35FE" w:rsidRPr="0017589F" w:rsidRDefault="00DD35FE" w:rsidP="00EF51D3">
            <w:pPr>
              <w:pStyle w:val="TableText"/>
            </w:pPr>
            <w:r w:rsidRPr="0017589F">
              <w:t>12/19/</w:t>
            </w:r>
            <w:r w:rsidR="00CE6C9E" w:rsidRPr="0017589F">
              <w:t>20</w:t>
            </w:r>
            <w:r w:rsidRPr="0017589F">
              <w:t>23</w:t>
            </w:r>
          </w:p>
          <w:p w14:paraId="4DC851B8" w14:textId="38D6A9B4" w:rsidR="00DD35FE" w:rsidRPr="0017589F" w:rsidRDefault="00DD35FE" w:rsidP="00EF51D3">
            <w:pPr>
              <w:pStyle w:val="TableText"/>
            </w:pPr>
            <w:r w:rsidRPr="0017589F">
              <w:t>12/20/</w:t>
            </w:r>
            <w:r w:rsidR="00CE6C9E" w:rsidRPr="0017589F">
              <w:t>20</w:t>
            </w:r>
            <w:r w:rsidRPr="0017589F">
              <w:t>23</w:t>
            </w:r>
          </w:p>
          <w:p w14:paraId="4F254504" w14:textId="14A1FBEF" w:rsidR="00CE6C9E" w:rsidRPr="0017589F" w:rsidRDefault="00CE6C9E" w:rsidP="00EF51D3">
            <w:pPr>
              <w:pStyle w:val="TableText"/>
            </w:pPr>
            <w:r w:rsidRPr="0017589F">
              <w:t>05/05/2024</w:t>
            </w:r>
          </w:p>
        </w:tc>
        <w:tc>
          <w:tcPr>
            <w:tcW w:w="1556" w:type="dxa"/>
          </w:tcPr>
          <w:p w14:paraId="63D59860" w14:textId="77777777" w:rsidR="00DD35FE" w:rsidRPr="0017589F" w:rsidRDefault="00DD35FE" w:rsidP="00EF51D3">
            <w:pPr>
              <w:pStyle w:val="TableText"/>
            </w:pPr>
            <w:r w:rsidRPr="0017589F">
              <w:t>37 minutes</w:t>
            </w:r>
          </w:p>
          <w:p w14:paraId="14437744" w14:textId="77777777" w:rsidR="00DD35FE" w:rsidRPr="0017589F" w:rsidRDefault="00DD35FE" w:rsidP="00EF51D3">
            <w:pPr>
              <w:pStyle w:val="TableText"/>
            </w:pPr>
            <w:r w:rsidRPr="0017589F">
              <w:t>42 minutes</w:t>
            </w:r>
          </w:p>
          <w:p w14:paraId="7B431DC0" w14:textId="77777777" w:rsidR="00DD35FE" w:rsidRPr="0017589F" w:rsidRDefault="00DD35FE" w:rsidP="00EF51D3">
            <w:pPr>
              <w:pStyle w:val="TableText"/>
            </w:pPr>
            <w:r w:rsidRPr="0017589F">
              <w:t>37 minutes</w:t>
            </w:r>
          </w:p>
          <w:p w14:paraId="58D95BD7" w14:textId="77777777" w:rsidR="00DD35FE" w:rsidRPr="0017589F" w:rsidRDefault="00DD35FE" w:rsidP="00EF51D3">
            <w:pPr>
              <w:pStyle w:val="TableText"/>
            </w:pPr>
            <w:r w:rsidRPr="0017589F">
              <w:t>58 minutes</w:t>
            </w:r>
          </w:p>
          <w:p w14:paraId="25A52225" w14:textId="77777777" w:rsidR="00DD35FE" w:rsidRPr="0017589F" w:rsidRDefault="00DD35FE" w:rsidP="00EF51D3">
            <w:pPr>
              <w:pStyle w:val="TableText"/>
            </w:pPr>
            <w:r w:rsidRPr="0017589F">
              <w:t>60 minutes</w:t>
            </w:r>
          </w:p>
          <w:p w14:paraId="41C6F4DD" w14:textId="77777777" w:rsidR="00DD35FE" w:rsidRPr="0017589F" w:rsidRDefault="00DD35FE" w:rsidP="00EF51D3">
            <w:pPr>
              <w:pStyle w:val="TableText"/>
            </w:pPr>
            <w:r w:rsidRPr="0017589F">
              <w:t>33 minutes</w:t>
            </w:r>
          </w:p>
          <w:p w14:paraId="4B1BB384" w14:textId="074D96CC" w:rsidR="00CE6C9E" w:rsidRPr="0017589F" w:rsidRDefault="00CE6C9E" w:rsidP="00EF51D3">
            <w:pPr>
              <w:pStyle w:val="TableText"/>
            </w:pPr>
            <w:r w:rsidRPr="0017589F">
              <w:t>48 minutes</w:t>
            </w:r>
          </w:p>
        </w:tc>
        <w:tc>
          <w:tcPr>
            <w:tcW w:w="2040" w:type="dxa"/>
          </w:tcPr>
          <w:p w14:paraId="00C2B323" w14:textId="7A7961B3" w:rsidR="00DD35FE" w:rsidRPr="0017589F" w:rsidRDefault="007D39AD" w:rsidP="00EF51D3">
            <w:pPr>
              <w:pStyle w:val="TableText"/>
            </w:pPr>
            <w:r w:rsidRPr="0017589F">
              <w:t>8</w:t>
            </w:r>
          </w:p>
          <w:p w14:paraId="485EF392" w14:textId="6ED161AF" w:rsidR="00DD35FE" w:rsidRPr="0017589F" w:rsidRDefault="007D39AD" w:rsidP="00EF51D3">
            <w:pPr>
              <w:pStyle w:val="TableText"/>
            </w:pPr>
            <w:r w:rsidRPr="0017589F">
              <w:t>7</w:t>
            </w:r>
          </w:p>
          <w:p w14:paraId="7DB3082B" w14:textId="37799326" w:rsidR="00DD35FE" w:rsidRPr="0017589F" w:rsidRDefault="007D39AD" w:rsidP="00EF51D3">
            <w:pPr>
              <w:pStyle w:val="TableText"/>
            </w:pPr>
            <w:r w:rsidRPr="0017589F">
              <w:t>7</w:t>
            </w:r>
          </w:p>
          <w:p w14:paraId="584D6702" w14:textId="414AB1B2" w:rsidR="00DD35FE" w:rsidRPr="0017589F" w:rsidRDefault="007D39AD" w:rsidP="00EF51D3">
            <w:pPr>
              <w:pStyle w:val="TableText"/>
            </w:pPr>
            <w:r w:rsidRPr="0017589F">
              <w:t>9</w:t>
            </w:r>
          </w:p>
          <w:p w14:paraId="2C75AEA4" w14:textId="1817066F" w:rsidR="00DD35FE" w:rsidRPr="0017589F" w:rsidRDefault="007D39AD" w:rsidP="00EF51D3">
            <w:pPr>
              <w:pStyle w:val="TableText"/>
            </w:pPr>
            <w:r w:rsidRPr="0017589F">
              <w:t>9</w:t>
            </w:r>
          </w:p>
          <w:p w14:paraId="36E96122" w14:textId="77777777" w:rsidR="00DD35FE" w:rsidRPr="0017589F" w:rsidRDefault="007D39AD" w:rsidP="00EF51D3">
            <w:pPr>
              <w:pStyle w:val="TableText"/>
            </w:pPr>
            <w:r w:rsidRPr="0017589F">
              <w:t>7</w:t>
            </w:r>
          </w:p>
          <w:p w14:paraId="1D83624D" w14:textId="258DE9A3" w:rsidR="007D39AD" w:rsidRPr="0017589F" w:rsidRDefault="009A7978" w:rsidP="00EF51D3">
            <w:pPr>
              <w:pStyle w:val="TableText"/>
            </w:pPr>
            <w:r w:rsidRPr="0017589F">
              <w:t>10</w:t>
            </w:r>
          </w:p>
        </w:tc>
      </w:tr>
      <w:tr w:rsidR="00DD35FE" w:rsidRPr="00E75F02" w14:paraId="35EECAE2" w14:textId="77777777" w:rsidTr="00DC22DB">
        <w:tc>
          <w:tcPr>
            <w:tcW w:w="1785" w:type="dxa"/>
          </w:tcPr>
          <w:p w14:paraId="30F388B2" w14:textId="77777777" w:rsidR="00DD35FE" w:rsidRPr="0017589F" w:rsidRDefault="00DD35FE" w:rsidP="00EF51D3">
            <w:pPr>
              <w:pStyle w:val="TableText"/>
            </w:pPr>
            <w:r w:rsidRPr="0017589F">
              <w:t>MEAN</w:t>
            </w:r>
          </w:p>
        </w:tc>
        <w:tc>
          <w:tcPr>
            <w:tcW w:w="1776" w:type="dxa"/>
          </w:tcPr>
          <w:p w14:paraId="09CFCF69" w14:textId="77777777" w:rsidR="00DD35FE" w:rsidRPr="0017589F" w:rsidRDefault="00DD35FE" w:rsidP="00EF51D3">
            <w:pPr>
              <w:pStyle w:val="TableText"/>
            </w:pPr>
            <w:r w:rsidRPr="0017589F">
              <w:t>N/A</w:t>
            </w:r>
          </w:p>
        </w:tc>
        <w:tc>
          <w:tcPr>
            <w:tcW w:w="1483" w:type="dxa"/>
          </w:tcPr>
          <w:p w14:paraId="0454B236" w14:textId="77777777" w:rsidR="00DD35FE" w:rsidRPr="0017589F" w:rsidRDefault="00DD35FE" w:rsidP="00EF51D3">
            <w:pPr>
              <w:pStyle w:val="TableText"/>
            </w:pPr>
            <w:r w:rsidRPr="0017589F">
              <w:t>N/A</w:t>
            </w:r>
          </w:p>
        </w:tc>
        <w:tc>
          <w:tcPr>
            <w:tcW w:w="1556" w:type="dxa"/>
          </w:tcPr>
          <w:p w14:paraId="40456489" w14:textId="614E3C93" w:rsidR="00DD35FE" w:rsidRPr="0017589F" w:rsidRDefault="0073534B" w:rsidP="00EF51D3">
            <w:pPr>
              <w:pStyle w:val="TableText"/>
            </w:pPr>
            <w:r w:rsidRPr="0017589F">
              <w:t>4</w:t>
            </w:r>
            <w:r w:rsidR="00C70DA4" w:rsidRPr="0017589F">
              <w:t>1</w:t>
            </w:r>
            <w:r w:rsidR="00DD35FE" w:rsidRPr="0017589F">
              <w:t xml:space="preserve"> minutes</w:t>
            </w:r>
          </w:p>
        </w:tc>
        <w:tc>
          <w:tcPr>
            <w:tcW w:w="2040" w:type="dxa"/>
          </w:tcPr>
          <w:p w14:paraId="412EA7F9" w14:textId="55471B5D" w:rsidR="00DD35FE" w:rsidRPr="0017589F" w:rsidRDefault="00212D64" w:rsidP="00EF51D3">
            <w:pPr>
              <w:pStyle w:val="TableText"/>
            </w:pPr>
            <w:r w:rsidRPr="0017589F">
              <w:t>7.5</w:t>
            </w:r>
          </w:p>
        </w:tc>
      </w:tr>
      <w:tr w:rsidR="00DD35FE" w:rsidRPr="00E75F02" w14:paraId="09AB4734" w14:textId="77777777" w:rsidTr="00DC22DB">
        <w:tc>
          <w:tcPr>
            <w:tcW w:w="1785" w:type="dxa"/>
            <w:tcBorders>
              <w:bottom w:val="single" w:sz="4" w:space="0" w:color="auto"/>
            </w:tcBorders>
          </w:tcPr>
          <w:p w14:paraId="24EA0842" w14:textId="77777777" w:rsidR="00DD35FE" w:rsidRPr="0017589F" w:rsidRDefault="00DD35FE" w:rsidP="00EF51D3">
            <w:pPr>
              <w:pStyle w:val="TableText"/>
            </w:pPr>
            <w:r w:rsidRPr="0017589F">
              <w:lastRenderedPageBreak/>
              <w:t>TOTAL</w:t>
            </w:r>
          </w:p>
        </w:tc>
        <w:tc>
          <w:tcPr>
            <w:tcW w:w="1776" w:type="dxa"/>
            <w:tcBorders>
              <w:bottom w:val="single" w:sz="4" w:space="0" w:color="auto"/>
            </w:tcBorders>
          </w:tcPr>
          <w:p w14:paraId="414BA2BE" w14:textId="77777777" w:rsidR="00DD35FE" w:rsidRPr="0017589F" w:rsidRDefault="00DD35FE" w:rsidP="00EF51D3">
            <w:pPr>
              <w:pStyle w:val="TableText"/>
            </w:pPr>
            <w:r w:rsidRPr="0017589F">
              <w:t>N/A</w:t>
            </w:r>
          </w:p>
        </w:tc>
        <w:tc>
          <w:tcPr>
            <w:tcW w:w="1483" w:type="dxa"/>
            <w:tcBorders>
              <w:bottom w:val="single" w:sz="4" w:space="0" w:color="auto"/>
            </w:tcBorders>
          </w:tcPr>
          <w:p w14:paraId="0DAF39E7" w14:textId="77777777" w:rsidR="00DD35FE" w:rsidRPr="0017589F" w:rsidRDefault="00DD35FE" w:rsidP="00EF51D3">
            <w:pPr>
              <w:pStyle w:val="TableText"/>
            </w:pPr>
            <w:r w:rsidRPr="0017589F">
              <w:t>N/A</w:t>
            </w:r>
          </w:p>
        </w:tc>
        <w:tc>
          <w:tcPr>
            <w:tcW w:w="1556" w:type="dxa"/>
            <w:tcBorders>
              <w:bottom w:val="single" w:sz="4" w:space="0" w:color="auto"/>
            </w:tcBorders>
          </w:tcPr>
          <w:p w14:paraId="164D1575" w14:textId="37F41D8D" w:rsidR="00DD35FE" w:rsidRPr="0017589F" w:rsidRDefault="00CE6C9E" w:rsidP="00EF51D3">
            <w:pPr>
              <w:pStyle w:val="TableText"/>
            </w:pPr>
            <w:r w:rsidRPr="0017589F">
              <w:t>413</w:t>
            </w:r>
            <w:r w:rsidR="00DD35FE" w:rsidRPr="0017589F">
              <w:t xml:space="preserve"> minutes</w:t>
            </w:r>
          </w:p>
        </w:tc>
        <w:tc>
          <w:tcPr>
            <w:tcW w:w="2040" w:type="dxa"/>
            <w:tcBorders>
              <w:bottom w:val="single" w:sz="4" w:space="0" w:color="auto"/>
            </w:tcBorders>
          </w:tcPr>
          <w:p w14:paraId="263CE85F" w14:textId="0A671689" w:rsidR="00DD35FE" w:rsidRPr="0017589F" w:rsidRDefault="00D466E0" w:rsidP="00EF51D3">
            <w:pPr>
              <w:pStyle w:val="TableText"/>
            </w:pPr>
            <w:r w:rsidRPr="0017589F">
              <w:t>7</w:t>
            </w:r>
            <w:r w:rsidR="00212D64" w:rsidRPr="0017589F">
              <w:t>5</w:t>
            </w:r>
          </w:p>
        </w:tc>
      </w:tr>
    </w:tbl>
    <w:p w14:paraId="7D53B2AB" w14:textId="71C5159A" w:rsidR="001D2B76" w:rsidRPr="00E75F02" w:rsidRDefault="00485749" w:rsidP="00216855">
      <w:pPr>
        <w:pStyle w:val="TableTitle"/>
        <w:rPr>
          <w:i/>
        </w:rPr>
      </w:pPr>
      <w:r w:rsidRPr="00E75F02">
        <w:br w:type="page"/>
      </w:r>
      <w:bookmarkStart w:id="435" w:name="_Toc171633803"/>
      <w:r w:rsidR="00216855" w:rsidRPr="00E75F02">
        <w:rPr>
          <w:b/>
          <w:bCs/>
        </w:rPr>
        <w:lastRenderedPageBreak/>
        <w:t>Table 3</w:t>
      </w:r>
      <w:r w:rsidR="00216855" w:rsidRPr="00E75F02">
        <w:br/>
      </w:r>
      <w:r w:rsidR="00216855" w:rsidRPr="00E75F02">
        <w:br/>
      </w:r>
      <w:r w:rsidR="00216855" w:rsidRPr="00E75F02">
        <w:rPr>
          <w:i/>
        </w:rPr>
        <w:t>Data Collection Characteristics for Questionnaire</w:t>
      </w:r>
      <w:bookmarkEnd w:id="435"/>
    </w:p>
    <w:tbl>
      <w:tblPr>
        <w:tblW w:w="6796" w:type="dxa"/>
        <w:tblLayout w:type="fixed"/>
        <w:tblCellMar>
          <w:left w:w="0" w:type="dxa"/>
          <w:right w:w="0" w:type="dxa"/>
        </w:tblCellMar>
        <w:tblLook w:val="01E0" w:firstRow="1" w:lastRow="1" w:firstColumn="1" w:lastColumn="1" w:noHBand="0" w:noVBand="0"/>
      </w:tblPr>
      <w:tblGrid>
        <w:gridCol w:w="2404"/>
        <w:gridCol w:w="2552"/>
        <w:gridCol w:w="1840"/>
      </w:tblGrid>
      <w:tr w:rsidR="00A40458" w:rsidRPr="00E75F02" w14:paraId="2AA08ED2" w14:textId="77777777" w:rsidTr="00216855">
        <w:trPr>
          <w:trHeight w:val="70"/>
        </w:trPr>
        <w:tc>
          <w:tcPr>
            <w:tcW w:w="2404" w:type="dxa"/>
            <w:tcBorders>
              <w:top w:val="single" w:sz="4" w:space="0" w:color="auto"/>
              <w:bottom w:val="single" w:sz="4" w:space="0" w:color="auto"/>
            </w:tcBorders>
          </w:tcPr>
          <w:p w14:paraId="0EFA56FD" w14:textId="77777777" w:rsidR="00A40458" w:rsidRPr="0017589F" w:rsidRDefault="00A40458" w:rsidP="00EF51D3">
            <w:pPr>
              <w:pStyle w:val="TableText"/>
            </w:pPr>
            <w:r w:rsidRPr="0017589F">
              <w:t>Participant</w:t>
            </w:r>
          </w:p>
        </w:tc>
        <w:tc>
          <w:tcPr>
            <w:tcW w:w="2552" w:type="dxa"/>
            <w:tcBorders>
              <w:top w:val="single" w:sz="4" w:space="0" w:color="auto"/>
              <w:bottom w:val="single" w:sz="4" w:space="0" w:color="auto"/>
            </w:tcBorders>
          </w:tcPr>
          <w:p w14:paraId="34E7EDF8" w14:textId="77777777" w:rsidR="00A40458" w:rsidRPr="0017589F" w:rsidRDefault="00A40458" w:rsidP="00EF51D3">
            <w:pPr>
              <w:pStyle w:val="TableText"/>
            </w:pPr>
            <w:r w:rsidRPr="0017589F">
              <w:t>Data</w:t>
            </w:r>
            <w:r w:rsidRPr="0017589F">
              <w:rPr>
                <w:spacing w:val="18"/>
              </w:rPr>
              <w:t xml:space="preserve"> </w:t>
            </w:r>
            <w:r w:rsidRPr="0017589F">
              <w:t>Collection</w:t>
            </w:r>
            <w:r w:rsidRPr="0017589F">
              <w:rPr>
                <w:spacing w:val="25"/>
              </w:rPr>
              <w:t xml:space="preserve"> </w:t>
            </w:r>
            <w:r w:rsidRPr="0017589F">
              <w:t>Method</w:t>
            </w:r>
          </w:p>
        </w:tc>
        <w:tc>
          <w:tcPr>
            <w:tcW w:w="1840" w:type="dxa"/>
            <w:tcBorders>
              <w:top w:val="single" w:sz="4" w:space="0" w:color="auto"/>
              <w:bottom w:val="single" w:sz="4" w:space="0" w:color="auto"/>
            </w:tcBorders>
          </w:tcPr>
          <w:p w14:paraId="40A11690" w14:textId="5725E603" w:rsidR="00A40458" w:rsidRPr="0017589F" w:rsidRDefault="00A40458" w:rsidP="00EF51D3">
            <w:pPr>
              <w:pStyle w:val="TableText"/>
            </w:pPr>
            <w:r w:rsidRPr="0017589F">
              <w:t>Date of Survey</w:t>
            </w:r>
          </w:p>
        </w:tc>
      </w:tr>
      <w:tr w:rsidR="00A40458" w:rsidRPr="00E75F02" w14:paraId="0DEDC2CC" w14:textId="77777777" w:rsidTr="00216855">
        <w:trPr>
          <w:trHeight w:val="309"/>
        </w:trPr>
        <w:tc>
          <w:tcPr>
            <w:tcW w:w="2404" w:type="dxa"/>
            <w:tcBorders>
              <w:top w:val="single" w:sz="4" w:space="0" w:color="auto"/>
            </w:tcBorders>
          </w:tcPr>
          <w:p w14:paraId="6C93E308" w14:textId="0611FA27" w:rsidR="00A40458" w:rsidRPr="0017589F" w:rsidRDefault="00CE6C9E" w:rsidP="00EF51D3">
            <w:pPr>
              <w:pStyle w:val="TableText"/>
            </w:pPr>
            <w:r w:rsidRPr="0017589F">
              <w:t xml:space="preserve">Participant </w:t>
            </w:r>
            <w:r w:rsidR="00216855" w:rsidRPr="0017589F">
              <w:t>1</w:t>
            </w:r>
          </w:p>
        </w:tc>
        <w:tc>
          <w:tcPr>
            <w:tcW w:w="2552" w:type="dxa"/>
            <w:tcBorders>
              <w:top w:val="single" w:sz="4" w:space="0" w:color="auto"/>
            </w:tcBorders>
          </w:tcPr>
          <w:p w14:paraId="00799475" w14:textId="31248099" w:rsidR="00800E53" w:rsidRPr="0017589F" w:rsidRDefault="00A40458" w:rsidP="00EF51D3">
            <w:pPr>
              <w:pStyle w:val="TableText"/>
            </w:pPr>
            <w:r w:rsidRPr="0017589F">
              <w:t>Questionnaire</w:t>
            </w:r>
          </w:p>
        </w:tc>
        <w:tc>
          <w:tcPr>
            <w:tcW w:w="1840" w:type="dxa"/>
            <w:tcBorders>
              <w:top w:val="single" w:sz="4" w:space="0" w:color="auto"/>
            </w:tcBorders>
          </w:tcPr>
          <w:p w14:paraId="53410B5E" w14:textId="4CD292B5" w:rsidR="000D578E" w:rsidRPr="0017589F" w:rsidRDefault="00A40458" w:rsidP="00EF51D3">
            <w:pPr>
              <w:pStyle w:val="TableText"/>
              <w:rPr>
                <w:spacing w:val="-5"/>
              </w:rPr>
            </w:pPr>
            <w:r w:rsidRPr="0017589F">
              <w:rPr>
                <w:spacing w:val="-5"/>
              </w:rPr>
              <w:t>11/17/2</w:t>
            </w:r>
            <w:r w:rsidR="000D578E" w:rsidRPr="0017589F">
              <w:rPr>
                <w:spacing w:val="-5"/>
              </w:rPr>
              <w:t>02</w:t>
            </w:r>
            <w:r w:rsidRPr="0017589F">
              <w:rPr>
                <w:spacing w:val="-5"/>
              </w:rPr>
              <w:t>3</w:t>
            </w:r>
          </w:p>
        </w:tc>
      </w:tr>
      <w:tr w:rsidR="00216855" w:rsidRPr="00E75F02" w14:paraId="0EF0E3AB" w14:textId="77777777" w:rsidTr="00216855">
        <w:trPr>
          <w:trHeight w:val="307"/>
        </w:trPr>
        <w:tc>
          <w:tcPr>
            <w:tcW w:w="2404" w:type="dxa"/>
          </w:tcPr>
          <w:p w14:paraId="3507C4D1" w14:textId="21A49D91" w:rsidR="00216855" w:rsidRPr="0017589F" w:rsidRDefault="00216855" w:rsidP="00EF51D3">
            <w:pPr>
              <w:pStyle w:val="TableText"/>
              <w:rPr>
                <w:spacing w:val="-10"/>
                <w:lang w:val="it-IT"/>
              </w:rPr>
            </w:pPr>
            <w:r w:rsidRPr="0017589F">
              <w:rPr>
                <w:spacing w:val="-10"/>
                <w:lang w:val="it-IT"/>
              </w:rPr>
              <w:t>Participant 2</w:t>
            </w:r>
          </w:p>
        </w:tc>
        <w:tc>
          <w:tcPr>
            <w:tcW w:w="2552" w:type="dxa"/>
          </w:tcPr>
          <w:p w14:paraId="0616459E" w14:textId="79A88E8F" w:rsidR="00216855" w:rsidRPr="0017589F" w:rsidRDefault="00216855" w:rsidP="00EF51D3">
            <w:pPr>
              <w:pStyle w:val="TableText"/>
              <w:rPr>
                <w:lang w:val="it-IT"/>
              </w:rPr>
            </w:pPr>
            <w:r w:rsidRPr="0017589F">
              <w:t>Questionnaire</w:t>
            </w:r>
          </w:p>
        </w:tc>
        <w:tc>
          <w:tcPr>
            <w:tcW w:w="1840" w:type="dxa"/>
          </w:tcPr>
          <w:p w14:paraId="1F798103" w14:textId="0EDB5147" w:rsidR="00216855" w:rsidRPr="0017589F" w:rsidRDefault="00216855" w:rsidP="00EF51D3">
            <w:pPr>
              <w:pStyle w:val="TableText"/>
              <w:rPr>
                <w:spacing w:val="-5"/>
              </w:rPr>
            </w:pPr>
            <w:r w:rsidRPr="0017589F">
              <w:rPr>
                <w:spacing w:val="-5"/>
              </w:rPr>
              <w:t>11/17/2023</w:t>
            </w:r>
          </w:p>
        </w:tc>
      </w:tr>
      <w:tr w:rsidR="00216855" w:rsidRPr="00E75F02" w14:paraId="1B38FCB5" w14:textId="77777777" w:rsidTr="00216855">
        <w:trPr>
          <w:trHeight w:val="307"/>
        </w:trPr>
        <w:tc>
          <w:tcPr>
            <w:tcW w:w="2404" w:type="dxa"/>
          </w:tcPr>
          <w:p w14:paraId="7369173F" w14:textId="433D80BE" w:rsidR="00216855" w:rsidRPr="0017589F" w:rsidRDefault="00216855" w:rsidP="00EF51D3">
            <w:pPr>
              <w:pStyle w:val="TableText"/>
              <w:rPr>
                <w:spacing w:val="-10"/>
                <w:lang w:val="it-IT"/>
              </w:rPr>
            </w:pPr>
            <w:r w:rsidRPr="0017589F">
              <w:rPr>
                <w:spacing w:val="-10"/>
                <w:lang w:val="it-IT"/>
              </w:rPr>
              <w:t>Participant 3</w:t>
            </w:r>
          </w:p>
        </w:tc>
        <w:tc>
          <w:tcPr>
            <w:tcW w:w="2552" w:type="dxa"/>
          </w:tcPr>
          <w:p w14:paraId="21ADB576" w14:textId="779DE5F3" w:rsidR="00216855" w:rsidRPr="0017589F" w:rsidRDefault="00216855" w:rsidP="00EF51D3">
            <w:pPr>
              <w:pStyle w:val="TableText"/>
              <w:rPr>
                <w:lang w:val="it-IT"/>
              </w:rPr>
            </w:pPr>
            <w:r w:rsidRPr="0017589F">
              <w:t>Questionnaire</w:t>
            </w:r>
          </w:p>
        </w:tc>
        <w:tc>
          <w:tcPr>
            <w:tcW w:w="1840" w:type="dxa"/>
          </w:tcPr>
          <w:p w14:paraId="20174729" w14:textId="173F10E8" w:rsidR="00216855" w:rsidRPr="0017589F" w:rsidRDefault="00216855" w:rsidP="00EF51D3">
            <w:pPr>
              <w:pStyle w:val="TableText"/>
              <w:rPr>
                <w:spacing w:val="-5"/>
              </w:rPr>
            </w:pPr>
            <w:r w:rsidRPr="0017589F">
              <w:rPr>
                <w:spacing w:val="-5"/>
              </w:rPr>
              <w:t>11/19/2023</w:t>
            </w:r>
          </w:p>
        </w:tc>
      </w:tr>
      <w:tr w:rsidR="00216855" w:rsidRPr="00E75F02" w14:paraId="48C3E0A9" w14:textId="77777777" w:rsidTr="00216855">
        <w:trPr>
          <w:trHeight w:val="85"/>
        </w:trPr>
        <w:tc>
          <w:tcPr>
            <w:tcW w:w="2404" w:type="dxa"/>
          </w:tcPr>
          <w:p w14:paraId="794986C1" w14:textId="2980D44A" w:rsidR="00216855" w:rsidRPr="0017589F" w:rsidRDefault="00216855" w:rsidP="00EF51D3">
            <w:pPr>
              <w:pStyle w:val="TableText"/>
              <w:rPr>
                <w:spacing w:val="-10"/>
                <w:lang w:val="it-IT"/>
              </w:rPr>
            </w:pPr>
            <w:r w:rsidRPr="0017589F">
              <w:rPr>
                <w:spacing w:val="-10"/>
                <w:lang w:val="it-IT"/>
              </w:rPr>
              <w:t>Participant 4</w:t>
            </w:r>
          </w:p>
        </w:tc>
        <w:tc>
          <w:tcPr>
            <w:tcW w:w="2552" w:type="dxa"/>
          </w:tcPr>
          <w:p w14:paraId="14C3A256" w14:textId="273ACDA4" w:rsidR="00216855" w:rsidRPr="0017589F" w:rsidRDefault="00216855" w:rsidP="00EF51D3">
            <w:pPr>
              <w:pStyle w:val="TableText"/>
              <w:rPr>
                <w:lang w:val="it-IT"/>
              </w:rPr>
            </w:pPr>
            <w:r w:rsidRPr="0017589F">
              <w:t>Questionnaire</w:t>
            </w:r>
          </w:p>
        </w:tc>
        <w:tc>
          <w:tcPr>
            <w:tcW w:w="1840" w:type="dxa"/>
          </w:tcPr>
          <w:p w14:paraId="30377969" w14:textId="4CA6F526" w:rsidR="00216855" w:rsidRPr="0017589F" w:rsidRDefault="00216855" w:rsidP="00EF51D3">
            <w:pPr>
              <w:pStyle w:val="TableText"/>
              <w:rPr>
                <w:spacing w:val="-5"/>
              </w:rPr>
            </w:pPr>
            <w:r w:rsidRPr="0017589F">
              <w:rPr>
                <w:spacing w:val="-5"/>
              </w:rPr>
              <w:t>11/17/2023</w:t>
            </w:r>
          </w:p>
        </w:tc>
      </w:tr>
      <w:tr w:rsidR="00216855" w:rsidRPr="00E75F02" w14:paraId="24CE69CA" w14:textId="77777777" w:rsidTr="00216855">
        <w:trPr>
          <w:trHeight w:val="85"/>
        </w:trPr>
        <w:tc>
          <w:tcPr>
            <w:tcW w:w="2404" w:type="dxa"/>
          </w:tcPr>
          <w:p w14:paraId="23F0B524" w14:textId="4E5CD780" w:rsidR="00216855" w:rsidRPr="0017589F" w:rsidRDefault="00216855" w:rsidP="00EF51D3">
            <w:pPr>
              <w:pStyle w:val="TableText"/>
              <w:rPr>
                <w:spacing w:val="-10"/>
                <w:lang w:val="it-IT"/>
              </w:rPr>
            </w:pPr>
            <w:r w:rsidRPr="0017589F">
              <w:rPr>
                <w:spacing w:val="-10"/>
                <w:lang w:val="it-IT"/>
              </w:rPr>
              <w:t>Participant 5</w:t>
            </w:r>
          </w:p>
        </w:tc>
        <w:tc>
          <w:tcPr>
            <w:tcW w:w="2552" w:type="dxa"/>
          </w:tcPr>
          <w:p w14:paraId="6461E4CB" w14:textId="2BDB1169" w:rsidR="00216855" w:rsidRPr="0017589F" w:rsidRDefault="00216855" w:rsidP="00EF51D3">
            <w:pPr>
              <w:pStyle w:val="TableText"/>
              <w:rPr>
                <w:lang w:val="it-IT"/>
              </w:rPr>
            </w:pPr>
            <w:r w:rsidRPr="0017589F">
              <w:t>Questionnaire</w:t>
            </w:r>
          </w:p>
        </w:tc>
        <w:tc>
          <w:tcPr>
            <w:tcW w:w="1840" w:type="dxa"/>
          </w:tcPr>
          <w:p w14:paraId="1A931ADD" w14:textId="2530DDDD" w:rsidR="00216855" w:rsidRPr="0017589F" w:rsidRDefault="00216855" w:rsidP="00EF51D3">
            <w:pPr>
              <w:pStyle w:val="TableText"/>
              <w:rPr>
                <w:spacing w:val="-5"/>
              </w:rPr>
            </w:pPr>
            <w:r w:rsidRPr="0017589F">
              <w:rPr>
                <w:spacing w:val="-5"/>
              </w:rPr>
              <w:t>11/18/2023</w:t>
            </w:r>
          </w:p>
        </w:tc>
      </w:tr>
      <w:tr w:rsidR="00216855" w:rsidRPr="00E75F02" w14:paraId="16F07EDE" w14:textId="77777777" w:rsidTr="00216855">
        <w:trPr>
          <w:trHeight w:val="307"/>
        </w:trPr>
        <w:tc>
          <w:tcPr>
            <w:tcW w:w="2404" w:type="dxa"/>
          </w:tcPr>
          <w:p w14:paraId="46169A25" w14:textId="5AC42151" w:rsidR="00216855" w:rsidRPr="0017589F" w:rsidRDefault="00216855" w:rsidP="00EF51D3">
            <w:pPr>
              <w:pStyle w:val="TableText"/>
              <w:rPr>
                <w:spacing w:val="-10"/>
                <w:lang w:val="it-IT"/>
              </w:rPr>
            </w:pPr>
            <w:r w:rsidRPr="0017589F">
              <w:rPr>
                <w:spacing w:val="-10"/>
                <w:lang w:val="it-IT"/>
              </w:rPr>
              <w:t>Participant 6</w:t>
            </w:r>
          </w:p>
        </w:tc>
        <w:tc>
          <w:tcPr>
            <w:tcW w:w="2552" w:type="dxa"/>
          </w:tcPr>
          <w:p w14:paraId="6C2456E7" w14:textId="0BDE539F" w:rsidR="00216855" w:rsidRPr="0017589F" w:rsidRDefault="00216855" w:rsidP="00EF51D3">
            <w:pPr>
              <w:pStyle w:val="TableText"/>
              <w:rPr>
                <w:lang w:val="it-IT"/>
              </w:rPr>
            </w:pPr>
            <w:r w:rsidRPr="0017589F">
              <w:t>Questionnaire</w:t>
            </w:r>
          </w:p>
        </w:tc>
        <w:tc>
          <w:tcPr>
            <w:tcW w:w="1840" w:type="dxa"/>
          </w:tcPr>
          <w:p w14:paraId="4926D779" w14:textId="1FBC731F" w:rsidR="00216855" w:rsidRPr="0017589F" w:rsidRDefault="00216855" w:rsidP="00EF51D3">
            <w:pPr>
              <w:pStyle w:val="TableText"/>
              <w:rPr>
                <w:spacing w:val="-5"/>
              </w:rPr>
            </w:pPr>
            <w:r w:rsidRPr="0017589F">
              <w:rPr>
                <w:spacing w:val="-5"/>
              </w:rPr>
              <w:t>11/18/2023</w:t>
            </w:r>
          </w:p>
        </w:tc>
      </w:tr>
      <w:tr w:rsidR="00216855" w:rsidRPr="00E75F02" w14:paraId="2E814EFE" w14:textId="77777777" w:rsidTr="00216855">
        <w:trPr>
          <w:trHeight w:val="307"/>
        </w:trPr>
        <w:tc>
          <w:tcPr>
            <w:tcW w:w="2404" w:type="dxa"/>
          </w:tcPr>
          <w:p w14:paraId="1E5925F3" w14:textId="313EF5C5" w:rsidR="00216855" w:rsidRPr="0017589F" w:rsidRDefault="00216855" w:rsidP="00EF51D3">
            <w:pPr>
              <w:pStyle w:val="TableText"/>
              <w:rPr>
                <w:spacing w:val="-10"/>
                <w:lang w:val="it-IT"/>
              </w:rPr>
            </w:pPr>
            <w:r w:rsidRPr="0017589F">
              <w:rPr>
                <w:spacing w:val="-10"/>
                <w:lang w:val="it-IT"/>
              </w:rPr>
              <w:t>Participant 7</w:t>
            </w:r>
          </w:p>
        </w:tc>
        <w:tc>
          <w:tcPr>
            <w:tcW w:w="2552" w:type="dxa"/>
          </w:tcPr>
          <w:p w14:paraId="5D118F5A" w14:textId="432A43A1" w:rsidR="00216855" w:rsidRPr="0017589F" w:rsidRDefault="00216855" w:rsidP="00EF51D3">
            <w:pPr>
              <w:pStyle w:val="TableText"/>
              <w:rPr>
                <w:lang w:val="it-IT"/>
              </w:rPr>
            </w:pPr>
            <w:r w:rsidRPr="0017589F">
              <w:t>Questionnaire</w:t>
            </w:r>
          </w:p>
        </w:tc>
        <w:tc>
          <w:tcPr>
            <w:tcW w:w="1840" w:type="dxa"/>
          </w:tcPr>
          <w:p w14:paraId="05B552C1" w14:textId="1B993F0F" w:rsidR="00216855" w:rsidRPr="0017589F" w:rsidRDefault="00216855" w:rsidP="00EF51D3">
            <w:pPr>
              <w:pStyle w:val="TableText"/>
              <w:rPr>
                <w:spacing w:val="-5"/>
              </w:rPr>
            </w:pPr>
            <w:r w:rsidRPr="0017589F">
              <w:rPr>
                <w:spacing w:val="-5"/>
              </w:rPr>
              <w:t>11/18/2023</w:t>
            </w:r>
          </w:p>
        </w:tc>
      </w:tr>
      <w:tr w:rsidR="00216855" w:rsidRPr="00E75F02" w14:paraId="4841E12D" w14:textId="77777777" w:rsidTr="00216855">
        <w:trPr>
          <w:trHeight w:val="307"/>
        </w:trPr>
        <w:tc>
          <w:tcPr>
            <w:tcW w:w="2404" w:type="dxa"/>
          </w:tcPr>
          <w:p w14:paraId="09889231" w14:textId="57675C22" w:rsidR="00216855" w:rsidRPr="0017589F" w:rsidRDefault="00216855" w:rsidP="00EF51D3">
            <w:pPr>
              <w:pStyle w:val="TableText"/>
              <w:rPr>
                <w:spacing w:val="-10"/>
                <w:lang w:val="it-IT"/>
              </w:rPr>
            </w:pPr>
            <w:r w:rsidRPr="0017589F">
              <w:rPr>
                <w:spacing w:val="-10"/>
                <w:lang w:val="it-IT"/>
              </w:rPr>
              <w:t>Participant 8</w:t>
            </w:r>
          </w:p>
        </w:tc>
        <w:tc>
          <w:tcPr>
            <w:tcW w:w="2552" w:type="dxa"/>
          </w:tcPr>
          <w:p w14:paraId="575D04B7" w14:textId="5FE56539" w:rsidR="00216855" w:rsidRPr="0017589F" w:rsidRDefault="00216855" w:rsidP="00EF51D3">
            <w:pPr>
              <w:pStyle w:val="TableText"/>
              <w:rPr>
                <w:lang w:val="it-IT"/>
              </w:rPr>
            </w:pPr>
            <w:r w:rsidRPr="0017589F">
              <w:t>Questionnaire</w:t>
            </w:r>
          </w:p>
        </w:tc>
        <w:tc>
          <w:tcPr>
            <w:tcW w:w="1840" w:type="dxa"/>
          </w:tcPr>
          <w:p w14:paraId="268AD30C" w14:textId="6114F146" w:rsidR="00216855" w:rsidRPr="0017589F" w:rsidRDefault="00216855" w:rsidP="00EF51D3">
            <w:pPr>
              <w:pStyle w:val="TableText"/>
              <w:rPr>
                <w:spacing w:val="-5"/>
              </w:rPr>
            </w:pPr>
            <w:r w:rsidRPr="0017589F">
              <w:rPr>
                <w:spacing w:val="-5"/>
              </w:rPr>
              <w:t>11/18/2023</w:t>
            </w:r>
          </w:p>
        </w:tc>
      </w:tr>
      <w:tr w:rsidR="00216855" w:rsidRPr="00E75F02" w14:paraId="26F0AA4F" w14:textId="77777777" w:rsidTr="00216855">
        <w:trPr>
          <w:trHeight w:val="307"/>
        </w:trPr>
        <w:tc>
          <w:tcPr>
            <w:tcW w:w="2404" w:type="dxa"/>
          </w:tcPr>
          <w:p w14:paraId="6005ACC1" w14:textId="33466ED3" w:rsidR="00216855" w:rsidRPr="0017589F" w:rsidRDefault="00216855" w:rsidP="00EF51D3">
            <w:pPr>
              <w:pStyle w:val="TableText"/>
              <w:rPr>
                <w:spacing w:val="-10"/>
                <w:lang w:val="it-IT"/>
              </w:rPr>
            </w:pPr>
            <w:r w:rsidRPr="0017589F">
              <w:rPr>
                <w:spacing w:val="-10"/>
                <w:lang w:val="it-IT"/>
              </w:rPr>
              <w:t>Participant 9</w:t>
            </w:r>
          </w:p>
        </w:tc>
        <w:tc>
          <w:tcPr>
            <w:tcW w:w="2552" w:type="dxa"/>
          </w:tcPr>
          <w:p w14:paraId="54C15B6D" w14:textId="2232991A" w:rsidR="00216855" w:rsidRPr="0017589F" w:rsidRDefault="00216855" w:rsidP="00EF51D3">
            <w:pPr>
              <w:pStyle w:val="TableText"/>
              <w:rPr>
                <w:lang w:val="it-IT"/>
              </w:rPr>
            </w:pPr>
            <w:r w:rsidRPr="0017589F">
              <w:t>Questionnaire</w:t>
            </w:r>
          </w:p>
        </w:tc>
        <w:tc>
          <w:tcPr>
            <w:tcW w:w="1840" w:type="dxa"/>
          </w:tcPr>
          <w:p w14:paraId="18DD5358" w14:textId="7B78E790" w:rsidR="00216855" w:rsidRPr="0017589F" w:rsidRDefault="00216855" w:rsidP="00EF51D3">
            <w:pPr>
              <w:pStyle w:val="TableText"/>
              <w:rPr>
                <w:spacing w:val="-5"/>
              </w:rPr>
            </w:pPr>
            <w:r w:rsidRPr="0017589F">
              <w:rPr>
                <w:spacing w:val="-5"/>
              </w:rPr>
              <w:t>11/18/2023</w:t>
            </w:r>
          </w:p>
        </w:tc>
      </w:tr>
      <w:tr w:rsidR="00216855" w:rsidRPr="00E75F02" w14:paraId="64B3095D" w14:textId="77777777" w:rsidTr="00216855">
        <w:trPr>
          <w:trHeight w:val="307"/>
        </w:trPr>
        <w:tc>
          <w:tcPr>
            <w:tcW w:w="2404" w:type="dxa"/>
          </w:tcPr>
          <w:p w14:paraId="7CFD25EB" w14:textId="683D8212" w:rsidR="00216855" w:rsidRPr="0017589F" w:rsidRDefault="00216855" w:rsidP="00EF51D3">
            <w:pPr>
              <w:pStyle w:val="TableText"/>
              <w:rPr>
                <w:spacing w:val="-10"/>
                <w:lang w:val="it-IT"/>
              </w:rPr>
            </w:pPr>
            <w:r w:rsidRPr="0017589F">
              <w:rPr>
                <w:spacing w:val="-10"/>
                <w:lang w:val="it-IT"/>
              </w:rPr>
              <w:t>Participant 10</w:t>
            </w:r>
          </w:p>
        </w:tc>
        <w:tc>
          <w:tcPr>
            <w:tcW w:w="2552" w:type="dxa"/>
          </w:tcPr>
          <w:p w14:paraId="16A49ADD" w14:textId="428D875F" w:rsidR="00216855" w:rsidRPr="0017589F" w:rsidRDefault="00216855" w:rsidP="00EF51D3">
            <w:pPr>
              <w:pStyle w:val="TableText"/>
              <w:rPr>
                <w:lang w:val="it-IT"/>
              </w:rPr>
            </w:pPr>
            <w:r w:rsidRPr="0017589F">
              <w:t>Questionnaire</w:t>
            </w:r>
          </w:p>
        </w:tc>
        <w:tc>
          <w:tcPr>
            <w:tcW w:w="1840" w:type="dxa"/>
          </w:tcPr>
          <w:p w14:paraId="43D5D8BE" w14:textId="0377F1BA" w:rsidR="00216855" w:rsidRPr="0017589F" w:rsidRDefault="00216855" w:rsidP="00EF51D3">
            <w:pPr>
              <w:pStyle w:val="TableText"/>
              <w:rPr>
                <w:spacing w:val="-5"/>
              </w:rPr>
            </w:pPr>
            <w:r w:rsidRPr="0017589F">
              <w:rPr>
                <w:spacing w:val="-5"/>
              </w:rPr>
              <w:t>11/19/2023</w:t>
            </w:r>
          </w:p>
        </w:tc>
      </w:tr>
      <w:tr w:rsidR="00216855" w:rsidRPr="00E75F02" w14:paraId="48F53E2B" w14:textId="77777777" w:rsidTr="00216855">
        <w:trPr>
          <w:trHeight w:val="307"/>
        </w:trPr>
        <w:tc>
          <w:tcPr>
            <w:tcW w:w="2404" w:type="dxa"/>
          </w:tcPr>
          <w:p w14:paraId="1E28633E" w14:textId="5ABBFA4A"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11</w:t>
            </w:r>
          </w:p>
        </w:tc>
        <w:tc>
          <w:tcPr>
            <w:tcW w:w="2552" w:type="dxa"/>
          </w:tcPr>
          <w:p w14:paraId="0E74045D" w14:textId="787DBE13" w:rsidR="00216855" w:rsidRPr="0017589F" w:rsidRDefault="00216855" w:rsidP="00EF51D3">
            <w:pPr>
              <w:pStyle w:val="TableText"/>
              <w:rPr>
                <w:lang w:val="it-IT"/>
              </w:rPr>
            </w:pPr>
            <w:r w:rsidRPr="0017589F">
              <w:t>Questionnaire</w:t>
            </w:r>
          </w:p>
        </w:tc>
        <w:tc>
          <w:tcPr>
            <w:tcW w:w="1840" w:type="dxa"/>
          </w:tcPr>
          <w:p w14:paraId="13D8182A" w14:textId="0AF1CCE7" w:rsidR="00216855" w:rsidRPr="0017589F" w:rsidRDefault="00216855" w:rsidP="00EF51D3">
            <w:pPr>
              <w:pStyle w:val="TableText"/>
              <w:rPr>
                <w:spacing w:val="-5"/>
              </w:rPr>
            </w:pPr>
            <w:r w:rsidRPr="0017589F">
              <w:rPr>
                <w:spacing w:val="-5"/>
              </w:rPr>
              <w:t>11/19/2023</w:t>
            </w:r>
          </w:p>
        </w:tc>
      </w:tr>
      <w:tr w:rsidR="00216855" w:rsidRPr="00E75F02" w14:paraId="1EF4C8D8" w14:textId="77777777" w:rsidTr="00216855">
        <w:trPr>
          <w:trHeight w:val="307"/>
        </w:trPr>
        <w:tc>
          <w:tcPr>
            <w:tcW w:w="2404" w:type="dxa"/>
          </w:tcPr>
          <w:p w14:paraId="0B13DDFC" w14:textId="794E5FE7"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12</w:t>
            </w:r>
          </w:p>
        </w:tc>
        <w:tc>
          <w:tcPr>
            <w:tcW w:w="2552" w:type="dxa"/>
          </w:tcPr>
          <w:p w14:paraId="1437B323" w14:textId="4EC224A4" w:rsidR="00216855" w:rsidRPr="0017589F" w:rsidRDefault="00216855" w:rsidP="00EF51D3">
            <w:pPr>
              <w:pStyle w:val="TableText"/>
              <w:rPr>
                <w:lang w:val="it-IT"/>
              </w:rPr>
            </w:pPr>
            <w:r w:rsidRPr="0017589F">
              <w:t>Questionnaire</w:t>
            </w:r>
          </w:p>
        </w:tc>
        <w:tc>
          <w:tcPr>
            <w:tcW w:w="1840" w:type="dxa"/>
          </w:tcPr>
          <w:p w14:paraId="37E00E19" w14:textId="09048E02" w:rsidR="00216855" w:rsidRPr="0017589F" w:rsidRDefault="00216855" w:rsidP="00EF51D3">
            <w:pPr>
              <w:pStyle w:val="TableText"/>
              <w:rPr>
                <w:spacing w:val="-5"/>
              </w:rPr>
            </w:pPr>
            <w:r w:rsidRPr="0017589F">
              <w:rPr>
                <w:spacing w:val="-5"/>
              </w:rPr>
              <w:t>11/20/2023</w:t>
            </w:r>
          </w:p>
        </w:tc>
      </w:tr>
      <w:tr w:rsidR="00216855" w:rsidRPr="00E75F02" w14:paraId="7AB70CDB" w14:textId="77777777" w:rsidTr="00216855">
        <w:trPr>
          <w:trHeight w:val="307"/>
        </w:trPr>
        <w:tc>
          <w:tcPr>
            <w:tcW w:w="2404" w:type="dxa"/>
          </w:tcPr>
          <w:p w14:paraId="4CCE12D7" w14:textId="0EC8A1D2"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13</w:t>
            </w:r>
          </w:p>
        </w:tc>
        <w:tc>
          <w:tcPr>
            <w:tcW w:w="2552" w:type="dxa"/>
          </w:tcPr>
          <w:p w14:paraId="18B5AFBA" w14:textId="41F4A684" w:rsidR="00216855" w:rsidRPr="0017589F" w:rsidRDefault="00216855" w:rsidP="00EF51D3">
            <w:pPr>
              <w:pStyle w:val="TableText"/>
              <w:rPr>
                <w:lang w:val="it-IT"/>
              </w:rPr>
            </w:pPr>
            <w:r w:rsidRPr="0017589F">
              <w:t>Questionnaire</w:t>
            </w:r>
          </w:p>
        </w:tc>
        <w:tc>
          <w:tcPr>
            <w:tcW w:w="1840" w:type="dxa"/>
          </w:tcPr>
          <w:p w14:paraId="0D234273" w14:textId="61A4FCC1" w:rsidR="00216855" w:rsidRPr="0017589F" w:rsidRDefault="00216855" w:rsidP="00EF51D3">
            <w:pPr>
              <w:pStyle w:val="TableText"/>
              <w:rPr>
                <w:spacing w:val="-5"/>
              </w:rPr>
            </w:pPr>
            <w:r w:rsidRPr="0017589F">
              <w:rPr>
                <w:spacing w:val="-5"/>
              </w:rPr>
              <w:t>11/20/2023</w:t>
            </w:r>
          </w:p>
        </w:tc>
      </w:tr>
      <w:tr w:rsidR="00216855" w:rsidRPr="00E75F02" w14:paraId="5C5C6ED3" w14:textId="77777777" w:rsidTr="00216855">
        <w:trPr>
          <w:trHeight w:val="307"/>
        </w:trPr>
        <w:tc>
          <w:tcPr>
            <w:tcW w:w="2404" w:type="dxa"/>
          </w:tcPr>
          <w:p w14:paraId="5C115286" w14:textId="11815A0C"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14</w:t>
            </w:r>
          </w:p>
        </w:tc>
        <w:tc>
          <w:tcPr>
            <w:tcW w:w="2552" w:type="dxa"/>
          </w:tcPr>
          <w:p w14:paraId="1F97BEAA" w14:textId="2A684159" w:rsidR="00216855" w:rsidRPr="0017589F" w:rsidRDefault="00216855" w:rsidP="00EF51D3">
            <w:pPr>
              <w:pStyle w:val="TableText"/>
              <w:rPr>
                <w:lang w:val="it-IT"/>
              </w:rPr>
            </w:pPr>
            <w:r w:rsidRPr="0017589F">
              <w:t>Questionnaire</w:t>
            </w:r>
          </w:p>
        </w:tc>
        <w:tc>
          <w:tcPr>
            <w:tcW w:w="1840" w:type="dxa"/>
          </w:tcPr>
          <w:p w14:paraId="1B7A4D63" w14:textId="7C9FB5A4" w:rsidR="00216855" w:rsidRPr="0017589F" w:rsidRDefault="00216855" w:rsidP="00EF51D3">
            <w:pPr>
              <w:pStyle w:val="TableText"/>
              <w:rPr>
                <w:spacing w:val="-5"/>
              </w:rPr>
            </w:pPr>
            <w:r w:rsidRPr="0017589F">
              <w:rPr>
                <w:spacing w:val="-5"/>
              </w:rPr>
              <w:t>11/21/2023</w:t>
            </w:r>
          </w:p>
        </w:tc>
      </w:tr>
      <w:tr w:rsidR="00216855" w:rsidRPr="00E75F02" w14:paraId="08850AC1" w14:textId="77777777" w:rsidTr="00216855">
        <w:trPr>
          <w:trHeight w:val="307"/>
        </w:trPr>
        <w:tc>
          <w:tcPr>
            <w:tcW w:w="2404" w:type="dxa"/>
          </w:tcPr>
          <w:p w14:paraId="5F24A37D" w14:textId="16084B44"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15</w:t>
            </w:r>
          </w:p>
        </w:tc>
        <w:tc>
          <w:tcPr>
            <w:tcW w:w="2552" w:type="dxa"/>
          </w:tcPr>
          <w:p w14:paraId="1BA0E49A" w14:textId="573C3EC0" w:rsidR="00216855" w:rsidRPr="0017589F" w:rsidRDefault="00216855" w:rsidP="00EF51D3">
            <w:pPr>
              <w:pStyle w:val="TableText"/>
              <w:rPr>
                <w:lang w:val="it-IT"/>
              </w:rPr>
            </w:pPr>
            <w:r w:rsidRPr="0017589F">
              <w:t>Questionnaire</w:t>
            </w:r>
          </w:p>
        </w:tc>
        <w:tc>
          <w:tcPr>
            <w:tcW w:w="1840" w:type="dxa"/>
          </w:tcPr>
          <w:p w14:paraId="066EBAE5" w14:textId="3D403DCB" w:rsidR="00216855" w:rsidRPr="0017589F" w:rsidRDefault="00216855" w:rsidP="00EF51D3">
            <w:pPr>
              <w:pStyle w:val="TableText"/>
              <w:rPr>
                <w:spacing w:val="-5"/>
              </w:rPr>
            </w:pPr>
            <w:r w:rsidRPr="0017589F">
              <w:rPr>
                <w:spacing w:val="-5"/>
              </w:rPr>
              <w:t>11/21/2023</w:t>
            </w:r>
          </w:p>
        </w:tc>
      </w:tr>
      <w:tr w:rsidR="00216855" w:rsidRPr="00E75F02" w14:paraId="28F8B75E" w14:textId="77777777" w:rsidTr="00216855">
        <w:trPr>
          <w:trHeight w:val="85"/>
        </w:trPr>
        <w:tc>
          <w:tcPr>
            <w:tcW w:w="2404" w:type="dxa"/>
          </w:tcPr>
          <w:p w14:paraId="18F75EDD" w14:textId="648F59C1"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16</w:t>
            </w:r>
          </w:p>
        </w:tc>
        <w:tc>
          <w:tcPr>
            <w:tcW w:w="2552" w:type="dxa"/>
          </w:tcPr>
          <w:p w14:paraId="64FEF6A3" w14:textId="6A73261D" w:rsidR="00216855" w:rsidRPr="0017589F" w:rsidRDefault="00216855" w:rsidP="00EF51D3">
            <w:pPr>
              <w:pStyle w:val="TableText"/>
              <w:rPr>
                <w:lang w:val="it-IT"/>
              </w:rPr>
            </w:pPr>
            <w:r w:rsidRPr="0017589F">
              <w:t>Questionnaire</w:t>
            </w:r>
          </w:p>
        </w:tc>
        <w:tc>
          <w:tcPr>
            <w:tcW w:w="1840" w:type="dxa"/>
          </w:tcPr>
          <w:p w14:paraId="2448A774" w14:textId="5E8A210B" w:rsidR="00216855" w:rsidRPr="0017589F" w:rsidRDefault="00216855" w:rsidP="00EF51D3">
            <w:pPr>
              <w:pStyle w:val="TableText"/>
              <w:rPr>
                <w:spacing w:val="-5"/>
              </w:rPr>
            </w:pPr>
            <w:r w:rsidRPr="0017589F">
              <w:rPr>
                <w:spacing w:val="-5"/>
              </w:rPr>
              <w:t>11/22/2023</w:t>
            </w:r>
          </w:p>
        </w:tc>
      </w:tr>
      <w:tr w:rsidR="00216855" w:rsidRPr="00E75F02" w14:paraId="0B580288" w14:textId="77777777" w:rsidTr="00216855">
        <w:trPr>
          <w:trHeight w:val="85"/>
        </w:trPr>
        <w:tc>
          <w:tcPr>
            <w:tcW w:w="2404" w:type="dxa"/>
          </w:tcPr>
          <w:p w14:paraId="65CAA717" w14:textId="74227C28" w:rsidR="00216855" w:rsidRPr="0017589F" w:rsidRDefault="00216855" w:rsidP="00EF51D3">
            <w:pPr>
              <w:pStyle w:val="TableText"/>
              <w:rPr>
                <w:spacing w:val="-10"/>
                <w:lang w:val="it-IT"/>
              </w:rPr>
            </w:pPr>
            <w:r w:rsidRPr="0017589F">
              <w:rPr>
                <w:lang w:val="it-IT"/>
              </w:rPr>
              <w:t>Participant</w:t>
            </w:r>
            <w:r w:rsidRPr="0017589F">
              <w:rPr>
                <w:spacing w:val="48"/>
                <w:lang w:val="it-IT"/>
              </w:rPr>
              <w:t xml:space="preserve"> </w:t>
            </w:r>
            <w:r w:rsidRPr="0017589F">
              <w:rPr>
                <w:spacing w:val="-10"/>
                <w:lang w:val="it-IT"/>
              </w:rPr>
              <w:t>17</w:t>
            </w:r>
          </w:p>
        </w:tc>
        <w:tc>
          <w:tcPr>
            <w:tcW w:w="2552" w:type="dxa"/>
          </w:tcPr>
          <w:p w14:paraId="2A791BC3" w14:textId="6A021093" w:rsidR="00216855" w:rsidRPr="0017589F" w:rsidRDefault="00216855" w:rsidP="00EF51D3">
            <w:pPr>
              <w:pStyle w:val="TableText"/>
              <w:rPr>
                <w:lang w:val="it-IT"/>
              </w:rPr>
            </w:pPr>
            <w:r w:rsidRPr="0017589F">
              <w:t>Questionnaire</w:t>
            </w:r>
          </w:p>
        </w:tc>
        <w:tc>
          <w:tcPr>
            <w:tcW w:w="1840" w:type="dxa"/>
          </w:tcPr>
          <w:p w14:paraId="032ACBBB" w14:textId="6C42D5F4" w:rsidR="00216855" w:rsidRPr="0017589F" w:rsidRDefault="00216855" w:rsidP="00EF51D3">
            <w:pPr>
              <w:pStyle w:val="TableText"/>
              <w:rPr>
                <w:spacing w:val="-5"/>
              </w:rPr>
            </w:pPr>
            <w:r w:rsidRPr="0017589F">
              <w:rPr>
                <w:spacing w:val="-5"/>
              </w:rPr>
              <w:t>11/23/2023</w:t>
            </w:r>
          </w:p>
        </w:tc>
      </w:tr>
      <w:tr w:rsidR="00216855" w:rsidRPr="00E75F02" w14:paraId="4EC699C5" w14:textId="77777777" w:rsidTr="00216855">
        <w:trPr>
          <w:trHeight w:val="85"/>
        </w:trPr>
        <w:tc>
          <w:tcPr>
            <w:tcW w:w="2404" w:type="dxa"/>
          </w:tcPr>
          <w:p w14:paraId="3FBABA03" w14:textId="5B16E9D3"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18</w:t>
            </w:r>
          </w:p>
        </w:tc>
        <w:tc>
          <w:tcPr>
            <w:tcW w:w="2552" w:type="dxa"/>
          </w:tcPr>
          <w:p w14:paraId="797EE1B3" w14:textId="19152AFB" w:rsidR="00216855" w:rsidRPr="0017589F" w:rsidRDefault="00216855" w:rsidP="00EF51D3">
            <w:pPr>
              <w:pStyle w:val="TableText"/>
            </w:pPr>
            <w:r w:rsidRPr="0017589F">
              <w:t>Questionnaire</w:t>
            </w:r>
          </w:p>
        </w:tc>
        <w:tc>
          <w:tcPr>
            <w:tcW w:w="1840" w:type="dxa"/>
          </w:tcPr>
          <w:p w14:paraId="13A57D5A" w14:textId="5C1EA52A" w:rsidR="00216855" w:rsidRPr="0017589F" w:rsidRDefault="00216855" w:rsidP="00EF51D3">
            <w:pPr>
              <w:pStyle w:val="TableText"/>
              <w:rPr>
                <w:spacing w:val="-5"/>
              </w:rPr>
            </w:pPr>
            <w:r w:rsidRPr="0017589F">
              <w:rPr>
                <w:spacing w:val="-5"/>
              </w:rPr>
              <w:t>11/25/2023</w:t>
            </w:r>
          </w:p>
        </w:tc>
      </w:tr>
      <w:tr w:rsidR="00216855" w:rsidRPr="00E75F02" w14:paraId="0243234B" w14:textId="77777777" w:rsidTr="00216855">
        <w:trPr>
          <w:trHeight w:val="85"/>
        </w:trPr>
        <w:tc>
          <w:tcPr>
            <w:tcW w:w="2404" w:type="dxa"/>
          </w:tcPr>
          <w:p w14:paraId="689ECA92" w14:textId="1EB32F20"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19</w:t>
            </w:r>
          </w:p>
        </w:tc>
        <w:tc>
          <w:tcPr>
            <w:tcW w:w="2552" w:type="dxa"/>
          </w:tcPr>
          <w:p w14:paraId="2ECE2A11" w14:textId="5B23A38F" w:rsidR="00216855" w:rsidRPr="0017589F" w:rsidRDefault="00216855" w:rsidP="00EF51D3">
            <w:pPr>
              <w:pStyle w:val="TableText"/>
            </w:pPr>
            <w:r w:rsidRPr="0017589F">
              <w:t>Questionnaire</w:t>
            </w:r>
          </w:p>
        </w:tc>
        <w:tc>
          <w:tcPr>
            <w:tcW w:w="1840" w:type="dxa"/>
          </w:tcPr>
          <w:p w14:paraId="36309EA6" w14:textId="014682FD" w:rsidR="00216855" w:rsidRPr="0017589F" w:rsidRDefault="00216855" w:rsidP="00EF51D3">
            <w:pPr>
              <w:pStyle w:val="TableText"/>
              <w:rPr>
                <w:spacing w:val="-5"/>
              </w:rPr>
            </w:pPr>
            <w:r w:rsidRPr="0017589F">
              <w:rPr>
                <w:spacing w:val="-5"/>
              </w:rPr>
              <w:t>11/25/2023</w:t>
            </w:r>
          </w:p>
        </w:tc>
      </w:tr>
      <w:tr w:rsidR="00216855" w:rsidRPr="00E75F02" w14:paraId="069E30B3" w14:textId="77777777" w:rsidTr="00216855">
        <w:trPr>
          <w:trHeight w:val="85"/>
        </w:trPr>
        <w:tc>
          <w:tcPr>
            <w:tcW w:w="2404" w:type="dxa"/>
          </w:tcPr>
          <w:p w14:paraId="24063DC7" w14:textId="091BD5D1"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20</w:t>
            </w:r>
          </w:p>
        </w:tc>
        <w:tc>
          <w:tcPr>
            <w:tcW w:w="2552" w:type="dxa"/>
          </w:tcPr>
          <w:p w14:paraId="1E7CB9A3" w14:textId="0BE6655B" w:rsidR="00216855" w:rsidRPr="0017589F" w:rsidRDefault="00216855" w:rsidP="00EF51D3">
            <w:pPr>
              <w:pStyle w:val="TableText"/>
            </w:pPr>
            <w:r w:rsidRPr="0017589F">
              <w:t>Questionnaire</w:t>
            </w:r>
          </w:p>
        </w:tc>
        <w:tc>
          <w:tcPr>
            <w:tcW w:w="1840" w:type="dxa"/>
          </w:tcPr>
          <w:p w14:paraId="31EA5A7D" w14:textId="20CB1C67" w:rsidR="00216855" w:rsidRPr="0017589F" w:rsidRDefault="00216855" w:rsidP="00EF51D3">
            <w:pPr>
              <w:pStyle w:val="TableText"/>
              <w:rPr>
                <w:spacing w:val="-5"/>
              </w:rPr>
            </w:pPr>
            <w:r w:rsidRPr="0017589F">
              <w:rPr>
                <w:spacing w:val="-5"/>
              </w:rPr>
              <w:t>11/26/2023</w:t>
            </w:r>
          </w:p>
        </w:tc>
      </w:tr>
      <w:tr w:rsidR="00216855" w:rsidRPr="00E75F02" w14:paraId="380A2774" w14:textId="77777777" w:rsidTr="00216855">
        <w:trPr>
          <w:trHeight w:val="85"/>
        </w:trPr>
        <w:tc>
          <w:tcPr>
            <w:tcW w:w="2404" w:type="dxa"/>
          </w:tcPr>
          <w:p w14:paraId="7319FFE1" w14:textId="2B0D706D"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21</w:t>
            </w:r>
          </w:p>
        </w:tc>
        <w:tc>
          <w:tcPr>
            <w:tcW w:w="2552" w:type="dxa"/>
          </w:tcPr>
          <w:p w14:paraId="477A4091" w14:textId="3D9ECEFE" w:rsidR="00216855" w:rsidRPr="0017589F" w:rsidRDefault="00216855" w:rsidP="00EF51D3">
            <w:pPr>
              <w:pStyle w:val="TableText"/>
            </w:pPr>
            <w:r w:rsidRPr="0017589F">
              <w:t>Questionnaire</w:t>
            </w:r>
          </w:p>
        </w:tc>
        <w:tc>
          <w:tcPr>
            <w:tcW w:w="1840" w:type="dxa"/>
          </w:tcPr>
          <w:p w14:paraId="380BCED2" w14:textId="1077A9C0" w:rsidR="00216855" w:rsidRPr="0017589F" w:rsidRDefault="00216855" w:rsidP="00EF51D3">
            <w:pPr>
              <w:pStyle w:val="TableText"/>
              <w:rPr>
                <w:spacing w:val="-5"/>
              </w:rPr>
            </w:pPr>
            <w:r w:rsidRPr="0017589F">
              <w:rPr>
                <w:spacing w:val="-5"/>
              </w:rPr>
              <w:t>11/28/2023</w:t>
            </w:r>
          </w:p>
        </w:tc>
      </w:tr>
      <w:tr w:rsidR="00216855" w:rsidRPr="00E75F02" w14:paraId="4B1A92CE" w14:textId="77777777" w:rsidTr="00216855">
        <w:trPr>
          <w:trHeight w:val="85"/>
        </w:trPr>
        <w:tc>
          <w:tcPr>
            <w:tcW w:w="2404" w:type="dxa"/>
          </w:tcPr>
          <w:p w14:paraId="67BCC651" w14:textId="59B7E0D9"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22</w:t>
            </w:r>
          </w:p>
        </w:tc>
        <w:tc>
          <w:tcPr>
            <w:tcW w:w="2552" w:type="dxa"/>
          </w:tcPr>
          <w:p w14:paraId="5010FD66" w14:textId="7E39C436" w:rsidR="00216855" w:rsidRPr="0017589F" w:rsidRDefault="00216855" w:rsidP="00EF51D3">
            <w:pPr>
              <w:pStyle w:val="TableText"/>
            </w:pPr>
            <w:r w:rsidRPr="0017589F">
              <w:t>Questionnaire</w:t>
            </w:r>
          </w:p>
        </w:tc>
        <w:tc>
          <w:tcPr>
            <w:tcW w:w="1840" w:type="dxa"/>
          </w:tcPr>
          <w:p w14:paraId="36D60214" w14:textId="09295497" w:rsidR="00216855" w:rsidRPr="0017589F" w:rsidRDefault="00216855" w:rsidP="00EF51D3">
            <w:pPr>
              <w:pStyle w:val="TableText"/>
              <w:rPr>
                <w:spacing w:val="-5"/>
              </w:rPr>
            </w:pPr>
            <w:r w:rsidRPr="0017589F">
              <w:rPr>
                <w:spacing w:val="-5"/>
              </w:rPr>
              <w:t>12/16/2023</w:t>
            </w:r>
          </w:p>
        </w:tc>
      </w:tr>
      <w:tr w:rsidR="00216855" w:rsidRPr="00E75F02" w14:paraId="6AC4EB6D" w14:textId="77777777" w:rsidTr="00216855">
        <w:trPr>
          <w:trHeight w:val="85"/>
        </w:trPr>
        <w:tc>
          <w:tcPr>
            <w:tcW w:w="2404" w:type="dxa"/>
          </w:tcPr>
          <w:p w14:paraId="0092E745" w14:textId="119ED9D5"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23</w:t>
            </w:r>
          </w:p>
        </w:tc>
        <w:tc>
          <w:tcPr>
            <w:tcW w:w="2552" w:type="dxa"/>
          </w:tcPr>
          <w:p w14:paraId="1EBEED61" w14:textId="161783F8" w:rsidR="00216855" w:rsidRPr="0017589F" w:rsidRDefault="00216855" w:rsidP="00EF51D3">
            <w:pPr>
              <w:pStyle w:val="TableText"/>
            </w:pPr>
            <w:r w:rsidRPr="0017589F">
              <w:t>Questionnaire</w:t>
            </w:r>
          </w:p>
        </w:tc>
        <w:tc>
          <w:tcPr>
            <w:tcW w:w="1840" w:type="dxa"/>
          </w:tcPr>
          <w:p w14:paraId="1DA55545" w14:textId="1F2E6E6D" w:rsidR="00216855" w:rsidRPr="0017589F" w:rsidRDefault="00216855" w:rsidP="00EF51D3">
            <w:pPr>
              <w:pStyle w:val="TableText"/>
              <w:rPr>
                <w:spacing w:val="-5"/>
              </w:rPr>
            </w:pPr>
            <w:r w:rsidRPr="0017589F">
              <w:rPr>
                <w:spacing w:val="-5"/>
              </w:rPr>
              <w:t>12/16/2023</w:t>
            </w:r>
          </w:p>
        </w:tc>
      </w:tr>
      <w:tr w:rsidR="00216855" w:rsidRPr="00E75F02" w14:paraId="254945C9" w14:textId="77777777" w:rsidTr="00216855">
        <w:trPr>
          <w:trHeight w:val="85"/>
        </w:trPr>
        <w:tc>
          <w:tcPr>
            <w:tcW w:w="2404" w:type="dxa"/>
          </w:tcPr>
          <w:p w14:paraId="6035E3F6" w14:textId="534F2151"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24</w:t>
            </w:r>
          </w:p>
        </w:tc>
        <w:tc>
          <w:tcPr>
            <w:tcW w:w="2552" w:type="dxa"/>
          </w:tcPr>
          <w:p w14:paraId="0E772CA3" w14:textId="1DBDF27A" w:rsidR="00216855" w:rsidRPr="0017589F" w:rsidRDefault="00216855" w:rsidP="00EF51D3">
            <w:pPr>
              <w:pStyle w:val="TableText"/>
            </w:pPr>
            <w:r w:rsidRPr="0017589F">
              <w:t>Questionnaire</w:t>
            </w:r>
          </w:p>
        </w:tc>
        <w:tc>
          <w:tcPr>
            <w:tcW w:w="1840" w:type="dxa"/>
          </w:tcPr>
          <w:p w14:paraId="0CF81BA5" w14:textId="1B0BE1D4" w:rsidR="00216855" w:rsidRPr="0017589F" w:rsidRDefault="00216855" w:rsidP="00EF51D3">
            <w:pPr>
              <w:pStyle w:val="TableText"/>
              <w:rPr>
                <w:spacing w:val="-5"/>
              </w:rPr>
            </w:pPr>
            <w:r w:rsidRPr="0017589F">
              <w:rPr>
                <w:spacing w:val="-5"/>
              </w:rPr>
              <w:t>12/17/2023</w:t>
            </w:r>
          </w:p>
        </w:tc>
      </w:tr>
      <w:tr w:rsidR="00216855" w:rsidRPr="00E75F02" w14:paraId="01BE9693" w14:textId="77777777" w:rsidTr="00216855">
        <w:trPr>
          <w:trHeight w:val="85"/>
        </w:trPr>
        <w:tc>
          <w:tcPr>
            <w:tcW w:w="2404" w:type="dxa"/>
          </w:tcPr>
          <w:p w14:paraId="0FD6D82E" w14:textId="31E33BA3"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25</w:t>
            </w:r>
          </w:p>
        </w:tc>
        <w:tc>
          <w:tcPr>
            <w:tcW w:w="2552" w:type="dxa"/>
          </w:tcPr>
          <w:p w14:paraId="4030235E" w14:textId="7573A9D6" w:rsidR="00216855" w:rsidRPr="0017589F" w:rsidRDefault="00216855" w:rsidP="00EF51D3">
            <w:pPr>
              <w:pStyle w:val="TableText"/>
            </w:pPr>
            <w:r w:rsidRPr="0017589F">
              <w:t>Questionnaire</w:t>
            </w:r>
          </w:p>
        </w:tc>
        <w:tc>
          <w:tcPr>
            <w:tcW w:w="1840" w:type="dxa"/>
          </w:tcPr>
          <w:p w14:paraId="11C9B201" w14:textId="71477DD6" w:rsidR="00216855" w:rsidRPr="0017589F" w:rsidRDefault="00216855" w:rsidP="00EF51D3">
            <w:pPr>
              <w:pStyle w:val="TableText"/>
              <w:rPr>
                <w:spacing w:val="-5"/>
              </w:rPr>
            </w:pPr>
            <w:r w:rsidRPr="0017589F">
              <w:rPr>
                <w:spacing w:val="-5"/>
              </w:rPr>
              <w:t>12/18/2023</w:t>
            </w:r>
          </w:p>
        </w:tc>
      </w:tr>
      <w:tr w:rsidR="00216855" w:rsidRPr="00E75F02" w14:paraId="53857B6B" w14:textId="77777777" w:rsidTr="00216855">
        <w:trPr>
          <w:trHeight w:val="85"/>
        </w:trPr>
        <w:tc>
          <w:tcPr>
            <w:tcW w:w="2404" w:type="dxa"/>
            <w:tcBorders>
              <w:bottom w:val="single" w:sz="4" w:space="0" w:color="auto"/>
            </w:tcBorders>
          </w:tcPr>
          <w:p w14:paraId="3ECDE0CC" w14:textId="5EB367C3" w:rsidR="00216855" w:rsidRPr="0017589F" w:rsidRDefault="00216855" w:rsidP="00EF51D3">
            <w:pPr>
              <w:pStyle w:val="TableText"/>
              <w:rPr>
                <w:lang w:val="it-IT"/>
              </w:rPr>
            </w:pPr>
            <w:r w:rsidRPr="0017589F">
              <w:rPr>
                <w:lang w:val="it-IT"/>
              </w:rPr>
              <w:t>Participant</w:t>
            </w:r>
            <w:r w:rsidRPr="0017589F">
              <w:rPr>
                <w:spacing w:val="48"/>
                <w:lang w:val="it-IT"/>
              </w:rPr>
              <w:t xml:space="preserve"> </w:t>
            </w:r>
            <w:r w:rsidRPr="0017589F">
              <w:rPr>
                <w:spacing w:val="-10"/>
                <w:lang w:val="it-IT"/>
              </w:rPr>
              <w:t>26</w:t>
            </w:r>
          </w:p>
        </w:tc>
        <w:tc>
          <w:tcPr>
            <w:tcW w:w="2552" w:type="dxa"/>
            <w:tcBorders>
              <w:bottom w:val="single" w:sz="4" w:space="0" w:color="auto"/>
            </w:tcBorders>
          </w:tcPr>
          <w:p w14:paraId="7B35C8D6" w14:textId="23A088C5" w:rsidR="00216855" w:rsidRPr="0017589F" w:rsidRDefault="00216855" w:rsidP="00EF51D3">
            <w:pPr>
              <w:pStyle w:val="TableText"/>
            </w:pPr>
            <w:r w:rsidRPr="0017589F">
              <w:t>Questionnaire</w:t>
            </w:r>
          </w:p>
        </w:tc>
        <w:tc>
          <w:tcPr>
            <w:tcW w:w="1840" w:type="dxa"/>
            <w:tcBorders>
              <w:bottom w:val="single" w:sz="4" w:space="0" w:color="auto"/>
            </w:tcBorders>
          </w:tcPr>
          <w:p w14:paraId="5966B047" w14:textId="60ABBABE" w:rsidR="00216855" w:rsidRPr="0017589F" w:rsidRDefault="00216855" w:rsidP="00EF51D3">
            <w:pPr>
              <w:pStyle w:val="TableText"/>
              <w:rPr>
                <w:spacing w:val="-5"/>
              </w:rPr>
            </w:pPr>
            <w:r w:rsidRPr="0017589F">
              <w:rPr>
                <w:spacing w:val="-5"/>
              </w:rPr>
              <w:t>01/04/2024</w:t>
            </w:r>
          </w:p>
        </w:tc>
      </w:tr>
    </w:tbl>
    <w:p w14:paraId="59AB6605" w14:textId="0023308B" w:rsidR="00880993" w:rsidRPr="00E75F02" w:rsidRDefault="002C745F" w:rsidP="00EF51D3">
      <w:pPr>
        <w:pStyle w:val="Heading3"/>
        <w:spacing w:before="240"/>
      </w:pPr>
      <w:bookmarkStart w:id="436" w:name="_Toc171694976"/>
      <w:r w:rsidRPr="00E75F02">
        <w:t>Descriptive Data</w:t>
      </w:r>
      <w:bookmarkEnd w:id="436"/>
    </w:p>
    <w:p w14:paraId="0C7C81E4" w14:textId="211E7AEF" w:rsidR="00DD35FE" w:rsidRPr="00E75F02" w:rsidRDefault="000C037D" w:rsidP="00EF51D3">
      <w:pPr>
        <w:spacing w:after="0"/>
        <w:rPr>
          <w:color w:val="000000" w:themeColor="text1"/>
        </w:rPr>
      </w:pPr>
      <w:r w:rsidRPr="00E75F02">
        <w:rPr>
          <w:color w:val="000000" w:themeColor="text1"/>
        </w:rPr>
        <w:t>D</w:t>
      </w:r>
      <w:r w:rsidR="00DB6A4A" w:rsidRPr="00E75F02">
        <w:rPr>
          <w:color w:val="000000" w:themeColor="text1"/>
        </w:rPr>
        <w:t xml:space="preserve">ata collection was conducted virtually </w:t>
      </w:r>
      <w:r w:rsidRPr="00E75F02">
        <w:rPr>
          <w:color w:val="000000" w:themeColor="text1"/>
        </w:rPr>
        <w:t>through Zoom</w:t>
      </w:r>
      <w:r w:rsidR="00812DE4" w:rsidRPr="00E75F02">
        <w:rPr>
          <w:color w:val="000000" w:themeColor="text1"/>
        </w:rPr>
        <w:t xml:space="preserve"> for the one-on-one interviews</w:t>
      </w:r>
      <w:r w:rsidRPr="00E75F02">
        <w:rPr>
          <w:color w:val="000000" w:themeColor="text1"/>
        </w:rPr>
        <w:t xml:space="preserve"> </w:t>
      </w:r>
      <w:r w:rsidR="00DB6A4A" w:rsidRPr="00E75F02">
        <w:rPr>
          <w:color w:val="000000" w:themeColor="text1"/>
        </w:rPr>
        <w:t>and</w:t>
      </w:r>
      <w:r w:rsidR="00830DBC" w:rsidRPr="00E75F02">
        <w:rPr>
          <w:color w:val="000000" w:themeColor="text1"/>
        </w:rPr>
        <w:t xml:space="preserve"> through Survey Monkey for the questionnaire</w:t>
      </w:r>
      <w:r w:rsidR="00C663DC" w:rsidRPr="00E75F02">
        <w:rPr>
          <w:color w:val="000000" w:themeColor="text1"/>
        </w:rPr>
        <w:t xml:space="preserve">s for </w:t>
      </w:r>
      <w:r w:rsidR="00DB6A4A" w:rsidRPr="00E75F02">
        <w:rPr>
          <w:color w:val="000000" w:themeColor="text1"/>
        </w:rPr>
        <w:t>participant</w:t>
      </w:r>
      <w:r w:rsidR="002C13A7" w:rsidRPr="00E75F02">
        <w:rPr>
          <w:color w:val="000000" w:themeColor="text1"/>
        </w:rPr>
        <w:t xml:space="preserve">s </w:t>
      </w:r>
      <w:r w:rsidR="00DB6A4A" w:rsidRPr="00E75F02">
        <w:rPr>
          <w:color w:val="000000" w:themeColor="text1"/>
        </w:rPr>
        <w:t xml:space="preserve">who fit the inclusion criteria. </w:t>
      </w:r>
      <w:r w:rsidR="00DD35FE" w:rsidRPr="00E75F02">
        <w:rPr>
          <w:color w:val="000000" w:themeColor="text1"/>
        </w:rPr>
        <w:t xml:space="preserve">All participants met the inclusion </w:t>
      </w:r>
      <w:r w:rsidR="008851A3" w:rsidRPr="00E75F02">
        <w:rPr>
          <w:color w:val="000000" w:themeColor="text1"/>
        </w:rPr>
        <w:t>criteria:</w:t>
      </w:r>
      <w:r w:rsidR="00DD35FE" w:rsidRPr="00E75F02">
        <w:t xml:space="preserve"> (a) identified as African American, (b) graduated from a PWI, and (c) graduated from a PWI located in the South Atlantic Region of the United States which includes </w:t>
      </w:r>
      <w:commentRangeStart w:id="437"/>
      <w:r w:rsidR="00DD35FE" w:rsidRPr="00E75F02">
        <w:t xml:space="preserve">Delaware, Florida, Georgia, </w:t>
      </w:r>
      <w:r w:rsidR="00DD35FE" w:rsidRPr="00E75F02">
        <w:lastRenderedPageBreak/>
        <w:t xml:space="preserve">Maryland, North Carolina, South Carolina, Virginia, and West Virginia. </w:t>
      </w:r>
      <w:commentRangeEnd w:id="437"/>
      <w:r w:rsidR="00EB5CAC" w:rsidRPr="0017589F">
        <w:rPr>
          <w:rStyle w:val="CommentReference"/>
        </w:rPr>
        <w:commentReference w:id="437"/>
      </w:r>
      <w:r w:rsidR="00DD35FE" w:rsidRPr="00E75F02">
        <w:t xml:space="preserve">Participants also completed a brief survey that shows their demographic characteristics. The </w:t>
      </w:r>
      <w:r w:rsidR="0005611C" w:rsidRPr="00E75F02">
        <w:t xml:space="preserve">demographic </w:t>
      </w:r>
      <w:r w:rsidR="00DD35FE" w:rsidRPr="00E75F02">
        <w:t xml:space="preserve">questions that </w:t>
      </w:r>
      <w:r w:rsidR="008851A3" w:rsidRPr="00E75F02">
        <w:t>were</w:t>
      </w:r>
      <w:r w:rsidR="00DD35FE" w:rsidRPr="00E75F02">
        <w:t xml:space="preserve"> asked are (1) </w:t>
      </w:r>
      <w:commentRangeStart w:id="438"/>
      <w:r w:rsidR="00AA15D1" w:rsidRPr="00E75F02">
        <w:t>Age of participant? (2) Graduate from a 2-year or 4-year PWI? (3) Geographical location of your PWI?</w:t>
      </w:r>
      <w:commentRangeEnd w:id="438"/>
      <w:r w:rsidR="00EB5CAC" w:rsidRPr="0017589F">
        <w:rPr>
          <w:rStyle w:val="CommentReference"/>
        </w:rPr>
        <w:commentReference w:id="438"/>
      </w:r>
    </w:p>
    <w:p w14:paraId="7ED2D046" w14:textId="5EC20788" w:rsidR="00F934B0" w:rsidRPr="00E75F02" w:rsidRDefault="00DB6A4A" w:rsidP="00EF51D3">
      <w:pPr>
        <w:spacing w:after="0"/>
        <w:rPr>
          <w:color w:val="000000" w:themeColor="text1"/>
        </w:rPr>
      </w:pPr>
      <w:commentRangeStart w:id="439"/>
      <w:r w:rsidRPr="00E75F02">
        <w:rPr>
          <w:color w:val="000000" w:themeColor="text1"/>
        </w:rPr>
        <w:t xml:space="preserve">A sample of </w:t>
      </w:r>
      <w:r w:rsidR="00FA4C38" w:rsidRPr="00E75F02">
        <w:rPr>
          <w:color w:val="000000" w:themeColor="text1"/>
        </w:rPr>
        <w:t>26</w:t>
      </w:r>
      <w:r w:rsidRPr="00E75F02">
        <w:rPr>
          <w:color w:val="000000" w:themeColor="text1"/>
        </w:rPr>
        <w:t xml:space="preserve"> </w:t>
      </w:r>
      <w:r w:rsidR="00697BDC" w:rsidRPr="00E75F02">
        <w:rPr>
          <w:color w:val="000000" w:themeColor="text1"/>
        </w:rPr>
        <w:t>participants</w:t>
      </w:r>
      <w:r w:rsidR="00FA4C38" w:rsidRPr="00E75F02">
        <w:rPr>
          <w:color w:val="000000" w:themeColor="text1"/>
        </w:rPr>
        <w:t xml:space="preserve"> complete</w:t>
      </w:r>
      <w:r w:rsidR="00DE11F8" w:rsidRPr="00E75F02">
        <w:rPr>
          <w:color w:val="000000" w:themeColor="text1"/>
        </w:rPr>
        <w:t xml:space="preserve">d and signed the informed </w:t>
      </w:r>
      <w:r w:rsidR="00EB6093" w:rsidRPr="00E75F02">
        <w:rPr>
          <w:color w:val="000000" w:themeColor="text1"/>
        </w:rPr>
        <w:t>consent and</w:t>
      </w:r>
      <w:r w:rsidR="009C1136" w:rsidRPr="00E75F02">
        <w:rPr>
          <w:color w:val="000000" w:themeColor="text1"/>
        </w:rPr>
        <w:t xml:space="preserve"> </w:t>
      </w:r>
      <w:r w:rsidR="00EB6093" w:rsidRPr="00E75F02">
        <w:rPr>
          <w:color w:val="000000" w:themeColor="text1"/>
        </w:rPr>
        <w:t xml:space="preserve">completed the </w:t>
      </w:r>
      <w:r w:rsidR="009C1136" w:rsidRPr="00E75F02">
        <w:rPr>
          <w:color w:val="000000" w:themeColor="text1"/>
        </w:rPr>
        <w:t>demographic</w:t>
      </w:r>
      <w:r w:rsidR="00EB6093" w:rsidRPr="00E75F02">
        <w:rPr>
          <w:color w:val="000000" w:themeColor="text1"/>
        </w:rPr>
        <w:t xml:space="preserve"> questions. </w:t>
      </w:r>
      <w:commentRangeEnd w:id="439"/>
      <w:r w:rsidR="00EB5CAC" w:rsidRPr="0017589F">
        <w:rPr>
          <w:rStyle w:val="CommentReference"/>
        </w:rPr>
        <w:commentReference w:id="439"/>
      </w:r>
      <w:r w:rsidR="00EB6093" w:rsidRPr="00E75F02">
        <w:rPr>
          <w:color w:val="000000" w:themeColor="text1"/>
        </w:rPr>
        <w:t>Participants</w:t>
      </w:r>
      <w:r w:rsidR="00DE11F8" w:rsidRPr="00E75F02">
        <w:rPr>
          <w:color w:val="000000" w:themeColor="text1"/>
        </w:rPr>
        <w:t xml:space="preserve"> </w:t>
      </w:r>
      <w:r w:rsidRPr="00E75F02">
        <w:rPr>
          <w:color w:val="000000" w:themeColor="text1"/>
        </w:rPr>
        <w:t xml:space="preserve">were given the opportunity to participate in either a one-on-one interview or a </w:t>
      </w:r>
      <w:r w:rsidR="00C92E00" w:rsidRPr="00E75F02">
        <w:rPr>
          <w:color w:val="000000" w:themeColor="text1"/>
        </w:rPr>
        <w:t>questionnaire</w:t>
      </w:r>
      <w:r w:rsidRPr="00E75F02">
        <w:rPr>
          <w:color w:val="000000" w:themeColor="text1"/>
        </w:rPr>
        <w:t xml:space="preserve">. </w:t>
      </w:r>
      <w:del w:id="440" w:author="Michael Grohs" w:date="2024-07-14T19:41:00Z" w16du:dateUtc="2024-07-15T00:41:00Z">
        <w:r w:rsidR="002F1C2F" w:rsidRPr="00E75F02" w:rsidDel="00EB5CAC">
          <w:rPr>
            <w:color w:val="000000" w:themeColor="text1"/>
          </w:rPr>
          <w:delText>10</w:delText>
        </w:r>
        <w:r w:rsidR="00DE11F8" w:rsidRPr="00E75F02" w:rsidDel="00EB5CAC">
          <w:rPr>
            <w:color w:val="000000" w:themeColor="text1"/>
          </w:rPr>
          <w:delText xml:space="preserve"> </w:delText>
        </w:r>
      </w:del>
      <w:ins w:id="441" w:author="Michael Grohs" w:date="2024-07-14T19:41:00Z" w16du:dateUtc="2024-07-15T00:41:00Z">
        <w:r w:rsidR="00EB5CAC" w:rsidRPr="00E75F02">
          <w:rPr>
            <w:color w:val="000000" w:themeColor="text1"/>
          </w:rPr>
          <w:t xml:space="preserve">Ten </w:t>
        </w:r>
      </w:ins>
      <w:r w:rsidRPr="00E75F02">
        <w:rPr>
          <w:color w:val="000000" w:themeColor="text1"/>
        </w:rPr>
        <w:t xml:space="preserve">participants successfully completed a one-on-one interview, and </w:t>
      </w:r>
      <w:r w:rsidR="002F1C2F" w:rsidRPr="00E75F02">
        <w:rPr>
          <w:color w:val="000000" w:themeColor="text1"/>
        </w:rPr>
        <w:t>26</w:t>
      </w:r>
      <w:r w:rsidRPr="00E75F02">
        <w:rPr>
          <w:color w:val="000000" w:themeColor="text1"/>
        </w:rPr>
        <w:t xml:space="preserve"> participants completed </w:t>
      </w:r>
      <w:r w:rsidR="00E67650" w:rsidRPr="00E75F02">
        <w:rPr>
          <w:color w:val="000000" w:themeColor="text1"/>
        </w:rPr>
        <w:t>the questionnaire.</w:t>
      </w:r>
      <w:r w:rsidR="00AC15B6" w:rsidRPr="00E75F02">
        <w:rPr>
          <w:color w:val="000000" w:themeColor="text1"/>
        </w:rPr>
        <w:t xml:space="preserve"> </w:t>
      </w:r>
      <w:r w:rsidRPr="00E75F02">
        <w:rPr>
          <w:color w:val="000000" w:themeColor="text1"/>
        </w:rPr>
        <w:t xml:space="preserve">Table </w:t>
      </w:r>
      <w:r w:rsidR="00A40458" w:rsidRPr="00E75F02">
        <w:rPr>
          <w:color w:val="000000" w:themeColor="text1"/>
        </w:rPr>
        <w:t>4</w:t>
      </w:r>
      <w:r w:rsidRPr="00E75F02">
        <w:rPr>
          <w:color w:val="000000" w:themeColor="text1"/>
        </w:rPr>
        <w:t xml:space="preserve"> contains the data derived from the completion of the </w:t>
      </w:r>
      <w:r w:rsidR="00BA7E84" w:rsidRPr="00E75F02">
        <w:rPr>
          <w:color w:val="000000" w:themeColor="text1"/>
        </w:rPr>
        <w:t xml:space="preserve">demographic </w:t>
      </w:r>
      <w:r w:rsidR="007F0E33" w:rsidRPr="00E75F02">
        <w:rPr>
          <w:color w:val="000000" w:themeColor="text1"/>
        </w:rPr>
        <w:t>survey</w:t>
      </w:r>
      <w:r w:rsidRPr="00E75F02">
        <w:rPr>
          <w:color w:val="000000" w:themeColor="text1"/>
        </w:rPr>
        <w:t xml:space="preserve">. Participants were only asked to disclose their age to </w:t>
      </w:r>
      <w:r w:rsidR="00EF0697" w:rsidRPr="00E75F02">
        <w:rPr>
          <w:color w:val="000000" w:themeColor="text1"/>
        </w:rPr>
        <w:t>ana</w:t>
      </w:r>
      <w:r w:rsidR="00D41403" w:rsidRPr="00E75F02">
        <w:rPr>
          <w:color w:val="000000" w:themeColor="text1"/>
        </w:rPr>
        <w:t xml:space="preserve">lyze how the phenomena </w:t>
      </w:r>
      <w:r w:rsidR="00EF1FF4" w:rsidRPr="00E75F02">
        <w:rPr>
          <w:color w:val="000000" w:themeColor="text1"/>
        </w:rPr>
        <w:t xml:space="preserve">may </w:t>
      </w:r>
      <w:r w:rsidR="00D41403" w:rsidRPr="00E75F02">
        <w:rPr>
          <w:color w:val="000000" w:themeColor="text1"/>
        </w:rPr>
        <w:t>vary across different age groups</w:t>
      </w:r>
      <w:r w:rsidRPr="00E75F02">
        <w:rPr>
          <w:color w:val="000000" w:themeColor="text1"/>
        </w:rPr>
        <w:t>.</w:t>
      </w:r>
      <w:r w:rsidR="00AA15D1" w:rsidRPr="00E75F02">
        <w:rPr>
          <w:color w:val="000000" w:themeColor="text1"/>
        </w:rPr>
        <w:t xml:space="preserve"> </w:t>
      </w:r>
      <w:bookmarkStart w:id="442" w:name="_Toc131450134"/>
      <w:bookmarkStart w:id="443" w:name="_Toc131450586"/>
    </w:p>
    <w:p w14:paraId="60EEF048" w14:textId="77777777" w:rsidR="00216855" w:rsidRPr="00E75F02" w:rsidRDefault="00216855" w:rsidP="00E243E6">
      <w:pPr>
        <w:ind w:firstLine="0"/>
        <w:rPr>
          <w:b/>
          <w:bCs/>
          <w:iCs/>
        </w:rPr>
      </w:pPr>
      <w:r w:rsidRPr="00E75F02">
        <w:rPr>
          <w:b/>
          <w:bCs/>
        </w:rPr>
        <w:br w:type="page"/>
      </w:r>
    </w:p>
    <w:p w14:paraId="0F565038" w14:textId="0B5542C3" w:rsidR="00A20A21" w:rsidRPr="00E75F02" w:rsidRDefault="00A40458" w:rsidP="00C4285A">
      <w:pPr>
        <w:pStyle w:val="TableTitle"/>
        <w:rPr>
          <w:i/>
        </w:rPr>
      </w:pPr>
      <w:bookmarkStart w:id="444" w:name="_Toc171633804"/>
      <w:r w:rsidRPr="00E75F02">
        <w:rPr>
          <w:b/>
          <w:bCs/>
        </w:rPr>
        <w:lastRenderedPageBreak/>
        <w:t>Table 4</w:t>
      </w:r>
      <w:r w:rsidRPr="00E75F02">
        <w:br/>
      </w:r>
      <w:r w:rsidRPr="00E75F02">
        <w:br/>
      </w:r>
      <w:r w:rsidRPr="00E75F02">
        <w:rPr>
          <w:i/>
        </w:rPr>
        <w:t>Participant Demographic Characteristics from Questionnaire</w:t>
      </w:r>
      <w:bookmarkEnd w:id="444"/>
    </w:p>
    <w:tbl>
      <w:tblPr>
        <w:tblStyle w:val="TableGri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40458" w:rsidRPr="00E75F02" w14:paraId="4C038A9D" w14:textId="01248E98" w:rsidTr="00216855">
        <w:trPr>
          <w:cnfStyle w:val="100000000000" w:firstRow="1" w:lastRow="0" w:firstColumn="0" w:lastColumn="0" w:oddVBand="0" w:evenVBand="0" w:oddHBand="0" w:evenHBand="0" w:firstRowFirstColumn="0" w:firstRowLastColumn="0" w:lastRowFirstColumn="0" w:lastRowLastColumn="0"/>
          <w:trHeight w:val="251"/>
          <w:jc w:val="left"/>
        </w:trPr>
        <w:tc>
          <w:tcPr>
            <w:tcW w:w="2876" w:type="dxa"/>
            <w:tcBorders>
              <w:top w:val="single" w:sz="4" w:space="0" w:color="auto"/>
              <w:bottom w:val="single" w:sz="4" w:space="0" w:color="auto"/>
            </w:tcBorders>
          </w:tcPr>
          <w:bookmarkEnd w:id="442"/>
          <w:bookmarkEnd w:id="443"/>
          <w:p w14:paraId="027CFBC8" w14:textId="42FF0A43" w:rsidR="00A40458" w:rsidRPr="0017589F" w:rsidRDefault="00A40458" w:rsidP="00216855">
            <w:pPr>
              <w:spacing w:line="240" w:lineRule="auto"/>
              <w:ind w:firstLine="0"/>
              <w:rPr>
                <w:szCs w:val="20"/>
              </w:rPr>
            </w:pPr>
            <w:r w:rsidRPr="0017589F">
              <w:rPr>
                <w:szCs w:val="20"/>
              </w:rPr>
              <w:t>Participant Age</w:t>
            </w:r>
          </w:p>
        </w:tc>
        <w:tc>
          <w:tcPr>
            <w:tcW w:w="2877" w:type="dxa"/>
            <w:tcBorders>
              <w:top w:val="single" w:sz="4" w:space="0" w:color="auto"/>
              <w:bottom w:val="single" w:sz="4" w:space="0" w:color="auto"/>
            </w:tcBorders>
          </w:tcPr>
          <w:p w14:paraId="0FD3D0F2" w14:textId="4A6BB2F0" w:rsidR="00A40458" w:rsidRPr="0017589F" w:rsidRDefault="00FF3821" w:rsidP="00216855">
            <w:pPr>
              <w:spacing w:line="240" w:lineRule="auto"/>
              <w:ind w:firstLine="0"/>
              <w:rPr>
                <w:szCs w:val="20"/>
              </w:rPr>
            </w:pPr>
            <w:r w:rsidRPr="0017589F">
              <w:rPr>
                <w:szCs w:val="20"/>
              </w:rPr>
              <w:t>Age Frequency</w:t>
            </w:r>
          </w:p>
        </w:tc>
        <w:tc>
          <w:tcPr>
            <w:tcW w:w="2877" w:type="dxa"/>
            <w:tcBorders>
              <w:top w:val="single" w:sz="4" w:space="0" w:color="auto"/>
              <w:bottom w:val="single" w:sz="4" w:space="0" w:color="auto"/>
            </w:tcBorders>
          </w:tcPr>
          <w:p w14:paraId="727F1291" w14:textId="3894EFFD" w:rsidR="00A40458" w:rsidRPr="0017589F" w:rsidRDefault="00A40458" w:rsidP="00216855">
            <w:pPr>
              <w:spacing w:line="240" w:lineRule="auto"/>
              <w:ind w:left="720" w:firstLine="0"/>
              <w:rPr>
                <w:szCs w:val="20"/>
              </w:rPr>
            </w:pPr>
            <w:r w:rsidRPr="0017589F">
              <w:rPr>
                <w:szCs w:val="20"/>
              </w:rPr>
              <w:t>2-year or 4-Year PWI</w:t>
            </w:r>
          </w:p>
        </w:tc>
      </w:tr>
      <w:tr w:rsidR="00A40458" w:rsidRPr="00E75F02" w14:paraId="27B375B5" w14:textId="0FF82B1B" w:rsidTr="00216855">
        <w:trPr>
          <w:trHeight w:val="341"/>
          <w:jc w:val="left"/>
        </w:trPr>
        <w:tc>
          <w:tcPr>
            <w:tcW w:w="2876" w:type="dxa"/>
            <w:tcBorders>
              <w:top w:val="single" w:sz="4" w:space="0" w:color="auto"/>
            </w:tcBorders>
          </w:tcPr>
          <w:p w14:paraId="3EE98A71" w14:textId="221641A1" w:rsidR="00A40458" w:rsidRPr="0017589F" w:rsidRDefault="00A40458" w:rsidP="00216855">
            <w:pPr>
              <w:spacing w:line="240" w:lineRule="auto"/>
              <w:ind w:firstLine="0"/>
              <w:rPr>
                <w:sz w:val="20"/>
                <w:szCs w:val="20"/>
              </w:rPr>
            </w:pPr>
            <w:r w:rsidRPr="0017589F">
              <w:rPr>
                <w:sz w:val="20"/>
                <w:szCs w:val="20"/>
              </w:rPr>
              <w:t>25</w:t>
            </w:r>
          </w:p>
        </w:tc>
        <w:tc>
          <w:tcPr>
            <w:tcW w:w="2877" w:type="dxa"/>
            <w:tcBorders>
              <w:top w:val="single" w:sz="4" w:space="0" w:color="auto"/>
            </w:tcBorders>
          </w:tcPr>
          <w:p w14:paraId="2070EFFD" w14:textId="240125EF" w:rsidR="00A40458" w:rsidRPr="0017589F" w:rsidRDefault="00A40458" w:rsidP="00216855">
            <w:pPr>
              <w:spacing w:line="240" w:lineRule="auto"/>
              <w:ind w:firstLine="0"/>
              <w:rPr>
                <w:sz w:val="20"/>
                <w:szCs w:val="20"/>
              </w:rPr>
            </w:pPr>
            <w:r w:rsidRPr="0017589F">
              <w:rPr>
                <w:sz w:val="20"/>
                <w:szCs w:val="20"/>
              </w:rPr>
              <w:t>1 Participant</w:t>
            </w:r>
          </w:p>
        </w:tc>
        <w:tc>
          <w:tcPr>
            <w:tcW w:w="2877" w:type="dxa"/>
            <w:tcBorders>
              <w:top w:val="single" w:sz="4" w:space="0" w:color="auto"/>
            </w:tcBorders>
          </w:tcPr>
          <w:p w14:paraId="3E9A7583" w14:textId="5B190DBA"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7C3F03ED" w14:textId="469B001A" w:rsidTr="00216855">
        <w:trPr>
          <w:trHeight w:val="233"/>
          <w:jc w:val="left"/>
        </w:trPr>
        <w:tc>
          <w:tcPr>
            <w:tcW w:w="2876" w:type="dxa"/>
          </w:tcPr>
          <w:p w14:paraId="2AB76E75" w14:textId="6B30727B" w:rsidR="00A40458" w:rsidRPr="0017589F" w:rsidRDefault="00A40458" w:rsidP="00216855">
            <w:pPr>
              <w:spacing w:line="240" w:lineRule="auto"/>
              <w:ind w:firstLine="0"/>
              <w:rPr>
                <w:sz w:val="20"/>
                <w:szCs w:val="20"/>
              </w:rPr>
            </w:pPr>
            <w:r w:rsidRPr="0017589F">
              <w:rPr>
                <w:sz w:val="20"/>
                <w:szCs w:val="20"/>
              </w:rPr>
              <w:t>27</w:t>
            </w:r>
          </w:p>
        </w:tc>
        <w:tc>
          <w:tcPr>
            <w:tcW w:w="2877" w:type="dxa"/>
          </w:tcPr>
          <w:p w14:paraId="5A153FD7" w14:textId="3CA4D7B0"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435FB34C" w14:textId="1AF35049"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41DF7C9F" w14:textId="496E39E2" w:rsidTr="00216855">
        <w:trPr>
          <w:trHeight w:val="134"/>
          <w:jc w:val="left"/>
        </w:trPr>
        <w:tc>
          <w:tcPr>
            <w:tcW w:w="2876" w:type="dxa"/>
          </w:tcPr>
          <w:p w14:paraId="18869FB9" w14:textId="035BAFBA" w:rsidR="00A40458" w:rsidRPr="0017589F" w:rsidRDefault="00A40458" w:rsidP="00216855">
            <w:pPr>
              <w:spacing w:line="240" w:lineRule="auto"/>
              <w:ind w:firstLine="0"/>
              <w:rPr>
                <w:sz w:val="20"/>
                <w:szCs w:val="20"/>
              </w:rPr>
            </w:pPr>
            <w:r w:rsidRPr="0017589F">
              <w:rPr>
                <w:sz w:val="20"/>
                <w:szCs w:val="20"/>
              </w:rPr>
              <w:t>30</w:t>
            </w:r>
          </w:p>
        </w:tc>
        <w:tc>
          <w:tcPr>
            <w:tcW w:w="2877" w:type="dxa"/>
          </w:tcPr>
          <w:p w14:paraId="7FAA4329" w14:textId="654B8F52"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24AF73B0" w14:textId="312DE6DA"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20BC354B" w14:textId="79F5DF95" w:rsidTr="00216855">
        <w:trPr>
          <w:trHeight w:val="58"/>
          <w:jc w:val="left"/>
        </w:trPr>
        <w:tc>
          <w:tcPr>
            <w:tcW w:w="2876" w:type="dxa"/>
          </w:tcPr>
          <w:p w14:paraId="35BCBC00" w14:textId="48FDF669" w:rsidR="00A40458" w:rsidRPr="0017589F" w:rsidRDefault="00A40458" w:rsidP="00216855">
            <w:pPr>
              <w:spacing w:line="240" w:lineRule="auto"/>
              <w:ind w:firstLine="0"/>
              <w:rPr>
                <w:sz w:val="20"/>
                <w:szCs w:val="20"/>
              </w:rPr>
            </w:pPr>
            <w:r w:rsidRPr="0017589F">
              <w:rPr>
                <w:sz w:val="20"/>
                <w:szCs w:val="20"/>
              </w:rPr>
              <w:t>31</w:t>
            </w:r>
          </w:p>
        </w:tc>
        <w:tc>
          <w:tcPr>
            <w:tcW w:w="2877" w:type="dxa"/>
          </w:tcPr>
          <w:p w14:paraId="2485167B" w14:textId="51E30358"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688F3D41" w14:textId="0D0421B6"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02D53DA9" w14:textId="5A2DD6A1" w:rsidTr="00216855">
        <w:trPr>
          <w:trHeight w:val="170"/>
          <w:jc w:val="left"/>
        </w:trPr>
        <w:tc>
          <w:tcPr>
            <w:tcW w:w="2876" w:type="dxa"/>
          </w:tcPr>
          <w:p w14:paraId="6F553218" w14:textId="728DF551" w:rsidR="00A40458" w:rsidRPr="0017589F" w:rsidRDefault="00A40458" w:rsidP="00216855">
            <w:pPr>
              <w:spacing w:line="240" w:lineRule="auto"/>
              <w:ind w:firstLine="0"/>
              <w:rPr>
                <w:sz w:val="20"/>
                <w:szCs w:val="20"/>
              </w:rPr>
            </w:pPr>
            <w:r w:rsidRPr="0017589F">
              <w:rPr>
                <w:sz w:val="20"/>
                <w:szCs w:val="20"/>
              </w:rPr>
              <w:t>32</w:t>
            </w:r>
          </w:p>
        </w:tc>
        <w:tc>
          <w:tcPr>
            <w:tcW w:w="2877" w:type="dxa"/>
          </w:tcPr>
          <w:p w14:paraId="326FB73C" w14:textId="4B091917"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2B8FCD89" w14:textId="37145A27"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31C88F03" w14:textId="46CCBB97" w:rsidTr="00216855">
        <w:trPr>
          <w:trHeight w:val="225"/>
          <w:jc w:val="left"/>
        </w:trPr>
        <w:tc>
          <w:tcPr>
            <w:tcW w:w="2876" w:type="dxa"/>
          </w:tcPr>
          <w:p w14:paraId="49AB2D19" w14:textId="22D358FF" w:rsidR="00A40458" w:rsidRPr="0017589F" w:rsidRDefault="00A40458" w:rsidP="00216855">
            <w:pPr>
              <w:spacing w:line="240" w:lineRule="auto"/>
              <w:ind w:firstLine="0"/>
              <w:rPr>
                <w:sz w:val="20"/>
                <w:szCs w:val="20"/>
              </w:rPr>
            </w:pPr>
            <w:r w:rsidRPr="0017589F">
              <w:rPr>
                <w:sz w:val="20"/>
                <w:szCs w:val="20"/>
              </w:rPr>
              <w:t>33</w:t>
            </w:r>
          </w:p>
        </w:tc>
        <w:tc>
          <w:tcPr>
            <w:tcW w:w="2877" w:type="dxa"/>
          </w:tcPr>
          <w:p w14:paraId="46EDF479" w14:textId="2109E569"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374559E3" w14:textId="13B2BE85"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6E4D8D3D" w14:textId="7A961E9F" w:rsidTr="00216855">
        <w:trPr>
          <w:trHeight w:val="108"/>
          <w:jc w:val="left"/>
        </w:trPr>
        <w:tc>
          <w:tcPr>
            <w:tcW w:w="2876" w:type="dxa"/>
          </w:tcPr>
          <w:p w14:paraId="762343BF" w14:textId="4B43B1D5" w:rsidR="00A40458" w:rsidRPr="0017589F" w:rsidRDefault="00A40458" w:rsidP="00216855">
            <w:pPr>
              <w:spacing w:line="240" w:lineRule="auto"/>
              <w:ind w:firstLine="0"/>
              <w:rPr>
                <w:sz w:val="20"/>
                <w:szCs w:val="20"/>
              </w:rPr>
            </w:pPr>
            <w:r w:rsidRPr="0017589F">
              <w:rPr>
                <w:sz w:val="20"/>
                <w:szCs w:val="20"/>
              </w:rPr>
              <w:t>34</w:t>
            </w:r>
          </w:p>
        </w:tc>
        <w:tc>
          <w:tcPr>
            <w:tcW w:w="2877" w:type="dxa"/>
          </w:tcPr>
          <w:p w14:paraId="41EAF88A" w14:textId="7F0A1716" w:rsidR="00A40458" w:rsidRPr="0017589F" w:rsidRDefault="00A40458" w:rsidP="00216855">
            <w:pPr>
              <w:spacing w:line="240" w:lineRule="auto"/>
              <w:ind w:firstLine="0"/>
              <w:rPr>
                <w:sz w:val="20"/>
                <w:szCs w:val="20"/>
              </w:rPr>
            </w:pPr>
            <w:r w:rsidRPr="0017589F">
              <w:rPr>
                <w:sz w:val="20"/>
                <w:szCs w:val="20"/>
              </w:rPr>
              <w:t>1 Participant</w:t>
            </w:r>
          </w:p>
        </w:tc>
        <w:tc>
          <w:tcPr>
            <w:tcW w:w="2877" w:type="dxa"/>
          </w:tcPr>
          <w:p w14:paraId="6C21ACB3" w14:textId="4AE091B5" w:rsidR="00A40458" w:rsidRPr="0017589F" w:rsidRDefault="00A40458" w:rsidP="00216855">
            <w:pPr>
              <w:spacing w:line="240" w:lineRule="auto"/>
              <w:ind w:left="720" w:firstLine="0"/>
              <w:rPr>
                <w:sz w:val="20"/>
                <w:szCs w:val="20"/>
              </w:rPr>
            </w:pPr>
            <w:r w:rsidRPr="0017589F">
              <w:rPr>
                <w:sz w:val="20"/>
                <w:szCs w:val="20"/>
              </w:rPr>
              <w:t>4-Year PWI</w:t>
            </w:r>
          </w:p>
        </w:tc>
      </w:tr>
      <w:tr w:rsidR="00A40458" w:rsidRPr="00E75F02" w14:paraId="5F235E6D" w14:textId="77777777" w:rsidTr="00216855">
        <w:trPr>
          <w:trHeight w:val="108"/>
          <w:jc w:val="left"/>
        </w:trPr>
        <w:tc>
          <w:tcPr>
            <w:tcW w:w="2876" w:type="dxa"/>
          </w:tcPr>
          <w:p w14:paraId="37116915" w14:textId="3A7D05E5" w:rsidR="00A40458" w:rsidRPr="0017589F" w:rsidRDefault="00A40458" w:rsidP="00216855">
            <w:pPr>
              <w:spacing w:line="240" w:lineRule="auto"/>
              <w:ind w:firstLine="0"/>
              <w:rPr>
                <w:sz w:val="20"/>
                <w:szCs w:val="20"/>
              </w:rPr>
            </w:pPr>
            <w:r w:rsidRPr="0017589F">
              <w:rPr>
                <w:sz w:val="20"/>
                <w:szCs w:val="20"/>
              </w:rPr>
              <w:t>36</w:t>
            </w:r>
          </w:p>
        </w:tc>
        <w:tc>
          <w:tcPr>
            <w:tcW w:w="2877" w:type="dxa"/>
          </w:tcPr>
          <w:p w14:paraId="31F911BD" w14:textId="0EA37EC4" w:rsidR="00A40458" w:rsidRPr="0017589F" w:rsidRDefault="00A40458" w:rsidP="00216855">
            <w:pPr>
              <w:spacing w:line="240" w:lineRule="auto"/>
              <w:ind w:firstLine="0"/>
              <w:rPr>
                <w:sz w:val="20"/>
                <w:szCs w:val="20"/>
              </w:rPr>
            </w:pPr>
            <w:r w:rsidRPr="0017589F">
              <w:rPr>
                <w:sz w:val="20"/>
                <w:szCs w:val="20"/>
              </w:rPr>
              <w:t>2 Participants</w:t>
            </w:r>
          </w:p>
        </w:tc>
        <w:tc>
          <w:tcPr>
            <w:tcW w:w="2877" w:type="dxa"/>
          </w:tcPr>
          <w:p w14:paraId="3B2A4199" w14:textId="2442ACE4" w:rsidR="00A40458" w:rsidRPr="0017589F" w:rsidRDefault="00A40458" w:rsidP="00216855">
            <w:pPr>
              <w:spacing w:line="240" w:lineRule="auto"/>
              <w:ind w:left="720" w:firstLine="0"/>
              <w:rPr>
                <w:sz w:val="20"/>
                <w:szCs w:val="20"/>
              </w:rPr>
            </w:pPr>
            <w:r w:rsidRPr="0017589F">
              <w:rPr>
                <w:sz w:val="20"/>
                <w:szCs w:val="20"/>
              </w:rPr>
              <w:t>4-Year PWI</w:t>
            </w:r>
          </w:p>
        </w:tc>
      </w:tr>
      <w:tr w:rsidR="00C4285A" w:rsidRPr="00E75F02" w14:paraId="2F2856A2" w14:textId="77777777" w:rsidTr="00216855">
        <w:trPr>
          <w:trHeight w:val="108"/>
          <w:jc w:val="left"/>
        </w:trPr>
        <w:tc>
          <w:tcPr>
            <w:tcW w:w="2876" w:type="dxa"/>
          </w:tcPr>
          <w:p w14:paraId="07944FA0" w14:textId="41BB50A0" w:rsidR="00C4285A" w:rsidRPr="0017589F" w:rsidRDefault="00C4285A" w:rsidP="00216855">
            <w:pPr>
              <w:spacing w:line="240" w:lineRule="auto"/>
              <w:ind w:firstLine="0"/>
              <w:rPr>
                <w:sz w:val="20"/>
                <w:szCs w:val="20"/>
              </w:rPr>
            </w:pPr>
            <w:r w:rsidRPr="0017589F">
              <w:rPr>
                <w:sz w:val="20"/>
                <w:szCs w:val="20"/>
              </w:rPr>
              <w:t>37</w:t>
            </w:r>
          </w:p>
        </w:tc>
        <w:tc>
          <w:tcPr>
            <w:tcW w:w="2877" w:type="dxa"/>
          </w:tcPr>
          <w:p w14:paraId="5FBF5EA7" w14:textId="12FB6655"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4B9F08FB" w14:textId="2CEF5C07"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3E007546" w14:textId="77777777" w:rsidTr="00216855">
        <w:trPr>
          <w:trHeight w:val="108"/>
          <w:jc w:val="left"/>
        </w:trPr>
        <w:tc>
          <w:tcPr>
            <w:tcW w:w="2876" w:type="dxa"/>
          </w:tcPr>
          <w:p w14:paraId="6BE71344" w14:textId="0A7EE8F2" w:rsidR="00C4285A" w:rsidRPr="0017589F" w:rsidRDefault="00C4285A" w:rsidP="00216855">
            <w:pPr>
              <w:spacing w:line="240" w:lineRule="auto"/>
              <w:ind w:firstLine="0"/>
              <w:rPr>
                <w:sz w:val="20"/>
                <w:szCs w:val="20"/>
              </w:rPr>
            </w:pPr>
            <w:r w:rsidRPr="0017589F">
              <w:rPr>
                <w:sz w:val="20"/>
                <w:szCs w:val="20"/>
              </w:rPr>
              <w:t>38</w:t>
            </w:r>
          </w:p>
        </w:tc>
        <w:tc>
          <w:tcPr>
            <w:tcW w:w="2877" w:type="dxa"/>
          </w:tcPr>
          <w:p w14:paraId="1ADB101E" w14:textId="62BD4B37"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6105FE7A" w14:textId="75AA5108"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05549551" w14:textId="77777777" w:rsidTr="00216855">
        <w:trPr>
          <w:trHeight w:val="108"/>
          <w:jc w:val="left"/>
        </w:trPr>
        <w:tc>
          <w:tcPr>
            <w:tcW w:w="2876" w:type="dxa"/>
          </w:tcPr>
          <w:p w14:paraId="622510BE" w14:textId="6395F257" w:rsidR="00C4285A" w:rsidRPr="0017589F" w:rsidRDefault="00C4285A" w:rsidP="00216855">
            <w:pPr>
              <w:spacing w:line="240" w:lineRule="auto"/>
              <w:ind w:firstLine="0"/>
              <w:rPr>
                <w:sz w:val="20"/>
                <w:szCs w:val="20"/>
              </w:rPr>
            </w:pPr>
            <w:r w:rsidRPr="0017589F">
              <w:rPr>
                <w:sz w:val="20"/>
                <w:szCs w:val="20"/>
              </w:rPr>
              <w:t>40</w:t>
            </w:r>
          </w:p>
        </w:tc>
        <w:tc>
          <w:tcPr>
            <w:tcW w:w="2877" w:type="dxa"/>
          </w:tcPr>
          <w:p w14:paraId="43003B97" w14:textId="1AE1C7DE" w:rsidR="00C4285A" w:rsidRPr="0017589F" w:rsidRDefault="00C4285A" w:rsidP="00216855">
            <w:pPr>
              <w:spacing w:line="240" w:lineRule="auto"/>
              <w:ind w:firstLine="0"/>
              <w:rPr>
                <w:sz w:val="20"/>
                <w:szCs w:val="20"/>
              </w:rPr>
            </w:pPr>
            <w:r w:rsidRPr="0017589F">
              <w:rPr>
                <w:sz w:val="20"/>
                <w:szCs w:val="20"/>
              </w:rPr>
              <w:t>2 Participants</w:t>
            </w:r>
          </w:p>
        </w:tc>
        <w:tc>
          <w:tcPr>
            <w:tcW w:w="2877" w:type="dxa"/>
          </w:tcPr>
          <w:p w14:paraId="7AFADF47" w14:textId="21F38D9A"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0BD837D5" w14:textId="77777777" w:rsidTr="00216855">
        <w:trPr>
          <w:trHeight w:val="108"/>
          <w:jc w:val="left"/>
        </w:trPr>
        <w:tc>
          <w:tcPr>
            <w:tcW w:w="2876" w:type="dxa"/>
          </w:tcPr>
          <w:p w14:paraId="38070314" w14:textId="2FD6EEDA" w:rsidR="00C4285A" w:rsidRPr="0017589F" w:rsidRDefault="00C4285A" w:rsidP="00216855">
            <w:pPr>
              <w:spacing w:line="240" w:lineRule="auto"/>
              <w:ind w:firstLine="0"/>
              <w:rPr>
                <w:sz w:val="20"/>
                <w:szCs w:val="20"/>
              </w:rPr>
            </w:pPr>
            <w:r w:rsidRPr="0017589F">
              <w:rPr>
                <w:sz w:val="20"/>
                <w:szCs w:val="20"/>
              </w:rPr>
              <w:t>42</w:t>
            </w:r>
          </w:p>
        </w:tc>
        <w:tc>
          <w:tcPr>
            <w:tcW w:w="2877" w:type="dxa"/>
          </w:tcPr>
          <w:p w14:paraId="000DDC67" w14:textId="78EC4361"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2ECD0F7F" w14:textId="178C23CA"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10F6071F" w14:textId="77777777" w:rsidTr="00216855">
        <w:trPr>
          <w:trHeight w:val="108"/>
          <w:jc w:val="left"/>
        </w:trPr>
        <w:tc>
          <w:tcPr>
            <w:tcW w:w="2876" w:type="dxa"/>
          </w:tcPr>
          <w:p w14:paraId="283C12AB" w14:textId="7645C3DD" w:rsidR="00C4285A" w:rsidRPr="0017589F" w:rsidRDefault="00C4285A" w:rsidP="00216855">
            <w:pPr>
              <w:spacing w:line="240" w:lineRule="auto"/>
              <w:ind w:firstLine="0"/>
              <w:rPr>
                <w:sz w:val="20"/>
                <w:szCs w:val="20"/>
              </w:rPr>
            </w:pPr>
            <w:r w:rsidRPr="0017589F">
              <w:rPr>
                <w:sz w:val="20"/>
                <w:szCs w:val="20"/>
              </w:rPr>
              <w:t>52</w:t>
            </w:r>
          </w:p>
        </w:tc>
        <w:tc>
          <w:tcPr>
            <w:tcW w:w="2877" w:type="dxa"/>
          </w:tcPr>
          <w:p w14:paraId="23A4E71D" w14:textId="7436E496"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084317D5" w14:textId="6D77DA10"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0C8ED0C3" w14:textId="77777777" w:rsidTr="00216855">
        <w:trPr>
          <w:trHeight w:val="108"/>
          <w:jc w:val="left"/>
        </w:trPr>
        <w:tc>
          <w:tcPr>
            <w:tcW w:w="2876" w:type="dxa"/>
          </w:tcPr>
          <w:p w14:paraId="36C14FCE" w14:textId="3E01542D" w:rsidR="00C4285A" w:rsidRPr="0017589F" w:rsidRDefault="00C4285A" w:rsidP="00216855">
            <w:pPr>
              <w:spacing w:line="240" w:lineRule="auto"/>
              <w:ind w:firstLine="0"/>
              <w:rPr>
                <w:sz w:val="20"/>
                <w:szCs w:val="20"/>
              </w:rPr>
            </w:pPr>
            <w:r w:rsidRPr="0017589F">
              <w:rPr>
                <w:sz w:val="20"/>
                <w:szCs w:val="20"/>
              </w:rPr>
              <w:t>54</w:t>
            </w:r>
          </w:p>
        </w:tc>
        <w:tc>
          <w:tcPr>
            <w:tcW w:w="2877" w:type="dxa"/>
          </w:tcPr>
          <w:p w14:paraId="311F5B31" w14:textId="6D526E68"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1AFA39F9" w14:textId="29F57D7E"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68AFE78E" w14:textId="77777777" w:rsidTr="00216855">
        <w:trPr>
          <w:trHeight w:val="108"/>
          <w:jc w:val="left"/>
        </w:trPr>
        <w:tc>
          <w:tcPr>
            <w:tcW w:w="2876" w:type="dxa"/>
          </w:tcPr>
          <w:p w14:paraId="066CFA2A" w14:textId="0F181B50" w:rsidR="00C4285A" w:rsidRPr="0017589F" w:rsidRDefault="00C4285A" w:rsidP="00216855">
            <w:pPr>
              <w:spacing w:line="240" w:lineRule="auto"/>
              <w:ind w:firstLine="0"/>
              <w:rPr>
                <w:sz w:val="20"/>
                <w:szCs w:val="20"/>
              </w:rPr>
            </w:pPr>
            <w:r w:rsidRPr="0017589F">
              <w:rPr>
                <w:sz w:val="20"/>
                <w:szCs w:val="20"/>
              </w:rPr>
              <w:t>56</w:t>
            </w:r>
          </w:p>
        </w:tc>
        <w:tc>
          <w:tcPr>
            <w:tcW w:w="2877" w:type="dxa"/>
          </w:tcPr>
          <w:p w14:paraId="1DC5CA84" w14:textId="626239DB" w:rsidR="00C4285A" w:rsidRPr="0017589F" w:rsidRDefault="00C4285A" w:rsidP="00216855">
            <w:pPr>
              <w:spacing w:line="240" w:lineRule="auto"/>
              <w:ind w:firstLine="0"/>
              <w:rPr>
                <w:sz w:val="20"/>
                <w:szCs w:val="20"/>
              </w:rPr>
            </w:pPr>
            <w:r w:rsidRPr="0017589F">
              <w:rPr>
                <w:sz w:val="20"/>
                <w:szCs w:val="20"/>
              </w:rPr>
              <w:t>4 Participants</w:t>
            </w:r>
          </w:p>
        </w:tc>
        <w:tc>
          <w:tcPr>
            <w:tcW w:w="2877" w:type="dxa"/>
          </w:tcPr>
          <w:p w14:paraId="47F6F8B4" w14:textId="49DC10FB"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6FC1E54A" w14:textId="77777777" w:rsidTr="00216855">
        <w:trPr>
          <w:trHeight w:val="108"/>
          <w:jc w:val="left"/>
        </w:trPr>
        <w:tc>
          <w:tcPr>
            <w:tcW w:w="2876" w:type="dxa"/>
          </w:tcPr>
          <w:p w14:paraId="27AEDDDD" w14:textId="72A4B5C2" w:rsidR="00C4285A" w:rsidRPr="0017589F" w:rsidRDefault="00C4285A" w:rsidP="00216855">
            <w:pPr>
              <w:spacing w:line="240" w:lineRule="auto"/>
              <w:ind w:firstLine="0"/>
              <w:rPr>
                <w:sz w:val="20"/>
                <w:szCs w:val="20"/>
              </w:rPr>
            </w:pPr>
            <w:r w:rsidRPr="0017589F">
              <w:rPr>
                <w:sz w:val="20"/>
                <w:szCs w:val="20"/>
              </w:rPr>
              <w:t>58</w:t>
            </w:r>
          </w:p>
        </w:tc>
        <w:tc>
          <w:tcPr>
            <w:tcW w:w="2877" w:type="dxa"/>
          </w:tcPr>
          <w:p w14:paraId="7A822014" w14:textId="4DEB2297"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6D159354" w14:textId="1A844E98"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6A4B6AFF" w14:textId="77777777" w:rsidTr="00216855">
        <w:trPr>
          <w:trHeight w:val="108"/>
          <w:jc w:val="left"/>
        </w:trPr>
        <w:tc>
          <w:tcPr>
            <w:tcW w:w="2876" w:type="dxa"/>
          </w:tcPr>
          <w:p w14:paraId="3E8CD197" w14:textId="60C7D5CA" w:rsidR="00C4285A" w:rsidRPr="0017589F" w:rsidRDefault="00C4285A" w:rsidP="00216855">
            <w:pPr>
              <w:spacing w:line="240" w:lineRule="auto"/>
              <w:ind w:firstLine="0"/>
              <w:rPr>
                <w:sz w:val="20"/>
                <w:szCs w:val="20"/>
              </w:rPr>
            </w:pPr>
            <w:r w:rsidRPr="0017589F">
              <w:rPr>
                <w:sz w:val="20"/>
                <w:szCs w:val="20"/>
              </w:rPr>
              <w:t>60</w:t>
            </w:r>
          </w:p>
        </w:tc>
        <w:tc>
          <w:tcPr>
            <w:tcW w:w="2877" w:type="dxa"/>
          </w:tcPr>
          <w:p w14:paraId="3B515650" w14:textId="509AEC25" w:rsidR="00C4285A" w:rsidRPr="0017589F" w:rsidRDefault="00C4285A" w:rsidP="00216855">
            <w:pPr>
              <w:spacing w:line="240" w:lineRule="auto"/>
              <w:ind w:firstLine="0"/>
              <w:rPr>
                <w:sz w:val="20"/>
                <w:szCs w:val="20"/>
              </w:rPr>
            </w:pPr>
            <w:r w:rsidRPr="0017589F">
              <w:rPr>
                <w:sz w:val="20"/>
                <w:szCs w:val="20"/>
              </w:rPr>
              <w:t>1 -Participant</w:t>
            </w:r>
          </w:p>
        </w:tc>
        <w:tc>
          <w:tcPr>
            <w:tcW w:w="2877" w:type="dxa"/>
          </w:tcPr>
          <w:p w14:paraId="3A690757" w14:textId="6D61858A"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5764584B" w14:textId="77777777" w:rsidTr="00216855">
        <w:trPr>
          <w:trHeight w:val="108"/>
          <w:jc w:val="left"/>
        </w:trPr>
        <w:tc>
          <w:tcPr>
            <w:tcW w:w="2876" w:type="dxa"/>
          </w:tcPr>
          <w:p w14:paraId="47B2A4CB" w14:textId="561DF648" w:rsidR="00C4285A" w:rsidRPr="0017589F" w:rsidRDefault="00C4285A" w:rsidP="00216855">
            <w:pPr>
              <w:spacing w:line="240" w:lineRule="auto"/>
              <w:ind w:firstLine="0"/>
              <w:rPr>
                <w:sz w:val="20"/>
                <w:szCs w:val="20"/>
              </w:rPr>
            </w:pPr>
            <w:r w:rsidRPr="0017589F">
              <w:rPr>
                <w:sz w:val="20"/>
                <w:szCs w:val="20"/>
              </w:rPr>
              <w:t>62</w:t>
            </w:r>
          </w:p>
        </w:tc>
        <w:tc>
          <w:tcPr>
            <w:tcW w:w="2877" w:type="dxa"/>
          </w:tcPr>
          <w:p w14:paraId="2B68E6D9" w14:textId="34CB7A35" w:rsidR="00C4285A" w:rsidRPr="0017589F" w:rsidRDefault="00C4285A" w:rsidP="00216855">
            <w:pPr>
              <w:spacing w:line="240" w:lineRule="auto"/>
              <w:ind w:firstLine="0"/>
              <w:rPr>
                <w:sz w:val="20"/>
                <w:szCs w:val="20"/>
              </w:rPr>
            </w:pPr>
            <w:r w:rsidRPr="0017589F">
              <w:rPr>
                <w:sz w:val="20"/>
                <w:szCs w:val="20"/>
              </w:rPr>
              <w:t>1-Participant</w:t>
            </w:r>
          </w:p>
        </w:tc>
        <w:tc>
          <w:tcPr>
            <w:tcW w:w="2877" w:type="dxa"/>
          </w:tcPr>
          <w:p w14:paraId="726CEA45" w14:textId="514CF332"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52958360" w14:textId="77777777" w:rsidTr="00216855">
        <w:trPr>
          <w:trHeight w:val="108"/>
          <w:jc w:val="left"/>
        </w:trPr>
        <w:tc>
          <w:tcPr>
            <w:tcW w:w="2876" w:type="dxa"/>
          </w:tcPr>
          <w:p w14:paraId="4CB9A3A3" w14:textId="5672E231" w:rsidR="00C4285A" w:rsidRPr="0017589F" w:rsidRDefault="00C4285A" w:rsidP="00216855">
            <w:pPr>
              <w:spacing w:line="240" w:lineRule="auto"/>
              <w:ind w:firstLine="0"/>
              <w:rPr>
                <w:sz w:val="20"/>
                <w:szCs w:val="20"/>
              </w:rPr>
            </w:pPr>
            <w:r w:rsidRPr="0017589F">
              <w:rPr>
                <w:sz w:val="20"/>
                <w:szCs w:val="20"/>
              </w:rPr>
              <w:t>66</w:t>
            </w:r>
          </w:p>
        </w:tc>
        <w:tc>
          <w:tcPr>
            <w:tcW w:w="2877" w:type="dxa"/>
          </w:tcPr>
          <w:p w14:paraId="08C78ED7" w14:textId="4D420940" w:rsidR="00C4285A" w:rsidRPr="0017589F" w:rsidRDefault="00C4285A" w:rsidP="00216855">
            <w:pPr>
              <w:spacing w:line="240" w:lineRule="auto"/>
              <w:ind w:firstLine="0"/>
              <w:rPr>
                <w:sz w:val="20"/>
                <w:szCs w:val="20"/>
              </w:rPr>
            </w:pPr>
            <w:r w:rsidRPr="0017589F">
              <w:rPr>
                <w:sz w:val="20"/>
                <w:szCs w:val="20"/>
              </w:rPr>
              <w:t>1-Participant</w:t>
            </w:r>
          </w:p>
        </w:tc>
        <w:tc>
          <w:tcPr>
            <w:tcW w:w="2877" w:type="dxa"/>
          </w:tcPr>
          <w:p w14:paraId="6ABF93C9" w14:textId="101AACF1"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646A7C26" w14:textId="77777777" w:rsidTr="00216855">
        <w:trPr>
          <w:trHeight w:val="108"/>
          <w:jc w:val="left"/>
        </w:trPr>
        <w:tc>
          <w:tcPr>
            <w:tcW w:w="2876" w:type="dxa"/>
          </w:tcPr>
          <w:p w14:paraId="7527DA5C" w14:textId="2B945FEF" w:rsidR="00C4285A" w:rsidRPr="0017589F" w:rsidRDefault="00C4285A" w:rsidP="00216855">
            <w:pPr>
              <w:spacing w:line="240" w:lineRule="auto"/>
              <w:ind w:firstLine="0"/>
              <w:rPr>
                <w:sz w:val="20"/>
                <w:szCs w:val="20"/>
              </w:rPr>
            </w:pPr>
            <w:r w:rsidRPr="0017589F">
              <w:rPr>
                <w:sz w:val="20"/>
                <w:szCs w:val="20"/>
              </w:rPr>
              <w:t>67</w:t>
            </w:r>
          </w:p>
        </w:tc>
        <w:tc>
          <w:tcPr>
            <w:tcW w:w="2877" w:type="dxa"/>
          </w:tcPr>
          <w:p w14:paraId="14F0E513" w14:textId="44E7BAAE" w:rsidR="00C4285A" w:rsidRPr="0017589F" w:rsidRDefault="005C6E92" w:rsidP="00216855">
            <w:pPr>
              <w:spacing w:line="240" w:lineRule="auto"/>
              <w:ind w:firstLine="0"/>
              <w:rPr>
                <w:sz w:val="20"/>
                <w:szCs w:val="20"/>
              </w:rPr>
            </w:pPr>
            <w:ins w:id="445" w:author="Michael Grohs" w:date="2024-07-16T13:22:00Z" w16du:dateUtc="2024-07-16T18:22:00Z">
              <w:r w:rsidRPr="0017589F">
                <w:rPr>
                  <w:sz w:val="20"/>
                  <w:szCs w:val="20"/>
                </w:rPr>
                <w:t>1-Participant</w:t>
              </w:r>
            </w:ins>
            <w:del w:id="446" w:author="Michael Grohs" w:date="2024-07-16T13:22:00Z" w16du:dateUtc="2024-07-16T18:22:00Z">
              <w:r w:rsidR="00C4285A" w:rsidRPr="0017589F" w:rsidDel="005C6E92">
                <w:rPr>
                  <w:sz w:val="20"/>
                  <w:szCs w:val="20"/>
                </w:rPr>
                <w:delText>1 participant</w:delText>
              </w:r>
            </w:del>
          </w:p>
        </w:tc>
        <w:tc>
          <w:tcPr>
            <w:tcW w:w="2877" w:type="dxa"/>
          </w:tcPr>
          <w:p w14:paraId="7890C1DF" w14:textId="6A6962FA" w:rsidR="00C4285A" w:rsidRPr="0017589F" w:rsidRDefault="00C4285A" w:rsidP="00216855">
            <w:pPr>
              <w:spacing w:line="240" w:lineRule="auto"/>
              <w:ind w:left="720" w:firstLine="0"/>
              <w:rPr>
                <w:sz w:val="20"/>
                <w:szCs w:val="20"/>
              </w:rPr>
            </w:pPr>
            <w:r w:rsidRPr="0017589F">
              <w:rPr>
                <w:sz w:val="20"/>
                <w:szCs w:val="20"/>
              </w:rPr>
              <w:t>4-Year PWI</w:t>
            </w:r>
          </w:p>
        </w:tc>
      </w:tr>
      <w:tr w:rsidR="00C4285A" w:rsidRPr="00E75F02" w14:paraId="7F75E74C" w14:textId="77777777" w:rsidTr="00216855">
        <w:trPr>
          <w:trHeight w:val="108"/>
          <w:jc w:val="left"/>
        </w:trPr>
        <w:tc>
          <w:tcPr>
            <w:tcW w:w="2876" w:type="dxa"/>
            <w:tcBorders>
              <w:bottom w:val="single" w:sz="4" w:space="0" w:color="auto"/>
            </w:tcBorders>
          </w:tcPr>
          <w:p w14:paraId="2C9A88A5" w14:textId="6F7F25EC" w:rsidR="00C4285A" w:rsidRPr="0017589F" w:rsidRDefault="00C4285A" w:rsidP="00216855">
            <w:pPr>
              <w:spacing w:line="240" w:lineRule="auto"/>
              <w:ind w:firstLine="0"/>
              <w:rPr>
                <w:sz w:val="20"/>
                <w:szCs w:val="20"/>
              </w:rPr>
            </w:pPr>
            <w:r w:rsidRPr="0017589F">
              <w:rPr>
                <w:sz w:val="20"/>
                <w:szCs w:val="20"/>
              </w:rPr>
              <w:t>70</w:t>
            </w:r>
          </w:p>
        </w:tc>
        <w:tc>
          <w:tcPr>
            <w:tcW w:w="2877" w:type="dxa"/>
            <w:tcBorders>
              <w:bottom w:val="single" w:sz="4" w:space="0" w:color="auto"/>
            </w:tcBorders>
          </w:tcPr>
          <w:p w14:paraId="3F78E6F3" w14:textId="4869C6B1" w:rsidR="00C4285A" w:rsidRPr="0017589F" w:rsidRDefault="005C6E92" w:rsidP="00216855">
            <w:pPr>
              <w:spacing w:line="240" w:lineRule="auto"/>
              <w:ind w:firstLine="0"/>
              <w:rPr>
                <w:sz w:val="20"/>
                <w:szCs w:val="20"/>
              </w:rPr>
            </w:pPr>
            <w:ins w:id="447" w:author="Michael Grohs" w:date="2024-07-16T13:22:00Z" w16du:dateUtc="2024-07-16T18:22:00Z">
              <w:r w:rsidRPr="0017589F">
                <w:rPr>
                  <w:sz w:val="20"/>
                  <w:szCs w:val="20"/>
                </w:rPr>
                <w:t>1-Participant</w:t>
              </w:r>
            </w:ins>
            <w:del w:id="448" w:author="Michael Grohs" w:date="2024-07-16T13:22:00Z" w16du:dateUtc="2024-07-16T18:22:00Z">
              <w:r w:rsidR="00C4285A" w:rsidRPr="0017589F" w:rsidDel="005C6E92">
                <w:rPr>
                  <w:sz w:val="20"/>
                  <w:szCs w:val="20"/>
                </w:rPr>
                <w:delText>1 participant</w:delText>
              </w:r>
            </w:del>
          </w:p>
        </w:tc>
        <w:tc>
          <w:tcPr>
            <w:tcW w:w="2877" w:type="dxa"/>
            <w:tcBorders>
              <w:bottom w:val="single" w:sz="4" w:space="0" w:color="auto"/>
            </w:tcBorders>
          </w:tcPr>
          <w:p w14:paraId="1C40DD48" w14:textId="68071152" w:rsidR="00C4285A" w:rsidRPr="0017589F" w:rsidRDefault="00C4285A" w:rsidP="00216855">
            <w:pPr>
              <w:spacing w:line="240" w:lineRule="auto"/>
              <w:ind w:left="720" w:firstLine="0"/>
              <w:rPr>
                <w:sz w:val="20"/>
                <w:szCs w:val="20"/>
              </w:rPr>
            </w:pPr>
            <w:r w:rsidRPr="0017589F">
              <w:rPr>
                <w:sz w:val="20"/>
                <w:szCs w:val="20"/>
              </w:rPr>
              <w:t>4-Year PWI</w:t>
            </w:r>
          </w:p>
        </w:tc>
      </w:tr>
    </w:tbl>
    <w:p w14:paraId="57F16436" w14:textId="4998CDBB" w:rsidR="00880993" w:rsidRPr="00E75F02" w:rsidRDefault="00B853DB" w:rsidP="0098433B">
      <w:pPr>
        <w:spacing w:before="240" w:after="0"/>
        <w:rPr>
          <w:color w:val="000000" w:themeColor="text1"/>
        </w:rPr>
      </w:pPr>
      <w:r w:rsidRPr="00E75F02">
        <w:rPr>
          <w:color w:val="000000" w:themeColor="text1"/>
        </w:rPr>
        <w:t>All the participants were graduate</w:t>
      </w:r>
      <w:r w:rsidR="000F5D4D" w:rsidRPr="00E75F02">
        <w:rPr>
          <w:color w:val="000000" w:themeColor="text1"/>
        </w:rPr>
        <w:t xml:space="preserve">s </w:t>
      </w:r>
      <w:r w:rsidRPr="00E75F02">
        <w:rPr>
          <w:color w:val="000000" w:themeColor="text1"/>
        </w:rPr>
        <w:t>of a 4-year PWI. The researcher did not ask the participants the location of their PWI during the interview.</w:t>
      </w:r>
      <w:r w:rsidR="006C1A9C" w:rsidRPr="00E75F02">
        <w:rPr>
          <w:color w:val="000000" w:themeColor="text1"/>
        </w:rPr>
        <w:t xml:space="preserve"> </w:t>
      </w:r>
      <w:r w:rsidR="006C1A9C" w:rsidRPr="00E75F02">
        <w:rPr>
          <w:color w:val="000000"/>
          <w:shd w:val="clear" w:color="auto" w:fill="FFFFFF"/>
        </w:rPr>
        <w:t xml:space="preserve">The study includes participants between the ages of </w:t>
      </w:r>
      <w:commentRangeStart w:id="449"/>
      <w:del w:id="450" w:author="Michael Grohs" w:date="2024-07-14T19:42:00Z" w16du:dateUtc="2024-07-15T00:42:00Z">
        <w:r w:rsidR="006C1A9C" w:rsidRPr="00E75F02" w:rsidDel="00EB5CAC">
          <w:rPr>
            <w:color w:val="000000"/>
            <w:shd w:val="clear" w:color="auto" w:fill="FFFFFF"/>
          </w:rPr>
          <w:delText>twenty-five</w:delText>
        </w:r>
      </w:del>
      <w:ins w:id="451" w:author="Michael Grohs" w:date="2024-07-14T19:42:00Z" w16du:dateUtc="2024-07-15T00:42:00Z">
        <w:r w:rsidR="00EB5CAC" w:rsidRPr="00E75F02">
          <w:rPr>
            <w:color w:val="000000"/>
            <w:shd w:val="clear" w:color="auto" w:fill="FFFFFF"/>
          </w:rPr>
          <w:t>25</w:t>
        </w:r>
      </w:ins>
      <w:r w:rsidR="006C1A9C" w:rsidRPr="00E75F02">
        <w:rPr>
          <w:color w:val="000000"/>
          <w:shd w:val="clear" w:color="auto" w:fill="FFFFFF"/>
        </w:rPr>
        <w:t xml:space="preserve"> to </w:t>
      </w:r>
      <w:del w:id="452" w:author="Michael Grohs" w:date="2024-07-14T19:42:00Z" w16du:dateUtc="2024-07-15T00:42:00Z">
        <w:r w:rsidR="006C1A9C" w:rsidRPr="00E75F02" w:rsidDel="00EB5CAC">
          <w:rPr>
            <w:color w:val="000000"/>
            <w:shd w:val="clear" w:color="auto" w:fill="FFFFFF"/>
          </w:rPr>
          <w:delText xml:space="preserve">seventy </w:delText>
        </w:r>
      </w:del>
      <w:ins w:id="453" w:author="Michael Grohs" w:date="2024-07-14T19:42:00Z" w16du:dateUtc="2024-07-15T00:42:00Z">
        <w:r w:rsidR="00EB5CAC" w:rsidRPr="00E75F02">
          <w:rPr>
            <w:color w:val="000000"/>
            <w:shd w:val="clear" w:color="auto" w:fill="FFFFFF"/>
          </w:rPr>
          <w:t xml:space="preserve">70 </w:t>
        </w:r>
        <w:commentRangeEnd w:id="449"/>
        <w:r w:rsidR="00EB5CAC" w:rsidRPr="0017589F">
          <w:rPr>
            <w:rStyle w:val="CommentReference"/>
          </w:rPr>
          <w:commentReference w:id="449"/>
        </w:r>
      </w:ins>
      <w:r w:rsidR="006C1A9C" w:rsidRPr="00E75F02">
        <w:rPr>
          <w:color w:val="000000"/>
          <w:shd w:val="clear" w:color="auto" w:fill="FFFFFF"/>
        </w:rPr>
        <w:t>years of age with most of the participants being between 30 and 40 years of age</w:t>
      </w:r>
      <w:r w:rsidR="000A11FF" w:rsidRPr="00E75F02">
        <w:rPr>
          <w:color w:val="000000"/>
          <w:shd w:val="clear" w:color="auto" w:fill="FFFFFF"/>
        </w:rPr>
        <w:t>.</w:t>
      </w:r>
      <w:r w:rsidR="000A11FF" w:rsidRPr="0017589F">
        <w:rPr>
          <w:color w:val="222222"/>
          <w:sz w:val="16"/>
          <w:szCs w:val="16"/>
          <w:shd w:val="clear" w:color="auto" w:fill="FFFFFF"/>
        </w:rPr>
        <w:t xml:space="preserve"> </w:t>
      </w:r>
      <w:r w:rsidR="006C1A9C" w:rsidRPr="00E75F02">
        <w:rPr>
          <w:color w:val="000000"/>
          <w:shd w:val="clear" w:color="auto" w:fill="FFFFFF"/>
        </w:rPr>
        <w:t xml:space="preserve">The findings from Table 3 </w:t>
      </w:r>
      <w:del w:id="454" w:author="Michael Grohs" w:date="2024-07-14T19:43:00Z" w16du:dateUtc="2024-07-15T00:43:00Z">
        <w:r w:rsidR="006C1A9C" w:rsidRPr="00E75F02" w:rsidDel="00EB5CAC">
          <w:rPr>
            <w:color w:val="000000"/>
            <w:shd w:val="clear" w:color="auto" w:fill="FFFFFF"/>
          </w:rPr>
          <w:delText>indicates</w:delText>
        </w:r>
      </w:del>
      <w:ins w:id="455" w:author="Michael Grohs" w:date="2024-07-14T19:43:00Z" w16du:dateUtc="2024-07-15T00:43:00Z">
        <w:r w:rsidR="00EB5CAC" w:rsidRPr="00E75F02">
          <w:rPr>
            <w:color w:val="000000"/>
            <w:shd w:val="clear" w:color="auto" w:fill="FFFFFF"/>
          </w:rPr>
          <w:t>indicate</w:t>
        </w:r>
      </w:ins>
      <w:r w:rsidR="006C1A9C" w:rsidRPr="00E75F02">
        <w:rPr>
          <w:color w:val="000000"/>
          <w:shd w:val="clear" w:color="auto" w:fill="FFFFFF"/>
        </w:rPr>
        <w:t xml:space="preserve"> that most of the participants were 56 years of</w:t>
      </w:r>
      <w:r w:rsidR="006C1A9C" w:rsidRPr="00E75F02">
        <w:rPr>
          <w:color w:val="000000" w:themeColor="text1"/>
        </w:rPr>
        <w:t xml:space="preserve"> </w:t>
      </w:r>
      <w:r w:rsidRPr="00E75F02">
        <w:rPr>
          <w:color w:val="000000" w:themeColor="text1"/>
        </w:rPr>
        <w:t xml:space="preserve">age. Appendix </w:t>
      </w:r>
      <w:r w:rsidR="00170F07" w:rsidRPr="00E75F02">
        <w:rPr>
          <w:color w:val="000000" w:themeColor="text1"/>
        </w:rPr>
        <w:t>G</w:t>
      </w:r>
      <w:r w:rsidRPr="00E75F02">
        <w:rPr>
          <w:color w:val="000000" w:themeColor="text1"/>
        </w:rPr>
        <w:t xml:space="preserve"> </w:t>
      </w:r>
      <w:ins w:id="456" w:author="Felicia Williams" w:date="2024-07-11T23:57:00Z">
        <w:r w:rsidR="00C85895" w:rsidRPr="00E75F02">
          <w:rPr>
            <w:color w:val="000000" w:themeColor="text1"/>
          </w:rPr>
          <w:t xml:space="preserve">is </w:t>
        </w:r>
        <w:del w:id="457" w:author="Michael Grohs" w:date="2024-07-14T18:47:00Z" w16du:dateUtc="2024-07-14T23:47:00Z">
          <w:r w:rsidR="00C85895" w:rsidRPr="00E75F02" w:rsidDel="008C7405">
            <w:rPr>
              <w:color w:val="000000" w:themeColor="text1"/>
            </w:rPr>
            <w:delText>an</w:delText>
          </w:r>
        </w:del>
      </w:ins>
      <w:ins w:id="458" w:author="Michael Grohs" w:date="2024-07-14T18:47:00Z" w16du:dateUtc="2024-07-14T23:47:00Z">
        <w:r w:rsidR="008C7405" w:rsidRPr="00E75F02">
          <w:rPr>
            <w:color w:val="000000" w:themeColor="text1"/>
          </w:rPr>
          <w:t>a</w:t>
        </w:r>
      </w:ins>
      <w:ins w:id="459" w:author="Felicia Williams" w:date="2024-07-11T23:57:00Z">
        <w:r w:rsidR="00C85895" w:rsidRPr="00E75F02">
          <w:rPr>
            <w:color w:val="000000" w:themeColor="text1"/>
          </w:rPr>
          <w:t xml:space="preserve"> </w:t>
        </w:r>
      </w:ins>
      <w:ins w:id="460" w:author="Felicia Williams" w:date="2024-07-11T23:58:00Z">
        <w:r w:rsidR="00C85895" w:rsidRPr="00E75F02">
          <w:rPr>
            <w:color w:val="000000" w:themeColor="text1"/>
          </w:rPr>
          <w:t>sample</w:t>
        </w:r>
      </w:ins>
      <w:ins w:id="461" w:author="Felicia Williams" w:date="2024-07-11T23:57:00Z">
        <w:r w:rsidR="00C85895" w:rsidRPr="00E75F02">
          <w:rPr>
            <w:color w:val="000000" w:themeColor="text1"/>
          </w:rPr>
          <w:t xml:space="preserve"> of the transcripts that </w:t>
        </w:r>
      </w:ins>
      <w:r w:rsidRPr="00E75F02">
        <w:rPr>
          <w:color w:val="000000" w:themeColor="text1"/>
        </w:rPr>
        <w:t>summarize</w:t>
      </w:r>
      <w:del w:id="462" w:author="Michael Grohs" w:date="2024-07-14T18:47:00Z" w16du:dateUtc="2024-07-14T23:47:00Z">
        <w:r w:rsidRPr="00E75F02" w:rsidDel="008C7405">
          <w:rPr>
            <w:color w:val="000000" w:themeColor="text1"/>
          </w:rPr>
          <w:delText>s</w:delText>
        </w:r>
      </w:del>
      <w:r w:rsidRPr="00E75F02">
        <w:rPr>
          <w:color w:val="000000" w:themeColor="text1"/>
        </w:rPr>
        <w:t xml:space="preserve"> </w:t>
      </w:r>
      <w:ins w:id="463" w:author="Felicia Williams" w:date="2024-07-11T23:58:00Z">
        <w:r w:rsidR="00C85895" w:rsidRPr="00E75F02">
          <w:rPr>
            <w:color w:val="000000" w:themeColor="text1"/>
          </w:rPr>
          <w:t xml:space="preserve">the </w:t>
        </w:r>
      </w:ins>
      <w:r w:rsidR="001D2B76" w:rsidRPr="00E75F02">
        <w:rPr>
          <w:color w:val="000000" w:themeColor="text1"/>
        </w:rPr>
        <w:t>participants</w:t>
      </w:r>
      <w:ins w:id="464" w:author="Michael Grohs" w:date="2024-07-14T18:47:00Z" w16du:dateUtc="2024-07-14T23:47:00Z">
        <w:r w:rsidR="008C7405" w:rsidRPr="00E75F02">
          <w:rPr>
            <w:color w:val="000000" w:themeColor="text1"/>
          </w:rPr>
          <w:t>’</w:t>
        </w:r>
      </w:ins>
      <w:r w:rsidR="001D2B76" w:rsidRPr="00E75F02">
        <w:rPr>
          <w:color w:val="000000" w:themeColor="text1"/>
        </w:rPr>
        <w:t xml:space="preserve"> data</w:t>
      </w:r>
      <w:r w:rsidR="00B87A51" w:rsidRPr="00E75F02">
        <w:t>.</w:t>
      </w:r>
    </w:p>
    <w:tbl>
      <w:tblPr>
        <w:tblStyle w:val="TableGridHeader12"/>
        <w:tblW w:w="8545" w:type="dxa"/>
        <w:jc w:val="left"/>
        <w:tblLayout w:type="fixed"/>
        <w:tblLook w:val="04A0" w:firstRow="1" w:lastRow="0" w:firstColumn="1" w:lastColumn="0" w:noHBand="0" w:noVBand="1"/>
      </w:tblPr>
      <w:tblGrid>
        <w:gridCol w:w="3502"/>
        <w:gridCol w:w="1106"/>
        <w:gridCol w:w="990"/>
        <w:gridCol w:w="1440"/>
        <w:gridCol w:w="1507"/>
      </w:tblGrid>
      <w:tr w:rsidR="00880993" w:rsidRPr="00E75F02" w14:paraId="0A09C27C" w14:textId="77777777" w:rsidTr="00E15535">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629E4DFF" w14:textId="77777777" w:rsidR="00880993" w:rsidRPr="0017589F" w:rsidRDefault="00880993" w:rsidP="0025081C">
            <w:pPr>
              <w:spacing w:line="240" w:lineRule="auto"/>
              <w:ind w:firstLine="0"/>
              <w:rPr>
                <w:b/>
              </w:rPr>
            </w:pPr>
            <w:r w:rsidRPr="0017589F">
              <w:rPr>
                <w:b/>
              </w:rPr>
              <w:t>Criterion</w:t>
            </w:r>
          </w:p>
          <w:p w14:paraId="6E231C6E" w14:textId="77777777" w:rsidR="00880993" w:rsidRPr="0017589F" w:rsidRDefault="00880993" w:rsidP="0025081C">
            <w:pPr>
              <w:spacing w:line="240" w:lineRule="auto"/>
              <w:ind w:firstLine="0"/>
              <w:rPr>
                <w:b/>
              </w:rPr>
            </w:pPr>
            <w:r w:rsidRPr="0017589F">
              <w:t>*</w:t>
            </w:r>
            <w:r w:rsidRPr="0017589F">
              <w:rPr>
                <w:b/>
              </w:rPr>
              <w:t>(Score = 0, 1, 2, or 3)</w:t>
            </w:r>
          </w:p>
        </w:tc>
        <w:tc>
          <w:tcPr>
            <w:tcW w:w="1106" w:type="dxa"/>
          </w:tcPr>
          <w:p w14:paraId="54069E46" w14:textId="77777777" w:rsidR="00880993" w:rsidRPr="0017589F" w:rsidRDefault="00880993" w:rsidP="0025081C">
            <w:pPr>
              <w:spacing w:line="240" w:lineRule="auto"/>
              <w:ind w:firstLine="0"/>
              <w:rPr>
                <w:b/>
              </w:rPr>
            </w:pPr>
            <w:r w:rsidRPr="0017589F">
              <w:rPr>
                <w:b/>
              </w:rPr>
              <w:t xml:space="preserve">Learner Score </w:t>
            </w:r>
          </w:p>
        </w:tc>
        <w:tc>
          <w:tcPr>
            <w:tcW w:w="990" w:type="dxa"/>
          </w:tcPr>
          <w:p w14:paraId="1CF2B614" w14:textId="77777777" w:rsidR="00880993" w:rsidRPr="0017589F" w:rsidRDefault="00880993" w:rsidP="0025081C">
            <w:pPr>
              <w:spacing w:line="240" w:lineRule="auto"/>
              <w:ind w:firstLine="0"/>
              <w:rPr>
                <w:b/>
              </w:rPr>
            </w:pPr>
            <w:r w:rsidRPr="0017589F">
              <w:rPr>
                <w:b/>
              </w:rPr>
              <w:t>Chair Score</w:t>
            </w:r>
          </w:p>
        </w:tc>
        <w:tc>
          <w:tcPr>
            <w:tcW w:w="1440" w:type="dxa"/>
          </w:tcPr>
          <w:p w14:paraId="263FDE28" w14:textId="77777777" w:rsidR="00880993" w:rsidRPr="0017589F" w:rsidRDefault="00880993" w:rsidP="0025081C">
            <w:pPr>
              <w:spacing w:line="240" w:lineRule="auto"/>
              <w:ind w:firstLine="0"/>
              <w:rPr>
                <w:b/>
              </w:rPr>
            </w:pPr>
            <w:r w:rsidRPr="0017589F">
              <w:rPr>
                <w:b/>
              </w:rPr>
              <w:t>Methodologist Score</w:t>
            </w:r>
          </w:p>
        </w:tc>
        <w:tc>
          <w:tcPr>
            <w:tcW w:w="1507" w:type="dxa"/>
          </w:tcPr>
          <w:p w14:paraId="7B3A638B" w14:textId="77777777" w:rsidR="00880993" w:rsidRPr="0017589F" w:rsidRDefault="00880993" w:rsidP="0025081C">
            <w:pPr>
              <w:spacing w:line="240" w:lineRule="auto"/>
              <w:ind w:firstLine="0"/>
              <w:rPr>
                <w:b/>
              </w:rPr>
            </w:pPr>
            <w:r w:rsidRPr="0017589F">
              <w:rPr>
                <w:b/>
              </w:rPr>
              <w:t>Content Expert Score</w:t>
            </w:r>
          </w:p>
        </w:tc>
      </w:tr>
      <w:tr w:rsidR="00880993" w:rsidRPr="00E75F02" w14:paraId="62608527" w14:textId="77777777" w:rsidTr="00E15535">
        <w:trPr>
          <w:trHeight w:val="251"/>
          <w:jc w:val="left"/>
        </w:trPr>
        <w:tc>
          <w:tcPr>
            <w:tcW w:w="8545" w:type="dxa"/>
            <w:gridSpan w:val="5"/>
            <w:shd w:val="clear" w:color="auto" w:fill="CCC0D9" w:themeFill="accent4" w:themeFillTint="66"/>
          </w:tcPr>
          <w:p w14:paraId="3376D39B" w14:textId="763FCF76" w:rsidR="00880993" w:rsidRPr="0017589F" w:rsidRDefault="00584BA7" w:rsidP="0025081C">
            <w:pPr>
              <w:spacing w:line="240" w:lineRule="auto"/>
              <w:ind w:firstLine="0"/>
              <w:rPr>
                <w:b/>
                <w:sz w:val="20"/>
              </w:rPr>
            </w:pPr>
            <w:r w:rsidRPr="0017589F">
              <w:rPr>
                <w:b/>
                <w:sz w:val="20"/>
              </w:rPr>
              <w:t xml:space="preserve">PREPARATION OF RAW DATA AND </w:t>
            </w:r>
            <w:r w:rsidR="00880993" w:rsidRPr="0017589F">
              <w:rPr>
                <w:b/>
                <w:sz w:val="20"/>
              </w:rPr>
              <w:t xml:space="preserve">DESCRIPTIVE </w:t>
            </w:r>
            <w:r w:rsidR="0059594E" w:rsidRPr="0017589F">
              <w:rPr>
                <w:b/>
                <w:sz w:val="20"/>
              </w:rPr>
              <w:t>DATA</w:t>
            </w:r>
          </w:p>
          <w:p w14:paraId="70A0C2DD" w14:textId="77777777" w:rsidR="00880993" w:rsidRPr="0017589F" w:rsidRDefault="00880993" w:rsidP="0025081C">
            <w:pPr>
              <w:spacing w:line="240" w:lineRule="auto"/>
              <w:ind w:firstLine="0"/>
              <w:rPr>
                <w:sz w:val="20"/>
              </w:rPr>
            </w:pPr>
            <w:r w:rsidRPr="0017589F">
              <w:rPr>
                <w:sz w:val="20"/>
              </w:rPr>
              <w:t xml:space="preserve"> (Number of pages as needed)</w:t>
            </w:r>
          </w:p>
        </w:tc>
      </w:tr>
      <w:tr w:rsidR="00E15535" w:rsidRPr="00E75F02" w14:paraId="14414964" w14:textId="77777777" w:rsidTr="00E15535">
        <w:trPr>
          <w:trHeight w:val="251"/>
          <w:jc w:val="left"/>
        </w:trPr>
        <w:tc>
          <w:tcPr>
            <w:tcW w:w="3502" w:type="dxa"/>
          </w:tcPr>
          <w:p w14:paraId="04BAF53C" w14:textId="40D50908" w:rsidR="00E15535" w:rsidRPr="0017589F" w:rsidRDefault="00E15535" w:rsidP="00E15535">
            <w:pPr>
              <w:spacing w:afterLines="40" w:after="96" w:line="240" w:lineRule="auto"/>
              <w:ind w:firstLine="0"/>
              <w:jc w:val="left"/>
              <w:rPr>
                <w:sz w:val="20"/>
              </w:rPr>
            </w:pPr>
            <w:r w:rsidRPr="0017589F">
              <w:rPr>
                <w:sz w:val="20"/>
              </w:rPr>
              <w:lastRenderedPageBreak/>
              <w:t>Describes how raw data were prepared for analysis.</w:t>
            </w:r>
          </w:p>
        </w:tc>
        <w:tc>
          <w:tcPr>
            <w:tcW w:w="1106" w:type="dxa"/>
          </w:tcPr>
          <w:p w14:paraId="135EBB1E" w14:textId="03BB84FF" w:rsidR="00E15535" w:rsidRPr="0017589F" w:rsidRDefault="00761D83" w:rsidP="0025081C">
            <w:pPr>
              <w:spacing w:afterLines="40" w:after="96" w:line="240" w:lineRule="auto"/>
              <w:ind w:firstLine="0"/>
              <w:rPr>
                <w:sz w:val="20"/>
              </w:rPr>
            </w:pPr>
            <w:r w:rsidRPr="0017589F">
              <w:rPr>
                <w:sz w:val="20"/>
              </w:rPr>
              <w:t>2</w:t>
            </w:r>
          </w:p>
        </w:tc>
        <w:tc>
          <w:tcPr>
            <w:tcW w:w="990" w:type="dxa"/>
          </w:tcPr>
          <w:p w14:paraId="343D29D8" w14:textId="3100DD21" w:rsidR="00E15535" w:rsidRPr="0017589F" w:rsidRDefault="002A1499" w:rsidP="0025081C">
            <w:pPr>
              <w:spacing w:afterLines="40" w:after="96" w:line="240" w:lineRule="auto"/>
              <w:ind w:firstLine="0"/>
              <w:rPr>
                <w:sz w:val="20"/>
              </w:rPr>
            </w:pPr>
            <w:r w:rsidRPr="0017589F">
              <w:rPr>
                <w:sz w:val="20"/>
              </w:rPr>
              <w:t>2</w:t>
            </w:r>
          </w:p>
        </w:tc>
        <w:tc>
          <w:tcPr>
            <w:tcW w:w="1440" w:type="dxa"/>
          </w:tcPr>
          <w:p w14:paraId="297B02EF" w14:textId="60299083" w:rsidR="00E15535" w:rsidRPr="0017589F" w:rsidRDefault="00F8204B" w:rsidP="0025081C">
            <w:pPr>
              <w:spacing w:afterLines="40" w:after="96" w:line="240" w:lineRule="auto"/>
              <w:ind w:firstLine="0"/>
              <w:rPr>
                <w:sz w:val="20"/>
              </w:rPr>
            </w:pPr>
            <w:r w:rsidRPr="0017589F">
              <w:rPr>
                <w:sz w:val="20"/>
              </w:rPr>
              <w:t>2</w:t>
            </w:r>
          </w:p>
        </w:tc>
        <w:tc>
          <w:tcPr>
            <w:tcW w:w="1507" w:type="dxa"/>
          </w:tcPr>
          <w:p w14:paraId="6F2C5EE4" w14:textId="77777777" w:rsidR="00E15535" w:rsidRPr="0017589F" w:rsidRDefault="00E15535" w:rsidP="0025081C">
            <w:pPr>
              <w:spacing w:afterLines="40" w:after="96" w:line="240" w:lineRule="auto"/>
              <w:ind w:firstLine="0"/>
              <w:rPr>
                <w:sz w:val="20"/>
              </w:rPr>
            </w:pPr>
          </w:p>
        </w:tc>
      </w:tr>
      <w:tr w:rsidR="00880993" w:rsidRPr="00E75F02" w14:paraId="091AE67F" w14:textId="77777777" w:rsidTr="00E15535">
        <w:trPr>
          <w:trHeight w:val="251"/>
          <w:jc w:val="left"/>
        </w:trPr>
        <w:tc>
          <w:tcPr>
            <w:tcW w:w="3502" w:type="dxa"/>
          </w:tcPr>
          <w:p w14:paraId="2BE12686" w14:textId="77777777" w:rsidR="00880993" w:rsidRPr="0017589F" w:rsidRDefault="00880993" w:rsidP="0025081C">
            <w:pPr>
              <w:spacing w:afterLines="40" w:after="96" w:line="240" w:lineRule="auto"/>
              <w:ind w:firstLine="0"/>
              <w:jc w:val="left"/>
              <w:rPr>
                <w:sz w:val="20"/>
              </w:rPr>
            </w:pPr>
            <w:r w:rsidRPr="0017589F">
              <w:rPr>
                <w:sz w:val="20"/>
              </w:rPr>
              <w:t>Provides a narrative summary of the population or sample characteristics and demographics.</w:t>
            </w:r>
          </w:p>
          <w:p w14:paraId="43DB8166" w14:textId="50993EF0" w:rsidR="00880993" w:rsidRPr="0017589F" w:rsidRDefault="00880993" w:rsidP="0025081C">
            <w:pPr>
              <w:spacing w:afterLines="40" w:after="96" w:line="240" w:lineRule="auto"/>
              <w:ind w:firstLine="0"/>
              <w:jc w:val="left"/>
              <w:rPr>
                <w:sz w:val="20"/>
              </w:rPr>
            </w:pPr>
            <w:r w:rsidRPr="0017589F">
              <w:rPr>
                <w:sz w:val="20"/>
              </w:rPr>
              <w:t>Presents the "</w:t>
            </w:r>
            <w:r w:rsidR="003B08C5" w:rsidRPr="0017589F">
              <w:rPr>
                <w:sz w:val="20"/>
              </w:rPr>
              <w:t>s</w:t>
            </w:r>
            <w:r w:rsidRPr="0017589F">
              <w:rPr>
                <w:sz w:val="20"/>
              </w:rPr>
              <w:t xml:space="preserve">ample (or </w:t>
            </w:r>
            <w:r w:rsidR="003B08C5" w:rsidRPr="0017589F">
              <w:rPr>
                <w:sz w:val="20"/>
              </w:rPr>
              <w:t>p</w:t>
            </w:r>
            <w:r w:rsidRPr="0017589F">
              <w:rPr>
                <w:sz w:val="20"/>
              </w:rPr>
              <w:t>opulation) profile,</w:t>
            </w:r>
            <w:r w:rsidR="004C0359" w:rsidRPr="0017589F">
              <w:rPr>
                <w:sz w:val="20"/>
              </w:rPr>
              <w:t xml:space="preserve">" may use descriptive </w:t>
            </w:r>
            <w:r w:rsidRPr="0017589F">
              <w:rPr>
                <w:sz w:val="20"/>
              </w:rPr>
              <w:t xml:space="preserve">statistics for the demographics collected from or retrieved for the actual sample or population. </w:t>
            </w:r>
          </w:p>
        </w:tc>
        <w:tc>
          <w:tcPr>
            <w:tcW w:w="1106" w:type="dxa"/>
          </w:tcPr>
          <w:p w14:paraId="04074B22" w14:textId="77777777" w:rsidR="00880993" w:rsidRPr="0017589F" w:rsidRDefault="0093471F" w:rsidP="0025081C">
            <w:pPr>
              <w:spacing w:afterLines="40" w:after="96" w:line="240" w:lineRule="auto"/>
              <w:ind w:firstLine="0"/>
              <w:rPr>
                <w:sz w:val="20"/>
              </w:rPr>
            </w:pPr>
            <w:r w:rsidRPr="0017589F">
              <w:rPr>
                <w:sz w:val="20"/>
              </w:rPr>
              <w:t>2</w:t>
            </w:r>
          </w:p>
          <w:p w14:paraId="15A1DB68" w14:textId="77777777" w:rsidR="0093471F" w:rsidRPr="0017589F" w:rsidRDefault="0093471F" w:rsidP="0025081C">
            <w:pPr>
              <w:spacing w:afterLines="40" w:after="96" w:line="240" w:lineRule="auto"/>
              <w:ind w:firstLine="0"/>
              <w:rPr>
                <w:sz w:val="20"/>
              </w:rPr>
            </w:pPr>
          </w:p>
          <w:p w14:paraId="085E7D7D" w14:textId="77777777" w:rsidR="0093471F" w:rsidRPr="0017589F" w:rsidRDefault="0093471F" w:rsidP="0025081C">
            <w:pPr>
              <w:spacing w:afterLines="40" w:after="96" w:line="240" w:lineRule="auto"/>
              <w:ind w:firstLine="0"/>
              <w:rPr>
                <w:sz w:val="20"/>
              </w:rPr>
            </w:pPr>
          </w:p>
          <w:p w14:paraId="34E30E1B" w14:textId="77777777" w:rsidR="0093471F" w:rsidRPr="0017589F" w:rsidRDefault="0093471F" w:rsidP="0025081C">
            <w:pPr>
              <w:spacing w:afterLines="40" w:after="96" w:line="240" w:lineRule="auto"/>
              <w:ind w:firstLine="0"/>
              <w:rPr>
                <w:sz w:val="20"/>
              </w:rPr>
            </w:pPr>
          </w:p>
          <w:p w14:paraId="0C2D9D9E" w14:textId="77777777" w:rsidR="0093471F" w:rsidRPr="0017589F" w:rsidRDefault="0093471F" w:rsidP="0025081C">
            <w:pPr>
              <w:spacing w:afterLines="40" w:after="96" w:line="240" w:lineRule="auto"/>
              <w:ind w:firstLine="0"/>
              <w:rPr>
                <w:sz w:val="20"/>
              </w:rPr>
            </w:pPr>
          </w:p>
          <w:p w14:paraId="57000CDB" w14:textId="5A75E98A" w:rsidR="0093471F" w:rsidRPr="0017589F" w:rsidRDefault="0093471F" w:rsidP="00D84743">
            <w:pPr>
              <w:spacing w:afterLines="40" w:after="96" w:line="240" w:lineRule="auto"/>
              <w:ind w:firstLine="0"/>
              <w:rPr>
                <w:sz w:val="20"/>
              </w:rPr>
            </w:pPr>
            <w:r w:rsidRPr="0017589F">
              <w:rPr>
                <w:sz w:val="20"/>
              </w:rPr>
              <w:t>2</w:t>
            </w:r>
          </w:p>
        </w:tc>
        <w:tc>
          <w:tcPr>
            <w:tcW w:w="990" w:type="dxa"/>
          </w:tcPr>
          <w:p w14:paraId="37FA0F7E" w14:textId="15599228" w:rsidR="00880993" w:rsidRPr="0017589F" w:rsidRDefault="002A1499" w:rsidP="0025081C">
            <w:pPr>
              <w:spacing w:afterLines="40" w:after="96" w:line="240" w:lineRule="auto"/>
              <w:ind w:firstLine="0"/>
              <w:rPr>
                <w:sz w:val="20"/>
              </w:rPr>
            </w:pPr>
            <w:r w:rsidRPr="0017589F">
              <w:rPr>
                <w:sz w:val="20"/>
              </w:rPr>
              <w:t>2</w:t>
            </w:r>
          </w:p>
        </w:tc>
        <w:tc>
          <w:tcPr>
            <w:tcW w:w="1440" w:type="dxa"/>
          </w:tcPr>
          <w:p w14:paraId="0F3117C3" w14:textId="669A55D9" w:rsidR="00880993" w:rsidRPr="0017589F" w:rsidRDefault="00A61B8B" w:rsidP="0025081C">
            <w:pPr>
              <w:spacing w:afterLines="40" w:after="96" w:line="240" w:lineRule="auto"/>
              <w:ind w:firstLine="0"/>
              <w:rPr>
                <w:sz w:val="20"/>
              </w:rPr>
            </w:pPr>
            <w:r w:rsidRPr="0017589F">
              <w:rPr>
                <w:sz w:val="20"/>
              </w:rPr>
              <w:t>2</w:t>
            </w:r>
          </w:p>
        </w:tc>
        <w:tc>
          <w:tcPr>
            <w:tcW w:w="1507" w:type="dxa"/>
          </w:tcPr>
          <w:p w14:paraId="69695626" w14:textId="77777777" w:rsidR="00880993" w:rsidRPr="0017589F" w:rsidRDefault="00880993" w:rsidP="0025081C">
            <w:pPr>
              <w:spacing w:afterLines="40" w:after="96" w:line="240" w:lineRule="auto"/>
              <w:ind w:firstLine="0"/>
              <w:rPr>
                <w:sz w:val="20"/>
              </w:rPr>
            </w:pPr>
            <w:r w:rsidRPr="0017589F">
              <w:rPr>
                <w:sz w:val="20"/>
              </w:rPr>
              <w:t>X</w:t>
            </w:r>
          </w:p>
        </w:tc>
      </w:tr>
      <w:tr w:rsidR="00880993" w:rsidRPr="00E75F02" w14:paraId="2C34C4D4" w14:textId="77777777" w:rsidTr="00E15535">
        <w:trPr>
          <w:trHeight w:val="653"/>
          <w:jc w:val="left"/>
        </w:trPr>
        <w:tc>
          <w:tcPr>
            <w:tcW w:w="3502" w:type="dxa"/>
          </w:tcPr>
          <w:p w14:paraId="68093ED2" w14:textId="0F26EB5D" w:rsidR="00880993" w:rsidRPr="0017589F" w:rsidRDefault="00880993" w:rsidP="004C0359">
            <w:pPr>
              <w:spacing w:afterLines="40" w:after="96" w:line="240" w:lineRule="auto"/>
              <w:ind w:firstLine="0"/>
              <w:jc w:val="left"/>
              <w:rPr>
                <w:sz w:val="20"/>
              </w:rPr>
            </w:pPr>
            <w:r w:rsidRPr="0017589F">
              <w:rPr>
                <w:sz w:val="20"/>
              </w:rPr>
              <w:t>Includes a narrative summary of data collected (e.g</w:t>
            </w:r>
            <w:r w:rsidR="004C0359" w:rsidRPr="0017589F">
              <w:rPr>
                <w:sz w:val="20"/>
              </w:rPr>
              <w:t xml:space="preserve">., </w:t>
            </w:r>
            <w:r w:rsidR="00584BA7" w:rsidRPr="0017589F">
              <w:rPr>
                <w:sz w:val="20"/>
              </w:rPr>
              <w:t xml:space="preserve">examples </w:t>
            </w:r>
            <w:r w:rsidRPr="0017589F">
              <w:rPr>
                <w:sz w:val="20"/>
              </w:rPr>
              <w:t>of collected data should be included in an Appendix)</w:t>
            </w:r>
            <w:r w:rsidR="00271244" w:rsidRPr="0017589F">
              <w:rPr>
                <w:sz w:val="20"/>
              </w:rPr>
              <w:t>.</w:t>
            </w:r>
          </w:p>
        </w:tc>
        <w:tc>
          <w:tcPr>
            <w:tcW w:w="1106" w:type="dxa"/>
          </w:tcPr>
          <w:p w14:paraId="45BBF054" w14:textId="788D4146" w:rsidR="00880993" w:rsidRPr="0017589F" w:rsidRDefault="00D84743" w:rsidP="0025081C">
            <w:pPr>
              <w:spacing w:afterLines="40" w:after="96" w:line="240" w:lineRule="auto"/>
              <w:ind w:firstLine="0"/>
              <w:rPr>
                <w:sz w:val="20"/>
              </w:rPr>
            </w:pPr>
            <w:r w:rsidRPr="0017589F">
              <w:rPr>
                <w:sz w:val="20"/>
              </w:rPr>
              <w:t>2</w:t>
            </w:r>
          </w:p>
        </w:tc>
        <w:tc>
          <w:tcPr>
            <w:tcW w:w="990" w:type="dxa"/>
          </w:tcPr>
          <w:p w14:paraId="55FFB1E3" w14:textId="08CBF121" w:rsidR="00880993" w:rsidRPr="0017589F" w:rsidRDefault="002A1499" w:rsidP="0025081C">
            <w:pPr>
              <w:spacing w:afterLines="40" w:after="96" w:line="240" w:lineRule="auto"/>
              <w:ind w:firstLine="0"/>
              <w:rPr>
                <w:sz w:val="20"/>
              </w:rPr>
            </w:pPr>
            <w:r w:rsidRPr="0017589F">
              <w:rPr>
                <w:sz w:val="20"/>
              </w:rPr>
              <w:t>2</w:t>
            </w:r>
          </w:p>
        </w:tc>
        <w:tc>
          <w:tcPr>
            <w:tcW w:w="1440" w:type="dxa"/>
          </w:tcPr>
          <w:p w14:paraId="4D583678" w14:textId="49DC4D9C" w:rsidR="00880993" w:rsidRPr="0017589F" w:rsidRDefault="00A61B8B" w:rsidP="0025081C">
            <w:pPr>
              <w:spacing w:afterLines="40" w:after="96" w:line="240" w:lineRule="auto"/>
              <w:ind w:firstLine="0"/>
              <w:rPr>
                <w:sz w:val="20"/>
              </w:rPr>
            </w:pPr>
            <w:r w:rsidRPr="0017589F">
              <w:rPr>
                <w:sz w:val="20"/>
              </w:rPr>
              <w:t>2</w:t>
            </w:r>
          </w:p>
        </w:tc>
        <w:tc>
          <w:tcPr>
            <w:tcW w:w="1507" w:type="dxa"/>
          </w:tcPr>
          <w:p w14:paraId="4C2E6DBD" w14:textId="77777777" w:rsidR="00880993" w:rsidRPr="0017589F" w:rsidRDefault="00880993" w:rsidP="0025081C">
            <w:pPr>
              <w:spacing w:afterLines="40" w:after="96" w:line="240" w:lineRule="auto"/>
              <w:ind w:firstLine="0"/>
              <w:rPr>
                <w:sz w:val="20"/>
              </w:rPr>
            </w:pPr>
            <w:r w:rsidRPr="0017589F">
              <w:rPr>
                <w:sz w:val="20"/>
              </w:rPr>
              <w:t>X</w:t>
            </w:r>
          </w:p>
        </w:tc>
      </w:tr>
      <w:tr w:rsidR="00880993" w:rsidRPr="00E75F02" w14:paraId="16BBBD1E" w14:textId="77777777" w:rsidTr="00E15535">
        <w:trPr>
          <w:trHeight w:val="653"/>
          <w:jc w:val="left"/>
        </w:trPr>
        <w:tc>
          <w:tcPr>
            <w:tcW w:w="3502" w:type="dxa"/>
          </w:tcPr>
          <w:p w14:paraId="7F6FB255" w14:textId="77777777" w:rsidR="00880993" w:rsidRPr="0017589F" w:rsidRDefault="00880993" w:rsidP="0025081C">
            <w:pPr>
              <w:keepLines/>
              <w:spacing w:afterLines="40" w:after="96" w:line="240" w:lineRule="auto"/>
              <w:ind w:firstLine="0"/>
              <w:jc w:val="left"/>
              <w:rPr>
                <w:sz w:val="20"/>
              </w:rPr>
            </w:pPr>
            <w:r w:rsidRPr="0017589F">
              <w:rPr>
                <w:sz w:val="20"/>
              </w:rPr>
              <w:t>Uses visual graphic organizers, such as tables, histograms, graphs, and/or bar charts, to effectively organize and display coded data and descriptive data. For example:</w:t>
            </w:r>
          </w:p>
          <w:p w14:paraId="18524547" w14:textId="643484AB" w:rsidR="00880993" w:rsidRPr="0017589F" w:rsidRDefault="00880993" w:rsidP="0025081C">
            <w:pPr>
              <w:keepLines/>
              <w:spacing w:afterLines="40" w:after="96" w:line="240" w:lineRule="auto"/>
              <w:ind w:firstLine="0"/>
              <w:jc w:val="left"/>
              <w:rPr>
                <w:sz w:val="20"/>
              </w:rPr>
            </w:pPr>
            <w:r w:rsidRPr="0017589F">
              <w:rPr>
                <w:sz w:val="20"/>
              </w:rPr>
              <w:t>Discuss and provide a table showing number of interviews conducted, duration of i</w:t>
            </w:r>
            <w:r w:rsidR="004C0359" w:rsidRPr="0017589F">
              <w:rPr>
                <w:sz w:val="20"/>
              </w:rPr>
              <w:t>nterviews, #pages transcript; #</w:t>
            </w:r>
            <w:r w:rsidRPr="0017589F">
              <w:rPr>
                <w:sz w:val="20"/>
              </w:rPr>
              <w:t>observations conducted, duration</w:t>
            </w:r>
            <w:r w:rsidR="00584BA7" w:rsidRPr="0017589F">
              <w:rPr>
                <w:sz w:val="20"/>
              </w:rPr>
              <w:t xml:space="preserve">; </w:t>
            </w:r>
            <w:r w:rsidRPr="0017589F">
              <w:rPr>
                <w:sz w:val="20"/>
              </w:rPr>
              <w:t>#pages of typed-up field notes</w:t>
            </w:r>
            <w:r w:rsidR="00584BA7" w:rsidRPr="0017589F">
              <w:rPr>
                <w:sz w:val="20"/>
              </w:rPr>
              <w:t xml:space="preserve">; </w:t>
            </w:r>
            <w:r w:rsidRPr="0017589F">
              <w:rPr>
                <w:sz w:val="20"/>
              </w:rPr>
              <w:t># of occurrences of a code</w:t>
            </w:r>
            <w:r w:rsidR="00584BA7" w:rsidRPr="0017589F">
              <w:rPr>
                <w:sz w:val="20"/>
              </w:rPr>
              <w:t xml:space="preserve">; </w:t>
            </w:r>
            <w:r w:rsidRPr="0017589F">
              <w:rPr>
                <w:sz w:val="20"/>
              </w:rPr>
              <w:t>network diagrams</w:t>
            </w:r>
            <w:r w:rsidR="00584BA7" w:rsidRPr="0017589F">
              <w:rPr>
                <w:sz w:val="20"/>
              </w:rPr>
              <w:t xml:space="preserve">; </w:t>
            </w:r>
            <w:r w:rsidRPr="0017589F">
              <w:rPr>
                <w:sz w:val="20"/>
              </w:rPr>
              <w:t>model created, etc.</w:t>
            </w:r>
          </w:p>
        </w:tc>
        <w:tc>
          <w:tcPr>
            <w:tcW w:w="1106" w:type="dxa"/>
          </w:tcPr>
          <w:p w14:paraId="273879F4" w14:textId="12EE2222" w:rsidR="00880993" w:rsidRPr="0017589F" w:rsidRDefault="000934E3" w:rsidP="0025081C">
            <w:pPr>
              <w:spacing w:afterLines="40" w:after="96" w:line="240" w:lineRule="auto"/>
              <w:ind w:firstLine="0"/>
              <w:rPr>
                <w:sz w:val="20"/>
              </w:rPr>
            </w:pPr>
            <w:r w:rsidRPr="0017589F">
              <w:rPr>
                <w:sz w:val="20"/>
              </w:rPr>
              <w:t>2</w:t>
            </w:r>
          </w:p>
        </w:tc>
        <w:tc>
          <w:tcPr>
            <w:tcW w:w="990" w:type="dxa"/>
          </w:tcPr>
          <w:p w14:paraId="3CAB5238" w14:textId="77CC05A0" w:rsidR="00880993" w:rsidRPr="0017589F" w:rsidRDefault="002C42ED" w:rsidP="0025081C">
            <w:pPr>
              <w:spacing w:afterLines="40" w:after="96" w:line="240" w:lineRule="auto"/>
              <w:ind w:firstLine="0"/>
              <w:rPr>
                <w:sz w:val="20"/>
              </w:rPr>
            </w:pPr>
            <w:r w:rsidRPr="0017589F">
              <w:rPr>
                <w:sz w:val="20"/>
              </w:rPr>
              <w:t>2</w:t>
            </w:r>
          </w:p>
        </w:tc>
        <w:tc>
          <w:tcPr>
            <w:tcW w:w="1440" w:type="dxa"/>
          </w:tcPr>
          <w:p w14:paraId="137DFA40" w14:textId="239A231B" w:rsidR="00880993" w:rsidRPr="0017589F" w:rsidRDefault="00A61B8B" w:rsidP="0025081C">
            <w:pPr>
              <w:autoSpaceDE w:val="0"/>
              <w:autoSpaceDN w:val="0"/>
              <w:adjustRightInd w:val="0"/>
              <w:spacing w:afterLines="40" w:after="96" w:line="240" w:lineRule="auto"/>
              <w:ind w:firstLine="0"/>
              <w:rPr>
                <w:sz w:val="20"/>
              </w:rPr>
            </w:pPr>
            <w:r w:rsidRPr="0017589F">
              <w:rPr>
                <w:sz w:val="20"/>
              </w:rPr>
              <w:t>2</w:t>
            </w:r>
          </w:p>
        </w:tc>
        <w:tc>
          <w:tcPr>
            <w:tcW w:w="1507" w:type="dxa"/>
          </w:tcPr>
          <w:p w14:paraId="62F61CCD" w14:textId="77777777" w:rsidR="00880993" w:rsidRPr="0017589F" w:rsidRDefault="00880993" w:rsidP="0025081C">
            <w:pPr>
              <w:autoSpaceDE w:val="0"/>
              <w:autoSpaceDN w:val="0"/>
              <w:adjustRightInd w:val="0"/>
              <w:spacing w:afterLines="40" w:after="96" w:line="240" w:lineRule="auto"/>
              <w:ind w:firstLine="0"/>
              <w:rPr>
                <w:sz w:val="20"/>
              </w:rPr>
            </w:pPr>
            <w:r w:rsidRPr="0017589F">
              <w:rPr>
                <w:sz w:val="20"/>
              </w:rPr>
              <w:t>X</w:t>
            </w:r>
          </w:p>
        </w:tc>
      </w:tr>
      <w:tr w:rsidR="00880993" w:rsidRPr="00E75F02" w14:paraId="5D0D9B96" w14:textId="77777777" w:rsidTr="00E15535">
        <w:trPr>
          <w:trHeight w:val="653"/>
          <w:jc w:val="left"/>
        </w:trPr>
        <w:tc>
          <w:tcPr>
            <w:tcW w:w="3502" w:type="dxa"/>
          </w:tcPr>
          <w:p w14:paraId="3B52D6CE" w14:textId="6A3F6578" w:rsidR="00880993" w:rsidRPr="0017589F" w:rsidRDefault="00880993" w:rsidP="0025081C">
            <w:pPr>
              <w:keepLines/>
              <w:spacing w:afterLines="40" w:after="96" w:line="240" w:lineRule="auto"/>
              <w:ind w:firstLine="0"/>
              <w:jc w:val="left"/>
              <w:rPr>
                <w:sz w:val="20"/>
                <w:szCs w:val="20"/>
              </w:rPr>
            </w:pPr>
            <w:r w:rsidRPr="0017589F">
              <w:rPr>
                <w:sz w:val="20"/>
              </w:rPr>
              <w:t>Section is written in a way that is well structured, has a logical flow, uses correct paragraph structure, sentence structure, punctuation, and APA format.</w:t>
            </w:r>
          </w:p>
        </w:tc>
        <w:tc>
          <w:tcPr>
            <w:tcW w:w="1106" w:type="dxa"/>
          </w:tcPr>
          <w:p w14:paraId="74076B6F" w14:textId="61E4E0DD" w:rsidR="00880993" w:rsidRPr="0017589F" w:rsidRDefault="000934E3" w:rsidP="0025081C">
            <w:pPr>
              <w:spacing w:afterLines="40" w:after="96" w:line="240" w:lineRule="auto"/>
              <w:ind w:firstLine="0"/>
              <w:rPr>
                <w:sz w:val="20"/>
              </w:rPr>
            </w:pPr>
            <w:r w:rsidRPr="0017589F">
              <w:rPr>
                <w:sz w:val="20"/>
              </w:rPr>
              <w:t>2</w:t>
            </w:r>
          </w:p>
        </w:tc>
        <w:tc>
          <w:tcPr>
            <w:tcW w:w="990" w:type="dxa"/>
          </w:tcPr>
          <w:p w14:paraId="5BB16FEB" w14:textId="443F5331" w:rsidR="00880993" w:rsidRPr="0017589F" w:rsidRDefault="00937199" w:rsidP="0025081C">
            <w:pPr>
              <w:spacing w:afterLines="40" w:after="96" w:line="240" w:lineRule="auto"/>
              <w:ind w:firstLine="0"/>
              <w:rPr>
                <w:sz w:val="20"/>
              </w:rPr>
            </w:pPr>
            <w:r w:rsidRPr="0017589F">
              <w:rPr>
                <w:sz w:val="20"/>
              </w:rPr>
              <w:t>2</w:t>
            </w:r>
          </w:p>
        </w:tc>
        <w:tc>
          <w:tcPr>
            <w:tcW w:w="1440" w:type="dxa"/>
          </w:tcPr>
          <w:p w14:paraId="411F681B" w14:textId="6B417695" w:rsidR="00880993" w:rsidRPr="0017589F" w:rsidRDefault="00A61B8B" w:rsidP="0025081C">
            <w:pPr>
              <w:autoSpaceDE w:val="0"/>
              <w:autoSpaceDN w:val="0"/>
              <w:adjustRightInd w:val="0"/>
              <w:spacing w:afterLines="40" w:after="96" w:line="240" w:lineRule="auto"/>
              <w:ind w:firstLine="0"/>
              <w:rPr>
                <w:sz w:val="20"/>
              </w:rPr>
            </w:pPr>
            <w:r w:rsidRPr="0017589F">
              <w:rPr>
                <w:sz w:val="20"/>
              </w:rPr>
              <w:t>2</w:t>
            </w:r>
          </w:p>
        </w:tc>
        <w:tc>
          <w:tcPr>
            <w:tcW w:w="1507" w:type="dxa"/>
          </w:tcPr>
          <w:p w14:paraId="6CE9B690" w14:textId="77777777" w:rsidR="00880993" w:rsidRPr="0017589F" w:rsidRDefault="00880993" w:rsidP="0025081C">
            <w:pPr>
              <w:autoSpaceDE w:val="0"/>
              <w:autoSpaceDN w:val="0"/>
              <w:adjustRightInd w:val="0"/>
              <w:spacing w:afterLines="40" w:after="96" w:line="240" w:lineRule="auto"/>
              <w:ind w:firstLine="0"/>
              <w:rPr>
                <w:sz w:val="20"/>
              </w:rPr>
            </w:pPr>
            <w:r w:rsidRPr="0017589F">
              <w:rPr>
                <w:sz w:val="20"/>
              </w:rPr>
              <w:t>X</w:t>
            </w:r>
          </w:p>
        </w:tc>
      </w:tr>
      <w:tr w:rsidR="00880993" w:rsidRPr="00E75F02" w14:paraId="69A7B4AB" w14:textId="77777777" w:rsidTr="00E15535">
        <w:trPr>
          <w:trHeight w:val="653"/>
          <w:jc w:val="left"/>
        </w:trPr>
        <w:tc>
          <w:tcPr>
            <w:tcW w:w="8545" w:type="dxa"/>
            <w:gridSpan w:val="5"/>
          </w:tcPr>
          <w:p w14:paraId="6E16AB45" w14:textId="77777777" w:rsidR="00880993" w:rsidRPr="0017589F" w:rsidRDefault="00880993" w:rsidP="0025081C">
            <w:pPr>
              <w:spacing w:line="240" w:lineRule="auto"/>
              <w:ind w:firstLine="0"/>
              <w:jc w:val="left"/>
              <w:rPr>
                <w:b/>
                <w:sz w:val="20"/>
                <w:szCs w:val="20"/>
              </w:rPr>
            </w:pPr>
            <w:r w:rsidRPr="0017589F">
              <w:rPr>
                <w:b/>
                <w:sz w:val="20"/>
                <w:szCs w:val="20"/>
              </w:rPr>
              <w:t>*Score each requirement listed in the criteria table using the following scale:</w:t>
            </w:r>
          </w:p>
          <w:p w14:paraId="76B577D7" w14:textId="77777777" w:rsidR="00880993" w:rsidRPr="0017589F" w:rsidRDefault="00880993" w:rsidP="0025081C">
            <w:pPr>
              <w:spacing w:line="240" w:lineRule="auto"/>
              <w:ind w:firstLine="0"/>
              <w:jc w:val="left"/>
              <w:rPr>
                <w:sz w:val="20"/>
                <w:szCs w:val="20"/>
              </w:rPr>
            </w:pPr>
            <w:r w:rsidRPr="0017589F">
              <w:rPr>
                <w:sz w:val="20"/>
                <w:szCs w:val="20"/>
              </w:rPr>
              <w:t>0 = Item Not Present or Unacceptable. Substantial Revisions are Required.</w:t>
            </w:r>
          </w:p>
          <w:p w14:paraId="2AC36406" w14:textId="77777777" w:rsidR="00880993" w:rsidRPr="0017589F" w:rsidRDefault="00880993" w:rsidP="0025081C">
            <w:pPr>
              <w:spacing w:line="240" w:lineRule="auto"/>
              <w:ind w:firstLine="0"/>
              <w:jc w:val="left"/>
              <w:rPr>
                <w:sz w:val="20"/>
                <w:szCs w:val="20"/>
              </w:rPr>
            </w:pPr>
            <w:r w:rsidRPr="0017589F">
              <w:rPr>
                <w:sz w:val="20"/>
                <w:szCs w:val="20"/>
              </w:rPr>
              <w:t>1 = Item is Present. Does Not Meet Expectations. Revisions are Required.</w:t>
            </w:r>
          </w:p>
          <w:p w14:paraId="24E109D5" w14:textId="77777777" w:rsidR="00880993" w:rsidRPr="0017589F" w:rsidRDefault="00880993" w:rsidP="0025081C">
            <w:pPr>
              <w:spacing w:line="240" w:lineRule="auto"/>
              <w:ind w:firstLine="0"/>
              <w:jc w:val="left"/>
              <w:rPr>
                <w:sz w:val="20"/>
                <w:szCs w:val="20"/>
              </w:rPr>
            </w:pPr>
            <w:r w:rsidRPr="0017589F">
              <w:rPr>
                <w:sz w:val="20"/>
                <w:szCs w:val="20"/>
              </w:rPr>
              <w:t xml:space="preserve">2 = Item is Acceptable. Meets Expectations. Some Revisions May be Suggested or Required. </w:t>
            </w:r>
          </w:p>
          <w:p w14:paraId="6842E713" w14:textId="77777777" w:rsidR="00880993" w:rsidRPr="0017589F" w:rsidRDefault="00880993" w:rsidP="0025081C">
            <w:pPr>
              <w:spacing w:line="240" w:lineRule="auto"/>
              <w:ind w:firstLine="0"/>
              <w:jc w:val="left"/>
              <w:rPr>
                <w:rFonts w:eastAsia="Times New Roman"/>
                <w:sz w:val="20"/>
                <w:szCs w:val="20"/>
              </w:rPr>
            </w:pPr>
            <w:r w:rsidRPr="0017589F">
              <w:rPr>
                <w:sz w:val="20"/>
                <w:szCs w:val="20"/>
              </w:rPr>
              <w:t>3 = Item Exceeds Expectations. No Revisions are Required.</w:t>
            </w:r>
          </w:p>
        </w:tc>
      </w:tr>
      <w:tr w:rsidR="00880993" w:rsidRPr="00E75F02" w14:paraId="36819E5C" w14:textId="77777777" w:rsidTr="00E15535">
        <w:trPr>
          <w:trHeight w:val="653"/>
          <w:jc w:val="left"/>
        </w:trPr>
        <w:tc>
          <w:tcPr>
            <w:tcW w:w="8545" w:type="dxa"/>
            <w:gridSpan w:val="5"/>
          </w:tcPr>
          <w:p w14:paraId="61CAEC1F" w14:textId="77777777" w:rsidR="00880993" w:rsidRPr="0017589F" w:rsidRDefault="00880993" w:rsidP="0025081C">
            <w:pPr>
              <w:spacing w:afterLines="40" w:after="96" w:line="240" w:lineRule="auto"/>
              <w:ind w:firstLine="0"/>
              <w:jc w:val="left"/>
              <w:rPr>
                <w:b/>
                <w:sz w:val="20"/>
                <w:szCs w:val="20"/>
              </w:rPr>
            </w:pPr>
            <w:r w:rsidRPr="0017589F">
              <w:rPr>
                <w:b/>
                <w:sz w:val="20"/>
                <w:szCs w:val="20"/>
              </w:rPr>
              <w:t>Reviewer Comments:</w:t>
            </w:r>
          </w:p>
          <w:p w14:paraId="40D13F99" w14:textId="77777777" w:rsidR="00880993" w:rsidRPr="0017589F" w:rsidDel="005E12C6" w:rsidRDefault="00880993" w:rsidP="0025081C">
            <w:pPr>
              <w:spacing w:afterLines="40" w:after="96" w:line="240" w:lineRule="auto"/>
              <w:ind w:firstLine="0"/>
              <w:jc w:val="left"/>
              <w:rPr>
                <w:rFonts w:eastAsia="Times New Roman"/>
                <w:b/>
                <w:sz w:val="20"/>
                <w:szCs w:val="20"/>
              </w:rPr>
            </w:pPr>
          </w:p>
        </w:tc>
      </w:tr>
    </w:tbl>
    <w:p w14:paraId="44C07F46" w14:textId="77777777" w:rsidR="00880993" w:rsidRPr="00E75F02" w:rsidRDefault="00880993" w:rsidP="0098433B">
      <w:pPr>
        <w:pStyle w:val="Heading2"/>
      </w:pPr>
      <w:bookmarkStart w:id="465" w:name="_Toc171694977"/>
      <w:r w:rsidRPr="00E75F02">
        <w:t>Data Analysis Procedures</w:t>
      </w:r>
      <w:bookmarkEnd w:id="465"/>
    </w:p>
    <w:p w14:paraId="665789D4" w14:textId="7FB07E47" w:rsidR="0095011F" w:rsidRPr="00E75F02" w:rsidRDefault="00F934B0" w:rsidP="0098433B">
      <w:pPr>
        <w:spacing w:after="0"/>
      </w:pPr>
      <w:r w:rsidRPr="00E75F02">
        <w:t xml:space="preserve">It is not known how African American faculty and peers contributed to goal setting, self- motivation, and ongoing persistence in the college experiences for African American Alumni of </w:t>
      </w:r>
      <w:del w:id="466" w:author="Michael Grohs" w:date="2024-07-14T19:43:00Z" w16du:dateUtc="2024-07-15T00:43:00Z">
        <w:r w:rsidR="00517BA3" w:rsidRPr="00E75F02" w:rsidDel="00EB5CAC">
          <w:delText>Predominantly</w:delText>
        </w:r>
        <w:r w:rsidRPr="00E75F02" w:rsidDel="00EB5CAC">
          <w:delText xml:space="preserve"> White Institutions</w:delText>
        </w:r>
      </w:del>
      <w:ins w:id="467" w:author="Michael Grohs" w:date="2024-07-14T19:43:00Z" w16du:dateUtc="2024-07-15T00:43:00Z">
        <w:r w:rsidR="00EB5CAC" w:rsidRPr="00E75F02">
          <w:t>PWIs</w:t>
        </w:r>
      </w:ins>
      <w:r w:rsidR="0095011F" w:rsidRPr="00E75F02">
        <w:t xml:space="preserve">. The data collected from the </w:t>
      </w:r>
      <w:r w:rsidR="0095011F" w:rsidRPr="00E75F02">
        <w:lastRenderedPageBreak/>
        <w:t xml:space="preserve">interviews and questionnaires were used to create a description of how African </w:t>
      </w:r>
      <w:r w:rsidR="002F088D" w:rsidRPr="00E75F02">
        <w:t>American</w:t>
      </w:r>
      <w:r w:rsidR="00EB6093" w:rsidRPr="00E75F02">
        <w:t xml:space="preserve"> alumni</w:t>
      </w:r>
      <w:r w:rsidR="002F088D" w:rsidRPr="00E75F02">
        <w:t xml:space="preserve"> </w:t>
      </w:r>
      <w:commentRangeStart w:id="468"/>
      <w:del w:id="469" w:author="Michael Grohs" w:date="2024-07-14T19:43:00Z" w16du:dateUtc="2024-07-15T00:43:00Z">
        <w:r w:rsidR="002F088D" w:rsidRPr="00E75F02" w:rsidDel="00EB5CAC">
          <w:delText>describes</w:delText>
        </w:r>
        <w:r w:rsidR="0095011F" w:rsidRPr="00E75F02" w:rsidDel="00EB5CAC">
          <w:delText xml:space="preserve"> </w:delText>
        </w:r>
      </w:del>
      <w:ins w:id="470" w:author="Michael Grohs" w:date="2024-07-14T19:43:00Z" w16du:dateUtc="2024-07-15T00:43:00Z">
        <w:r w:rsidR="00EB5CAC" w:rsidRPr="00E75F02">
          <w:t xml:space="preserve">described </w:t>
        </w:r>
      </w:ins>
      <w:commentRangeEnd w:id="468"/>
      <w:ins w:id="471" w:author="Michael Grohs" w:date="2024-07-15T12:04:00Z" w16du:dateUtc="2024-07-15T17:04:00Z">
        <w:r w:rsidR="00F82208" w:rsidRPr="008F652C">
          <w:rPr>
            <w:rStyle w:val="CommentReference"/>
          </w:rPr>
          <w:commentReference w:id="468"/>
        </w:r>
      </w:ins>
      <w:r w:rsidR="0095011F" w:rsidRPr="00E75F02">
        <w:t xml:space="preserve">the contribution of their African American faculty and peers in their success at their PWI. </w:t>
      </w:r>
      <w:commentRangeStart w:id="472"/>
      <w:r w:rsidR="0095011F" w:rsidRPr="00E75F02">
        <w:t xml:space="preserve">The study was conducted by interviewing </w:t>
      </w:r>
      <w:r w:rsidR="002F1C2F" w:rsidRPr="00E75F02">
        <w:t>10</w:t>
      </w:r>
      <w:r w:rsidR="0095011F" w:rsidRPr="00E75F02">
        <w:t xml:space="preserve"> African American alumni in semi-structured interviews </w:t>
      </w:r>
      <w:r w:rsidR="00D466E0" w:rsidRPr="00E75F02">
        <w:t xml:space="preserve">and </w:t>
      </w:r>
      <w:r w:rsidR="002F1C2F" w:rsidRPr="00E75F02">
        <w:t>26</w:t>
      </w:r>
      <w:r w:rsidR="0095011F" w:rsidRPr="00E75F02">
        <w:t xml:space="preserve"> African American alumni completing questionnaires for a total of 26 participants. </w:t>
      </w:r>
      <w:commentRangeEnd w:id="472"/>
      <w:r w:rsidR="00F82208" w:rsidRPr="008F652C">
        <w:rPr>
          <w:rStyle w:val="CommentReference"/>
        </w:rPr>
        <w:commentReference w:id="472"/>
      </w:r>
      <w:r w:rsidR="0095011F" w:rsidRPr="00E75F02">
        <w:t>The questions in the interview and questionnaire were guided by the following three research questions:</w:t>
      </w:r>
    </w:p>
    <w:p w14:paraId="68ABF0B3" w14:textId="77777777" w:rsidR="00485749" w:rsidRPr="00E75F02" w:rsidRDefault="00485749" w:rsidP="0098433B">
      <w:pPr>
        <w:pStyle w:val="ListRQ"/>
        <w:spacing w:after="0"/>
        <w:contextualSpacing/>
      </w:pPr>
      <w:r w:rsidRPr="00E75F02">
        <w:t xml:space="preserve">RQ1: </w:t>
      </w:r>
      <w:r w:rsidRPr="00E75F02">
        <w:tab/>
        <w:t xml:space="preserve">How do African American college alumni from PWIs located in the South Atlantic Region of the United States of America describe the contributions of their African American faculty and peers on goal setting? </w:t>
      </w:r>
    </w:p>
    <w:p w14:paraId="273DE21D" w14:textId="77777777" w:rsidR="00485749" w:rsidRPr="00E75F02" w:rsidRDefault="00485749" w:rsidP="0098433B">
      <w:pPr>
        <w:pStyle w:val="ListRQ"/>
        <w:spacing w:after="0"/>
        <w:contextualSpacing/>
      </w:pPr>
      <w:r w:rsidRPr="00E75F02">
        <w:t xml:space="preserve">RQ2: </w:t>
      </w:r>
      <w:r w:rsidRPr="00E75F02">
        <w:tab/>
        <w:t>How do African American college alumni from PWIs located in the South Atlantic Region of the United States of America describe the contributions of their African American faculty and peers on self-motivation?</w:t>
      </w:r>
    </w:p>
    <w:p w14:paraId="0C183945" w14:textId="77777777" w:rsidR="00485749" w:rsidRPr="00E75F02" w:rsidRDefault="00485749" w:rsidP="0098433B">
      <w:pPr>
        <w:pStyle w:val="ListRQ"/>
        <w:spacing w:after="0"/>
        <w:contextualSpacing/>
      </w:pPr>
      <w:r w:rsidRPr="00E75F02">
        <w:t xml:space="preserve">RQ3: </w:t>
      </w:r>
      <w:r w:rsidRPr="00E75F02">
        <w:tab/>
        <w:t xml:space="preserve">How do African American college alumni from PWIs located in the South Atlantic Region of the United States of America describe the contributions of their African American faculty and peers on ongoing persistence? </w:t>
      </w:r>
    </w:p>
    <w:p w14:paraId="5D9F5CE9" w14:textId="4106AEBE" w:rsidR="00CF01B9" w:rsidRPr="00E75F02" w:rsidRDefault="00CF01B9" w:rsidP="0098433B">
      <w:pPr>
        <w:widowControl w:val="0"/>
        <w:autoSpaceDE w:val="0"/>
        <w:autoSpaceDN w:val="0"/>
        <w:spacing w:after="0"/>
      </w:pPr>
      <w:r w:rsidRPr="00E75F02">
        <w:t xml:space="preserve">Data collected from this study </w:t>
      </w:r>
      <w:del w:id="473" w:author="Michael Grohs" w:date="2024-07-15T12:05:00Z" w16du:dateUtc="2024-07-15T17:05:00Z">
        <w:r w:rsidRPr="00E75F02" w:rsidDel="00F82208">
          <w:delText xml:space="preserve">was </w:delText>
        </w:r>
      </w:del>
      <w:ins w:id="474" w:author="Michael Grohs" w:date="2024-07-15T12:05:00Z" w16du:dateUtc="2024-07-15T17:05:00Z">
        <w:r w:rsidR="00F82208" w:rsidRPr="00E75F02">
          <w:t xml:space="preserve">were </w:t>
        </w:r>
      </w:ins>
      <w:r w:rsidRPr="00E75F02">
        <w:t>comprised</w:t>
      </w:r>
      <w:r w:rsidRPr="00E75F02">
        <w:rPr>
          <w:spacing w:val="39"/>
        </w:rPr>
        <w:t xml:space="preserve"> </w:t>
      </w:r>
      <w:r w:rsidRPr="00E75F02">
        <w:t>of semi-structured interview transcripts and</w:t>
      </w:r>
      <w:commentRangeStart w:id="475"/>
      <w:r w:rsidRPr="00E75F02">
        <w:t xml:space="preserve"> </w:t>
      </w:r>
      <w:commentRangeEnd w:id="475"/>
      <w:r w:rsidR="00F82208" w:rsidRPr="008F652C">
        <w:rPr>
          <w:rStyle w:val="CommentReference"/>
        </w:rPr>
        <w:commentReference w:id="475"/>
      </w:r>
      <w:r w:rsidRPr="00E75F02">
        <w:t>questionnaire survey. The information</w:t>
      </w:r>
      <w:r w:rsidRPr="00E75F02">
        <w:rPr>
          <w:spacing w:val="-7"/>
        </w:rPr>
        <w:t xml:space="preserve"> </w:t>
      </w:r>
      <w:r w:rsidRPr="00E75F02">
        <w:t>collected from</w:t>
      </w:r>
      <w:r w:rsidRPr="00E75F02">
        <w:rPr>
          <w:spacing w:val="-14"/>
        </w:rPr>
        <w:t xml:space="preserve"> </w:t>
      </w:r>
      <w:r w:rsidRPr="00E75F02">
        <w:t>the</w:t>
      </w:r>
      <w:r w:rsidRPr="00E75F02">
        <w:rPr>
          <w:spacing w:val="-9"/>
        </w:rPr>
        <w:t xml:space="preserve"> </w:t>
      </w:r>
      <w:r w:rsidRPr="00E75F02">
        <w:t>demographic</w:t>
      </w:r>
      <w:r w:rsidRPr="00E75F02">
        <w:rPr>
          <w:spacing w:val="-9"/>
        </w:rPr>
        <w:t xml:space="preserve"> </w:t>
      </w:r>
      <w:r w:rsidRPr="00E75F02">
        <w:t>questionnaire was</w:t>
      </w:r>
      <w:r w:rsidRPr="00E75F02">
        <w:rPr>
          <w:spacing w:val="-11"/>
        </w:rPr>
        <w:t xml:space="preserve"> </w:t>
      </w:r>
      <w:r w:rsidRPr="00E75F02">
        <w:t>used</w:t>
      </w:r>
      <w:r w:rsidRPr="00E75F02">
        <w:rPr>
          <w:spacing w:val="19"/>
        </w:rPr>
        <w:t xml:space="preserve"> </w:t>
      </w:r>
      <w:r w:rsidRPr="00E75F02">
        <w:t>for descriptive information of the participants.</w:t>
      </w:r>
      <w:r w:rsidR="00B42FF1" w:rsidRPr="00E75F02">
        <w:t xml:space="preserve"> Data analysis was used to </w:t>
      </w:r>
      <w:r w:rsidR="00AB2449" w:rsidRPr="00E75F02">
        <w:t>identify</w:t>
      </w:r>
      <w:r w:rsidR="00B42FF1" w:rsidRPr="00E75F02">
        <w:t>, analyze, and report themes in this study.</w:t>
      </w:r>
    </w:p>
    <w:p w14:paraId="6E9CA56E" w14:textId="619079C2" w:rsidR="00CF01B9" w:rsidRPr="00E75F02" w:rsidRDefault="00CF01B9" w:rsidP="0098433B">
      <w:pPr>
        <w:widowControl w:val="0"/>
        <w:autoSpaceDE w:val="0"/>
        <w:autoSpaceDN w:val="0"/>
        <w:spacing w:after="0"/>
        <w:ind w:firstLine="721"/>
      </w:pPr>
      <w:r w:rsidRPr="00E75F02">
        <w:t xml:space="preserve">Braun and Clarke’s (2022) </w:t>
      </w:r>
      <w:commentRangeStart w:id="476"/>
      <w:r w:rsidR="002F088D" w:rsidRPr="00E75F02">
        <w:t>were</w:t>
      </w:r>
      <w:r w:rsidRPr="00E75F02">
        <w:t xml:space="preserve"> the data analysis</w:t>
      </w:r>
      <w:r w:rsidR="00B42FF1" w:rsidRPr="00E75F02">
        <w:t xml:space="preserve"> procedure</w:t>
      </w:r>
      <w:r w:rsidRPr="00E75F02">
        <w:t xml:space="preserve"> used </w:t>
      </w:r>
      <w:commentRangeEnd w:id="476"/>
      <w:r w:rsidR="00EB5CAC" w:rsidRPr="008F652C">
        <w:rPr>
          <w:rStyle w:val="CommentReference"/>
        </w:rPr>
        <w:commentReference w:id="476"/>
      </w:r>
      <w:r w:rsidRPr="00E75F02">
        <w:t xml:space="preserve">for this qualitative study. The procedures used </w:t>
      </w:r>
      <w:del w:id="477" w:author="Michael Grohs" w:date="2024-07-14T19:45:00Z" w16du:dateUtc="2024-07-15T00:45:00Z">
        <w:r w:rsidRPr="00E75F02" w:rsidDel="00F150E8">
          <w:delText>was</w:delText>
        </w:r>
      </w:del>
      <w:ins w:id="478" w:author="Michael Grohs" w:date="2024-07-14T19:45:00Z" w16du:dateUtc="2024-07-15T00:45:00Z">
        <w:r w:rsidR="00F150E8" w:rsidRPr="00E75F02">
          <w:t>were</w:t>
        </w:r>
      </w:ins>
      <w:r w:rsidRPr="00E75F02">
        <w:t xml:space="preserve"> six phases</w:t>
      </w:r>
      <w:r w:rsidRPr="00E75F02">
        <w:rPr>
          <w:spacing w:val="-11"/>
        </w:rPr>
        <w:t xml:space="preserve"> </w:t>
      </w:r>
      <w:r w:rsidRPr="00E75F02">
        <w:t>of thematic</w:t>
      </w:r>
      <w:r w:rsidRPr="00E75F02">
        <w:rPr>
          <w:spacing w:val="-9"/>
        </w:rPr>
        <w:t xml:space="preserve"> </w:t>
      </w:r>
      <w:r w:rsidRPr="00E75F02">
        <w:t>analysis using an</w:t>
      </w:r>
      <w:r w:rsidRPr="00E75F02">
        <w:rPr>
          <w:spacing w:val="-8"/>
        </w:rPr>
        <w:t xml:space="preserve"> </w:t>
      </w:r>
      <w:r w:rsidRPr="00E75F02">
        <w:t>inductive</w:t>
      </w:r>
      <w:r w:rsidRPr="00E75F02">
        <w:rPr>
          <w:spacing w:val="-9"/>
        </w:rPr>
        <w:t xml:space="preserve"> </w:t>
      </w:r>
      <w:r w:rsidRPr="00E75F02">
        <w:t>approach</w:t>
      </w:r>
      <w:r w:rsidRPr="00E75F02">
        <w:rPr>
          <w:spacing w:val="-8"/>
        </w:rPr>
        <w:t xml:space="preserve"> </w:t>
      </w:r>
      <w:r w:rsidRPr="00E75F02">
        <w:t>to</w:t>
      </w:r>
      <w:r w:rsidRPr="00E75F02">
        <w:rPr>
          <w:spacing w:val="-8"/>
        </w:rPr>
        <w:t xml:space="preserve"> </w:t>
      </w:r>
      <w:r w:rsidRPr="00E75F02">
        <w:t xml:space="preserve">determine themes from data. </w:t>
      </w:r>
      <w:r w:rsidR="005541B9" w:rsidRPr="00E75F02">
        <w:t xml:space="preserve">The </w:t>
      </w:r>
      <w:r w:rsidR="00EB72E8" w:rsidRPr="00E75F02">
        <w:t xml:space="preserve">preparation for coding the data involved a full and comprehensive review of each downloaded transcript to ensure </w:t>
      </w:r>
      <w:r w:rsidR="00EB72E8" w:rsidRPr="00E75F02">
        <w:lastRenderedPageBreak/>
        <w:t xml:space="preserve">accuracy of the transcript. </w:t>
      </w:r>
      <w:r w:rsidR="008067DD" w:rsidRPr="00E75F02">
        <w:t xml:space="preserve">Some of the </w:t>
      </w:r>
      <w:r w:rsidR="00AC0475" w:rsidRPr="00E75F02">
        <w:t xml:space="preserve">words had to be deleted and square brackets for direct quotes </w:t>
      </w:r>
      <w:del w:id="479" w:author="Michael Grohs" w:date="2024-07-14T19:46:00Z" w16du:dateUtc="2024-07-15T00:46:00Z">
        <w:r w:rsidR="00AC0475" w:rsidRPr="00E75F02" w:rsidDel="00F150E8">
          <w:delText>was</w:delText>
        </w:r>
      </w:del>
      <w:ins w:id="480" w:author="Michael Grohs" w:date="2024-07-14T19:46:00Z" w16du:dateUtc="2024-07-15T00:46:00Z">
        <w:r w:rsidR="00F150E8" w:rsidRPr="00E75F02">
          <w:t>were</w:t>
        </w:r>
      </w:ins>
      <w:r w:rsidR="00AC0475" w:rsidRPr="00E75F02">
        <w:t xml:space="preserve"> used </w:t>
      </w:r>
      <w:r w:rsidR="00F70D44" w:rsidRPr="00E75F02">
        <w:t xml:space="preserve">to </w:t>
      </w:r>
      <w:r w:rsidR="00BE1559" w:rsidRPr="00E75F02">
        <w:t>indicate that the</w:t>
      </w:r>
      <w:r w:rsidR="00F70D44" w:rsidRPr="00E75F02">
        <w:t xml:space="preserve"> word</w:t>
      </w:r>
      <w:r w:rsidR="00BE1559" w:rsidRPr="00E75F02">
        <w:t xml:space="preserve"> inside them </w:t>
      </w:r>
      <w:r w:rsidR="00533AA8" w:rsidRPr="00E75F02">
        <w:t xml:space="preserve">was modified </w:t>
      </w:r>
      <w:r w:rsidR="00A64672" w:rsidRPr="00E75F02">
        <w:t>because</w:t>
      </w:r>
      <w:r w:rsidR="00533AA8" w:rsidRPr="00E75F02">
        <w:t xml:space="preserve"> it</w:t>
      </w:r>
      <w:r w:rsidR="00A64672" w:rsidRPr="00E75F02">
        <w:t xml:space="preserve"> was</w:t>
      </w:r>
      <w:r w:rsidR="00533AA8" w:rsidRPr="00E75F02">
        <w:t xml:space="preserve"> not part of the original quote.</w:t>
      </w:r>
      <w:r w:rsidR="00AC0475" w:rsidRPr="00E75F02">
        <w:t xml:space="preserve"> </w:t>
      </w:r>
      <w:r w:rsidR="0037696F" w:rsidRPr="00E75F02">
        <w:t>The participants were allowed to</w:t>
      </w:r>
      <w:r w:rsidR="00AF32EF" w:rsidRPr="00E75F02">
        <w:t xml:space="preserve"> speak freely to enhance the flow of the conversation. Upon completion of the one-on-one interviews</w:t>
      </w:r>
      <w:r w:rsidR="0037696F" w:rsidRPr="00E75F02">
        <w:t>,</w:t>
      </w:r>
      <w:r w:rsidR="00AF32EF" w:rsidRPr="00E75F02">
        <w:t xml:space="preserve"> the researcher emailed </w:t>
      </w:r>
      <w:r w:rsidR="0037696F" w:rsidRPr="00E75F02">
        <w:t xml:space="preserve">the </w:t>
      </w:r>
      <w:r w:rsidR="00AF32EF" w:rsidRPr="00E75F02">
        <w:t>participant</w:t>
      </w:r>
      <w:r w:rsidR="0037696F" w:rsidRPr="00E75F02">
        <w:t>s</w:t>
      </w:r>
      <w:r w:rsidR="00AF32EF" w:rsidRPr="00E75F02">
        <w:t xml:space="preserve"> a copy of their transcript for review</w:t>
      </w:r>
      <w:r w:rsidR="0037696F" w:rsidRPr="00E75F02">
        <w:t>.</w:t>
      </w:r>
      <w:r w:rsidR="00AF32EF" w:rsidRPr="00E75F02">
        <w:t xml:space="preserve"> </w:t>
      </w:r>
    </w:p>
    <w:p w14:paraId="30D00692" w14:textId="13C9B3F7" w:rsidR="000B2AB3" w:rsidRPr="00E75F02" w:rsidRDefault="002F088D" w:rsidP="0098433B">
      <w:pPr>
        <w:widowControl w:val="0"/>
        <w:autoSpaceDE w:val="0"/>
        <w:autoSpaceDN w:val="0"/>
        <w:spacing w:after="0"/>
        <w:rPr>
          <w:shd w:val="clear" w:color="auto" w:fill="FFFFFF"/>
        </w:rPr>
      </w:pPr>
      <w:r w:rsidRPr="00E75F02">
        <w:t>To</w:t>
      </w:r>
      <w:r w:rsidR="00AF32EF" w:rsidRPr="00E75F02">
        <w:t xml:space="preserve"> accurately analyze the data that emerged from the one-on-one interviews and the </w:t>
      </w:r>
      <w:r w:rsidR="00284664" w:rsidRPr="00E75F02">
        <w:t>questionnaires</w:t>
      </w:r>
      <w:commentRangeStart w:id="481"/>
      <w:r w:rsidR="00284664" w:rsidRPr="00E75F02">
        <w:t xml:space="preserve">, the </w:t>
      </w:r>
      <w:r w:rsidR="00AF32EF" w:rsidRPr="00E75F02">
        <w:t xml:space="preserve">researcher used thematic analysis by Braun and Clarke (2022). </w:t>
      </w:r>
      <w:commentRangeEnd w:id="481"/>
      <w:r w:rsidR="00C305B8" w:rsidRPr="008F652C">
        <w:rPr>
          <w:rStyle w:val="CommentReference"/>
        </w:rPr>
        <w:commentReference w:id="481"/>
      </w:r>
      <w:r w:rsidR="00AF32EF" w:rsidRPr="00E75F02">
        <w:t>The qualitative coding software MAXQDA was used to code, categorize, and form themes from the data.</w:t>
      </w:r>
      <w:r w:rsidR="00C84018" w:rsidRPr="00E75F02">
        <w:t xml:space="preserve"> </w:t>
      </w:r>
      <w:r w:rsidR="000B2AB3" w:rsidRPr="00E75F02">
        <w:rPr>
          <w:shd w:val="clear" w:color="auto" w:fill="FFFFFF"/>
        </w:rPr>
        <w:t xml:space="preserve">Inductive data analysis was used by starting with raw data extracted from interview transcripts and questionnaire responses. This data approach enabled an openness to unforeseen discoveries and insights. Initial codes were developed to capture emerging ideas and patterns from the interviews. These codes were defined using quotes extracted from both transcripts and questionnaire responses. Throughout the transcripts, sections were </w:t>
      </w:r>
      <w:r w:rsidRPr="00E75F02">
        <w:rPr>
          <w:shd w:val="clear" w:color="auto" w:fill="FFFFFF"/>
        </w:rPr>
        <w:t>highlighted,</w:t>
      </w:r>
      <w:r w:rsidR="000B2AB3" w:rsidRPr="00E75F02">
        <w:rPr>
          <w:shd w:val="clear" w:color="auto" w:fill="FFFFFF"/>
        </w:rPr>
        <w:t xml:space="preserve"> and comments were added to capture these initial codes from the data. </w:t>
      </w:r>
    </w:p>
    <w:p w14:paraId="3F19221A" w14:textId="6DEA94F6" w:rsidR="003A284D" w:rsidRPr="00E75F02" w:rsidRDefault="00E56D10" w:rsidP="0098433B">
      <w:pPr>
        <w:spacing w:after="0"/>
        <w:rPr>
          <w:shd w:val="clear" w:color="auto" w:fill="FFFFFF"/>
        </w:rPr>
      </w:pPr>
      <w:r w:rsidRPr="00E75F02">
        <w:rPr>
          <w:shd w:val="clear" w:color="auto" w:fill="FFFFFF"/>
        </w:rPr>
        <w:t xml:space="preserve">Potential themes were done by grouping the codes with similar meanings. The sections of data were coded with words and phrases to understand the meaning of the text. Each section was highlighted and assigned a code. </w:t>
      </w:r>
      <w:r w:rsidR="00E158D2" w:rsidRPr="00E75F02">
        <w:rPr>
          <w:shd w:val="clear" w:color="auto" w:fill="FFFFFF"/>
        </w:rPr>
        <w:t>The initial code group generated 328 code</w:t>
      </w:r>
      <w:r w:rsidR="0005611C" w:rsidRPr="00E75F02">
        <w:rPr>
          <w:shd w:val="clear" w:color="auto" w:fill="FFFFFF"/>
        </w:rPr>
        <w:t>d segments</w:t>
      </w:r>
      <w:r w:rsidR="00E158D2" w:rsidRPr="00E75F02">
        <w:rPr>
          <w:shd w:val="clear" w:color="auto" w:fill="FFFFFF"/>
        </w:rPr>
        <w:t xml:space="preserve"> as shown in Figure 2. A final total of </w:t>
      </w:r>
      <w:r w:rsidR="006D2AEF" w:rsidRPr="00E75F02">
        <w:rPr>
          <w:shd w:val="clear" w:color="auto" w:fill="FFFFFF"/>
        </w:rPr>
        <w:t>735</w:t>
      </w:r>
      <w:r w:rsidRPr="00E75F02">
        <w:rPr>
          <w:shd w:val="clear" w:color="auto" w:fill="FFFFFF"/>
        </w:rPr>
        <w:t xml:space="preserve"> code</w:t>
      </w:r>
      <w:r w:rsidR="0005611C" w:rsidRPr="00E75F02">
        <w:rPr>
          <w:shd w:val="clear" w:color="auto" w:fill="FFFFFF"/>
        </w:rPr>
        <w:t>d segments</w:t>
      </w:r>
      <w:r w:rsidRPr="00E75F02">
        <w:rPr>
          <w:shd w:val="clear" w:color="auto" w:fill="FFFFFF"/>
        </w:rPr>
        <w:t xml:space="preserve"> were generated that were grouped </w:t>
      </w:r>
      <w:r w:rsidR="0005611C" w:rsidRPr="00E75F02">
        <w:rPr>
          <w:shd w:val="clear" w:color="auto" w:fill="FFFFFF"/>
        </w:rPr>
        <w:t>in</w:t>
      </w:r>
      <w:r w:rsidRPr="00E75F02">
        <w:rPr>
          <w:shd w:val="clear" w:color="auto" w:fill="FFFFFF"/>
        </w:rPr>
        <w:t xml:space="preserve">to </w:t>
      </w:r>
      <w:r w:rsidR="0005611C" w:rsidRPr="00E75F02">
        <w:rPr>
          <w:shd w:val="clear" w:color="auto" w:fill="FFFFFF"/>
        </w:rPr>
        <w:t xml:space="preserve">95 codes that helped to </w:t>
      </w:r>
      <w:r w:rsidRPr="00E75F02">
        <w:rPr>
          <w:shd w:val="clear" w:color="auto" w:fill="FFFFFF"/>
        </w:rPr>
        <w:t xml:space="preserve">create a category. </w:t>
      </w:r>
      <w:r w:rsidR="003A284D" w:rsidRPr="00E75F02">
        <w:rPr>
          <w:shd w:val="clear" w:color="auto" w:fill="FFFFFF"/>
        </w:rPr>
        <w:t xml:space="preserve">See Table </w:t>
      </w:r>
      <w:r w:rsidR="00C5024B" w:rsidRPr="00E75F02">
        <w:rPr>
          <w:shd w:val="clear" w:color="auto" w:fill="FFFFFF"/>
        </w:rPr>
        <w:t>5</w:t>
      </w:r>
      <w:r w:rsidR="003A284D" w:rsidRPr="00E75F02">
        <w:rPr>
          <w:shd w:val="clear" w:color="auto" w:fill="FFFFFF"/>
        </w:rPr>
        <w:t xml:space="preserve"> for a sample of codes</w:t>
      </w:r>
      <w:r w:rsidR="008617F7" w:rsidRPr="00E75F02">
        <w:rPr>
          <w:shd w:val="clear" w:color="auto" w:fill="FFFFFF"/>
        </w:rPr>
        <w:t xml:space="preserve"> and Appendix </w:t>
      </w:r>
      <w:r w:rsidR="006F14D2" w:rsidRPr="00E75F02">
        <w:rPr>
          <w:shd w:val="clear" w:color="auto" w:fill="FFFFFF"/>
        </w:rPr>
        <w:t>F for the full codebook</w:t>
      </w:r>
      <w:r w:rsidR="004C61F8" w:rsidRPr="00E75F02">
        <w:rPr>
          <w:shd w:val="clear" w:color="auto" w:fill="FFFFFF"/>
        </w:rPr>
        <w:t xml:space="preserve"> with</w:t>
      </w:r>
      <w:r w:rsidR="001313EB" w:rsidRPr="00E75F02">
        <w:rPr>
          <w:shd w:val="clear" w:color="auto" w:fill="FFFFFF"/>
        </w:rPr>
        <w:t xml:space="preserve"> descriptions and transcript quotes</w:t>
      </w:r>
      <w:r w:rsidR="006F14D2" w:rsidRPr="00E75F02">
        <w:rPr>
          <w:shd w:val="clear" w:color="auto" w:fill="FFFFFF"/>
        </w:rPr>
        <w:t>.</w:t>
      </w:r>
    </w:p>
    <w:p w14:paraId="4097EF62" w14:textId="6408C276" w:rsidR="00E56D10" w:rsidRPr="00E75F02" w:rsidRDefault="00E56D10" w:rsidP="0098433B">
      <w:pPr>
        <w:spacing w:after="0"/>
        <w:rPr>
          <w:color w:val="222222"/>
          <w:shd w:val="clear" w:color="auto" w:fill="FFFFFF"/>
        </w:rPr>
      </w:pPr>
      <w:r w:rsidRPr="00E75F02">
        <w:rPr>
          <w:shd w:val="clear" w:color="auto" w:fill="FFFFFF"/>
        </w:rPr>
        <w:lastRenderedPageBreak/>
        <w:t>The codes and categories were clustered together where the researcher developed the themes. After reviewing the data, themes were refined and identified. When defining and naming the themes, definitions were developed for the theme. Additionally, the researcher ensured that the names accurately described and represented each meaning. A narrative of the thematic analysis was written, supported by quotes that were highlighted within the text, and the significance of the themes was discussed</w:t>
      </w:r>
      <w:r w:rsidRPr="00E75F02">
        <w:rPr>
          <w:color w:val="222222"/>
          <w:shd w:val="clear" w:color="auto" w:fill="FFFFFF"/>
        </w:rPr>
        <w:t xml:space="preserve">. </w:t>
      </w:r>
    </w:p>
    <w:p w14:paraId="027E8212" w14:textId="3AB2D1E4" w:rsidR="00950838" w:rsidRPr="00E75F02" w:rsidRDefault="00AB2449" w:rsidP="0098433B">
      <w:pPr>
        <w:spacing w:after="0"/>
      </w:pPr>
      <w:r w:rsidRPr="00E75F02">
        <w:t xml:space="preserve">The responses from the open-ended questionnaire were retrieved from the Survey Monkey website and stored for data analysis. All 26 participant questionnaires were reviewed to ensure completion. Prior to filling out the questionnaire, participants were provided with </w:t>
      </w:r>
      <w:r w:rsidR="00077297" w:rsidRPr="00E75F02">
        <w:t xml:space="preserve">the </w:t>
      </w:r>
      <w:r w:rsidRPr="00E75F02">
        <w:t xml:space="preserve">informed </w:t>
      </w:r>
      <w:r w:rsidR="004D631A" w:rsidRPr="00E75F02">
        <w:t>consent,</w:t>
      </w:r>
      <w:r w:rsidRPr="00E75F02">
        <w:t xml:space="preserve"> and </w:t>
      </w:r>
      <w:r w:rsidR="00077297" w:rsidRPr="00E75F02">
        <w:t xml:space="preserve">they </w:t>
      </w:r>
      <w:r w:rsidRPr="00E75F02">
        <w:t xml:space="preserve">confirmed their rights through electronic signature and by clicking the agree button. After entering the site, participants completed a four-question demographic survey (see Appendix E). Questionnaire responses were securely saved on a password-protected removable hard drive and </w:t>
      </w:r>
      <w:ins w:id="482" w:author="Michael Grohs" w:date="2024-07-14T20:12:00Z" w16du:dateUtc="2024-07-15T01:12:00Z">
        <w:r w:rsidR="0059224C" w:rsidRPr="00E75F02">
          <w:t xml:space="preserve">are being </w:t>
        </w:r>
      </w:ins>
      <w:r w:rsidRPr="00E75F02">
        <w:t>stored in a locked filing cabinet.</w:t>
      </w:r>
    </w:p>
    <w:p w14:paraId="6FFB05DC" w14:textId="01B0D8A8" w:rsidR="00950838" w:rsidRPr="00E75F02" w:rsidRDefault="00950838" w:rsidP="0098433B">
      <w:pPr>
        <w:spacing w:after="0"/>
      </w:pPr>
      <w:r w:rsidRPr="00E75F02">
        <w:t>The semi-structured interviews were renamed and saved based on the numerical order when the interview was scheduled to ensure privacy and confidentiality. After the interview, the participants were informed that they would receive a copy of their transcripts to ensure accuracy for member checking. The files were renamed on the Zoom platform with the participants</w:t>
      </w:r>
      <w:ins w:id="483" w:author="Michael Grohs" w:date="2024-07-14T19:54:00Z" w16du:dateUtc="2024-07-15T00:54:00Z">
        <w:r w:rsidR="00C305B8" w:rsidRPr="00E75F02">
          <w:t>’</w:t>
        </w:r>
      </w:ins>
      <w:r w:rsidRPr="00E75F02">
        <w:t xml:space="preserve"> numbers. The interviews were recorded using </w:t>
      </w:r>
      <w:r w:rsidR="002F088D" w:rsidRPr="00E75F02">
        <w:t>Zoom and</w:t>
      </w:r>
      <w:r w:rsidRPr="00E75F02">
        <w:t xml:space="preserve"> </w:t>
      </w:r>
      <w:r w:rsidR="00077297" w:rsidRPr="00E75F02">
        <w:t xml:space="preserve">the </w:t>
      </w:r>
      <w:r w:rsidRPr="00E75F02">
        <w:t xml:space="preserve">transcription through MAXQDA. The audio file of the interview was uploaded into the transcription service and was converted into </w:t>
      </w:r>
      <w:del w:id="484" w:author="Michael Grohs" w:date="2024-07-14T19:55:00Z" w16du:dateUtc="2024-07-15T00:55:00Z">
        <w:r w:rsidRPr="00E75F02" w:rsidDel="00C305B8">
          <w:delText>words</w:delText>
        </w:r>
      </w:del>
      <w:ins w:id="485" w:author="Michael Grohs" w:date="2024-07-14T19:55:00Z" w16du:dateUtc="2024-07-15T00:55:00Z">
        <w:r w:rsidR="00C305B8" w:rsidRPr="00E75F02">
          <w:t>text</w:t>
        </w:r>
      </w:ins>
      <w:r w:rsidRPr="00E75F02">
        <w:t xml:space="preserve">. </w:t>
      </w:r>
    </w:p>
    <w:p w14:paraId="5294E375" w14:textId="54666625" w:rsidR="003A284D" w:rsidRPr="00E75F02" w:rsidRDefault="00950838" w:rsidP="0098433B">
      <w:pPr>
        <w:spacing w:after="0"/>
      </w:pPr>
      <w:r w:rsidRPr="00E75F02">
        <w:t>The recordings were listened to for each transcript</w:t>
      </w:r>
      <w:ins w:id="486" w:author="Michael Grohs" w:date="2024-07-14T19:55:00Z" w16du:dateUtc="2024-07-15T00:55:00Z">
        <w:r w:rsidR="00C305B8" w:rsidRPr="00E75F02">
          <w:t>,</w:t>
        </w:r>
      </w:ins>
      <w:r w:rsidRPr="00E75F02">
        <w:t xml:space="preserve"> and corrections </w:t>
      </w:r>
      <w:r w:rsidR="002F088D" w:rsidRPr="00E75F02">
        <w:t>were made</w:t>
      </w:r>
      <w:r w:rsidRPr="00E75F02">
        <w:t xml:space="preserve"> before downloading it to ensure accuracy and to bec</w:t>
      </w:r>
      <w:r w:rsidR="00847689" w:rsidRPr="00E75F02">
        <w:t>om</w:t>
      </w:r>
      <w:r w:rsidRPr="00E75F02">
        <w:t xml:space="preserve">e familiar with the data. While </w:t>
      </w:r>
      <w:r w:rsidRPr="00E75F02">
        <w:lastRenderedPageBreak/>
        <w:t xml:space="preserve">reading the transcripts, the conversation </w:t>
      </w:r>
      <w:del w:id="487" w:author="Michael Grohs" w:date="2024-07-14T19:55:00Z" w16du:dateUtc="2024-07-15T00:55:00Z">
        <w:r w:rsidRPr="00E75F02" w:rsidDel="00C305B8">
          <w:delText>w</w:delText>
        </w:r>
        <w:r w:rsidR="00077297" w:rsidRPr="00E75F02" w:rsidDel="00C305B8">
          <w:delText>ere</w:delText>
        </w:r>
      </w:del>
      <w:ins w:id="488" w:author="Michael Grohs" w:date="2024-07-14T19:55:00Z" w16du:dateUtc="2024-07-15T00:55:00Z">
        <w:r w:rsidR="00C305B8" w:rsidRPr="00E75F02">
          <w:t>was</w:t>
        </w:r>
      </w:ins>
      <w:r w:rsidRPr="00E75F02">
        <w:t xml:space="preserve"> corrected to clarify the speaker and match the researcher's and the </w:t>
      </w:r>
      <w:commentRangeStart w:id="489"/>
      <w:r w:rsidRPr="00E75F02">
        <w:t xml:space="preserve">participants' </w:t>
      </w:r>
      <w:commentRangeEnd w:id="489"/>
      <w:r w:rsidR="00C305B8" w:rsidRPr="008F652C">
        <w:rPr>
          <w:rStyle w:val="CommentReference"/>
        </w:rPr>
        <w:commentReference w:id="489"/>
      </w:r>
      <w:r w:rsidRPr="00E75F02">
        <w:t xml:space="preserve">words. To ensure trustworthiness, member checking was used to confirm accuracy and validity. Once downloaded into a </w:t>
      </w:r>
      <w:del w:id="490" w:author="Michael Grohs" w:date="2024-07-14T19:56:00Z" w16du:dateUtc="2024-07-15T00:56:00Z">
        <w:r w:rsidRPr="00E75F02" w:rsidDel="00C305B8">
          <w:delText xml:space="preserve">word </w:delText>
        </w:r>
      </w:del>
      <w:ins w:id="491" w:author="Michael Grohs" w:date="2024-07-14T19:56:00Z" w16du:dateUtc="2024-07-15T00:56:00Z">
        <w:r w:rsidR="00C305B8" w:rsidRPr="00E75F02">
          <w:t xml:space="preserve">Word </w:t>
        </w:r>
      </w:ins>
      <w:r w:rsidRPr="00E75F02">
        <w:t xml:space="preserve">document, </w:t>
      </w:r>
      <w:r w:rsidR="00077297" w:rsidRPr="00E75F02">
        <w:t xml:space="preserve">the </w:t>
      </w:r>
      <w:r w:rsidRPr="00E75F02">
        <w:t xml:space="preserve">transcript </w:t>
      </w:r>
      <w:r w:rsidR="002F088D" w:rsidRPr="00E75F02">
        <w:t>was</w:t>
      </w:r>
      <w:r w:rsidRPr="00E75F02">
        <w:t xml:space="preserve"> </w:t>
      </w:r>
      <w:r w:rsidR="00FF2BA2" w:rsidRPr="00E75F02">
        <w:t>e</w:t>
      </w:r>
      <w:r w:rsidRPr="00E75F02">
        <w:t>mailed to the participants for the purpose</w:t>
      </w:r>
      <w:del w:id="492" w:author="Michael Grohs" w:date="2024-07-14T19:56:00Z" w16du:dateUtc="2024-07-15T00:56:00Z">
        <w:r w:rsidRPr="00E75F02" w:rsidDel="00C305B8">
          <w:delText>s</w:delText>
        </w:r>
      </w:del>
      <w:r w:rsidRPr="00E75F02">
        <w:t xml:space="preserve"> of verification. Member checking enhances the trustworthiness and credibility of the information and research findings. The participants were given </w:t>
      </w:r>
      <w:del w:id="493" w:author="Michael Grohs" w:date="2024-07-14T19:56:00Z" w16du:dateUtc="2024-07-15T00:56:00Z">
        <w:r w:rsidRPr="00E75F02" w:rsidDel="007B1C0C">
          <w:delText xml:space="preserve">ten </w:delText>
        </w:r>
      </w:del>
      <w:ins w:id="494" w:author="Michael Grohs" w:date="2024-07-14T19:56:00Z" w16du:dateUtc="2024-07-15T00:56:00Z">
        <w:r w:rsidR="007B1C0C" w:rsidRPr="00E75F02">
          <w:t xml:space="preserve">10 </w:t>
        </w:r>
      </w:ins>
      <w:r w:rsidRPr="00E75F02">
        <w:t xml:space="preserve">business days to review the transcript. Two </w:t>
      </w:r>
      <w:r w:rsidR="002F088D" w:rsidRPr="00E75F02">
        <w:t>participants</w:t>
      </w:r>
      <w:r w:rsidRPr="00E75F02">
        <w:t xml:space="preserve"> responded to member checking and </w:t>
      </w:r>
      <w:del w:id="495" w:author="Michael Grohs" w:date="2024-07-14T19:56:00Z" w16du:dateUtc="2024-07-15T00:56:00Z">
        <w:r w:rsidRPr="00E75F02" w:rsidDel="007B1C0C">
          <w:delText>was</w:delText>
        </w:r>
      </w:del>
      <w:ins w:id="496" w:author="Michael Grohs" w:date="2024-07-14T19:56:00Z" w16du:dateUtc="2024-07-15T00:56:00Z">
        <w:r w:rsidR="007B1C0C" w:rsidRPr="00E75F02">
          <w:t>were</w:t>
        </w:r>
      </w:ins>
      <w:r w:rsidRPr="00E75F02">
        <w:t xml:space="preserve"> satisfied with the accuracy of the transcripts </w:t>
      </w:r>
      <w:r w:rsidR="002F088D" w:rsidRPr="00E75F02">
        <w:t>except for</w:t>
      </w:r>
      <w:r w:rsidRPr="00E75F02">
        <w:t xml:space="preserve"> having to remove names or places that were mentioned </w:t>
      </w:r>
      <w:del w:id="497" w:author="Michael Grohs" w:date="2024-07-14T19:56:00Z" w16du:dateUtc="2024-07-15T00:56:00Z">
        <w:r w:rsidRPr="00E75F02" w:rsidDel="007B1C0C">
          <w:delText xml:space="preserve">in the transcript </w:delText>
        </w:r>
      </w:del>
      <w:r w:rsidRPr="00E75F02">
        <w:t>during the interview</w:t>
      </w:r>
      <w:ins w:id="498" w:author="Michael Grohs" w:date="2024-07-14T19:57:00Z" w16du:dateUtc="2024-07-15T00:57:00Z">
        <w:r w:rsidR="007B1C0C" w:rsidRPr="00E75F02">
          <w:t xml:space="preserve"> and included in the transcript</w:t>
        </w:r>
      </w:ins>
      <w:r w:rsidRPr="00E75F02">
        <w:t xml:space="preserve">. Due to the limited number of participants who responded, the procedure was ineffective. The Word document </w:t>
      </w:r>
      <w:del w:id="499" w:author="Michael Grohs" w:date="2024-07-15T10:37:00Z" w16du:dateUtc="2024-07-15T15:37:00Z">
        <w:r w:rsidR="002F088D" w:rsidRPr="00E75F02" w:rsidDel="00314F01">
          <w:delText xml:space="preserve">was </w:delText>
        </w:r>
      </w:del>
      <w:ins w:id="500" w:author="Michael Grohs" w:date="2024-07-15T10:37:00Z" w16du:dateUtc="2024-07-15T15:37:00Z">
        <w:r w:rsidR="00314F01" w:rsidRPr="00E75F02">
          <w:t xml:space="preserve">has been </w:t>
        </w:r>
      </w:ins>
      <w:r w:rsidR="002F088D" w:rsidRPr="00E75F02">
        <w:t>saved</w:t>
      </w:r>
      <w:r w:rsidRPr="00E75F02">
        <w:t xml:space="preserve"> on a password-protected removable hard drive and </w:t>
      </w:r>
      <w:ins w:id="501" w:author="Michael Grohs" w:date="2024-07-15T12:24:00Z" w16du:dateUtc="2024-07-15T17:24:00Z">
        <w:r w:rsidR="0009705B" w:rsidRPr="00E75F02">
          <w:t>will</w:t>
        </w:r>
      </w:ins>
      <w:ins w:id="502" w:author="Michael Grohs" w:date="2024-07-15T10:37:00Z" w16du:dateUtc="2024-07-15T15:37:00Z">
        <w:r w:rsidR="00314F01" w:rsidRPr="00E75F02">
          <w:t xml:space="preserve"> be </w:t>
        </w:r>
      </w:ins>
      <w:r w:rsidRPr="00E75F02">
        <w:t>kept in a locked cabinet</w:t>
      </w:r>
      <w:ins w:id="503" w:author="Michael Grohs" w:date="2024-07-15T12:21:00Z" w16du:dateUtc="2024-07-15T17:21:00Z">
        <w:r w:rsidR="0009705B" w:rsidRPr="00E75F02">
          <w:t xml:space="preserve"> for </w:t>
        </w:r>
      </w:ins>
      <w:ins w:id="504" w:author="Michael Grohs" w:date="2024-07-15T12:24:00Z" w16du:dateUtc="2024-07-15T17:24:00Z">
        <w:r w:rsidR="0009705B" w:rsidRPr="00E75F02">
          <w:t xml:space="preserve">at least </w:t>
        </w:r>
      </w:ins>
      <w:ins w:id="505" w:author="Michael Grohs" w:date="2024-07-15T12:21:00Z" w16du:dateUtc="2024-07-15T17:21:00Z">
        <w:r w:rsidR="0009705B" w:rsidRPr="00E75F02">
          <w:t>five years in accordance with APA</w:t>
        </w:r>
      </w:ins>
      <w:ins w:id="506" w:author="Michael Grohs" w:date="2024-07-15T12:24:00Z" w16du:dateUtc="2024-07-15T17:24:00Z">
        <w:r w:rsidR="0009705B" w:rsidRPr="00E75F02">
          <w:t xml:space="preserve"> ethical standards</w:t>
        </w:r>
      </w:ins>
      <w:r w:rsidRPr="00E75F02">
        <w:t>.</w:t>
      </w:r>
    </w:p>
    <w:p w14:paraId="6213FE91" w14:textId="1FA7233B" w:rsidR="00624870" w:rsidRPr="00E75F02" w:rsidRDefault="00624870" w:rsidP="00624870">
      <w:pPr>
        <w:pStyle w:val="Caption"/>
        <w:rPr>
          <w:rFonts w:eastAsia="Calibri"/>
          <w:i/>
          <w:iCs/>
          <w:szCs w:val="24"/>
          <w:shd w:val="clear" w:color="auto" w:fill="FFFFFF"/>
        </w:rPr>
      </w:pPr>
      <w:bookmarkStart w:id="507" w:name="_Toc171633844"/>
      <w:r w:rsidRPr="00E75F02">
        <w:rPr>
          <w:rFonts w:eastAsia="Calibri"/>
          <w:b/>
          <w:bCs w:val="0"/>
          <w:szCs w:val="24"/>
          <w:shd w:val="clear" w:color="auto" w:fill="FFFFFF"/>
        </w:rPr>
        <w:t>Figure 2</w:t>
      </w:r>
      <w:r w:rsidRPr="00E75F02">
        <w:rPr>
          <w:rFonts w:eastAsia="Calibri"/>
          <w:szCs w:val="24"/>
          <w:shd w:val="clear" w:color="auto" w:fill="FFFFFF"/>
        </w:rPr>
        <w:br/>
      </w:r>
      <w:r w:rsidRPr="00E75F02">
        <w:rPr>
          <w:rFonts w:eastAsia="Calibri"/>
          <w:szCs w:val="24"/>
          <w:shd w:val="clear" w:color="auto" w:fill="FFFFFF"/>
        </w:rPr>
        <w:br/>
      </w:r>
      <w:commentRangeStart w:id="508"/>
      <w:r w:rsidRPr="00E75F02">
        <w:rPr>
          <w:rFonts w:eastAsia="Calibri"/>
          <w:i/>
          <w:iCs/>
          <w:szCs w:val="24"/>
          <w:shd w:val="clear" w:color="auto" w:fill="FFFFFF"/>
        </w:rPr>
        <w:t>Example of Code Groupings</w:t>
      </w:r>
      <w:bookmarkEnd w:id="507"/>
      <w:commentRangeEnd w:id="508"/>
      <w:r w:rsidR="00314F01" w:rsidRPr="008F652C">
        <w:rPr>
          <w:rStyle w:val="CommentReference"/>
          <w:bCs w:val="0"/>
        </w:rPr>
        <w:commentReference w:id="508"/>
      </w:r>
    </w:p>
    <w:p w14:paraId="22536143" w14:textId="7337C482" w:rsidR="009D7EC7" w:rsidRPr="00E75F02" w:rsidRDefault="003A284D" w:rsidP="00124DB2">
      <w:pPr>
        <w:ind w:firstLine="0"/>
        <w:rPr>
          <w:b/>
          <w:bCs/>
        </w:rPr>
      </w:pPr>
      <w:r w:rsidRPr="00E75F02">
        <w:rPr>
          <w:noProof/>
        </w:rPr>
        <w:drawing>
          <wp:inline distT="0" distB="0" distL="0" distR="0" wp14:anchorId="3D7AA670" wp14:editId="1FE74A15">
            <wp:extent cx="3957290" cy="28575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5671" cy="2863552"/>
                    </a:xfrm>
                    <a:prstGeom prst="rect">
                      <a:avLst/>
                    </a:prstGeom>
                  </pic:spPr>
                </pic:pic>
              </a:graphicData>
            </a:graphic>
          </wp:inline>
        </w:drawing>
      </w:r>
      <w:r w:rsidR="009D7EC7" w:rsidRPr="00E75F02">
        <w:rPr>
          <w:b/>
          <w:bCs/>
        </w:rPr>
        <w:t xml:space="preserve"> </w:t>
      </w:r>
    </w:p>
    <w:p w14:paraId="7C4AF0B6" w14:textId="73C70D1D" w:rsidR="009D7EC7" w:rsidRPr="00E75F02" w:rsidRDefault="009D7EC7" w:rsidP="009D7EC7"/>
    <w:p w14:paraId="30C4D4A5" w14:textId="32521372" w:rsidR="00E8337D" w:rsidRPr="00E75F02" w:rsidRDefault="003C5E5E" w:rsidP="0098433B">
      <w:pPr>
        <w:pStyle w:val="Heading3"/>
      </w:pPr>
      <w:bookmarkStart w:id="509" w:name="_Toc171694978"/>
      <w:r w:rsidRPr="00E75F02">
        <w:lastRenderedPageBreak/>
        <w:t>Reflexivity Protocol</w:t>
      </w:r>
      <w:bookmarkEnd w:id="509"/>
    </w:p>
    <w:p w14:paraId="75062A53" w14:textId="2FB8BE42" w:rsidR="00363FC6" w:rsidRPr="00E75F02" w:rsidRDefault="00363FC6" w:rsidP="0098433B">
      <w:pPr>
        <w:spacing w:after="0"/>
      </w:pPr>
      <w:r w:rsidRPr="00E75F02">
        <w:t xml:space="preserve">Reflexivity protocol </w:t>
      </w:r>
      <w:r w:rsidR="002F088D" w:rsidRPr="00E75F02">
        <w:t>ensures that</w:t>
      </w:r>
      <w:r w:rsidRPr="00E75F02">
        <w:t xml:space="preserve"> </w:t>
      </w:r>
      <w:r w:rsidR="00812A5D" w:rsidRPr="00E75F02">
        <w:t>the researcher</w:t>
      </w:r>
      <w:r w:rsidR="00395193" w:rsidRPr="00E75F02">
        <w:t>s’</w:t>
      </w:r>
      <w:r w:rsidRPr="00E75F02">
        <w:t xml:space="preserve"> judgement and belief</w:t>
      </w:r>
      <w:r w:rsidR="00B71592" w:rsidRPr="00E75F02">
        <w:t>s</w:t>
      </w:r>
      <w:r w:rsidRPr="00E75F02">
        <w:t xml:space="preserve"> do not affect the data collection process (Meyer &amp; Willis, 2018). </w:t>
      </w:r>
      <w:r w:rsidR="0028290F" w:rsidRPr="00E75F02">
        <w:t>R</w:t>
      </w:r>
      <w:r w:rsidRPr="00E75F02">
        <w:t>eflexive thematic analysis</w:t>
      </w:r>
      <w:r w:rsidR="0028290F" w:rsidRPr="00E75F02">
        <w:t xml:space="preserve"> was used to start the process of coding</w:t>
      </w:r>
      <w:r w:rsidRPr="00E75F02">
        <w:t xml:space="preserve">. During the coding </w:t>
      </w:r>
      <w:commentRangeStart w:id="510"/>
      <w:r w:rsidRPr="00E75F02">
        <w:t xml:space="preserve">process, </w:t>
      </w:r>
      <w:r w:rsidR="002E0DF1" w:rsidRPr="00E75F02">
        <w:t>a process</w:t>
      </w:r>
      <w:r w:rsidRPr="00E75F02">
        <w:t xml:space="preserve"> </w:t>
      </w:r>
      <w:commentRangeEnd w:id="510"/>
      <w:r w:rsidR="0059224C" w:rsidRPr="008F652C">
        <w:rPr>
          <w:rStyle w:val="CommentReference"/>
        </w:rPr>
        <w:commentReference w:id="510"/>
      </w:r>
      <w:r w:rsidR="0028290F" w:rsidRPr="00E75F02">
        <w:t xml:space="preserve">was created </w:t>
      </w:r>
      <w:r w:rsidRPr="00E75F02">
        <w:t xml:space="preserve">to organize </w:t>
      </w:r>
      <w:r w:rsidR="002E0DF1" w:rsidRPr="00E75F02">
        <w:t>reading</w:t>
      </w:r>
      <w:r w:rsidRPr="00E75F02">
        <w:t xml:space="preserve"> th</w:t>
      </w:r>
      <w:r w:rsidR="00A83E84" w:rsidRPr="00E75F02">
        <w:t xml:space="preserve">e </w:t>
      </w:r>
      <w:r w:rsidRPr="00E75F02">
        <w:t xml:space="preserve">data from the transcripts. </w:t>
      </w:r>
      <w:commentRangeStart w:id="511"/>
      <w:r w:rsidR="0028290F" w:rsidRPr="00E75F02">
        <w:t>N</w:t>
      </w:r>
      <w:r w:rsidR="00461F9B" w:rsidRPr="00E75F02">
        <w:t>otes</w:t>
      </w:r>
      <w:r w:rsidRPr="00E75F02">
        <w:t xml:space="preserve"> </w:t>
      </w:r>
      <w:r w:rsidR="00D52418" w:rsidRPr="00E75F02">
        <w:t xml:space="preserve">were </w:t>
      </w:r>
      <w:r w:rsidR="0028290F" w:rsidRPr="00E75F02">
        <w:t xml:space="preserve">taken that </w:t>
      </w:r>
      <w:del w:id="512" w:author="Michael Grohs" w:date="2024-07-14T20:14:00Z" w16du:dateUtc="2024-07-15T01:14:00Z">
        <w:r w:rsidR="0028290F" w:rsidRPr="00E75F02" w:rsidDel="0059224C">
          <w:delText>was</w:delText>
        </w:r>
      </w:del>
      <w:ins w:id="513" w:author="Michael Grohs" w:date="2024-07-14T20:14:00Z" w16du:dateUtc="2024-07-15T01:14:00Z">
        <w:r w:rsidR="0059224C" w:rsidRPr="00E75F02">
          <w:t>were</w:t>
        </w:r>
      </w:ins>
      <w:r w:rsidR="0028290F" w:rsidRPr="00E75F02">
        <w:t xml:space="preserve"> </w:t>
      </w:r>
      <w:r w:rsidRPr="00E75F02">
        <w:t>documented after data collection</w:t>
      </w:r>
      <w:commentRangeEnd w:id="511"/>
      <w:r w:rsidR="0009705B" w:rsidRPr="008F652C">
        <w:rPr>
          <w:rStyle w:val="CommentReference"/>
        </w:rPr>
        <w:commentReference w:id="511"/>
      </w:r>
      <w:r w:rsidRPr="00E75F02">
        <w:t xml:space="preserve"> </w:t>
      </w:r>
      <w:del w:id="514" w:author="Michael Grohs" w:date="2024-07-15T12:27:00Z" w16du:dateUtc="2024-07-15T17:27:00Z">
        <w:r w:rsidR="007A0EEB" w:rsidRPr="00E75F02" w:rsidDel="0009705B">
          <w:delText xml:space="preserve">which </w:delText>
        </w:r>
      </w:del>
      <w:ins w:id="515" w:author="Michael Grohs" w:date="2024-07-15T12:27:00Z" w16du:dateUtc="2024-07-15T17:27:00Z">
        <w:r w:rsidR="0009705B" w:rsidRPr="00E75F02">
          <w:t xml:space="preserve">that </w:t>
        </w:r>
      </w:ins>
      <w:r w:rsidR="007A0EEB" w:rsidRPr="00E75F02">
        <w:t>show</w:t>
      </w:r>
      <w:del w:id="516" w:author="Michael Grohs" w:date="2024-07-15T12:27:00Z" w16du:dateUtc="2024-07-15T17:27:00Z">
        <w:r w:rsidR="007A0EEB" w:rsidRPr="00E75F02" w:rsidDel="0009705B">
          <w:delText>s</w:delText>
        </w:r>
      </w:del>
      <w:r w:rsidR="007A0EEB" w:rsidRPr="00E75F02">
        <w:t xml:space="preserve"> </w:t>
      </w:r>
      <w:r w:rsidRPr="00E75F02">
        <w:t xml:space="preserve">the process of </w:t>
      </w:r>
      <w:r w:rsidR="00AF4F4B" w:rsidRPr="00E75F02">
        <w:t xml:space="preserve">creating </w:t>
      </w:r>
      <w:r w:rsidRPr="00E75F02">
        <w:t xml:space="preserve">codes, categories, and themes. </w:t>
      </w:r>
      <w:r w:rsidR="0028290F" w:rsidRPr="00E75F02">
        <w:t>Notes were taken</w:t>
      </w:r>
      <w:r w:rsidR="0074017D" w:rsidRPr="00E75F02">
        <w:t xml:space="preserve"> after the one-on</w:t>
      </w:r>
      <w:r w:rsidR="00254B33" w:rsidRPr="00E75F02">
        <w:t>-one interviews to help with memorizing</w:t>
      </w:r>
      <w:r w:rsidRPr="00E75F02">
        <w:t xml:space="preserve"> any instances that needed to be recorded.</w:t>
      </w:r>
      <w:r w:rsidR="00C20DE0" w:rsidRPr="00E75F02">
        <w:t xml:space="preserve"> </w:t>
      </w:r>
      <w:r w:rsidRPr="00E75F02">
        <w:t xml:space="preserve">The notes were not used as </w:t>
      </w:r>
      <w:r w:rsidR="00B33C2C" w:rsidRPr="00E75F02">
        <w:t>a part</w:t>
      </w:r>
      <w:r w:rsidRPr="00E75F02">
        <w:t xml:space="preserve"> of the coding process</w:t>
      </w:r>
      <w:r w:rsidR="00F47A5F" w:rsidRPr="00E75F02">
        <w:t>. The notes were only use</w:t>
      </w:r>
      <w:r w:rsidR="003046C7" w:rsidRPr="00E75F02">
        <w:t>d</w:t>
      </w:r>
      <w:r w:rsidR="00F47A5F" w:rsidRPr="00E75F02">
        <w:t xml:space="preserve"> </w:t>
      </w:r>
      <w:r w:rsidR="00860504" w:rsidRPr="00E75F02">
        <w:t xml:space="preserve">to assist </w:t>
      </w:r>
      <w:r w:rsidR="006D7367" w:rsidRPr="00E75F02">
        <w:t xml:space="preserve">the </w:t>
      </w:r>
      <w:r w:rsidR="00860504" w:rsidRPr="00E75F02">
        <w:t xml:space="preserve">researcher with additional </w:t>
      </w:r>
      <w:r w:rsidR="002F088D" w:rsidRPr="00E75F02">
        <w:t>information.</w:t>
      </w:r>
      <w:r w:rsidR="00860504" w:rsidRPr="00E75F02">
        <w:t xml:space="preserve"> </w:t>
      </w:r>
    </w:p>
    <w:p w14:paraId="511C0A77" w14:textId="77777777" w:rsidR="00124DB2" w:rsidRPr="00E75F02" w:rsidRDefault="00124DB2" w:rsidP="0098433B">
      <w:pPr>
        <w:pStyle w:val="Heading3"/>
      </w:pPr>
      <w:bookmarkStart w:id="517" w:name="_Toc171694979"/>
      <w:bookmarkStart w:id="518" w:name="_Toc137478104"/>
      <w:r w:rsidRPr="00E75F02">
        <w:t>Braun and Clarke’s (2022) Thematic Analysis Steps</w:t>
      </w:r>
      <w:bookmarkEnd w:id="517"/>
    </w:p>
    <w:p w14:paraId="1E30651C" w14:textId="4AABF597" w:rsidR="002E5358" w:rsidRPr="00E75F02" w:rsidRDefault="0072276E" w:rsidP="0098433B">
      <w:pPr>
        <w:spacing w:after="0"/>
      </w:pPr>
      <w:r w:rsidRPr="00E75F02">
        <w:rPr>
          <w:rStyle w:val="Heading4Char"/>
        </w:rPr>
        <w:t>Step 1: Data Familiarization</w:t>
      </w:r>
      <w:bookmarkEnd w:id="518"/>
      <w:r w:rsidR="00124DB2" w:rsidRPr="00E75F02">
        <w:rPr>
          <w:rStyle w:val="Heading4Char"/>
        </w:rPr>
        <w:t>.</w:t>
      </w:r>
      <w:r w:rsidR="00124DB2" w:rsidRPr="00E75F02">
        <w:t xml:space="preserve"> </w:t>
      </w:r>
      <w:r w:rsidR="00BF0925" w:rsidRPr="00E75F02">
        <w:t>For the</w:t>
      </w:r>
      <w:r w:rsidR="002E5358" w:rsidRPr="00E75F02">
        <w:t xml:space="preserve"> coding </w:t>
      </w:r>
      <w:r w:rsidR="002F088D" w:rsidRPr="00E75F02">
        <w:t>process, the</w:t>
      </w:r>
      <w:r w:rsidR="002E5358" w:rsidRPr="00E75F02">
        <w:t xml:space="preserve"> researcher reviewed the transcripts from </w:t>
      </w:r>
      <w:r w:rsidR="00BF0925" w:rsidRPr="00E75F02">
        <w:t>the</w:t>
      </w:r>
      <w:r w:rsidR="002E5358" w:rsidRPr="00E75F02">
        <w:t xml:space="preserve"> one-on-one interview</w:t>
      </w:r>
      <w:r w:rsidR="00BF0925" w:rsidRPr="00E75F02">
        <w:t>s</w:t>
      </w:r>
      <w:r w:rsidR="002E5358" w:rsidRPr="00E75F02">
        <w:t xml:space="preserve"> and f</w:t>
      </w:r>
      <w:r w:rsidR="00BF0925" w:rsidRPr="00E75F02">
        <w:t xml:space="preserve">rom the </w:t>
      </w:r>
      <w:r w:rsidR="00B10664" w:rsidRPr="00E75F02">
        <w:t>questionnaire</w:t>
      </w:r>
      <w:r w:rsidR="00323710" w:rsidRPr="00E75F02">
        <w:t xml:space="preserve"> responses from African American alumni discu</w:t>
      </w:r>
      <w:r w:rsidR="002D2EA6" w:rsidRPr="00E75F02">
        <w:t xml:space="preserve">ssing their experiences with faculty and peers at PWIs. </w:t>
      </w:r>
      <w:r w:rsidR="002E5358" w:rsidRPr="00E75F02">
        <w:t>The re</w:t>
      </w:r>
      <w:r w:rsidR="00B10664" w:rsidRPr="00E75F02">
        <w:t xml:space="preserve">viewing of the </w:t>
      </w:r>
      <w:r w:rsidR="002E5358" w:rsidRPr="00E75F02">
        <w:t xml:space="preserve">transcripts </w:t>
      </w:r>
      <w:r w:rsidR="00367D5F" w:rsidRPr="00E75F02">
        <w:t xml:space="preserve">was done </w:t>
      </w:r>
      <w:r w:rsidR="00F935CA" w:rsidRPr="00E75F02">
        <w:t xml:space="preserve">multiple </w:t>
      </w:r>
      <w:r w:rsidR="00367D5F" w:rsidRPr="00E75F02">
        <w:t>times which is</w:t>
      </w:r>
      <w:r w:rsidR="002E5358" w:rsidRPr="00E75F02">
        <w:t xml:space="preserve"> the first phase of Braun and Clarke’s (2022) steps to thematic</w:t>
      </w:r>
      <w:r w:rsidR="00B10F53" w:rsidRPr="00E75F02">
        <w:t xml:space="preserve"> </w:t>
      </w:r>
      <w:r w:rsidR="002E5358" w:rsidRPr="00E75F02">
        <w:t>analysis</w:t>
      </w:r>
      <w:r w:rsidR="00B10F53" w:rsidRPr="00E75F02">
        <w:t xml:space="preserve">. Reviewing the transcripts multiple times helps </w:t>
      </w:r>
      <w:r w:rsidR="002F088D" w:rsidRPr="00E75F02">
        <w:t>with becoming</w:t>
      </w:r>
      <w:r w:rsidR="002E5358" w:rsidRPr="00E75F02">
        <w:t xml:space="preserve"> familiar with the data. For this research study, inductive coding</w:t>
      </w:r>
      <w:r w:rsidR="00FA002B" w:rsidRPr="00E75F02">
        <w:t xml:space="preserve"> was done by the researcher to </w:t>
      </w:r>
      <w:r w:rsidR="002E5358" w:rsidRPr="00E75F02">
        <w:t>create</w:t>
      </w:r>
      <w:r w:rsidR="00FA002B" w:rsidRPr="00E75F02">
        <w:t xml:space="preserve"> </w:t>
      </w:r>
      <w:r w:rsidR="002E5358" w:rsidRPr="00E75F02">
        <w:t xml:space="preserve">the codes based on the data that </w:t>
      </w:r>
      <w:del w:id="519" w:author="Michael Grohs" w:date="2024-07-14T20:16:00Z" w16du:dateUtc="2024-07-15T01:16:00Z">
        <w:r w:rsidR="00FA002B" w:rsidRPr="00E75F02" w:rsidDel="0059224C">
          <w:delText xml:space="preserve">was </w:delText>
        </w:r>
      </w:del>
      <w:ins w:id="520" w:author="Michael Grohs" w:date="2024-07-14T20:16:00Z" w16du:dateUtc="2024-07-15T01:16:00Z">
        <w:r w:rsidR="0059224C" w:rsidRPr="00E75F02">
          <w:t xml:space="preserve">were </w:t>
        </w:r>
      </w:ins>
      <w:r w:rsidR="00FA002B" w:rsidRPr="00E75F02">
        <w:t>collected</w:t>
      </w:r>
      <w:r w:rsidR="002E5358" w:rsidRPr="00E75F02">
        <w:t>. The transcripts were uploaded into MAXQDA</w:t>
      </w:r>
      <w:r w:rsidR="00FA002B" w:rsidRPr="00E75F02">
        <w:t xml:space="preserve">. </w:t>
      </w:r>
      <w:r w:rsidR="00345975" w:rsidRPr="00E75F02">
        <w:t>E</w:t>
      </w:r>
      <w:r w:rsidR="002E5358" w:rsidRPr="00E75F02">
        <w:t xml:space="preserve">ach line of the transcript </w:t>
      </w:r>
      <w:r w:rsidR="00345975" w:rsidRPr="00E75F02">
        <w:t xml:space="preserve">was read </w:t>
      </w:r>
      <w:r w:rsidR="002E5358" w:rsidRPr="00E75F02">
        <w:t>and coded</w:t>
      </w:r>
      <w:r w:rsidR="00E01244" w:rsidRPr="00E75F02">
        <w:t xml:space="preserve"> by the researcher. The researcher</w:t>
      </w:r>
      <w:r w:rsidR="002E5358" w:rsidRPr="00E75F02">
        <w:t xml:space="preserve"> based </w:t>
      </w:r>
      <w:r w:rsidR="00462DB3" w:rsidRPr="00E75F02">
        <w:t xml:space="preserve">the coding </w:t>
      </w:r>
      <w:r w:rsidR="002E5358" w:rsidRPr="00E75F02">
        <w:t>on reoccurring patterns within the t</w:t>
      </w:r>
      <w:r w:rsidR="00803F18" w:rsidRPr="00E75F02">
        <w:t>ext on the transcript</w:t>
      </w:r>
      <w:r w:rsidR="002E5358" w:rsidRPr="00E75F02">
        <w:t xml:space="preserve">. The researcher </w:t>
      </w:r>
      <w:r w:rsidR="00803F18" w:rsidRPr="00E75F02">
        <w:t xml:space="preserve">read </w:t>
      </w:r>
      <w:r w:rsidR="002E5358" w:rsidRPr="00E75F02">
        <w:t xml:space="preserve">each transcript </w:t>
      </w:r>
      <w:del w:id="521" w:author="Michael Grohs" w:date="2024-07-14T20:16:00Z" w16du:dateUtc="2024-07-15T01:16:00Z">
        <w:r w:rsidR="00803F18" w:rsidRPr="00E75F02" w:rsidDel="0059224C">
          <w:delText>5</w:delText>
        </w:r>
        <w:r w:rsidR="002E5358" w:rsidRPr="00E75F02" w:rsidDel="0059224C">
          <w:delText xml:space="preserve"> </w:delText>
        </w:r>
      </w:del>
      <w:ins w:id="522" w:author="Michael Grohs" w:date="2024-07-14T20:16:00Z" w16du:dateUtc="2024-07-15T01:16:00Z">
        <w:r w:rsidR="0059224C" w:rsidRPr="00E75F02">
          <w:t xml:space="preserve">five </w:t>
        </w:r>
      </w:ins>
      <w:r w:rsidR="002E5358" w:rsidRPr="00E75F02">
        <w:t xml:space="preserve">times to </w:t>
      </w:r>
      <w:r w:rsidR="00803F18" w:rsidRPr="00E75F02">
        <w:t>become</w:t>
      </w:r>
      <w:r w:rsidR="002E5358" w:rsidRPr="00E75F02">
        <w:t xml:space="preserve"> familiar with the data. The researcher created </w:t>
      </w:r>
      <w:r w:rsidR="002F088D" w:rsidRPr="00E75F02">
        <w:t>a handwritten</w:t>
      </w:r>
      <w:r w:rsidR="002E5358" w:rsidRPr="00E75F02">
        <w:t xml:space="preserve"> </w:t>
      </w:r>
      <w:r w:rsidR="00D329EE" w:rsidRPr="00E75F02">
        <w:t>chart to</w:t>
      </w:r>
      <w:r w:rsidR="002E5358" w:rsidRPr="00E75F02">
        <w:t xml:space="preserve"> </w:t>
      </w:r>
      <w:r w:rsidR="00B33C2C" w:rsidRPr="00E75F02">
        <w:t>organize</w:t>
      </w:r>
      <w:r w:rsidR="002E5358" w:rsidRPr="00E75F02">
        <w:t xml:space="preserve"> </w:t>
      </w:r>
      <w:r w:rsidR="0080162F" w:rsidRPr="00E75F02">
        <w:lastRenderedPageBreak/>
        <w:t>the</w:t>
      </w:r>
      <w:r w:rsidR="002E5358" w:rsidRPr="00E75F02">
        <w:t xml:space="preserve"> researched question </w:t>
      </w:r>
      <w:r w:rsidR="00827826" w:rsidRPr="00E75F02">
        <w:t>and make</w:t>
      </w:r>
      <w:r w:rsidR="002E5358" w:rsidRPr="00E75F02">
        <w:t xml:space="preserve"> notes </w:t>
      </w:r>
      <w:r w:rsidR="00827826" w:rsidRPr="00E75F02">
        <w:t>from the reading of the</w:t>
      </w:r>
      <w:r w:rsidR="00907ABE" w:rsidRPr="00E75F02">
        <w:t xml:space="preserve"> </w:t>
      </w:r>
      <w:r w:rsidR="002E5358" w:rsidRPr="00E75F02">
        <w:t>transcripts</w:t>
      </w:r>
      <w:r w:rsidR="00907ABE" w:rsidRPr="00E75F02">
        <w:t xml:space="preserve">. </w:t>
      </w:r>
      <w:r w:rsidR="002E5358" w:rsidRPr="00E75F02">
        <w:t>Th</w:t>
      </w:r>
      <w:r w:rsidR="00907ABE" w:rsidRPr="00E75F02">
        <w:t xml:space="preserve">e chart was </w:t>
      </w:r>
      <w:r w:rsidR="002F088D" w:rsidRPr="00E75F02">
        <w:t>used to</w:t>
      </w:r>
      <w:r w:rsidR="007F696E" w:rsidRPr="00E75F02">
        <w:t xml:space="preserve"> give a </w:t>
      </w:r>
      <w:r w:rsidR="002E5358" w:rsidRPr="00E75F02">
        <w:t>visua</w:t>
      </w:r>
      <w:r w:rsidR="007F696E" w:rsidRPr="00E75F02">
        <w:t xml:space="preserve">l </w:t>
      </w:r>
      <w:r w:rsidR="00B96E29" w:rsidRPr="00E75F02">
        <w:t xml:space="preserve">depiction of key </w:t>
      </w:r>
      <w:r w:rsidR="007F696E" w:rsidRPr="00E75F02">
        <w:t>concept</w:t>
      </w:r>
      <w:r w:rsidR="0006534C" w:rsidRPr="00E75F02">
        <w:t xml:space="preserve">s </w:t>
      </w:r>
      <w:r w:rsidR="002E5358" w:rsidRPr="00E75F02">
        <w:t xml:space="preserve">as well as </w:t>
      </w:r>
      <w:r w:rsidR="007B604B" w:rsidRPr="00E75F02">
        <w:t xml:space="preserve">to </w:t>
      </w:r>
      <w:r w:rsidR="00B33C2C" w:rsidRPr="00E75F02">
        <w:t>keep</w:t>
      </w:r>
      <w:r w:rsidR="002E5358" w:rsidRPr="00E75F02">
        <w:t xml:space="preserve"> the data organized.</w:t>
      </w:r>
    </w:p>
    <w:p w14:paraId="5287007A" w14:textId="6F3808FD" w:rsidR="00053E01" w:rsidRPr="00E75F02" w:rsidRDefault="00053E01" w:rsidP="0098433B">
      <w:pPr>
        <w:spacing w:after="0"/>
        <w:rPr>
          <w:color w:val="000000" w:themeColor="text1"/>
        </w:rPr>
      </w:pPr>
      <w:bookmarkStart w:id="523" w:name="_Toc137478105"/>
      <w:r w:rsidRPr="00E75F02">
        <w:rPr>
          <w:rStyle w:val="Heading4Char"/>
        </w:rPr>
        <w:t>Step 2: Generating Codes</w:t>
      </w:r>
      <w:bookmarkEnd w:id="523"/>
      <w:r w:rsidR="00124DB2" w:rsidRPr="00E75F02">
        <w:rPr>
          <w:rStyle w:val="Heading4Char"/>
        </w:rPr>
        <w:t>.</w:t>
      </w:r>
      <w:r w:rsidR="00124DB2" w:rsidRPr="00E75F02">
        <w:t xml:space="preserve"> </w:t>
      </w:r>
      <w:r w:rsidR="00CE1259" w:rsidRPr="00E75F02">
        <w:rPr>
          <w:color w:val="000000" w:themeColor="text1"/>
        </w:rPr>
        <w:t>Dataset</w:t>
      </w:r>
      <w:r w:rsidR="0079259D" w:rsidRPr="00E75F02">
        <w:rPr>
          <w:color w:val="000000" w:themeColor="text1"/>
        </w:rPr>
        <w:t xml:space="preserve"> coding is t</w:t>
      </w:r>
      <w:r w:rsidRPr="00E75F02">
        <w:rPr>
          <w:color w:val="000000" w:themeColor="text1"/>
        </w:rPr>
        <w:t xml:space="preserve">he next step to thematic analysis. </w:t>
      </w:r>
      <w:r w:rsidR="00F30142" w:rsidRPr="00E75F02">
        <w:rPr>
          <w:color w:val="000000" w:themeColor="text1"/>
        </w:rPr>
        <w:t xml:space="preserve">According to </w:t>
      </w:r>
      <w:r w:rsidRPr="00E75F02">
        <w:rPr>
          <w:color w:val="000000" w:themeColor="text1"/>
        </w:rPr>
        <w:t xml:space="preserve">Braun and Clarke (2022), after the researcher </w:t>
      </w:r>
      <w:r w:rsidR="00B47BCD" w:rsidRPr="00E75F02">
        <w:rPr>
          <w:color w:val="000000" w:themeColor="text1"/>
        </w:rPr>
        <w:t xml:space="preserve">has </w:t>
      </w:r>
      <w:r w:rsidR="00AA0FD2" w:rsidRPr="00E75F02">
        <w:rPr>
          <w:color w:val="000000" w:themeColor="text1"/>
        </w:rPr>
        <w:t xml:space="preserve">become </w:t>
      </w:r>
      <w:r w:rsidR="00B47BCD" w:rsidRPr="00E75F02">
        <w:rPr>
          <w:color w:val="000000" w:themeColor="text1"/>
        </w:rPr>
        <w:t xml:space="preserve">familiarized </w:t>
      </w:r>
      <w:r w:rsidR="00AA0FD2" w:rsidRPr="00E75F02">
        <w:rPr>
          <w:color w:val="000000" w:themeColor="text1"/>
        </w:rPr>
        <w:t xml:space="preserve">with </w:t>
      </w:r>
      <w:r w:rsidRPr="00E75F02">
        <w:rPr>
          <w:color w:val="000000" w:themeColor="text1"/>
        </w:rPr>
        <w:t>the data, the</w:t>
      </w:r>
      <w:r w:rsidR="00452B26" w:rsidRPr="00E75F02">
        <w:rPr>
          <w:color w:val="000000" w:themeColor="text1"/>
        </w:rPr>
        <w:t xml:space="preserve"> </w:t>
      </w:r>
      <w:r w:rsidR="00642623" w:rsidRPr="00E75F02">
        <w:rPr>
          <w:color w:val="000000" w:themeColor="text1"/>
        </w:rPr>
        <w:t>researcher</w:t>
      </w:r>
      <w:r w:rsidR="00452B26" w:rsidRPr="00E75F02">
        <w:rPr>
          <w:color w:val="000000" w:themeColor="text1"/>
        </w:rPr>
        <w:t xml:space="preserve"> must generate initial codes.</w:t>
      </w:r>
      <w:r w:rsidR="00623642" w:rsidRPr="00E75F02">
        <w:rPr>
          <w:color w:val="000000" w:themeColor="text1"/>
        </w:rPr>
        <w:t xml:space="preserve"> </w:t>
      </w:r>
      <w:r w:rsidR="00DA0E67" w:rsidRPr="00E75F02">
        <w:rPr>
          <w:color w:val="000000" w:themeColor="text1"/>
        </w:rPr>
        <w:t>Codes were assigned su</w:t>
      </w:r>
      <w:r w:rsidR="00497138" w:rsidRPr="00E75F02">
        <w:rPr>
          <w:color w:val="000000" w:themeColor="text1"/>
        </w:rPr>
        <w:t xml:space="preserve">ch as mentorship, </w:t>
      </w:r>
      <w:r w:rsidR="005447DB" w:rsidRPr="00E75F02">
        <w:rPr>
          <w:color w:val="000000" w:themeColor="text1"/>
        </w:rPr>
        <w:t xml:space="preserve">peer </w:t>
      </w:r>
      <w:r w:rsidR="00497138" w:rsidRPr="00E75F02">
        <w:rPr>
          <w:color w:val="000000" w:themeColor="text1"/>
        </w:rPr>
        <w:t xml:space="preserve">support, and sense of belonging. </w:t>
      </w:r>
      <w:r w:rsidR="00623642" w:rsidRPr="00E75F02">
        <w:rPr>
          <w:color w:val="000000" w:themeColor="text1"/>
        </w:rPr>
        <w:t>The codes</w:t>
      </w:r>
      <w:r w:rsidR="002A7226" w:rsidRPr="00E75F02">
        <w:rPr>
          <w:color w:val="000000" w:themeColor="text1"/>
        </w:rPr>
        <w:t xml:space="preserve"> showed patterns in the data and potential</w:t>
      </w:r>
      <w:r w:rsidR="00564CFC" w:rsidRPr="00E75F02">
        <w:rPr>
          <w:color w:val="000000" w:themeColor="text1"/>
        </w:rPr>
        <w:t xml:space="preserve"> themes. </w:t>
      </w:r>
      <w:r w:rsidR="00452B26" w:rsidRPr="00E75F02">
        <w:rPr>
          <w:color w:val="000000" w:themeColor="text1"/>
        </w:rPr>
        <w:t xml:space="preserve">The </w:t>
      </w:r>
      <w:r w:rsidRPr="00E75F02">
        <w:rPr>
          <w:color w:val="000000" w:themeColor="text1"/>
        </w:rPr>
        <w:t xml:space="preserve">text </w:t>
      </w:r>
      <w:r w:rsidR="008B1B1A" w:rsidRPr="00E75F02">
        <w:rPr>
          <w:color w:val="000000" w:themeColor="text1"/>
        </w:rPr>
        <w:t xml:space="preserve">was </w:t>
      </w:r>
      <w:r w:rsidR="00D466E0" w:rsidRPr="00E75F02">
        <w:rPr>
          <w:color w:val="000000" w:themeColor="text1"/>
        </w:rPr>
        <w:t>reviewed,</w:t>
      </w:r>
      <w:r w:rsidR="008B1B1A" w:rsidRPr="00E75F02">
        <w:rPr>
          <w:color w:val="000000" w:themeColor="text1"/>
        </w:rPr>
        <w:t xml:space="preserve"> </w:t>
      </w:r>
      <w:r w:rsidRPr="00E75F02">
        <w:rPr>
          <w:color w:val="000000" w:themeColor="text1"/>
        </w:rPr>
        <w:t xml:space="preserve">and interesting portions of the data </w:t>
      </w:r>
      <w:r w:rsidR="00C0517E" w:rsidRPr="00E75F02">
        <w:rPr>
          <w:color w:val="000000" w:themeColor="text1"/>
        </w:rPr>
        <w:t xml:space="preserve">were highlighted </w:t>
      </w:r>
      <w:del w:id="524" w:author="Michael Grohs" w:date="2024-07-14T20:17:00Z" w16du:dateUtc="2024-07-15T01:17:00Z">
        <w:r w:rsidR="00C0517E" w:rsidRPr="00E75F02" w:rsidDel="0059224C">
          <w:rPr>
            <w:color w:val="000000" w:themeColor="text1"/>
          </w:rPr>
          <w:delText xml:space="preserve">as </w:delText>
        </w:r>
      </w:del>
      <w:ins w:id="525" w:author="Michael Grohs" w:date="2024-07-14T20:17:00Z" w16du:dateUtc="2024-07-15T01:17:00Z">
        <w:r w:rsidR="0059224C" w:rsidRPr="00E75F02">
          <w:rPr>
            <w:color w:val="000000" w:themeColor="text1"/>
          </w:rPr>
          <w:t xml:space="preserve">since </w:t>
        </w:r>
      </w:ins>
      <w:r w:rsidR="00C0517E" w:rsidRPr="00E75F02">
        <w:rPr>
          <w:color w:val="000000" w:themeColor="text1"/>
        </w:rPr>
        <w:t xml:space="preserve">it seemed </w:t>
      </w:r>
      <w:del w:id="526" w:author="Michael Grohs" w:date="2024-07-14T20:17:00Z" w16du:dateUtc="2024-07-15T01:17:00Z">
        <w:r w:rsidR="00C0517E" w:rsidRPr="00E75F02" w:rsidDel="0059224C">
          <w:rPr>
            <w:color w:val="000000" w:themeColor="text1"/>
          </w:rPr>
          <w:delText xml:space="preserve">to be </w:delText>
        </w:r>
      </w:del>
      <w:r w:rsidRPr="00E75F02">
        <w:rPr>
          <w:color w:val="000000" w:themeColor="text1"/>
        </w:rPr>
        <w:t>meaningful to the research. The coding occurred</w:t>
      </w:r>
      <w:r w:rsidR="002B410A" w:rsidRPr="00E75F02">
        <w:rPr>
          <w:color w:val="000000" w:themeColor="text1"/>
        </w:rPr>
        <w:t xml:space="preserve"> from the </w:t>
      </w:r>
      <w:r w:rsidRPr="00E75F02">
        <w:rPr>
          <w:color w:val="000000" w:themeColor="text1"/>
        </w:rPr>
        <w:t xml:space="preserve">data set for </w:t>
      </w:r>
      <w:proofErr w:type="gramStart"/>
      <w:r w:rsidRPr="00E75F02">
        <w:rPr>
          <w:color w:val="000000" w:themeColor="text1"/>
        </w:rPr>
        <w:t xml:space="preserve">all </w:t>
      </w:r>
      <w:r w:rsidR="00F14422" w:rsidRPr="00E75F02">
        <w:rPr>
          <w:color w:val="000000" w:themeColor="text1"/>
        </w:rPr>
        <w:t>of</w:t>
      </w:r>
      <w:proofErr w:type="gramEnd"/>
      <w:r w:rsidR="00F14422" w:rsidRPr="00E75F02">
        <w:rPr>
          <w:color w:val="000000" w:themeColor="text1"/>
        </w:rPr>
        <w:t xml:space="preserve"> the </w:t>
      </w:r>
      <w:r w:rsidRPr="00E75F02">
        <w:rPr>
          <w:color w:val="000000" w:themeColor="text1"/>
        </w:rPr>
        <w:t xml:space="preserve">one-on-one interviews </w:t>
      </w:r>
      <w:r w:rsidR="00F14422" w:rsidRPr="00E75F02">
        <w:rPr>
          <w:color w:val="000000" w:themeColor="text1"/>
        </w:rPr>
        <w:t>and questionnaires.</w:t>
      </w:r>
      <w:r w:rsidR="00AB65D2" w:rsidRPr="00E75F02">
        <w:rPr>
          <w:color w:val="000000" w:themeColor="text1"/>
        </w:rPr>
        <w:t xml:space="preserve"> MAXQDA</w:t>
      </w:r>
      <w:r w:rsidR="009F0C67" w:rsidRPr="00E75F02">
        <w:rPr>
          <w:color w:val="000000" w:themeColor="text1"/>
        </w:rPr>
        <w:t xml:space="preserve"> high level </w:t>
      </w:r>
      <w:r w:rsidR="00530C81" w:rsidRPr="00E75F02">
        <w:rPr>
          <w:color w:val="000000" w:themeColor="text1"/>
        </w:rPr>
        <w:t xml:space="preserve">coding </w:t>
      </w:r>
      <w:r w:rsidR="0035493A" w:rsidRPr="00E75F02">
        <w:rPr>
          <w:color w:val="000000" w:themeColor="text1"/>
        </w:rPr>
        <w:t xml:space="preserve">was used </w:t>
      </w:r>
      <w:r w:rsidR="00993E21" w:rsidRPr="00E75F02">
        <w:rPr>
          <w:color w:val="000000" w:themeColor="text1"/>
        </w:rPr>
        <w:t xml:space="preserve">to highlight data that </w:t>
      </w:r>
      <w:r w:rsidR="000C7DED" w:rsidRPr="00E75F02">
        <w:rPr>
          <w:color w:val="000000" w:themeColor="text1"/>
        </w:rPr>
        <w:t xml:space="preserve">is </w:t>
      </w:r>
      <w:r w:rsidR="00E65222" w:rsidRPr="00E75F02">
        <w:rPr>
          <w:color w:val="000000" w:themeColor="text1"/>
        </w:rPr>
        <w:t xml:space="preserve">valuable and </w:t>
      </w:r>
      <w:r w:rsidR="00993E21" w:rsidRPr="00E75F02">
        <w:rPr>
          <w:color w:val="000000" w:themeColor="text1"/>
        </w:rPr>
        <w:t>related to the research question</w:t>
      </w:r>
      <w:r w:rsidR="00E65222" w:rsidRPr="00E75F02">
        <w:rPr>
          <w:color w:val="000000" w:themeColor="text1"/>
        </w:rPr>
        <w:t>. L</w:t>
      </w:r>
      <w:r w:rsidR="009F0C67" w:rsidRPr="00E75F02">
        <w:rPr>
          <w:color w:val="000000" w:themeColor="text1"/>
        </w:rPr>
        <w:t>ow level cod</w:t>
      </w:r>
      <w:r w:rsidR="00E65222" w:rsidRPr="00E75F02">
        <w:rPr>
          <w:color w:val="000000" w:themeColor="text1"/>
        </w:rPr>
        <w:t xml:space="preserve">ing was </w:t>
      </w:r>
      <w:r w:rsidR="002F088D" w:rsidRPr="00E75F02">
        <w:rPr>
          <w:color w:val="000000" w:themeColor="text1"/>
        </w:rPr>
        <w:t>used to</w:t>
      </w:r>
      <w:r w:rsidR="009F0C67" w:rsidRPr="00E75F02">
        <w:rPr>
          <w:color w:val="000000" w:themeColor="text1"/>
        </w:rPr>
        <w:t xml:space="preserve"> help organize the data.</w:t>
      </w:r>
      <w:r w:rsidR="00AB65D2" w:rsidRPr="00E75F02">
        <w:rPr>
          <w:color w:val="000000" w:themeColor="text1"/>
        </w:rPr>
        <w:t xml:space="preserve"> </w:t>
      </w:r>
      <w:r w:rsidR="002F088D" w:rsidRPr="00E75F02">
        <w:rPr>
          <w:color w:val="000000" w:themeColor="text1"/>
        </w:rPr>
        <w:t>All</w:t>
      </w:r>
      <w:r w:rsidR="00B27CA4" w:rsidRPr="00E75F02">
        <w:rPr>
          <w:color w:val="000000" w:themeColor="text1"/>
        </w:rPr>
        <w:t xml:space="preserve"> the text that seemed </w:t>
      </w:r>
      <w:r w:rsidR="00E11AEE" w:rsidRPr="00E75F02">
        <w:rPr>
          <w:color w:val="000000" w:themeColor="text1"/>
        </w:rPr>
        <w:t>relevant</w:t>
      </w:r>
      <w:r w:rsidR="00B27CA4" w:rsidRPr="00E75F02">
        <w:rPr>
          <w:color w:val="000000" w:themeColor="text1"/>
        </w:rPr>
        <w:t xml:space="preserve"> to the research </w:t>
      </w:r>
      <w:r w:rsidRPr="00E75F02">
        <w:rPr>
          <w:color w:val="000000" w:themeColor="text1"/>
        </w:rPr>
        <w:t>was assigned a code</w:t>
      </w:r>
      <w:r w:rsidR="00452BC7" w:rsidRPr="00E75F02">
        <w:rPr>
          <w:color w:val="000000" w:themeColor="text1"/>
        </w:rPr>
        <w:t>.</w:t>
      </w:r>
      <w:r w:rsidRPr="00E75F02">
        <w:rPr>
          <w:color w:val="000000" w:themeColor="text1"/>
        </w:rPr>
        <w:t xml:space="preserve"> </w:t>
      </w:r>
      <w:r w:rsidR="00452BC7" w:rsidRPr="00E75F02">
        <w:rPr>
          <w:color w:val="000000" w:themeColor="text1"/>
        </w:rPr>
        <w:t>A</w:t>
      </w:r>
      <w:r w:rsidRPr="00E75F02">
        <w:rPr>
          <w:color w:val="000000" w:themeColor="text1"/>
        </w:rPr>
        <w:t xml:space="preserve"> total of </w:t>
      </w:r>
      <w:r w:rsidR="0005611C" w:rsidRPr="00E75F02">
        <w:rPr>
          <w:color w:val="000000" w:themeColor="text1"/>
        </w:rPr>
        <w:t xml:space="preserve">95 </w:t>
      </w:r>
      <w:r w:rsidRPr="00E75F02">
        <w:rPr>
          <w:color w:val="000000" w:themeColor="text1"/>
        </w:rPr>
        <w:t xml:space="preserve">codes were derived </w:t>
      </w:r>
      <w:r w:rsidR="00E11AEE" w:rsidRPr="00E75F02">
        <w:rPr>
          <w:color w:val="000000" w:themeColor="text1"/>
        </w:rPr>
        <w:t>from</w:t>
      </w:r>
      <w:r w:rsidRPr="00E75F02">
        <w:rPr>
          <w:color w:val="000000" w:themeColor="text1"/>
        </w:rPr>
        <w:t xml:space="preserve"> </w:t>
      </w:r>
      <w:r w:rsidR="00F5798B" w:rsidRPr="00E75F02">
        <w:rPr>
          <w:color w:val="000000" w:themeColor="text1"/>
        </w:rPr>
        <w:t xml:space="preserve">the </w:t>
      </w:r>
      <w:r w:rsidRPr="00E75F02">
        <w:rPr>
          <w:color w:val="000000" w:themeColor="text1"/>
        </w:rPr>
        <w:t xml:space="preserve">one-on-one interviews and </w:t>
      </w:r>
      <w:r w:rsidR="00F5798B" w:rsidRPr="00E75F02">
        <w:rPr>
          <w:color w:val="000000" w:themeColor="text1"/>
        </w:rPr>
        <w:t>questionnaires</w:t>
      </w:r>
      <w:r w:rsidRPr="00E75F02">
        <w:rPr>
          <w:color w:val="000000" w:themeColor="text1"/>
        </w:rPr>
        <w:t xml:space="preserve">. </w:t>
      </w:r>
      <w:r w:rsidR="00F11B63" w:rsidRPr="00E75F02">
        <w:rPr>
          <w:color w:val="000000" w:themeColor="text1"/>
        </w:rPr>
        <w:t xml:space="preserve">Refer to Appendix </w:t>
      </w:r>
      <w:r w:rsidR="00170F07" w:rsidRPr="00E75F02">
        <w:rPr>
          <w:color w:val="000000" w:themeColor="text1"/>
        </w:rPr>
        <w:t>F</w:t>
      </w:r>
      <w:r w:rsidR="00F11B63" w:rsidRPr="00E75F02">
        <w:rPr>
          <w:color w:val="000000" w:themeColor="text1"/>
        </w:rPr>
        <w:t xml:space="preserve"> for a </w:t>
      </w:r>
      <w:r w:rsidR="002F088D" w:rsidRPr="00E75F02">
        <w:rPr>
          <w:color w:val="000000" w:themeColor="text1"/>
        </w:rPr>
        <w:t>complete list code</w:t>
      </w:r>
      <w:r w:rsidRPr="00E75F02">
        <w:rPr>
          <w:color w:val="000000" w:themeColor="text1"/>
        </w:rPr>
        <w:t xml:space="preserve"> </w:t>
      </w:r>
      <w:r w:rsidR="00524619" w:rsidRPr="00E75F02">
        <w:rPr>
          <w:color w:val="000000" w:themeColor="text1"/>
        </w:rPr>
        <w:t>and</w:t>
      </w:r>
      <w:r w:rsidRPr="00E75F02">
        <w:rPr>
          <w:color w:val="000000" w:themeColor="text1"/>
        </w:rPr>
        <w:t xml:space="preserve"> the coding system. </w:t>
      </w:r>
      <w:r w:rsidR="00BA6615" w:rsidRPr="00E75F02">
        <w:rPr>
          <w:color w:val="000000" w:themeColor="text1"/>
        </w:rPr>
        <w:t xml:space="preserve">Refer to </w:t>
      </w:r>
      <w:r w:rsidRPr="00E75F02">
        <w:rPr>
          <w:color w:val="000000" w:themeColor="text1"/>
        </w:rPr>
        <w:t xml:space="preserve">Table </w:t>
      </w:r>
      <w:r w:rsidR="00C4285A" w:rsidRPr="00E75F02">
        <w:rPr>
          <w:color w:val="000000" w:themeColor="text1"/>
        </w:rPr>
        <w:t>5</w:t>
      </w:r>
      <w:r w:rsidRPr="00E75F02">
        <w:rPr>
          <w:color w:val="000000" w:themeColor="text1"/>
        </w:rPr>
        <w:t xml:space="preserve"> </w:t>
      </w:r>
      <w:r w:rsidR="00BA6615" w:rsidRPr="00E75F02">
        <w:rPr>
          <w:color w:val="000000" w:themeColor="text1"/>
        </w:rPr>
        <w:t xml:space="preserve">for </w:t>
      </w:r>
      <w:r w:rsidR="000A11FF" w:rsidRPr="00E75F02">
        <w:rPr>
          <w:color w:val="000000" w:themeColor="text1"/>
        </w:rPr>
        <w:t>an</w:t>
      </w:r>
      <w:r w:rsidRPr="00E75F02">
        <w:rPr>
          <w:color w:val="000000" w:themeColor="text1"/>
        </w:rPr>
        <w:t xml:space="preserve"> </w:t>
      </w:r>
      <w:r w:rsidR="00542B22" w:rsidRPr="00E75F02">
        <w:rPr>
          <w:color w:val="000000" w:themeColor="text1"/>
        </w:rPr>
        <w:t>ex</w:t>
      </w:r>
      <w:r w:rsidRPr="00E75F02">
        <w:rPr>
          <w:color w:val="000000" w:themeColor="text1"/>
        </w:rPr>
        <w:t>ample of codes</w:t>
      </w:r>
      <w:r w:rsidR="00BA6615" w:rsidRPr="00E75F02">
        <w:rPr>
          <w:color w:val="000000" w:themeColor="text1"/>
        </w:rPr>
        <w:t xml:space="preserve">, </w:t>
      </w:r>
      <w:r w:rsidRPr="00E75F02">
        <w:rPr>
          <w:color w:val="000000" w:themeColor="text1"/>
        </w:rPr>
        <w:t>their description, and an exemplary quote from the data.</w:t>
      </w:r>
    </w:p>
    <w:p w14:paraId="01791746" w14:textId="77777777" w:rsidR="00C4285A" w:rsidRPr="00E75F02" w:rsidRDefault="00C4285A">
      <w:pPr>
        <w:spacing w:line="240" w:lineRule="auto"/>
        <w:ind w:firstLine="0"/>
        <w:rPr>
          <w:b/>
          <w:bCs/>
          <w:iCs/>
        </w:rPr>
      </w:pPr>
      <w:r w:rsidRPr="00E75F02">
        <w:rPr>
          <w:b/>
          <w:bCs/>
        </w:rPr>
        <w:br w:type="page"/>
      </w:r>
    </w:p>
    <w:p w14:paraId="21028EA2" w14:textId="13902EDB" w:rsidR="00CF0E35" w:rsidRPr="00E75F02" w:rsidRDefault="00C4285A" w:rsidP="00C4285A">
      <w:pPr>
        <w:pStyle w:val="TableTitle"/>
        <w:rPr>
          <w:i/>
        </w:rPr>
      </w:pPr>
      <w:bookmarkStart w:id="527" w:name="_Toc171633805"/>
      <w:r w:rsidRPr="00E75F02">
        <w:rPr>
          <w:b/>
          <w:bCs/>
        </w:rPr>
        <w:lastRenderedPageBreak/>
        <w:t>Table 5</w:t>
      </w:r>
      <w:r w:rsidRPr="00E75F02">
        <w:br/>
      </w:r>
      <w:r w:rsidRPr="00E75F02">
        <w:br/>
      </w:r>
      <w:r w:rsidR="00CC764A" w:rsidRPr="00E75F02">
        <w:rPr>
          <w:i/>
        </w:rPr>
        <w:t xml:space="preserve">Example of </w:t>
      </w:r>
      <w:r w:rsidRPr="00E75F02">
        <w:rPr>
          <w:i/>
        </w:rPr>
        <w:t xml:space="preserve">Generating </w:t>
      </w:r>
      <w:r w:rsidR="00CC764A" w:rsidRPr="00E75F02">
        <w:rPr>
          <w:i/>
        </w:rPr>
        <w:t xml:space="preserve">Initial </w:t>
      </w:r>
      <w:r w:rsidRPr="00E75F02">
        <w:rPr>
          <w:i/>
        </w:rPr>
        <w:t>Codes</w:t>
      </w:r>
      <w:r w:rsidR="00CC764A" w:rsidRPr="00E75F02">
        <w:rPr>
          <w:i/>
        </w:rPr>
        <w:t xml:space="preserve"> from the interviews</w:t>
      </w:r>
      <w:bookmarkEnd w:id="5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5"/>
        <w:gridCol w:w="2605"/>
        <w:gridCol w:w="4130"/>
      </w:tblGrid>
      <w:tr w:rsidR="00984889" w:rsidRPr="00E75F02" w14:paraId="7A23D7F7" w14:textId="77777777" w:rsidTr="00216855">
        <w:trPr>
          <w:cnfStyle w:val="100000000000" w:firstRow="1" w:lastRow="0" w:firstColumn="0" w:lastColumn="0" w:oddVBand="0" w:evenVBand="0" w:oddHBand="0" w:evenHBand="0" w:firstRowFirstColumn="0" w:firstRowLastColumn="0" w:lastRowFirstColumn="0" w:lastRowLastColumn="0"/>
        </w:trPr>
        <w:tc>
          <w:tcPr>
            <w:tcW w:w="1905" w:type="dxa"/>
            <w:tcBorders>
              <w:top w:val="single" w:sz="4" w:space="0" w:color="auto"/>
              <w:bottom w:val="single" w:sz="4" w:space="0" w:color="auto"/>
            </w:tcBorders>
          </w:tcPr>
          <w:p w14:paraId="7A26A035" w14:textId="77777777" w:rsidR="00CF0E35" w:rsidRPr="0017589F" w:rsidRDefault="00CF0E35" w:rsidP="00216855">
            <w:pPr>
              <w:spacing w:line="240" w:lineRule="auto"/>
              <w:ind w:firstLine="0"/>
              <w:rPr>
                <w:szCs w:val="20"/>
              </w:rPr>
            </w:pPr>
            <w:r w:rsidRPr="0017589F">
              <w:rPr>
                <w:szCs w:val="20"/>
              </w:rPr>
              <w:t>Code</w:t>
            </w:r>
          </w:p>
        </w:tc>
        <w:tc>
          <w:tcPr>
            <w:tcW w:w="2605" w:type="dxa"/>
            <w:tcBorders>
              <w:top w:val="single" w:sz="4" w:space="0" w:color="auto"/>
              <w:bottom w:val="single" w:sz="4" w:space="0" w:color="auto"/>
            </w:tcBorders>
          </w:tcPr>
          <w:p w14:paraId="36DD1CC5" w14:textId="77777777" w:rsidR="00CF0E35" w:rsidRPr="0017589F" w:rsidRDefault="00CF0E35" w:rsidP="00216855">
            <w:pPr>
              <w:spacing w:line="240" w:lineRule="auto"/>
              <w:ind w:firstLine="0"/>
              <w:rPr>
                <w:szCs w:val="20"/>
              </w:rPr>
            </w:pPr>
            <w:r w:rsidRPr="0017589F">
              <w:rPr>
                <w:szCs w:val="20"/>
              </w:rPr>
              <w:t>Code Description</w:t>
            </w:r>
          </w:p>
        </w:tc>
        <w:tc>
          <w:tcPr>
            <w:tcW w:w="4130" w:type="dxa"/>
            <w:tcBorders>
              <w:top w:val="single" w:sz="4" w:space="0" w:color="auto"/>
              <w:bottom w:val="single" w:sz="4" w:space="0" w:color="auto"/>
            </w:tcBorders>
          </w:tcPr>
          <w:p w14:paraId="5BA593CC" w14:textId="77777777" w:rsidR="00CF0E35" w:rsidRPr="0017589F" w:rsidRDefault="00CF0E35" w:rsidP="00216855">
            <w:pPr>
              <w:spacing w:line="240" w:lineRule="auto"/>
              <w:ind w:firstLine="0"/>
              <w:rPr>
                <w:szCs w:val="20"/>
              </w:rPr>
            </w:pPr>
            <w:r w:rsidRPr="0017589F">
              <w:rPr>
                <w:szCs w:val="20"/>
              </w:rPr>
              <w:t>Exemplary Quote</w:t>
            </w:r>
          </w:p>
        </w:tc>
      </w:tr>
      <w:tr w:rsidR="00984889" w:rsidRPr="00E75F02" w14:paraId="0BB213B4" w14:textId="77777777" w:rsidTr="00216855">
        <w:trPr>
          <w:trHeight w:val="917"/>
        </w:trPr>
        <w:tc>
          <w:tcPr>
            <w:tcW w:w="1905" w:type="dxa"/>
            <w:tcBorders>
              <w:top w:val="single" w:sz="4" w:space="0" w:color="auto"/>
            </w:tcBorders>
          </w:tcPr>
          <w:p w14:paraId="4C211D49" w14:textId="381F4C34" w:rsidR="00CF0E35" w:rsidRPr="0017589F" w:rsidRDefault="008731EA" w:rsidP="00600BE3">
            <w:pPr>
              <w:spacing w:line="240" w:lineRule="auto"/>
              <w:ind w:firstLine="0"/>
              <w:jc w:val="left"/>
              <w:rPr>
                <w:sz w:val="20"/>
                <w:szCs w:val="20"/>
              </w:rPr>
            </w:pPr>
            <w:r w:rsidRPr="0017589F">
              <w:rPr>
                <w:sz w:val="20"/>
                <w:szCs w:val="20"/>
              </w:rPr>
              <w:t>Mentorship</w:t>
            </w:r>
          </w:p>
        </w:tc>
        <w:tc>
          <w:tcPr>
            <w:tcW w:w="2605" w:type="dxa"/>
            <w:tcBorders>
              <w:top w:val="single" w:sz="4" w:space="0" w:color="auto"/>
            </w:tcBorders>
          </w:tcPr>
          <w:p w14:paraId="2D6D4B6B" w14:textId="6F913B00" w:rsidR="00CF0E35" w:rsidRPr="0017589F" w:rsidRDefault="00CF0E35" w:rsidP="00600BE3">
            <w:pPr>
              <w:spacing w:line="240" w:lineRule="auto"/>
              <w:ind w:firstLine="0"/>
              <w:jc w:val="left"/>
              <w:rPr>
                <w:sz w:val="20"/>
                <w:szCs w:val="20"/>
              </w:rPr>
            </w:pPr>
            <w:r w:rsidRPr="0017589F">
              <w:rPr>
                <w:sz w:val="20"/>
                <w:szCs w:val="20"/>
              </w:rPr>
              <w:t xml:space="preserve">Participants describe the influence of </w:t>
            </w:r>
            <w:r w:rsidR="00307EA5" w:rsidRPr="0017589F">
              <w:rPr>
                <w:sz w:val="20"/>
                <w:szCs w:val="20"/>
              </w:rPr>
              <w:t>their African American mentor during their time at thei</w:t>
            </w:r>
            <w:r w:rsidR="00377FBD" w:rsidRPr="0017589F">
              <w:rPr>
                <w:sz w:val="20"/>
                <w:szCs w:val="20"/>
              </w:rPr>
              <w:t xml:space="preserve">r PWI and </w:t>
            </w:r>
            <w:r w:rsidR="009B3AD6" w:rsidRPr="0017589F">
              <w:rPr>
                <w:sz w:val="20"/>
                <w:szCs w:val="20"/>
              </w:rPr>
              <w:t>the professional network</w:t>
            </w:r>
            <w:r w:rsidRPr="0017589F">
              <w:rPr>
                <w:sz w:val="20"/>
                <w:szCs w:val="20"/>
              </w:rPr>
              <w:t>.</w:t>
            </w:r>
          </w:p>
        </w:tc>
        <w:tc>
          <w:tcPr>
            <w:tcW w:w="4130" w:type="dxa"/>
            <w:tcBorders>
              <w:top w:val="single" w:sz="4" w:space="0" w:color="auto"/>
            </w:tcBorders>
          </w:tcPr>
          <w:p w14:paraId="54F30FCD" w14:textId="1ED2F1B4" w:rsidR="00CF0E35" w:rsidRPr="0017589F" w:rsidRDefault="00CF0E35" w:rsidP="00600BE3">
            <w:pPr>
              <w:spacing w:line="240" w:lineRule="auto"/>
              <w:ind w:firstLine="0"/>
              <w:jc w:val="left"/>
              <w:rPr>
                <w:sz w:val="20"/>
                <w:szCs w:val="20"/>
              </w:rPr>
            </w:pPr>
            <w:r w:rsidRPr="0017589F">
              <w:rPr>
                <w:sz w:val="20"/>
                <w:szCs w:val="20"/>
              </w:rPr>
              <w:t>“</w:t>
            </w:r>
            <w:r w:rsidR="00B6346B" w:rsidRPr="0017589F">
              <w:rPr>
                <w:sz w:val="20"/>
                <w:szCs w:val="20"/>
              </w:rPr>
              <w:t>My mentor and faculty/staff (African Americans) were continuously supportive and found opportunities that best fit me (</w:t>
            </w:r>
            <w:r w:rsidR="002F088D" w:rsidRPr="0017589F">
              <w:rPr>
                <w:sz w:val="20"/>
                <w:szCs w:val="20"/>
              </w:rPr>
              <w:t>personally, socially</w:t>
            </w:r>
            <w:r w:rsidR="00B6346B" w:rsidRPr="0017589F">
              <w:rPr>
                <w:sz w:val="20"/>
                <w:szCs w:val="20"/>
              </w:rPr>
              <w:t>, professionally, etc.</w:t>
            </w:r>
            <w:r w:rsidR="00464BCF" w:rsidRPr="0017589F">
              <w:rPr>
                <w:sz w:val="20"/>
                <w:szCs w:val="20"/>
              </w:rPr>
              <w:t>”</w:t>
            </w:r>
            <w:r w:rsidR="00B6346B" w:rsidRPr="0017589F">
              <w:rPr>
                <w:sz w:val="20"/>
                <w:szCs w:val="20"/>
              </w:rPr>
              <w:t xml:space="preserve"> </w:t>
            </w:r>
            <w:r w:rsidR="002F088D" w:rsidRPr="0017589F">
              <w:rPr>
                <w:sz w:val="20"/>
                <w:szCs w:val="20"/>
              </w:rPr>
              <w:t>(</w:t>
            </w:r>
            <w:r w:rsidR="001C3C6C" w:rsidRPr="0017589F">
              <w:rPr>
                <w:sz w:val="20"/>
                <w:szCs w:val="20"/>
              </w:rPr>
              <w:t>Q16</w:t>
            </w:r>
            <w:r w:rsidRPr="0017589F">
              <w:rPr>
                <w:sz w:val="20"/>
                <w:szCs w:val="20"/>
              </w:rPr>
              <w:t>)</w:t>
            </w:r>
          </w:p>
        </w:tc>
      </w:tr>
      <w:tr w:rsidR="00984889" w:rsidRPr="00E75F02" w14:paraId="176F5BDC" w14:textId="77777777" w:rsidTr="00216855">
        <w:trPr>
          <w:trHeight w:val="68"/>
        </w:trPr>
        <w:tc>
          <w:tcPr>
            <w:tcW w:w="1905" w:type="dxa"/>
          </w:tcPr>
          <w:p w14:paraId="49AA86E7" w14:textId="57D91485" w:rsidR="00CF0E35" w:rsidRPr="0017589F" w:rsidRDefault="00AF190D" w:rsidP="00600BE3">
            <w:pPr>
              <w:spacing w:line="240" w:lineRule="auto"/>
              <w:ind w:firstLine="0"/>
              <w:jc w:val="left"/>
              <w:rPr>
                <w:sz w:val="20"/>
                <w:szCs w:val="20"/>
              </w:rPr>
            </w:pPr>
            <w:r w:rsidRPr="0017589F">
              <w:rPr>
                <w:sz w:val="20"/>
                <w:szCs w:val="20"/>
              </w:rPr>
              <w:t xml:space="preserve">Goal setting </w:t>
            </w:r>
            <w:r w:rsidR="005E1920" w:rsidRPr="0017589F">
              <w:rPr>
                <w:sz w:val="20"/>
                <w:szCs w:val="20"/>
              </w:rPr>
              <w:t xml:space="preserve">through </w:t>
            </w:r>
            <w:r w:rsidR="00092984" w:rsidRPr="0017589F">
              <w:rPr>
                <w:sz w:val="20"/>
                <w:szCs w:val="20"/>
              </w:rPr>
              <w:t>C</w:t>
            </w:r>
            <w:r w:rsidR="005E1920" w:rsidRPr="0017589F">
              <w:rPr>
                <w:sz w:val="20"/>
                <w:szCs w:val="20"/>
              </w:rPr>
              <w:t>urr</w:t>
            </w:r>
            <w:r w:rsidR="00283DA3" w:rsidRPr="0017589F">
              <w:rPr>
                <w:sz w:val="20"/>
                <w:szCs w:val="20"/>
              </w:rPr>
              <w:t>i</w:t>
            </w:r>
            <w:r w:rsidR="005E1920" w:rsidRPr="0017589F">
              <w:rPr>
                <w:sz w:val="20"/>
                <w:szCs w:val="20"/>
              </w:rPr>
              <w:t>culum</w:t>
            </w:r>
          </w:p>
        </w:tc>
        <w:tc>
          <w:tcPr>
            <w:tcW w:w="2605" w:type="dxa"/>
          </w:tcPr>
          <w:p w14:paraId="2E0633B2" w14:textId="5679A41C"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3062CE" w:rsidRPr="0017589F">
              <w:rPr>
                <w:sz w:val="20"/>
                <w:szCs w:val="20"/>
              </w:rPr>
              <w:t xml:space="preserve">how the curriculum </w:t>
            </w:r>
            <w:r w:rsidR="00526B7E" w:rsidRPr="0017589F">
              <w:rPr>
                <w:sz w:val="20"/>
                <w:szCs w:val="20"/>
              </w:rPr>
              <w:t xml:space="preserve">at the PWI </w:t>
            </w:r>
            <w:r w:rsidRPr="0017589F">
              <w:rPr>
                <w:sz w:val="20"/>
                <w:szCs w:val="20"/>
              </w:rPr>
              <w:t>contribute</w:t>
            </w:r>
            <w:r w:rsidR="00C277D8" w:rsidRPr="0017589F">
              <w:rPr>
                <w:sz w:val="20"/>
                <w:szCs w:val="20"/>
              </w:rPr>
              <w:t xml:space="preserve">d to career </w:t>
            </w:r>
            <w:r w:rsidR="00B0616D" w:rsidRPr="0017589F">
              <w:rPr>
                <w:sz w:val="20"/>
                <w:szCs w:val="20"/>
              </w:rPr>
              <w:t>aspirations</w:t>
            </w:r>
            <w:r w:rsidR="00C277D8" w:rsidRPr="0017589F">
              <w:rPr>
                <w:sz w:val="20"/>
                <w:szCs w:val="20"/>
              </w:rPr>
              <w:t xml:space="preserve"> and skill acquisition.</w:t>
            </w:r>
          </w:p>
        </w:tc>
        <w:tc>
          <w:tcPr>
            <w:tcW w:w="4130" w:type="dxa"/>
          </w:tcPr>
          <w:p w14:paraId="3EF9FD18" w14:textId="7E39EF08" w:rsidR="00CF0E35" w:rsidRPr="0017589F" w:rsidRDefault="00CF0E35" w:rsidP="00600BE3">
            <w:pPr>
              <w:spacing w:line="240" w:lineRule="auto"/>
              <w:ind w:firstLine="0"/>
              <w:jc w:val="left"/>
              <w:rPr>
                <w:sz w:val="20"/>
                <w:szCs w:val="20"/>
              </w:rPr>
            </w:pPr>
            <w:r w:rsidRPr="0017589F">
              <w:rPr>
                <w:sz w:val="20"/>
                <w:szCs w:val="20"/>
              </w:rPr>
              <w:t>“</w:t>
            </w:r>
            <w:r w:rsidR="00073168" w:rsidRPr="0017589F">
              <w:rPr>
                <w:rFonts w:eastAsia="Arial"/>
                <w:color w:val="000000"/>
                <w:sz w:val="20"/>
                <w:szCs w:val="20"/>
              </w:rPr>
              <w:t xml:space="preserve">The curriculum there really supported my </w:t>
            </w:r>
            <w:r w:rsidR="002F088D" w:rsidRPr="0017589F">
              <w:rPr>
                <w:rFonts w:eastAsia="Arial"/>
                <w:color w:val="000000"/>
                <w:sz w:val="20"/>
                <w:szCs w:val="20"/>
              </w:rPr>
              <w:t>long-term</w:t>
            </w:r>
            <w:r w:rsidR="00073168" w:rsidRPr="0017589F">
              <w:rPr>
                <w:rFonts w:eastAsia="Arial"/>
                <w:color w:val="000000"/>
                <w:sz w:val="20"/>
                <w:szCs w:val="20"/>
              </w:rPr>
              <w:t xml:space="preserve"> goals of being an </w:t>
            </w:r>
            <w:r w:rsidR="002F088D" w:rsidRPr="0017589F">
              <w:rPr>
                <w:rFonts w:eastAsia="Arial"/>
                <w:color w:val="000000"/>
                <w:sz w:val="20"/>
                <w:szCs w:val="20"/>
              </w:rPr>
              <w:t>attorney because</w:t>
            </w:r>
            <w:r w:rsidR="00073168" w:rsidRPr="0017589F">
              <w:rPr>
                <w:rFonts w:eastAsia="Arial"/>
                <w:color w:val="000000"/>
                <w:sz w:val="20"/>
                <w:szCs w:val="20"/>
              </w:rPr>
              <w:t xml:space="preserve"> they also had a legal assistance studies minor</w:t>
            </w:r>
            <w:r w:rsidR="00464BCF" w:rsidRPr="0017589F">
              <w:rPr>
                <w:rFonts w:eastAsia="Arial"/>
                <w:color w:val="000000"/>
                <w:sz w:val="20"/>
                <w:szCs w:val="20"/>
              </w:rPr>
              <w:t>”</w:t>
            </w:r>
            <w:r w:rsidR="00073168" w:rsidRPr="0017589F">
              <w:rPr>
                <w:rFonts w:eastAsia="Arial"/>
                <w:color w:val="000000"/>
                <w:sz w:val="20"/>
                <w:szCs w:val="20"/>
              </w:rPr>
              <w:t xml:space="preserve"> </w:t>
            </w:r>
            <w:r w:rsidRPr="0017589F">
              <w:rPr>
                <w:sz w:val="20"/>
                <w:szCs w:val="20"/>
              </w:rPr>
              <w:t>(</w:t>
            </w:r>
            <w:r w:rsidR="003062CE" w:rsidRPr="0017589F">
              <w:rPr>
                <w:sz w:val="20"/>
                <w:szCs w:val="20"/>
              </w:rPr>
              <w:t>P6</w:t>
            </w:r>
            <w:r w:rsidRPr="0017589F">
              <w:rPr>
                <w:sz w:val="20"/>
                <w:szCs w:val="20"/>
              </w:rPr>
              <w:t>)</w:t>
            </w:r>
          </w:p>
        </w:tc>
      </w:tr>
      <w:tr w:rsidR="00984889" w:rsidRPr="00E75F02" w14:paraId="4BF7F4EB" w14:textId="77777777" w:rsidTr="00216855">
        <w:trPr>
          <w:trHeight w:val="405"/>
        </w:trPr>
        <w:tc>
          <w:tcPr>
            <w:tcW w:w="1905" w:type="dxa"/>
          </w:tcPr>
          <w:p w14:paraId="2623CE1B" w14:textId="65A63D31" w:rsidR="00CF0E35" w:rsidRPr="0017589F" w:rsidRDefault="00092984" w:rsidP="00600BE3">
            <w:pPr>
              <w:spacing w:line="240" w:lineRule="auto"/>
              <w:ind w:firstLine="0"/>
              <w:jc w:val="left"/>
              <w:rPr>
                <w:sz w:val="20"/>
                <w:szCs w:val="20"/>
              </w:rPr>
            </w:pPr>
            <w:r w:rsidRPr="0017589F">
              <w:rPr>
                <w:sz w:val="20"/>
                <w:szCs w:val="20"/>
              </w:rPr>
              <w:t>Racial Microaggression Experience</w:t>
            </w:r>
          </w:p>
        </w:tc>
        <w:tc>
          <w:tcPr>
            <w:tcW w:w="2605" w:type="dxa"/>
          </w:tcPr>
          <w:p w14:paraId="46A6AAB7" w14:textId="23A9665A"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C0238A" w:rsidRPr="0017589F">
              <w:rPr>
                <w:sz w:val="20"/>
                <w:szCs w:val="20"/>
              </w:rPr>
              <w:t>verbal</w:t>
            </w:r>
            <w:r w:rsidR="00AF5F58" w:rsidRPr="0017589F">
              <w:rPr>
                <w:sz w:val="20"/>
                <w:szCs w:val="20"/>
              </w:rPr>
              <w:t xml:space="preserve"> </w:t>
            </w:r>
            <w:r w:rsidR="00150F24" w:rsidRPr="0017589F">
              <w:rPr>
                <w:sz w:val="20"/>
                <w:szCs w:val="20"/>
              </w:rPr>
              <w:t xml:space="preserve">assumption regarding </w:t>
            </w:r>
            <w:r w:rsidR="0075200E" w:rsidRPr="0017589F">
              <w:rPr>
                <w:sz w:val="20"/>
                <w:szCs w:val="20"/>
              </w:rPr>
              <w:t xml:space="preserve">when a </w:t>
            </w:r>
            <w:r w:rsidR="001F7C95" w:rsidRPr="0017589F">
              <w:rPr>
                <w:sz w:val="20"/>
                <w:szCs w:val="20"/>
              </w:rPr>
              <w:t>W</w:t>
            </w:r>
            <w:r w:rsidR="0075200E" w:rsidRPr="0017589F">
              <w:rPr>
                <w:sz w:val="20"/>
                <w:szCs w:val="20"/>
              </w:rPr>
              <w:t xml:space="preserve">hite friend from </w:t>
            </w:r>
            <w:r w:rsidR="00517E19" w:rsidRPr="0017589F">
              <w:rPr>
                <w:sz w:val="20"/>
                <w:szCs w:val="20"/>
              </w:rPr>
              <w:t xml:space="preserve">an </w:t>
            </w:r>
            <w:r w:rsidR="002F088D" w:rsidRPr="0017589F">
              <w:rPr>
                <w:sz w:val="20"/>
                <w:szCs w:val="20"/>
              </w:rPr>
              <w:t>on-campus</w:t>
            </w:r>
            <w:r w:rsidR="00517E19" w:rsidRPr="0017589F">
              <w:rPr>
                <w:sz w:val="20"/>
                <w:szCs w:val="20"/>
              </w:rPr>
              <w:t xml:space="preserve"> job at PW</w:t>
            </w:r>
            <w:r w:rsidR="00C30DFD" w:rsidRPr="0017589F">
              <w:rPr>
                <w:sz w:val="20"/>
                <w:szCs w:val="20"/>
              </w:rPr>
              <w:t>I</w:t>
            </w:r>
            <w:r w:rsidR="00517E19" w:rsidRPr="0017589F">
              <w:rPr>
                <w:sz w:val="20"/>
                <w:szCs w:val="20"/>
              </w:rPr>
              <w:t xml:space="preserve"> found out she was African American. </w:t>
            </w:r>
          </w:p>
        </w:tc>
        <w:tc>
          <w:tcPr>
            <w:tcW w:w="4130" w:type="dxa"/>
          </w:tcPr>
          <w:p w14:paraId="02EFFE35" w14:textId="195902F8" w:rsidR="00CF0E35" w:rsidRPr="00E75F02" w:rsidRDefault="00664FE9" w:rsidP="00664FE9">
            <w:pPr>
              <w:spacing w:before="60" w:after="0" w:line="240" w:lineRule="auto"/>
              <w:ind w:firstLine="0"/>
              <w:jc w:val="left"/>
            </w:pPr>
            <w:r w:rsidRPr="0017589F">
              <w:rPr>
                <w:sz w:val="20"/>
                <w:szCs w:val="20"/>
              </w:rPr>
              <w:t>“</w:t>
            </w:r>
            <w:r w:rsidR="00510A0D" w:rsidRPr="0017589F">
              <w:rPr>
                <w:sz w:val="20"/>
                <w:szCs w:val="20"/>
              </w:rPr>
              <w:t xml:space="preserve">Thankfully there weren’t many awful experiences, but a few </w:t>
            </w:r>
            <w:r w:rsidR="00464BCF" w:rsidRPr="0017589F">
              <w:rPr>
                <w:sz w:val="20"/>
                <w:szCs w:val="20"/>
              </w:rPr>
              <w:t>microaggressions</w:t>
            </w:r>
            <w:r w:rsidR="002F088D" w:rsidRPr="00E75F02">
              <w:t>”</w:t>
            </w:r>
            <w:r w:rsidR="002F088D" w:rsidRPr="0017589F">
              <w:rPr>
                <w:sz w:val="20"/>
                <w:szCs w:val="20"/>
              </w:rPr>
              <w:t xml:space="preserve"> (</w:t>
            </w:r>
            <w:r w:rsidR="00AF150E" w:rsidRPr="0017589F">
              <w:rPr>
                <w:sz w:val="20"/>
                <w:szCs w:val="20"/>
              </w:rPr>
              <w:t>Q</w:t>
            </w:r>
            <w:r w:rsidR="007822F5" w:rsidRPr="0017589F">
              <w:rPr>
                <w:sz w:val="20"/>
                <w:szCs w:val="20"/>
              </w:rPr>
              <w:t>1</w:t>
            </w:r>
            <w:r w:rsidR="00CF0E35" w:rsidRPr="0017589F">
              <w:rPr>
                <w:sz w:val="20"/>
                <w:szCs w:val="20"/>
              </w:rPr>
              <w:t>)</w:t>
            </w:r>
          </w:p>
        </w:tc>
      </w:tr>
      <w:tr w:rsidR="00984889" w:rsidRPr="00E75F02" w14:paraId="65EFABFC" w14:textId="77777777" w:rsidTr="00216855">
        <w:trPr>
          <w:trHeight w:val="567"/>
        </w:trPr>
        <w:tc>
          <w:tcPr>
            <w:tcW w:w="1905" w:type="dxa"/>
          </w:tcPr>
          <w:p w14:paraId="027BC806" w14:textId="56436D60" w:rsidR="00CF0E35" w:rsidRPr="0017589F" w:rsidRDefault="00CF0E35" w:rsidP="00600BE3">
            <w:pPr>
              <w:spacing w:line="240" w:lineRule="auto"/>
              <w:ind w:firstLine="0"/>
              <w:jc w:val="left"/>
              <w:rPr>
                <w:sz w:val="20"/>
                <w:szCs w:val="20"/>
              </w:rPr>
            </w:pPr>
            <w:r w:rsidRPr="0017589F">
              <w:rPr>
                <w:sz w:val="20"/>
                <w:szCs w:val="20"/>
              </w:rPr>
              <w:t>A</w:t>
            </w:r>
            <w:r w:rsidR="00890B59" w:rsidRPr="0017589F">
              <w:rPr>
                <w:sz w:val="20"/>
                <w:szCs w:val="20"/>
              </w:rPr>
              <w:t xml:space="preserve">lumni </w:t>
            </w:r>
            <w:r w:rsidR="00685AA3" w:rsidRPr="0017589F">
              <w:rPr>
                <w:sz w:val="20"/>
                <w:szCs w:val="20"/>
              </w:rPr>
              <w:t>R</w:t>
            </w:r>
            <w:r w:rsidR="00890B59" w:rsidRPr="0017589F">
              <w:rPr>
                <w:sz w:val="20"/>
                <w:szCs w:val="20"/>
              </w:rPr>
              <w:t>elations</w:t>
            </w:r>
          </w:p>
        </w:tc>
        <w:tc>
          <w:tcPr>
            <w:tcW w:w="2605" w:type="dxa"/>
          </w:tcPr>
          <w:p w14:paraId="61B540D4" w14:textId="6C452EB1" w:rsidR="00CF0E35" w:rsidRPr="0017589F" w:rsidRDefault="00CF0E35" w:rsidP="00600BE3">
            <w:pPr>
              <w:spacing w:line="240" w:lineRule="auto"/>
              <w:ind w:firstLine="0"/>
              <w:jc w:val="left"/>
              <w:rPr>
                <w:sz w:val="20"/>
                <w:szCs w:val="20"/>
              </w:rPr>
            </w:pPr>
            <w:r w:rsidRPr="0017589F">
              <w:rPr>
                <w:sz w:val="20"/>
                <w:szCs w:val="20"/>
              </w:rPr>
              <w:t>Participants describe h</w:t>
            </w:r>
            <w:r w:rsidR="00B6158C" w:rsidRPr="0017589F">
              <w:rPr>
                <w:sz w:val="20"/>
                <w:szCs w:val="20"/>
              </w:rPr>
              <w:t>o</w:t>
            </w:r>
            <w:r w:rsidR="0000541D" w:rsidRPr="0017589F">
              <w:rPr>
                <w:sz w:val="20"/>
                <w:szCs w:val="20"/>
              </w:rPr>
              <w:t>w</w:t>
            </w:r>
            <w:r w:rsidR="00B6158C" w:rsidRPr="0017589F">
              <w:rPr>
                <w:sz w:val="20"/>
                <w:szCs w:val="20"/>
              </w:rPr>
              <w:t xml:space="preserve"> they give back to other students at their </w:t>
            </w:r>
            <w:r w:rsidR="002F088D" w:rsidRPr="0017589F">
              <w:rPr>
                <w:sz w:val="20"/>
                <w:szCs w:val="20"/>
              </w:rPr>
              <w:t>PWI.</w:t>
            </w:r>
          </w:p>
        </w:tc>
        <w:tc>
          <w:tcPr>
            <w:tcW w:w="4130" w:type="dxa"/>
          </w:tcPr>
          <w:p w14:paraId="0184FD22" w14:textId="095C69BF" w:rsidR="00CF0E35" w:rsidRPr="0017589F" w:rsidRDefault="00CF0E35" w:rsidP="00464BCF">
            <w:pPr>
              <w:spacing w:before="60" w:after="0" w:line="240" w:lineRule="auto"/>
              <w:ind w:firstLine="0"/>
              <w:jc w:val="left"/>
              <w:rPr>
                <w:sz w:val="20"/>
                <w:szCs w:val="20"/>
              </w:rPr>
            </w:pPr>
            <w:r w:rsidRPr="0017589F">
              <w:rPr>
                <w:sz w:val="20"/>
                <w:szCs w:val="20"/>
              </w:rPr>
              <w:t>“</w:t>
            </w:r>
            <w:r w:rsidR="00C578FD" w:rsidRPr="0017589F">
              <w:rPr>
                <w:sz w:val="20"/>
                <w:szCs w:val="20"/>
              </w:rPr>
              <w:t>Provide support however I can to those I know at PWIs, even if it is just lending a listening ear</w:t>
            </w:r>
            <w:r w:rsidRPr="0017589F">
              <w:rPr>
                <w:sz w:val="20"/>
                <w:szCs w:val="20"/>
              </w:rPr>
              <w:t>” (</w:t>
            </w:r>
            <w:r w:rsidR="00C578FD" w:rsidRPr="0017589F">
              <w:rPr>
                <w:sz w:val="20"/>
                <w:szCs w:val="20"/>
              </w:rPr>
              <w:t>Q16</w:t>
            </w:r>
            <w:r w:rsidRPr="0017589F">
              <w:rPr>
                <w:sz w:val="20"/>
                <w:szCs w:val="20"/>
              </w:rPr>
              <w:t>)</w:t>
            </w:r>
          </w:p>
        </w:tc>
      </w:tr>
      <w:tr w:rsidR="00984889" w:rsidRPr="00E75F02" w14:paraId="093A3F82" w14:textId="77777777" w:rsidTr="00216855">
        <w:trPr>
          <w:trHeight w:val="917"/>
        </w:trPr>
        <w:tc>
          <w:tcPr>
            <w:tcW w:w="1905" w:type="dxa"/>
          </w:tcPr>
          <w:p w14:paraId="36A5C9F3" w14:textId="37251DAD" w:rsidR="00CF0E35" w:rsidRPr="0017589F" w:rsidRDefault="00685AA3" w:rsidP="00600BE3">
            <w:pPr>
              <w:spacing w:line="240" w:lineRule="auto"/>
              <w:ind w:firstLine="0"/>
              <w:jc w:val="left"/>
              <w:rPr>
                <w:sz w:val="20"/>
                <w:szCs w:val="20"/>
              </w:rPr>
            </w:pPr>
            <w:r w:rsidRPr="0017589F">
              <w:rPr>
                <w:sz w:val="20"/>
                <w:szCs w:val="20"/>
              </w:rPr>
              <w:t>Provided Leadership Experiences/Roles</w:t>
            </w:r>
          </w:p>
        </w:tc>
        <w:tc>
          <w:tcPr>
            <w:tcW w:w="2605" w:type="dxa"/>
          </w:tcPr>
          <w:p w14:paraId="114147B2" w14:textId="12C8C15B"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984889" w:rsidRPr="0017589F">
              <w:rPr>
                <w:sz w:val="20"/>
                <w:szCs w:val="20"/>
              </w:rPr>
              <w:t xml:space="preserve">opportunities to be leaders or have leadership roles through </w:t>
            </w:r>
            <w:r w:rsidR="00D13955" w:rsidRPr="0017589F">
              <w:rPr>
                <w:sz w:val="20"/>
                <w:szCs w:val="20"/>
              </w:rPr>
              <w:t>B</w:t>
            </w:r>
            <w:r w:rsidR="00984889" w:rsidRPr="0017589F">
              <w:rPr>
                <w:sz w:val="20"/>
                <w:szCs w:val="20"/>
              </w:rPr>
              <w:t>lack organizations at PWI.</w:t>
            </w:r>
          </w:p>
        </w:tc>
        <w:tc>
          <w:tcPr>
            <w:tcW w:w="4130" w:type="dxa"/>
          </w:tcPr>
          <w:p w14:paraId="10683808" w14:textId="45FF2187" w:rsidR="00CF0E35" w:rsidRPr="00E75F02" w:rsidRDefault="003D2049" w:rsidP="002A5172">
            <w:pPr>
              <w:spacing w:after="0" w:line="240" w:lineRule="auto"/>
              <w:ind w:firstLine="0"/>
              <w:jc w:val="left"/>
            </w:pPr>
            <w:r w:rsidRPr="0017589F">
              <w:rPr>
                <w:rFonts w:cs="Arial"/>
                <w:color w:val="000000"/>
                <w:sz w:val="20"/>
                <w:szCs w:val="20"/>
              </w:rPr>
              <w:t>“</w:t>
            </w:r>
            <w:r w:rsidR="00261D1E" w:rsidRPr="0017589F">
              <w:rPr>
                <w:rFonts w:cs="Arial"/>
                <w:color w:val="000000"/>
                <w:sz w:val="20"/>
                <w:szCs w:val="20"/>
              </w:rPr>
              <w:t>T</w:t>
            </w:r>
            <w:r w:rsidRPr="0017589F">
              <w:rPr>
                <w:rFonts w:eastAsia="Arial"/>
                <w:color w:val="000000"/>
                <w:sz w:val="20"/>
                <w:szCs w:val="20"/>
              </w:rPr>
              <w:t>hese Black organizations we were in</w:t>
            </w:r>
            <w:r w:rsidR="00261D1E" w:rsidRPr="0017589F">
              <w:rPr>
                <w:rFonts w:eastAsia="Arial"/>
                <w:color w:val="000000"/>
                <w:sz w:val="20"/>
                <w:szCs w:val="20"/>
              </w:rPr>
              <w:t>, y</w:t>
            </w:r>
            <w:r w:rsidRPr="0017589F">
              <w:rPr>
                <w:rFonts w:eastAsia="Arial"/>
                <w:color w:val="000000"/>
                <w:sz w:val="20"/>
                <w:szCs w:val="20"/>
              </w:rPr>
              <w:t xml:space="preserve">ou could be leaders in them. You could be on the </w:t>
            </w:r>
            <w:r w:rsidR="002F088D" w:rsidRPr="0017589F">
              <w:rPr>
                <w:rFonts w:eastAsia="Arial"/>
                <w:color w:val="000000"/>
                <w:sz w:val="20"/>
                <w:szCs w:val="20"/>
              </w:rPr>
              <w:t>front;</w:t>
            </w:r>
            <w:r w:rsidRPr="0017589F">
              <w:rPr>
                <w:rFonts w:eastAsia="Arial"/>
                <w:color w:val="000000"/>
                <w:sz w:val="20"/>
                <w:szCs w:val="20"/>
              </w:rPr>
              <w:t xml:space="preserve"> you could be in the pictures representing them</w:t>
            </w:r>
            <w:r w:rsidR="002F088D" w:rsidRPr="0017589F">
              <w:rPr>
                <w:rFonts w:eastAsia="Arial"/>
                <w:color w:val="000000"/>
                <w:sz w:val="20"/>
                <w:szCs w:val="20"/>
              </w:rPr>
              <w:t>”</w:t>
            </w:r>
            <w:r w:rsidR="002A5172" w:rsidRPr="0017589F">
              <w:rPr>
                <w:rFonts w:eastAsia="Arial"/>
                <w:color w:val="000000"/>
                <w:sz w:val="20"/>
                <w:szCs w:val="20"/>
              </w:rPr>
              <w:t xml:space="preserve"> </w:t>
            </w:r>
            <w:r w:rsidR="002F088D" w:rsidRPr="0017589F">
              <w:rPr>
                <w:rFonts w:eastAsia="Arial"/>
                <w:color w:val="000000"/>
                <w:sz w:val="20"/>
                <w:szCs w:val="20"/>
              </w:rPr>
              <w:t>(</w:t>
            </w:r>
            <w:r w:rsidR="009D729A" w:rsidRPr="0017589F">
              <w:rPr>
                <w:rFonts w:eastAsia="Arial"/>
                <w:color w:val="000000"/>
                <w:sz w:val="20"/>
                <w:szCs w:val="20"/>
              </w:rPr>
              <w:t>P5)</w:t>
            </w:r>
          </w:p>
        </w:tc>
      </w:tr>
      <w:tr w:rsidR="00984889" w:rsidRPr="00E75F02" w14:paraId="28A74951" w14:textId="77777777" w:rsidTr="00216855">
        <w:trPr>
          <w:trHeight w:val="279"/>
        </w:trPr>
        <w:tc>
          <w:tcPr>
            <w:tcW w:w="1905" w:type="dxa"/>
          </w:tcPr>
          <w:p w14:paraId="1AA32556" w14:textId="4AA978C3" w:rsidR="00CF0E35" w:rsidRPr="0017589F" w:rsidRDefault="00491C38" w:rsidP="00600BE3">
            <w:pPr>
              <w:spacing w:line="240" w:lineRule="auto"/>
              <w:ind w:firstLine="0"/>
              <w:jc w:val="left"/>
              <w:rPr>
                <w:sz w:val="20"/>
                <w:szCs w:val="20"/>
              </w:rPr>
            </w:pPr>
            <w:r w:rsidRPr="0017589F">
              <w:rPr>
                <w:sz w:val="20"/>
                <w:szCs w:val="20"/>
              </w:rPr>
              <w:t>African American Faculty Support</w:t>
            </w:r>
          </w:p>
        </w:tc>
        <w:tc>
          <w:tcPr>
            <w:tcW w:w="2605" w:type="dxa"/>
          </w:tcPr>
          <w:p w14:paraId="7FDC162D" w14:textId="01A675A0"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506A76" w:rsidRPr="0017589F">
              <w:rPr>
                <w:sz w:val="20"/>
                <w:szCs w:val="20"/>
              </w:rPr>
              <w:t xml:space="preserve">the </w:t>
            </w:r>
            <w:r w:rsidR="001431F1" w:rsidRPr="0017589F">
              <w:rPr>
                <w:sz w:val="20"/>
                <w:szCs w:val="20"/>
              </w:rPr>
              <w:t>importance</w:t>
            </w:r>
            <w:r w:rsidR="00506A76" w:rsidRPr="0017589F">
              <w:rPr>
                <w:sz w:val="20"/>
                <w:szCs w:val="20"/>
              </w:rPr>
              <w:t xml:space="preserve"> of </w:t>
            </w:r>
            <w:r w:rsidR="001431F1" w:rsidRPr="0017589F">
              <w:rPr>
                <w:sz w:val="20"/>
                <w:szCs w:val="20"/>
              </w:rPr>
              <w:t>African</w:t>
            </w:r>
            <w:r w:rsidR="00506A76" w:rsidRPr="0017589F">
              <w:rPr>
                <w:sz w:val="20"/>
                <w:szCs w:val="20"/>
              </w:rPr>
              <w:t xml:space="preserve"> American faculty </w:t>
            </w:r>
            <w:r w:rsidR="001431F1" w:rsidRPr="0017589F">
              <w:rPr>
                <w:sz w:val="20"/>
                <w:szCs w:val="20"/>
              </w:rPr>
              <w:t>support.</w:t>
            </w:r>
          </w:p>
        </w:tc>
        <w:tc>
          <w:tcPr>
            <w:tcW w:w="4130" w:type="dxa"/>
          </w:tcPr>
          <w:p w14:paraId="394BB68E" w14:textId="69AB5282" w:rsidR="00CF0E35" w:rsidRPr="0017589F" w:rsidRDefault="00CF0E35" w:rsidP="00600BE3">
            <w:pPr>
              <w:spacing w:line="240" w:lineRule="auto"/>
              <w:ind w:firstLine="0"/>
              <w:jc w:val="left"/>
              <w:rPr>
                <w:sz w:val="20"/>
                <w:szCs w:val="20"/>
              </w:rPr>
            </w:pPr>
            <w:r w:rsidRPr="0017589F">
              <w:rPr>
                <w:sz w:val="20"/>
                <w:szCs w:val="20"/>
              </w:rPr>
              <w:t>“</w:t>
            </w:r>
            <w:r w:rsidR="00044F7D" w:rsidRPr="0017589F">
              <w:rPr>
                <w:sz w:val="20"/>
                <w:szCs w:val="20"/>
              </w:rPr>
              <w:t xml:space="preserve">There were so few AA </w:t>
            </w:r>
            <w:r w:rsidR="002F088D" w:rsidRPr="0017589F">
              <w:rPr>
                <w:sz w:val="20"/>
                <w:szCs w:val="20"/>
              </w:rPr>
              <w:t>faculty,</w:t>
            </w:r>
            <w:r w:rsidR="00044F7D" w:rsidRPr="0017589F">
              <w:rPr>
                <w:sz w:val="20"/>
                <w:szCs w:val="20"/>
              </w:rPr>
              <w:t xml:space="preserve"> but I remember that the ones that were there made an effort to get to know me</w:t>
            </w:r>
            <w:r w:rsidR="00464BCF" w:rsidRPr="0017589F">
              <w:rPr>
                <w:sz w:val="20"/>
                <w:szCs w:val="20"/>
              </w:rPr>
              <w:t>”</w:t>
            </w:r>
            <w:r w:rsidR="002A5172" w:rsidRPr="0017589F">
              <w:rPr>
                <w:sz w:val="20"/>
                <w:szCs w:val="20"/>
              </w:rPr>
              <w:t xml:space="preserve"> </w:t>
            </w:r>
            <w:r w:rsidRPr="0017589F">
              <w:rPr>
                <w:sz w:val="20"/>
                <w:szCs w:val="20"/>
              </w:rPr>
              <w:t>(</w:t>
            </w:r>
            <w:r w:rsidR="00B45737" w:rsidRPr="0017589F">
              <w:rPr>
                <w:sz w:val="20"/>
                <w:szCs w:val="20"/>
              </w:rPr>
              <w:t>Q1</w:t>
            </w:r>
            <w:r w:rsidRPr="0017589F">
              <w:rPr>
                <w:sz w:val="20"/>
                <w:szCs w:val="20"/>
              </w:rPr>
              <w:t>)</w:t>
            </w:r>
          </w:p>
        </w:tc>
      </w:tr>
      <w:tr w:rsidR="00984889" w:rsidRPr="00E75F02" w14:paraId="6272FE64" w14:textId="77777777" w:rsidTr="00216855">
        <w:trPr>
          <w:trHeight w:val="503"/>
        </w:trPr>
        <w:tc>
          <w:tcPr>
            <w:tcW w:w="1905" w:type="dxa"/>
          </w:tcPr>
          <w:p w14:paraId="34B47933" w14:textId="793C6D88" w:rsidR="00CF0E35" w:rsidRPr="0017589F" w:rsidRDefault="009C7BD7" w:rsidP="00600BE3">
            <w:pPr>
              <w:spacing w:line="240" w:lineRule="auto"/>
              <w:ind w:firstLine="0"/>
              <w:jc w:val="left"/>
              <w:rPr>
                <w:sz w:val="20"/>
                <w:szCs w:val="20"/>
              </w:rPr>
            </w:pPr>
            <w:r w:rsidRPr="0017589F">
              <w:rPr>
                <w:sz w:val="20"/>
                <w:szCs w:val="20"/>
              </w:rPr>
              <w:t xml:space="preserve">Peer </w:t>
            </w:r>
            <w:r w:rsidR="00A24DFC" w:rsidRPr="0017589F">
              <w:rPr>
                <w:sz w:val="20"/>
                <w:szCs w:val="20"/>
              </w:rPr>
              <w:t>Support/</w:t>
            </w:r>
            <w:r w:rsidRPr="0017589F">
              <w:rPr>
                <w:sz w:val="20"/>
                <w:szCs w:val="20"/>
              </w:rPr>
              <w:t>Connections</w:t>
            </w:r>
          </w:p>
        </w:tc>
        <w:tc>
          <w:tcPr>
            <w:tcW w:w="2605" w:type="dxa"/>
          </w:tcPr>
          <w:p w14:paraId="0A9A6C07" w14:textId="3C1AAB50"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893452" w:rsidRPr="0017589F">
              <w:rPr>
                <w:sz w:val="20"/>
                <w:szCs w:val="20"/>
              </w:rPr>
              <w:t xml:space="preserve">peer connection and support at </w:t>
            </w:r>
            <w:r w:rsidR="002F088D" w:rsidRPr="0017589F">
              <w:rPr>
                <w:sz w:val="20"/>
                <w:szCs w:val="20"/>
              </w:rPr>
              <w:t>PWI.</w:t>
            </w:r>
          </w:p>
        </w:tc>
        <w:tc>
          <w:tcPr>
            <w:tcW w:w="4130" w:type="dxa"/>
          </w:tcPr>
          <w:p w14:paraId="612EFB7E" w14:textId="7D34E778" w:rsidR="00CF0E35" w:rsidRPr="0017589F" w:rsidRDefault="00CF0E35" w:rsidP="00600BE3">
            <w:pPr>
              <w:spacing w:line="240" w:lineRule="auto"/>
              <w:ind w:firstLine="0"/>
              <w:jc w:val="left"/>
              <w:rPr>
                <w:sz w:val="20"/>
                <w:szCs w:val="20"/>
              </w:rPr>
            </w:pPr>
            <w:r w:rsidRPr="0017589F">
              <w:rPr>
                <w:sz w:val="20"/>
                <w:szCs w:val="20"/>
              </w:rPr>
              <w:t>“</w:t>
            </w:r>
            <w:r w:rsidR="00E81628" w:rsidRPr="0017589F">
              <w:rPr>
                <w:color w:val="000000"/>
                <w:sz w:val="20"/>
                <w:szCs w:val="20"/>
              </w:rPr>
              <w:t>I believe my friends and social groups helped a lot. They motivated me, and we shared a common goal</w:t>
            </w:r>
            <w:r w:rsidRPr="0017589F">
              <w:rPr>
                <w:sz w:val="20"/>
                <w:szCs w:val="20"/>
              </w:rPr>
              <w:t>”</w:t>
            </w:r>
            <w:r w:rsidR="002A5172" w:rsidRPr="0017589F">
              <w:rPr>
                <w:sz w:val="20"/>
                <w:szCs w:val="20"/>
              </w:rPr>
              <w:t xml:space="preserve"> </w:t>
            </w:r>
            <w:r w:rsidRPr="0017589F">
              <w:rPr>
                <w:sz w:val="20"/>
                <w:szCs w:val="20"/>
              </w:rPr>
              <w:t>(</w:t>
            </w:r>
            <w:r w:rsidR="00C94233" w:rsidRPr="0017589F">
              <w:rPr>
                <w:sz w:val="20"/>
                <w:szCs w:val="20"/>
              </w:rPr>
              <w:t>Q9</w:t>
            </w:r>
            <w:r w:rsidRPr="0017589F">
              <w:rPr>
                <w:sz w:val="20"/>
                <w:szCs w:val="20"/>
              </w:rPr>
              <w:t>)</w:t>
            </w:r>
          </w:p>
        </w:tc>
      </w:tr>
      <w:tr w:rsidR="00984889" w:rsidRPr="00E75F02" w14:paraId="6C8BFD28" w14:textId="77777777" w:rsidTr="00216855">
        <w:trPr>
          <w:trHeight w:val="567"/>
        </w:trPr>
        <w:tc>
          <w:tcPr>
            <w:tcW w:w="1905" w:type="dxa"/>
          </w:tcPr>
          <w:p w14:paraId="70963890" w14:textId="4D14A8A7" w:rsidR="00CF0E35" w:rsidRPr="0017589F" w:rsidRDefault="00D95C97" w:rsidP="00600BE3">
            <w:pPr>
              <w:spacing w:line="240" w:lineRule="auto"/>
              <w:ind w:firstLine="0"/>
              <w:jc w:val="left"/>
              <w:rPr>
                <w:sz w:val="20"/>
                <w:szCs w:val="20"/>
              </w:rPr>
            </w:pPr>
            <w:r w:rsidRPr="0017589F">
              <w:rPr>
                <w:sz w:val="20"/>
                <w:szCs w:val="20"/>
              </w:rPr>
              <w:t>Self-</w:t>
            </w:r>
            <w:r w:rsidR="00CF0E35" w:rsidRPr="0017589F">
              <w:rPr>
                <w:sz w:val="20"/>
                <w:szCs w:val="20"/>
              </w:rPr>
              <w:t>Motivation</w:t>
            </w:r>
          </w:p>
        </w:tc>
        <w:tc>
          <w:tcPr>
            <w:tcW w:w="2605" w:type="dxa"/>
          </w:tcPr>
          <w:p w14:paraId="4E04DE47" w14:textId="704EDA6C" w:rsidR="00CF0E35" w:rsidRPr="0017589F" w:rsidRDefault="00CF0E35" w:rsidP="00600BE3">
            <w:pPr>
              <w:spacing w:line="240" w:lineRule="auto"/>
              <w:ind w:firstLine="0"/>
              <w:jc w:val="left"/>
              <w:rPr>
                <w:sz w:val="20"/>
                <w:szCs w:val="20"/>
              </w:rPr>
            </w:pPr>
            <w:r w:rsidRPr="0017589F">
              <w:rPr>
                <w:sz w:val="20"/>
                <w:szCs w:val="20"/>
              </w:rPr>
              <w:t xml:space="preserve">Participants describe </w:t>
            </w:r>
            <w:r w:rsidR="00BF4F99" w:rsidRPr="0017589F">
              <w:rPr>
                <w:sz w:val="20"/>
                <w:szCs w:val="20"/>
              </w:rPr>
              <w:t xml:space="preserve">self-motivation </w:t>
            </w:r>
            <w:r w:rsidRPr="0017589F">
              <w:rPr>
                <w:sz w:val="20"/>
                <w:szCs w:val="20"/>
              </w:rPr>
              <w:t>motivated to accomplish their goals</w:t>
            </w:r>
            <w:r w:rsidR="00662DF2" w:rsidRPr="0017589F">
              <w:rPr>
                <w:sz w:val="20"/>
                <w:szCs w:val="20"/>
              </w:rPr>
              <w:t xml:space="preserve"> at PWI</w:t>
            </w:r>
            <w:r w:rsidRPr="0017589F">
              <w:rPr>
                <w:sz w:val="20"/>
                <w:szCs w:val="20"/>
              </w:rPr>
              <w:t>.</w:t>
            </w:r>
          </w:p>
        </w:tc>
        <w:tc>
          <w:tcPr>
            <w:tcW w:w="4130" w:type="dxa"/>
          </w:tcPr>
          <w:p w14:paraId="2BD02E46" w14:textId="15708DA1" w:rsidR="00CF0E35" w:rsidRPr="0017589F" w:rsidRDefault="00CF0E35" w:rsidP="00600BE3">
            <w:pPr>
              <w:spacing w:line="240" w:lineRule="auto"/>
              <w:ind w:firstLine="0"/>
              <w:jc w:val="left"/>
              <w:rPr>
                <w:sz w:val="20"/>
                <w:szCs w:val="20"/>
              </w:rPr>
            </w:pPr>
            <w:r w:rsidRPr="0017589F">
              <w:rPr>
                <w:sz w:val="20"/>
                <w:szCs w:val="20"/>
              </w:rPr>
              <w:t>“</w:t>
            </w:r>
            <w:r w:rsidR="00BF4F99" w:rsidRPr="0017589F">
              <w:rPr>
                <w:sz w:val="20"/>
                <w:szCs w:val="20"/>
              </w:rPr>
              <w:t>I</w:t>
            </w:r>
            <w:r w:rsidR="00BF4F99" w:rsidRPr="0017589F">
              <w:rPr>
                <w:rFonts w:eastAsia="Arial"/>
                <w:color w:val="000000"/>
                <w:sz w:val="20"/>
                <w:szCs w:val="20"/>
              </w:rPr>
              <w:t>f you're willing to put in the effort, then everything else will be what it is supposed to be in a time that it is supposed to be</w:t>
            </w:r>
            <w:r w:rsidR="00464BCF" w:rsidRPr="0017589F">
              <w:rPr>
                <w:rFonts w:eastAsia="Arial"/>
                <w:color w:val="000000"/>
                <w:sz w:val="20"/>
                <w:szCs w:val="20"/>
              </w:rPr>
              <w:t>”</w:t>
            </w:r>
            <w:r w:rsidR="002A5172" w:rsidRPr="0017589F">
              <w:rPr>
                <w:rFonts w:eastAsia="Arial"/>
                <w:color w:val="000000"/>
                <w:sz w:val="20"/>
                <w:szCs w:val="20"/>
              </w:rPr>
              <w:t xml:space="preserve"> </w:t>
            </w:r>
            <w:r w:rsidRPr="0017589F">
              <w:rPr>
                <w:sz w:val="20"/>
                <w:szCs w:val="20"/>
              </w:rPr>
              <w:t>(</w:t>
            </w:r>
            <w:r w:rsidR="00BF4F99" w:rsidRPr="0017589F">
              <w:rPr>
                <w:sz w:val="20"/>
                <w:szCs w:val="20"/>
              </w:rPr>
              <w:t>P1</w:t>
            </w:r>
            <w:r w:rsidRPr="0017589F">
              <w:rPr>
                <w:sz w:val="20"/>
                <w:szCs w:val="20"/>
              </w:rPr>
              <w:t>)</w:t>
            </w:r>
          </w:p>
        </w:tc>
      </w:tr>
      <w:tr w:rsidR="00984889" w:rsidRPr="00E75F02" w14:paraId="38537096" w14:textId="77777777" w:rsidTr="00216855">
        <w:trPr>
          <w:trHeight w:val="549"/>
        </w:trPr>
        <w:tc>
          <w:tcPr>
            <w:tcW w:w="1905" w:type="dxa"/>
          </w:tcPr>
          <w:p w14:paraId="517BDD8B" w14:textId="77777777" w:rsidR="00CF0E35" w:rsidRPr="0017589F" w:rsidRDefault="00CF0E35" w:rsidP="00600BE3">
            <w:pPr>
              <w:spacing w:line="240" w:lineRule="auto"/>
              <w:ind w:firstLine="0"/>
              <w:jc w:val="left"/>
              <w:rPr>
                <w:sz w:val="20"/>
                <w:szCs w:val="20"/>
              </w:rPr>
            </w:pPr>
            <w:r w:rsidRPr="0017589F">
              <w:rPr>
                <w:sz w:val="20"/>
                <w:szCs w:val="20"/>
              </w:rPr>
              <w:t>Support Family/Friends</w:t>
            </w:r>
          </w:p>
        </w:tc>
        <w:tc>
          <w:tcPr>
            <w:tcW w:w="2605" w:type="dxa"/>
          </w:tcPr>
          <w:p w14:paraId="17EEFAA2" w14:textId="461F6C4F" w:rsidR="00CF0E35" w:rsidRPr="0017589F" w:rsidRDefault="00CF0E35" w:rsidP="00600BE3">
            <w:pPr>
              <w:spacing w:line="240" w:lineRule="auto"/>
              <w:ind w:firstLine="0"/>
              <w:jc w:val="left"/>
              <w:rPr>
                <w:sz w:val="20"/>
                <w:szCs w:val="20"/>
              </w:rPr>
            </w:pPr>
            <w:r w:rsidRPr="0017589F">
              <w:rPr>
                <w:sz w:val="20"/>
                <w:szCs w:val="20"/>
              </w:rPr>
              <w:t xml:space="preserve">Participants describe the importance of support from family and friends during </w:t>
            </w:r>
            <w:r w:rsidR="00893452" w:rsidRPr="0017589F">
              <w:rPr>
                <w:sz w:val="20"/>
                <w:szCs w:val="20"/>
              </w:rPr>
              <w:t>time at PWI</w:t>
            </w:r>
            <w:r w:rsidRPr="0017589F">
              <w:rPr>
                <w:sz w:val="20"/>
                <w:szCs w:val="20"/>
              </w:rPr>
              <w:t>.</w:t>
            </w:r>
          </w:p>
        </w:tc>
        <w:tc>
          <w:tcPr>
            <w:tcW w:w="4130" w:type="dxa"/>
          </w:tcPr>
          <w:p w14:paraId="4611EA39" w14:textId="4569294E" w:rsidR="00CF0E35" w:rsidRPr="0017589F" w:rsidRDefault="00CF0E35" w:rsidP="00E51C1C">
            <w:pPr>
              <w:spacing w:before="60" w:after="0" w:line="240" w:lineRule="auto"/>
              <w:ind w:firstLine="0"/>
              <w:jc w:val="left"/>
              <w:rPr>
                <w:sz w:val="20"/>
                <w:szCs w:val="20"/>
              </w:rPr>
            </w:pPr>
            <w:r w:rsidRPr="0017589F">
              <w:rPr>
                <w:sz w:val="20"/>
                <w:szCs w:val="20"/>
              </w:rPr>
              <w:t>“</w:t>
            </w:r>
            <w:r w:rsidR="00476B3E" w:rsidRPr="0017589F">
              <w:rPr>
                <w:sz w:val="20"/>
                <w:szCs w:val="20"/>
              </w:rPr>
              <w:t>I stayed because of the support from my family and friends</w:t>
            </w:r>
            <w:r w:rsidR="00D13955" w:rsidRPr="0017589F">
              <w:rPr>
                <w:sz w:val="20"/>
                <w:szCs w:val="20"/>
              </w:rPr>
              <w:t>”</w:t>
            </w:r>
            <w:r w:rsidR="002A5172" w:rsidRPr="0017589F">
              <w:rPr>
                <w:sz w:val="20"/>
                <w:szCs w:val="20"/>
              </w:rPr>
              <w:t xml:space="preserve"> </w:t>
            </w:r>
            <w:r w:rsidRPr="0017589F">
              <w:rPr>
                <w:sz w:val="20"/>
                <w:szCs w:val="20"/>
              </w:rPr>
              <w:t>(</w:t>
            </w:r>
            <w:r w:rsidR="00476B3E" w:rsidRPr="0017589F">
              <w:rPr>
                <w:sz w:val="20"/>
                <w:szCs w:val="20"/>
              </w:rPr>
              <w:t>P21</w:t>
            </w:r>
            <w:r w:rsidRPr="0017589F">
              <w:rPr>
                <w:sz w:val="20"/>
                <w:szCs w:val="20"/>
              </w:rPr>
              <w:t>)</w:t>
            </w:r>
          </w:p>
        </w:tc>
      </w:tr>
      <w:tr w:rsidR="00984889" w:rsidRPr="00E75F02" w14:paraId="5A60F64F" w14:textId="77777777" w:rsidTr="00216855">
        <w:trPr>
          <w:trHeight w:val="351"/>
        </w:trPr>
        <w:tc>
          <w:tcPr>
            <w:tcW w:w="1905" w:type="dxa"/>
            <w:tcBorders>
              <w:bottom w:val="single" w:sz="4" w:space="0" w:color="auto"/>
            </w:tcBorders>
          </w:tcPr>
          <w:p w14:paraId="74130933" w14:textId="3E7F09C8" w:rsidR="00CF0E35" w:rsidRPr="0017589F" w:rsidRDefault="00464BCF" w:rsidP="00600BE3">
            <w:pPr>
              <w:spacing w:line="240" w:lineRule="auto"/>
              <w:ind w:firstLine="0"/>
              <w:jc w:val="left"/>
              <w:rPr>
                <w:sz w:val="20"/>
                <w:szCs w:val="20"/>
              </w:rPr>
            </w:pPr>
            <w:r w:rsidRPr="0017589F">
              <w:rPr>
                <w:sz w:val="20"/>
                <w:szCs w:val="20"/>
              </w:rPr>
              <w:t>Sense of Belonging</w:t>
            </w:r>
          </w:p>
        </w:tc>
        <w:tc>
          <w:tcPr>
            <w:tcW w:w="2605" w:type="dxa"/>
            <w:tcBorders>
              <w:bottom w:val="single" w:sz="4" w:space="0" w:color="auto"/>
            </w:tcBorders>
          </w:tcPr>
          <w:p w14:paraId="1954DA26" w14:textId="64FB7C68" w:rsidR="00CF0E35" w:rsidRPr="0017589F" w:rsidRDefault="00464BCF" w:rsidP="00600BE3">
            <w:pPr>
              <w:spacing w:line="240" w:lineRule="auto"/>
              <w:ind w:firstLine="0"/>
              <w:jc w:val="left"/>
              <w:rPr>
                <w:sz w:val="20"/>
                <w:szCs w:val="20"/>
              </w:rPr>
            </w:pPr>
            <w:r w:rsidRPr="0017589F">
              <w:rPr>
                <w:sz w:val="20"/>
                <w:szCs w:val="20"/>
              </w:rPr>
              <w:t>Participants describe the importance of organizations that provided a sense of belonging at PWI.</w:t>
            </w:r>
          </w:p>
        </w:tc>
        <w:tc>
          <w:tcPr>
            <w:tcW w:w="4130" w:type="dxa"/>
            <w:tcBorders>
              <w:bottom w:val="single" w:sz="4" w:space="0" w:color="auto"/>
            </w:tcBorders>
          </w:tcPr>
          <w:p w14:paraId="67419794" w14:textId="6A4AE805" w:rsidR="00CF0E35" w:rsidRPr="0017589F" w:rsidRDefault="00464BCF" w:rsidP="00600BE3">
            <w:pPr>
              <w:spacing w:line="240" w:lineRule="auto"/>
              <w:ind w:firstLine="0"/>
              <w:jc w:val="left"/>
              <w:rPr>
                <w:sz w:val="20"/>
                <w:szCs w:val="20"/>
              </w:rPr>
            </w:pPr>
            <w:r w:rsidRPr="0017589F">
              <w:rPr>
                <w:sz w:val="20"/>
                <w:szCs w:val="20"/>
              </w:rPr>
              <w:t>“</w:t>
            </w:r>
            <w:r w:rsidRPr="0017589F">
              <w:rPr>
                <w:color w:val="000000"/>
                <w:sz w:val="20"/>
                <w:szCs w:val="20"/>
              </w:rPr>
              <w:t>My friendships and sisterhood are what helped me to persist at a PWI”</w:t>
            </w:r>
            <w:r w:rsidR="001E2693" w:rsidRPr="0017589F">
              <w:rPr>
                <w:color w:val="000000"/>
                <w:sz w:val="20"/>
                <w:szCs w:val="20"/>
              </w:rPr>
              <w:t xml:space="preserve"> </w:t>
            </w:r>
            <w:r w:rsidRPr="0017589F">
              <w:rPr>
                <w:sz w:val="20"/>
                <w:szCs w:val="20"/>
              </w:rPr>
              <w:t>(P4)</w:t>
            </w:r>
          </w:p>
        </w:tc>
      </w:tr>
    </w:tbl>
    <w:p w14:paraId="20CC87E8" w14:textId="1CAED786" w:rsidR="001C2E7C" w:rsidRPr="0017589F" w:rsidRDefault="00CF0E35" w:rsidP="00053E01">
      <w:pPr>
        <w:spacing w:line="240" w:lineRule="auto"/>
        <w:ind w:firstLine="0"/>
        <w:rPr>
          <w:sz w:val="20"/>
          <w:szCs w:val="20"/>
        </w:rPr>
      </w:pPr>
      <w:r w:rsidRPr="0017589F">
        <w:rPr>
          <w:i/>
          <w:iCs/>
          <w:sz w:val="20"/>
          <w:szCs w:val="20"/>
        </w:rPr>
        <w:t>Note.</w:t>
      </w:r>
      <w:r w:rsidRPr="0017589F">
        <w:rPr>
          <w:sz w:val="20"/>
          <w:szCs w:val="20"/>
        </w:rPr>
        <w:t xml:space="preserve"> Coding (Braun &amp; Clarke, 2022).</w:t>
      </w:r>
    </w:p>
    <w:p w14:paraId="2B274F09" w14:textId="0CBE2D77" w:rsidR="00F26E9C" w:rsidRPr="00E75F02" w:rsidRDefault="001C2E7C" w:rsidP="004D631A">
      <w:pPr>
        <w:spacing w:before="240"/>
      </w:pPr>
      <w:bookmarkStart w:id="528" w:name="_Toc137478106"/>
      <w:r w:rsidRPr="00E75F02">
        <w:rPr>
          <w:rStyle w:val="Heading4Char"/>
        </w:rPr>
        <w:t>Step 3: Theme Generation</w:t>
      </w:r>
      <w:bookmarkEnd w:id="528"/>
      <w:r w:rsidR="00124DB2" w:rsidRPr="00E75F02">
        <w:rPr>
          <w:rStyle w:val="Heading4Char"/>
        </w:rPr>
        <w:t>.</w:t>
      </w:r>
      <w:r w:rsidR="00124DB2" w:rsidRPr="00E75F02">
        <w:t xml:space="preserve"> </w:t>
      </w:r>
      <w:r w:rsidRPr="00E75F02">
        <w:t xml:space="preserve">The third step in thematic analysis is the formation of initial themes or categories. Categories or initial themes are created by linking codes </w:t>
      </w:r>
      <w:r w:rsidRPr="00E75F02">
        <w:lastRenderedPageBreak/>
        <w:t xml:space="preserve">that are </w:t>
      </w:r>
      <w:proofErr w:type="gramStart"/>
      <w:r w:rsidRPr="00E75F02">
        <w:t>similar to</w:t>
      </w:r>
      <w:proofErr w:type="gramEnd"/>
      <w:r w:rsidRPr="00E75F02">
        <w:t xml:space="preserve"> one another (Braun &amp; Clarke, 20</w:t>
      </w:r>
      <w:r w:rsidR="00E67446" w:rsidRPr="00E75F02">
        <w:t>1</w:t>
      </w:r>
      <w:r w:rsidRPr="00E75F02">
        <w:t xml:space="preserve">6). An example of the transition from codes to categories is detailed in </w:t>
      </w:r>
      <w:del w:id="529" w:author="Michael Grohs" w:date="2024-07-15T12:41:00Z" w16du:dateUtc="2024-07-15T17:41:00Z">
        <w:r w:rsidRPr="00E75F02" w:rsidDel="00510F2A">
          <w:delText xml:space="preserve">figure </w:delText>
        </w:r>
      </w:del>
      <w:ins w:id="530" w:author="Michael Grohs" w:date="2024-07-15T12:41:00Z" w16du:dateUtc="2024-07-15T17:41:00Z">
        <w:r w:rsidR="00510F2A" w:rsidRPr="00E75F02">
          <w:t xml:space="preserve">Figure </w:t>
        </w:r>
      </w:ins>
      <w:r w:rsidR="001313EB" w:rsidRPr="00E75F02">
        <w:t>3</w:t>
      </w:r>
      <w:r w:rsidRPr="00E75F02">
        <w:t xml:space="preserve">. Participants </w:t>
      </w:r>
      <w:r w:rsidR="00271B61" w:rsidRPr="00E75F02">
        <w:t>were ask</w:t>
      </w:r>
      <w:r w:rsidR="0040735B" w:rsidRPr="00E75F02">
        <w:t>ed</w:t>
      </w:r>
      <w:r w:rsidR="00271B61" w:rsidRPr="00E75F02">
        <w:t xml:space="preserve"> questions regarding </w:t>
      </w:r>
      <w:r w:rsidR="009522CC" w:rsidRPr="00E75F02">
        <w:t xml:space="preserve">the </w:t>
      </w:r>
      <w:r w:rsidR="002B5C68" w:rsidRPr="00E75F02">
        <w:t>positive influence of faculty and peers on alumni experience. Codes emerged that</w:t>
      </w:r>
      <w:r w:rsidR="00F26E9C" w:rsidRPr="00E75F02">
        <w:t xml:space="preserve"> showed</w:t>
      </w:r>
      <w:r w:rsidR="002B5C68" w:rsidRPr="00E75F02">
        <w:t xml:space="preserve"> </w:t>
      </w:r>
      <w:r w:rsidR="005876DF" w:rsidRPr="00E75F02">
        <w:t xml:space="preserve">the importance of having a sense of belonging. </w:t>
      </w:r>
      <w:r w:rsidR="00084452" w:rsidRPr="00E75F02">
        <w:t xml:space="preserve"> </w:t>
      </w:r>
      <w:r w:rsidRPr="00E75F02">
        <w:t>The researcher noticed that</w:t>
      </w:r>
      <w:r w:rsidR="005876DF" w:rsidRPr="00E75F02">
        <w:t xml:space="preserve"> every participant discussed the importance of having a sense of belonging. Participants discussed being members of campus organizations, community, and having diversity for understanding</w:t>
      </w:r>
      <w:r w:rsidR="00B44963" w:rsidRPr="00E75F02">
        <w:t xml:space="preserve">. </w:t>
      </w:r>
      <w:r w:rsidRPr="00E75F02">
        <w:t xml:space="preserve">The researcher found that regardless of whether the participant </w:t>
      </w:r>
      <w:r w:rsidR="00F06053" w:rsidRPr="00E75F02">
        <w:t xml:space="preserve">had </w:t>
      </w:r>
      <w:r w:rsidR="001073A8" w:rsidRPr="00E75F02">
        <w:t>experiences</w:t>
      </w:r>
      <w:r w:rsidR="00F06053" w:rsidRPr="00E75F02">
        <w:t xml:space="preserve"> with African American faculty or peers, </w:t>
      </w:r>
      <w:r w:rsidR="00347272" w:rsidRPr="00E75F02">
        <w:t xml:space="preserve">or </w:t>
      </w:r>
      <w:r w:rsidR="002F088D" w:rsidRPr="00E75F02">
        <w:t>non-African</w:t>
      </w:r>
      <w:r w:rsidR="00347272" w:rsidRPr="00E75F02">
        <w:t xml:space="preserve"> American faculty,</w:t>
      </w:r>
      <w:r w:rsidR="00D16059" w:rsidRPr="00E75F02">
        <w:t xml:space="preserve"> having</w:t>
      </w:r>
      <w:r w:rsidR="008F4E31" w:rsidRPr="00E75F02">
        <w:t xml:space="preserve"> someone</w:t>
      </w:r>
      <w:r w:rsidR="002A1529" w:rsidRPr="00E75F02">
        <w:t xml:space="preserve"> or being </w:t>
      </w:r>
      <w:r w:rsidR="00E87943" w:rsidRPr="00E75F02">
        <w:t>a part</w:t>
      </w:r>
      <w:r w:rsidR="002A1529" w:rsidRPr="00E75F02">
        <w:t xml:space="preserve"> of an </w:t>
      </w:r>
      <w:r w:rsidR="00F26E9C" w:rsidRPr="00E75F02">
        <w:t>organization that</w:t>
      </w:r>
      <w:r w:rsidR="008F4E31" w:rsidRPr="00E75F02">
        <w:t xml:space="preserve"> shares the same cultur</w:t>
      </w:r>
      <w:r w:rsidR="00C21E58" w:rsidRPr="00E75F02">
        <w:t xml:space="preserve">e and values as </w:t>
      </w:r>
      <w:commentRangeStart w:id="531"/>
      <w:r w:rsidR="00C21E58" w:rsidRPr="00E75F02">
        <w:t xml:space="preserve">you </w:t>
      </w:r>
      <w:commentRangeEnd w:id="531"/>
      <w:r w:rsidR="00E83011" w:rsidRPr="0017589F">
        <w:rPr>
          <w:rStyle w:val="CommentReference"/>
        </w:rPr>
        <w:commentReference w:id="531"/>
      </w:r>
      <w:r w:rsidR="00C21E58" w:rsidRPr="00E75F02">
        <w:t xml:space="preserve">and who supports </w:t>
      </w:r>
      <w:r w:rsidR="00C21E58" w:rsidRPr="00E75F02">
        <w:rPr>
          <w:highlight w:val="yellow"/>
          <w:rPrChange w:id="532" w:author="Michael Grohs" w:date="2024-07-15T17:38:00Z" w16du:dateUtc="2024-07-15T22:38:00Z">
            <w:rPr/>
          </w:rPrChange>
        </w:rPr>
        <w:t>you</w:t>
      </w:r>
      <w:r w:rsidR="00D16059" w:rsidRPr="00E75F02">
        <w:t xml:space="preserve"> </w:t>
      </w:r>
      <w:r w:rsidR="00C21E58" w:rsidRPr="00E75F02">
        <w:t>s</w:t>
      </w:r>
      <w:r w:rsidRPr="00E75F02">
        <w:t xml:space="preserve">ignificantly impacted the way that the participant </w:t>
      </w:r>
      <w:r w:rsidR="00156604" w:rsidRPr="00E75F02">
        <w:t xml:space="preserve">persisted at their PWI. </w:t>
      </w:r>
      <w:r w:rsidRPr="00E75F02">
        <w:t xml:space="preserve">These findings led to the transition from codes to the defined category of </w:t>
      </w:r>
      <w:r w:rsidR="004C464B" w:rsidRPr="00E75F02">
        <w:t>S</w:t>
      </w:r>
      <w:r w:rsidR="00BE2CAC" w:rsidRPr="00E75F02">
        <w:t xml:space="preserve">ense of </w:t>
      </w:r>
      <w:r w:rsidR="00F26E9C" w:rsidRPr="00E75F02">
        <w:t>B</w:t>
      </w:r>
      <w:r w:rsidR="00BE2CAC" w:rsidRPr="00E75F02">
        <w:t xml:space="preserve">elonging. </w:t>
      </w:r>
      <w:r w:rsidR="000A11FF" w:rsidRPr="00E75F02">
        <w:t xml:space="preserve"> </w:t>
      </w:r>
      <w:r w:rsidR="00B420DA" w:rsidRPr="00E75F02">
        <w:t>Figure 3 shows a sample of codes to categories.</w:t>
      </w:r>
    </w:p>
    <w:p w14:paraId="0CD3EA92" w14:textId="74A2F894" w:rsidR="00A672C0" w:rsidRPr="00E75F02" w:rsidRDefault="00C127D1" w:rsidP="00C127D1">
      <w:pPr>
        <w:pStyle w:val="Caption"/>
        <w:rPr>
          <w:rFonts w:eastAsia="Calibri"/>
          <w:i/>
          <w:iCs/>
          <w:szCs w:val="24"/>
          <w:shd w:val="clear" w:color="auto" w:fill="FFFFFF"/>
        </w:rPr>
      </w:pPr>
      <w:bookmarkStart w:id="533" w:name="_Toc171633845"/>
      <w:r w:rsidRPr="00E75F02">
        <w:rPr>
          <w:rFonts w:eastAsia="Calibri"/>
          <w:b/>
          <w:bCs w:val="0"/>
          <w:szCs w:val="24"/>
          <w:shd w:val="clear" w:color="auto" w:fill="FFFFFF"/>
        </w:rPr>
        <w:t xml:space="preserve">Figure </w:t>
      </w:r>
      <w:r w:rsidR="00624870" w:rsidRPr="00E75F02">
        <w:rPr>
          <w:rFonts w:eastAsia="Calibri"/>
          <w:b/>
          <w:bCs w:val="0"/>
          <w:szCs w:val="24"/>
          <w:shd w:val="clear" w:color="auto" w:fill="FFFFFF"/>
        </w:rPr>
        <w:t>3</w:t>
      </w:r>
      <w:r w:rsidRPr="00E75F02">
        <w:rPr>
          <w:rFonts w:eastAsia="Calibri"/>
          <w:szCs w:val="24"/>
          <w:shd w:val="clear" w:color="auto" w:fill="FFFFFF"/>
        </w:rPr>
        <w:br/>
      </w:r>
      <w:r w:rsidRPr="00E75F02">
        <w:rPr>
          <w:rFonts w:eastAsia="Calibri"/>
          <w:szCs w:val="24"/>
          <w:shd w:val="clear" w:color="auto" w:fill="FFFFFF"/>
        </w:rPr>
        <w:br/>
      </w:r>
      <w:r w:rsidR="00CC764A" w:rsidRPr="00E75F02">
        <w:rPr>
          <w:rFonts w:eastAsia="Calibri"/>
          <w:i/>
          <w:iCs/>
          <w:szCs w:val="24"/>
          <w:shd w:val="clear" w:color="auto" w:fill="FFFFFF"/>
        </w:rPr>
        <w:t>Ex</w:t>
      </w:r>
      <w:r w:rsidRPr="00E75F02">
        <w:rPr>
          <w:rFonts w:eastAsia="Calibri"/>
          <w:i/>
          <w:iCs/>
          <w:szCs w:val="24"/>
          <w:shd w:val="clear" w:color="auto" w:fill="FFFFFF"/>
        </w:rPr>
        <w:t xml:space="preserve">ample </w:t>
      </w:r>
      <w:r w:rsidR="00CC764A" w:rsidRPr="00E75F02">
        <w:rPr>
          <w:rFonts w:eastAsia="Calibri"/>
          <w:i/>
          <w:iCs/>
          <w:szCs w:val="24"/>
          <w:shd w:val="clear" w:color="auto" w:fill="FFFFFF"/>
        </w:rPr>
        <w:t xml:space="preserve">of </w:t>
      </w:r>
      <w:r w:rsidR="002E0D4B" w:rsidRPr="00E75F02">
        <w:rPr>
          <w:rFonts w:eastAsia="Calibri"/>
          <w:i/>
          <w:iCs/>
          <w:szCs w:val="24"/>
          <w:shd w:val="clear" w:color="auto" w:fill="FFFFFF"/>
        </w:rPr>
        <w:t xml:space="preserve">Codes </w:t>
      </w:r>
      <w:r w:rsidRPr="00E75F02">
        <w:rPr>
          <w:rFonts w:eastAsia="Calibri"/>
          <w:i/>
          <w:iCs/>
          <w:szCs w:val="24"/>
          <w:shd w:val="clear" w:color="auto" w:fill="FFFFFF"/>
        </w:rPr>
        <w:t>to Category</w:t>
      </w:r>
      <w:bookmarkEnd w:id="533"/>
    </w:p>
    <w:p w14:paraId="2F0DBDF6" w14:textId="27DB80E2" w:rsidR="00C127D1" w:rsidRPr="00E75F02" w:rsidRDefault="002E0D4B" w:rsidP="002E0D4B">
      <w:pPr>
        <w:ind w:firstLine="0"/>
        <w:rPr>
          <w:rFonts w:eastAsia="Calibri"/>
        </w:rPr>
      </w:pPr>
      <w:r w:rsidRPr="00E75F02">
        <w:rPr>
          <w:rFonts w:eastAsia="Calibri"/>
          <w:noProof/>
        </w:rPr>
        <w:drawing>
          <wp:inline distT="0" distB="0" distL="0" distR="0" wp14:anchorId="4EA796F4" wp14:editId="1F142794">
            <wp:extent cx="4400550" cy="2273300"/>
            <wp:effectExtent l="0" t="0" r="19050" b="31750"/>
            <wp:docPr id="13250164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301E7A4" w14:textId="15C0D758" w:rsidR="00FC570A" w:rsidRPr="00E75F02" w:rsidRDefault="0009145D" w:rsidP="0098433B">
      <w:pPr>
        <w:spacing w:after="0"/>
      </w:pPr>
      <w:r w:rsidRPr="00E75F02">
        <w:t>S</w:t>
      </w:r>
      <w:r w:rsidR="00D466E0" w:rsidRPr="00E75F02">
        <w:t>even</w:t>
      </w:r>
      <w:r w:rsidR="00A00C1A" w:rsidRPr="00E75F02">
        <w:t xml:space="preserve"> </w:t>
      </w:r>
      <w:r w:rsidR="00964E7E" w:rsidRPr="00E75F02">
        <w:t>categories</w:t>
      </w:r>
      <w:r w:rsidRPr="00E75F02">
        <w:t xml:space="preserve"> were identified</w:t>
      </w:r>
      <w:r w:rsidR="00964E7E" w:rsidRPr="00E75F02">
        <w:t xml:space="preserve"> that emerged from the data. </w:t>
      </w:r>
      <w:r w:rsidR="00B420DA" w:rsidRPr="00E75F02">
        <w:t>Ta</w:t>
      </w:r>
      <w:r w:rsidR="00964E7E" w:rsidRPr="00E75F02">
        <w:t xml:space="preserve">ble </w:t>
      </w:r>
      <w:r w:rsidR="008860A9" w:rsidRPr="00E75F02">
        <w:t>6</w:t>
      </w:r>
      <w:r w:rsidR="002F088D" w:rsidRPr="00E75F02">
        <w:t xml:space="preserve"> </w:t>
      </w:r>
      <w:r w:rsidR="00B420DA" w:rsidRPr="00E75F02">
        <w:t>shows</w:t>
      </w:r>
      <w:r w:rsidR="00964E7E" w:rsidRPr="00E75F02">
        <w:t xml:space="preserve"> a sample of categories and their meaning as well as codes that are aligned with the sample </w:t>
      </w:r>
      <w:r w:rsidR="00964E7E" w:rsidRPr="00E75F02">
        <w:lastRenderedPageBreak/>
        <w:t xml:space="preserve">list of categories. The </w:t>
      </w:r>
      <w:r w:rsidR="00A00C1A" w:rsidRPr="00E75F02">
        <w:t>s</w:t>
      </w:r>
      <w:r w:rsidR="00D466E0" w:rsidRPr="00E75F02">
        <w:t>even</w:t>
      </w:r>
      <w:r w:rsidR="00A00C1A" w:rsidRPr="00E75F02">
        <w:t xml:space="preserve"> </w:t>
      </w:r>
      <w:r w:rsidR="00964E7E" w:rsidRPr="00E75F02">
        <w:t xml:space="preserve">categories were developed into </w:t>
      </w:r>
      <w:r w:rsidR="000A0F21" w:rsidRPr="00E75F02">
        <w:t xml:space="preserve">five </w:t>
      </w:r>
      <w:del w:id="534" w:author="Michael Grohs" w:date="2024-07-14T20:19:00Z" w16du:dateUtc="2024-07-15T01:19:00Z">
        <w:r w:rsidR="00B24D96" w:rsidRPr="00E75F02" w:rsidDel="0059224C">
          <w:delText xml:space="preserve">five </w:delText>
        </w:r>
      </w:del>
      <w:r w:rsidR="00B24D96" w:rsidRPr="00E75F02">
        <w:t>themes</w:t>
      </w:r>
      <w:ins w:id="535" w:author="Michael Grohs" w:date="2024-07-14T20:19:00Z" w16du:dateUtc="2024-07-15T01:19:00Z">
        <w:r w:rsidR="0059224C" w:rsidRPr="00E75F02">
          <w:t>,</w:t>
        </w:r>
      </w:ins>
      <w:r w:rsidR="00964E7E" w:rsidRPr="00E75F02">
        <w:t xml:space="preserve"> and the aligned codes were transitioned into categories a</w:t>
      </w:r>
      <w:r w:rsidR="00977853" w:rsidRPr="00E75F02">
        <w:t xml:space="preserve">s </w:t>
      </w:r>
      <w:r w:rsidR="00964E7E" w:rsidRPr="00E75F02">
        <w:t>shown in</w:t>
      </w:r>
      <w:r w:rsidR="004C6C18" w:rsidRPr="00E75F02">
        <w:t xml:space="preserve"> </w:t>
      </w:r>
      <w:r w:rsidR="00D466E0" w:rsidRPr="00E75F02">
        <w:t xml:space="preserve">the example in </w:t>
      </w:r>
      <w:r w:rsidR="00964E7E" w:rsidRPr="00E75F02">
        <w:t xml:space="preserve">Table </w:t>
      </w:r>
      <w:r w:rsidR="00C4285A" w:rsidRPr="00E75F02">
        <w:t>6</w:t>
      </w:r>
      <w:r w:rsidR="00964E7E" w:rsidRPr="00E75F02">
        <w:t xml:space="preserve">. For example, codes such as </w:t>
      </w:r>
      <w:r w:rsidR="000A0F21" w:rsidRPr="00E75F02">
        <w:t xml:space="preserve">organizations, </w:t>
      </w:r>
      <w:del w:id="536" w:author="Michael Grohs" w:date="2024-07-14T20:20:00Z" w16du:dateUtc="2024-07-15T01:20:00Z">
        <w:r w:rsidR="00424D44" w:rsidRPr="00E75F02" w:rsidDel="0059224C">
          <w:delText xml:space="preserve">, </w:delText>
        </w:r>
      </w:del>
      <w:r w:rsidR="00424D44" w:rsidRPr="00E75F02">
        <w:t>community</w:t>
      </w:r>
      <w:r w:rsidR="00167D3D" w:rsidRPr="00E75F02">
        <w:t xml:space="preserve"> </w:t>
      </w:r>
      <w:r w:rsidR="00227317" w:rsidRPr="00E75F02">
        <w:t xml:space="preserve">and </w:t>
      </w:r>
      <w:r w:rsidR="000A0F21" w:rsidRPr="00E75F02">
        <w:t xml:space="preserve">diversity for </w:t>
      </w:r>
      <w:del w:id="537" w:author="Michael Grohs" w:date="2024-07-15T12:53:00Z" w16du:dateUtc="2024-07-15T17:53:00Z">
        <w:r w:rsidR="000A0F21" w:rsidRPr="00E75F02" w:rsidDel="00E83011">
          <w:delText xml:space="preserve">understanding </w:delText>
        </w:r>
        <w:r w:rsidR="00227317" w:rsidRPr="00E75F02" w:rsidDel="00E83011">
          <w:delText xml:space="preserve"> </w:delText>
        </w:r>
        <w:r w:rsidR="00964E7E" w:rsidRPr="00E75F02" w:rsidDel="00E83011">
          <w:delText>all</w:delText>
        </w:r>
      </w:del>
      <w:ins w:id="538" w:author="Michael Grohs" w:date="2024-07-15T12:53:00Z" w16du:dateUtc="2024-07-15T17:53:00Z">
        <w:r w:rsidR="00E83011" w:rsidRPr="00E75F02">
          <w:t>understanding all</w:t>
        </w:r>
      </w:ins>
      <w:r w:rsidR="00964E7E" w:rsidRPr="00E75F02">
        <w:t xml:space="preserve"> </w:t>
      </w:r>
      <w:proofErr w:type="gramStart"/>
      <w:r w:rsidR="00964E7E" w:rsidRPr="00E75F02">
        <w:t>c</w:t>
      </w:r>
      <w:r w:rsidR="00F26E9C" w:rsidRPr="00E75F02">
        <w:t xml:space="preserve">ame </w:t>
      </w:r>
      <w:r w:rsidR="00964E7E" w:rsidRPr="00E75F02">
        <w:t xml:space="preserve"> together</w:t>
      </w:r>
      <w:proofErr w:type="gramEnd"/>
      <w:r w:rsidR="00964E7E" w:rsidRPr="00E75F02">
        <w:t xml:space="preserve"> to create the category “</w:t>
      </w:r>
      <w:r w:rsidR="00227317" w:rsidRPr="00E75F02">
        <w:t>Sense of Belonging</w:t>
      </w:r>
      <w:r w:rsidR="00D13955" w:rsidRPr="00E75F02">
        <w:t>.”</w:t>
      </w:r>
      <w:r w:rsidR="00964E7E" w:rsidRPr="00E75F02">
        <w:t xml:space="preserve"> This category provided one of the largest numbers of aligned codes. </w:t>
      </w:r>
      <w:r w:rsidR="002F088D" w:rsidRPr="00E75F02">
        <w:t>Most of</w:t>
      </w:r>
      <w:r w:rsidR="00964E7E" w:rsidRPr="00E75F02">
        <w:t xml:space="preserve"> the participants described the importance of </w:t>
      </w:r>
      <w:r w:rsidR="00D263B2" w:rsidRPr="00E75F02">
        <w:t>belong</w:t>
      </w:r>
      <w:r w:rsidR="00DE2189" w:rsidRPr="00E75F02">
        <w:t>ingness and inclusion</w:t>
      </w:r>
      <w:r w:rsidR="00964E7E" w:rsidRPr="00E75F02">
        <w:t xml:space="preserve">. The frequency of the codes as well as the correlation to what the participants described as being </w:t>
      </w:r>
      <w:r w:rsidR="00915694" w:rsidRPr="00E75F02">
        <w:t xml:space="preserve">one of the best </w:t>
      </w:r>
      <w:r w:rsidR="002F088D" w:rsidRPr="00E75F02">
        <w:t>aspects</w:t>
      </w:r>
      <w:r w:rsidR="00964E7E" w:rsidRPr="00E75F02">
        <w:t xml:space="preserve"> of the</w:t>
      </w:r>
      <w:r w:rsidR="00915694" w:rsidRPr="00E75F02">
        <w:t>ir college experience</w:t>
      </w:r>
      <w:r w:rsidR="00D27F1D" w:rsidRPr="00E75F02">
        <w:t xml:space="preserve"> at their PWI</w:t>
      </w:r>
      <w:r w:rsidR="00964E7E" w:rsidRPr="00E75F02">
        <w:t>, influenced the way in which the codes were categorized</w:t>
      </w:r>
      <w:r w:rsidR="006D11D8" w:rsidRPr="00E75F02">
        <w:t>.</w:t>
      </w:r>
      <w:r w:rsidR="00D466E0" w:rsidRPr="00E75F02">
        <w:t xml:space="preserve"> A full example of codes to categories </w:t>
      </w:r>
      <w:commentRangeStart w:id="539"/>
      <w:commentRangeStart w:id="540"/>
      <w:r w:rsidR="00D466E0" w:rsidRPr="00E75F02">
        <w:t xml:space="preserve">is listed in </w:t>
      </w:r>
      <w:r w:rsidR="0039142A" w:rsidRPr="00E75F02">
        <w:t xml:space="preserve">Appendix </w:t>
      </w:r>
      <w:ins w:id="541" w:author="Felicia Williams" w:date="2024-07-11T08:24:00Z">
        <w:r w:rsidR="00DE49A1" w:rsidRPr="00E75F02">
          <w:t>N</w:t>
        </w:r>
      </w:ins>
      <w:del w:id="542" w:author="Felicia Williams" w:date="2024-07-11T08:24:00Z">
        <w:r w:rsidR="0039142A" w:rsidRPr="00E75F02" w:rsidDel="00DE49A1">
          <w:delText>O</w:delText>
        </w:r>
      </w:del>
      <w:r w:rsidR="00D466E0" w:rsidRPr="00E75F02">
        <w:t xml:space="preserve">. </w:t>
      </w:r>
      <w:commentRangeEnd w:id="539"/>
      <w:r w:rsidR="004D631A" w:rsidRPr="00974C39">
        <w:rPr>
          <w:rStyle w:val="CommentReference"/>
        </w:rPr>
        <w:commentReference w:id="539"/>
      </w:r>
      <w:commentRangeEnd w:id="540"/>
      <w:r w:rsidR="00DE49A1" w:rsidRPr="00974C39">
        <w:rPr>
          <w:rStyle w:val="CommentReference"/>
        </w:rPr>
        <w:commentReference w:id="540"/>
      </w:r>
    </w:p>
    <w:p w14:paraId="5839F0E9" w14:textId="77777777" w:rsidR="0098433B" w:rsidRPr="00E75F02" w:rsidRDefault="0098433B">
      <w:pPr>
        <w:ind w:firstLine="0"/>
        <w:rPr>
          <w:b/>
          <w:bCs/>
          <w:iCs/>
        </w:rPr>
      </w:pPr>
      <w:bookmarkStart w:id="543" w:name="_Toc161670737"/>
      <w:bookmarkStart w:id="544" w:name="_Toc131450139"/>
      <w:bookmarkStart w:id="545" w:name="_Toc131450591"/>
      <w:r w:rsidRPr="00E75F02">
        <w:rPr>
          <w:b/>
          <w:bCs/>
        </w:rPr>
        <w:br w:type="page"/>
      </w:r>
    </w:p>
    <w:p w14:paraId="3B205EC9" w14:textId="225CABDD" w:rsidR="00FC570A" w:rsidRPr="00E75F02" w:rsidRDefault="00C4285A" w:rsidP="00C4285A">
      <w:pPr>
        <w:pStyle w:val="TableTitle"/>
        <w:rPr>
          <w:i/>
        </w:rPr>
      </w:pPr>
      <w:bookmarkStart w:id="546" w:name="_Toc171633806"/>
      <w:r w:rsidRPr="00E75F02">
        <w:rPr>
          <w:b/>
          <w:bCs/>
        </w:rPr>
        <w:lastRenderedPageBreak/>
        <w:t>Table 6</w:t>
      </w:r>
      <w:r w:rsidRPr="00E75F02">
        <w:br/>
      </w:r>
      <w:r w:rsidRPr="00E75F02">
        <w:br/>
      </w:r>
      <w:bookmarkEnd w:id="543"/>
      <w:r w:rsidR="00CC764A" w:rsidRPr="00E75F02">
        <w:rPr>
          <w:i/>
        </w:rPr>
        <w:t xml:space="preserve">Example </w:t>
      </w:r>
      <w:r w:rsidRPr="00E75F02">
        <w:rPr>
          <w:i/>
        </w:rPr>
        <w:t>Codes to Categories</w:t>
      </w:r>
      <w:bookmarkEnd w:id="544"/>
      <w:bookmarkEnd w:id="545"/>
      <w:bookmarkEnd w:id="546"/>
      <w:r w:rsidR="00CC764A" w:rsidRPr="00E75F02">
        <w:rPr>
          <w: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0"/>
        <w:gridCol w:w="2970"/>
        <w:gridCol w:w="3570"/>
      </w:tblGrid>
      <w:tr w:rsidR="00FC570A" w:rsidRPr="00E75F02" w14:paraId="67970D6A" w14:textId="77777777" w:rsidTr="0098433B">
        <w:trPr>
          <w:cnfStyle w:val="100000000000" w:firstRow="1" w:lastRow="0" w:firstColumn="0" w:lastColumn="0" w:oddVBand="0" w:evenVBand="0" w:oddHBand="0" w:evenHBand="0" w:firstRowFirstColumn="0" w:firstRowLastColumn="0" w:lastRowFirstColumn="0" w:lastRowLastColumn="0"/>
        </w:trPr>
        <w:tc>
          <w:tcPr>
            <w:tcW w:w="2090" w:type="dxa"/>
            <w:tcBorders>
              <w:top w:val="single" w:sz="4" w:space="0" w:color="auto"/>
              <w:bottom w:val="single" w:sz="4" w:space="0" w:color="auto"/>
            </w:tcBorders>
          </w:tcPr>
          <w:p w14:paraId="63E1278C" w14:textId="77777777" w:rsidR="00FC570A" w:rsidRPr="0017589F" w:rsidRDefault="00FC570A" w:rsidP="00C4285A">
            <w:pPr>
              <w:spacing w:line="240" w:lineRule="auto"/>
              <w:ind w:firstLine="0"/>
              <w:rPr>
                <w:szCs w:val="20"/>
              </w:rPr>
            </w:pPr>
            <w:r w:rsidRPr="0017589F">
              <w:rPr>
                <w:szCs w:val="20"/>
              </w:rPr>
              <w:t>Category</w:t>
            </w:r>
          </w:p>
        </w:tc>
        <w:tc>
          <w:tcPr>
            <w:tcW w:w="2970" w:type="dxa"/>
            <w:tcBorders>
              <w:top w:val="single" w:sz="4" w:space="0" w:color="auto"/>
              <w:bottom w:val="single" w:sz="4" w:space="0" w:color="auto"/>
            </w:tcBorders>
          </w:tcPr>
          <w:p w14:paraId="4FB72097" w14:textId="77777777" w:rsidR="00FC570A" w:rsidRPr="0017589F" w:rsidRDefault="00FC570A" w:rsidP="00C4285A">
            <w:pPr>
              <w:spacing w:line="240" w:lineRule="auto"/>
              <w:ind w:firstLine="0"/>
              <w:rPr>
                <w:szCs w:val="20"/>
              </w:rPr>
            </w:pPr>
            <w:r w:rsidRPr="0017589F">
              <w:rPr>
                <w:szCs w:val="20"/>
              </w:rPr>
              <w:t>Category Meaning</w:t>
            </w:r>
          </w:p>
        </w:tc>
        <w:tc>
          <w:tcPr>
            <w:tcW w:w="3570" w:type="dxa"/>
            <w:tcBorders>
              <w:top w:val="single" w:sz="4" w:space="0" w:color="auto"/>
              <w:bottom w:val="single" w:sz="4" w:space="0" w:color="auto"/>
            </w:tcBorders>
          </w:tcPr>
          <w:p w14:paraId="3F6A2EED" w14:textId="77777777" w:rsidR="00FC570A" w:rsidRPr="0017589F" w:rsidRDefault="00FC570A" w:rsidP="00C4285A">
            <w:pPr>
              <w:spacing w:line="240" w:lineRule="auto"/>
              <w:ind w:firstLine="0"/>
              <w:rPr>
                <w:szCs w:val="20"/>
              </w:rPr>
            </w:pPr>
            <w:r w:rsidRPr="0017589F">
              <w:rPr>
                <w:szCs w:val="20"/>
              </w:rPr>
              <w:t>Aligned Codes</w:t>
            </w:r>
          </w:p>
        </w:tc>
      </w:tr>
      <w:tr w:rsidR="00FC570A" w:rsidRPr="00E75F02" w14:paraId="5E281BC8" w14:textId="77777777" w:rsidTr="0098433B">
        <w:tc>
          <w:tcPr>
            <w:tcW w:w="2090" w:type="dxa"/>
            <w:tcBorders>
              <w:top w:val="single" w:sz="4" w:space="0" w:color="auto"/>
            </w:tcBorders>
          </w:tcPr>
          <w:p w14:paraId="4B4D67D3" w14:textId="36707830" w:rsidR="00FC570A" w:rsidRPr="0017589F" w:rsidRDefault="00010D05" w:rsidP="00C4285A">
            <w:pPr>
              <w:spacing w:line="240" w:lineRule="auto"/>
              <w:ind w:firstLine="0"/>
              <w:rPr>
                <w:sz w:val="20"/>
                <w:szCs w:val="20"/>
              </w:rPr>
            </w:pPr>
            <w:r w:rsidRPr="0017589F">
              <w:rPr>
                <w:sz w:val="20"/>
                <w:szCs w:val="20"/>
              </w:rPr>
              <w:t>Sense of Belonging</w:t>
            </w:r>
          </w:p>
        </w:tc>
        <w:tc>
          <w:tcPr>
            <w:tcW w:w="2970" w:type="dxa"/>
            <w:tcBorders>
              <w:top w:val="single" w:sz="4" w:space="0" w:color="auto"/>
            </w:tcBorders>
          </w:tcPr>
          <w:p w14:paraId="7394DDA5" w14:textId="0CDBEC77" w:rsidR="00FC570A" w:rsidRPr="0017589F" w:rsidRDefault="008B61AA" w:rsidP="00C4285A">
            <w:pPr>
              <w:spacing w:line="240" w:lineRule="auto"/>
              <w:ind w:firstLine="0"/>
              <w:rPr>
                <w:sz w:val="20"/>
                <w:szCs w:val="20"/>
              </w:rPr>
            </w:pPr>
            <w:r w:rsidRPr="0017589F">
              <w:rPr>
                <w:sz w:val="20"/>
                <w:szCs w:val="20"/>
              </w:rPr>
              <w:t>The feelin</w:t>
            </w:r>
            <w:r w:rsidR="006B7CF3" w:rsidRPr="0017589F">
              <w:rPr>
                <w:sz w:val="20"/>
                <w:szCs w:val="20"/>
              </w:rPr>
              <w:t xml:space="preserve">g of inclusion with </w:t>
            </w:r>
            <w:r w:rsidR="002F088D" w:rsidRPr="0017589F">
              <w:rPr>
                <w:sz w:val="20"/>
                <w:szCs w:val="20"/>
              </w:rPr>
              <w:t>the campus</w:t>
            </w:r>
            <w:r w:rsidR="006B7CF3" w:rsidRPr="0017589F">
              <w:rPr>
                <w:sz w:val="20"/>
                <w:szCs w:val="20"/>
              </w:rPr>
              <w:t xml:space="preserve"> and </w:t>
            </w:r>
            <w:r w:rsidR="00BF6FB5" w:rsidRPr="0017589F">
              <w:rPr>
                <w:sz w:val="20"/>
                <w:szCs w:val="20"/>
              </w:rPr>
              <w:t>community involvement</w:t>
            </w:r>
            <w:r w:rsidR="00FC570A" w:rsidRPr="0017589F">
              <w:rPr>
                <w:sz w:val="20"/>
                <w:szCs w:val="20"/>
              </w:rPr>
              <w:t xml:space="preserve"> </w:t>
            </w:r>
            <w:r w:rsidR="003077E5" w:rsidRPr="0017589F">
              <w:rPr>
                <w:sz w:val="20"/>
                <w:szCs w:val="20"/>
              </w:rPr>
              <w:t xml:space="preserve">that </w:t>
            </w:r>
            <w:r w:rsidR="00165649" w:rsidRPr="0017589F">
              <w:rPr>
                <w:sz w:val="20"/>
                <w:szCs w:val="20"/>
              </w:rPr>
              <w:t>contribut</w:t>
            </w:r>
            <w:r w:rsidR="003077E5" w:rsidRPr="0017589F">
              <w:rPr>
                <w:sz w:val="20"/>
                <w:szCs w:val="20"/>
              </w:rPr>
              <w:t xml:space="preserve">es </w:t>
            </w:r>
            <w:r w:rsidR="001E0D04" w:rsidRPr="0017589F">
              <w:rPr>
                <w:sz w:val="20"/>
                <w:szCs w:val="20"/>
              </w:rPr>
              <w:t xml:space="preserve">to </w:t>
            </w:r>
            <w:r w:rsidR="00035DD9" w:rsidRPr="0017589F">
              <w:rPr>
                <w:sz w:val="20"/>
                <w:szCs w:val="20"/>
              </w:rPr>
              <w:t>persistence</w:t>
            </w:r>
            <w:r w:rsidR="00FC570A" w:rsidRPr="0017589F">
              <w:rPr>
                <w:sz w:val="20"/>
                <w:szCs w:val="20"/>
              </w:rPr>
              <w:t>.</w:t>
            </w:r>
          </w:p>
        </w:tc>
        <w:tc>
          <w:tcPr>
            <w:tcW w:w="3570" w:type="dxa"/>
            <w:tcBorders>
              <w:top w:val="single" w:sz="4" w:space="0" w:color="auto"/>
            </w:tcBorders>
          </w:tcPr>
          <w:p w14:paraId="3107F489" w14:textId="13BFA6CD" w:rsidR="00FC570A" w:rsidRPr="0017589F" w:rsidRDefault="001A4089" w:rsidP="00C4285A">
            <w:pPr>
              <w:spacing w:line="240" w:lineRule="auto"/>
              <w:ind w:firstLine="0"/>
              <w:rPr>
                <w:sz w:val="20"/>
                <w:szCs w:val="20"/>
              </w:rPr>
            </w:pPr>
            <w:r w:rsidRPr="0017589F">
              <w:rPr>
                <w:sz w:val="20"/>
                <w:szCs w:val="20"/>
              </w:rPr>
              <w:t xml:space="preserve"> Organizations </w:t>
            </w:r>
          </w:p>
          <w:p w14:paraId="193CED56" w14:textId="3A6EC663" w:rsidR="00FC570A" w:rsidRPr="0017589F" w:rsidRDefault="000A0F21" w:rsidP="00C4285A">
            <w:pPr>
              <w:spacing w:line="240" w:lineRule="auto"/>
              <w:ind w:firstLine="0"/>
              <w:rPr>
                <w:sz w:val="20"/>
                <w:szCs w:val="20"/>
              </w:rPr>
            </w:pPr>
            <w:r w:rsidRPr="0017589F">
              <w:rPr>
                <w:sz w:val="20"/>
                <w:szCs w:val="20"/>
              </w:rPr>
              <w:t>Diversity for understanding</w:t>
            </w:r>
          </w:p>
          <w:p w14:paraId="5169AD3F" w14:textId="4661B701" w:rsidR="00FC570A" w:rsidRPr="0017589F" w:rsidRDefault="00AB12A6" w:rsidP="00C4285A">
            <w:pPr>
              <w:spacing w:line="240" w:lineRule="auto"/>
              <w:ind w:firstLine="0"/>
              <w:rPr>
                <w:sz w:val="20"/>
                <w:szCs w:val="20"/>
              </w:rPr>
            </w:pPr>
            <w:r w:rsidRPr="0017589F">
              <w:rPr>
                <w:sz w:val="20"/>
                <w:szCs w:val="20"/>
              </w:rPr>
              <w:t xml:space="preserve"> Community</w:t>
            </w:r>
          </w:p>
        </w:tc>
      </w:tr>
      <w:tr w:rsidR="00FC570A" w:rsidRPr="00E75F02" w14:paraId="0AD5EC1F" w14:textId="77777777" w:rsidTr="0098433B">
        <w:tc>
          <w:tcPr>
            <w:tcW w:w="2090" w:type="dxa"/>
          </w:tcPr>
          <w:p w14:paraId="43BEB5F3" w14:textId="1E370DDC" w:rsidR="00FC570A" w:rsidRPr="0017589F" w:rsidRDefault="00156B02" w:rsidP="00C4285A">
            <w:pPr>
              <w:spacing w:line="240" w:lineRule="auto"/>
              <w:ind w:firstLine="0"/>
              <w:rPr>
                <w:sz w:val="20"/>
                <w:szCs w:val="20"/>
              </w:rPr>
            </w:pPr>
            <w:r w:rsidRPr="0017589F">
              <w:rPr>
                <w:sz w:val="20"/>
                <w:szCs w:val="20"/>
              </w:rPr>
              <w:t xml:space="preserve">Faculty Representation </w:t>
            </w:r>
          </w:p>
        </w:tc>
        <w:tc>
          <w:tcPr>
            <w:tcW w:w="2970" w:type="dxa"/>
          </w:tcPr>
          <w:p w14:paraId="06571382" w14:textId="56445122" w:rsidR="00FC570A" w:rsidRPr="0017589F" w:rsidRDefault="00010D05" w:rsidP="00C4285A">
            <w:pPr>
              <w:spacing w:line="240" w:lineRule="auto"/>
              <w:ind w:firstLine="0"/>
              <w:rPr>
                <w:sz w:val="20"/>
                <w:szCs w:val="20"/>
              </w:rPr>
            </w:pPr>
            <w:r w:rsidRPr="0017589F">
              <w:rPr>
                <w:sz w:val="20"/>
                <w:szCs w:val="20"/>
              </w:rPr>
              <w:t xml:space="preserve">Having someone that looks like you </w:t>
            </w:r>
            <w:r w:rsidR="00A00C1A" w:rsidRPr="0017589F">
              <w:rPr>
                <w:sz w:val="20"/>
                <w:szCs w:val="20"/>
              </w:rPr>
              <w:t>or</w:t>
            </w:r>
            <w:r w:rsidRPr="0017589F">
              <w:rPr>
                <w:sz w:val="20"/>
                <w:szCs w:val="20"/>
              </w:rPr>
              <w:t xml:space="preserve"> who share</w:t>
            </w:r>
            <w:r w:rsidR="00E43EAB" w:rsidRPr="0017589F">
              <w:rPr>
                <w:sz w:val="20"/>
                <w:szCs w:val="20"/>
              </w:rPr>
              <w:t>s</w:t>
            </w:r>
            <w:r w:rsidRPr="0017589F">
              <w:rPr>
                <w:sz w:val="20"/>
                <w:szCs w:val="20"/>
              </w:rPr>
              <w:t xml:space="preserve"> your cultural values.</w:t>
            </w:r>
          </w:p>
        </w:tc>
        <w:tc>
          <w:tcPr>
            <w:tcW w:w="3570" w:type="dxa"/>
          </w:tcPr>
          <w:p w14:paraId="559408BD" w14:textId="1468DA8E" w:rsidR="00FC570A" w:rsidRPr="0017589F" w:rsidRDefault="009950CC" w:rsidP="00C4285A">
            <w:pPr>
              <w:spacing w:line="240" w:lineRule="auto"/>
              <w:ind w:firstLine="0"/>
              <w:rPr>
                <w:sz w:val="18"/>
                <w:szCs w:val="18"/>
              </w:rPr>
            </w:pPr>
            <w:r w:rsidRPr="0017589F">
              <w:rPr>
                <w:sz w:val="18"/>
                <w:szCs w:val="18"/>
              </w:rPr>
              <w:t>Limited African American faculty</w:t>
            </w:r>
          </w:p>
          <w:p w14:paraId="17FCC455" w14:textId="6456AD46" w:rsidR="009950CC" w:rsidRPr="0017589F" w:rsidRDefault="009950CC" w:rsidP="00C4285A">
            <w:pPr>
              <w:spacing w:line="240" w:lineRule="auto"/>
              <w:ind w:firstLine="0"/>
              <w:rPr>
                <w:sz w:val="18"/>
                <w:szCs w:val="18"/>
              </w:rPr>
            </w:pPr>
            <w:r w:rsidRPr="0017589F">
              <w:rPr>
                <w:sz w:val="18"/>
                <w:szCs w:val="18"/>
              </w:rPr>
              <w:t>African American Faculty Mentorship</w:t>
            </w:r>
          </w:p>
          <w:p w14:paraId="2B202270" w14:textId="4EEBB12E" w:rsidR="00FC570A" w:rsidRPr="0017589F" w:rsidRDefault="005735AD" w:rsidP="00C4285A">
            <w:pPr>
              <w:spacing w:line="240" w:lineRule="auto"/>
              <w:ind w:firstLine="0"/>
              <w:rPr>
                <w:sz w:val="18"/>
                <w:szCs w:val="18"/>
              </w:rPr>
            </w:pPr>
            <w:r w:rsidRPr="0017589F">
              <w:rPr>
                <w:sz w:val="18"/>
                <w:szCs w:val="18"/>
              </w:rPr>
              <w:t>Importance of having African American faculty</w:t>
            </w:r>
          </w:p>
        </w:tc>
      </w:tr>
      <w:tr w:rsidR="00FC570A" w:rsidRPr="00E75F02" w14:paraId="1826E79B" w14:textId="77777777" w:rsidTr="0098433B">
        <w:tc>
          <w:tcPr>
            <w:tcW w:w="2090" w:type="dxa"/>
          </w:tcPr>
          <w:p w14:paraId="0630A57A" w14:textId="1F54F400" w:rsidR="00FC570A" w:rsidRPr="0017589F" w:rsidRDefault="00010D05" w:rsidP="00C4285A">
            <w:pPr>
              <w:spacing w:line="240" w:lineRule="auto"/>
              <w:ind w:firstLine="0"/>
              <w:rPr>
                <w:sz w:val="20"/>
                <w:szCs w:val="20"/>
              </w:rPr>
            </w:pPr>
            <w:r w:rsidRPr="0017589F">
              <w:rPr>
                <w:sz w:val="20"/>
                <w:szCs w:val="20"/>
              </w:rPr>
              <w:t>Experiences of Racism</w:t>
            </w:r>
          </w:p>
        </w:tc>
        <w:tc>
          <w:tcPr>
            <w:tcW w:w="2970" w:type="dxa"/>
          </w:tcPr>
          <w:p w14:paraId="1348FF9B" w14:textId="0FA484B0" w:rsidR="00FC570A" w:rsidRPr="0017589F" w:rsidRDefault="00A00C1A" w:rsidP="00C4285A">
            <w:pPr>
              <w:spacing w:line="240" w:lineRule="auto"/>
              <w:ind w:firstLine="0"/>
              <w:rPr>
                <w:sz w:val="20"/>
                <w:szCs w:val="20"/>
              </w:rPr>
            </w:pPr>
            <w:r w:rsidRPr="0017589F">
              <w:rPr>
                <w:sz w:val="20"/>
                <w:szCs w:val="20"/>
              </w:rPr>
              <w:t xml:space="preserve">Intentional and racial microaggressions that contributed to </w:t>
            </w:r>
            <w:r w:rsidR="006706E1" w:rsidRPr="0017589F">
              <w:rPr>
                <w:sz w:val="20"/>
                <w:szCs w:val="20"/>
              </w:rPr>
              <w:t>success.</w:t>
            </w:r>
          </w:p>
        </w:tc>
        <w:tc>
          <w:tcPr>
            <w:tcW w:w="3570" w:type="dxa"/>
          </w:tcPr>
          <w:p w14:paraId="02A7892D" w14:textId="07D01C12" w:rsidR="00FC570A" w:rsidRPr="0017589F" w:rsidRDefault="00010D05" w:rsidP="00C4285A">
            <w:pPr>
              <w:spacing w:line="240" w:lineRule="auto"/>
              <w:ind w:firstLine="0"/>
              <w:rPr>
                <w:sz w:val="20"/>
                <w:szCs w:val="20"/>
              </w:rPr>
            </w:pPr>
            <w:r w:rsidRPr="0017589F">
              <w:rPr>
                <w:sz w:val="20"/>
                <w:szCs w:val="20"/>
              </w:rPr>
              <w:t>Only African American in classes.</w:t>
            </w:r>
          </w:p>
          <w:p w14:paraId="55D18593" w14:textId="2C777B94" w:rsidR="00A00C1A" w:rsidRPr="0017589F" w:rsidRDefault="00A00C1A" w:rsidP="00C4285A">
            <w:pPr>
              <w:spacing w:line="240" w:lineRule="auto"/>
              <w:ind w:firstLine="0"/>
              <w:rPr>
                <w:sz w:val="20"/>
                <w:szCs w:val="20"/>
              </w:rPr>
            </w:pPr>
            <w:r w:rsidRPr="0017589F">
              <w:rPr>
                <w:sz w:val="20"/>
                <w:szCs w:val="20"/>
              </w:rPr>
              <w:t>Code Switching</w:t>
            </w:r>
          </w:p>
          <w:p w14:paraId="72829F51" w14:textId="7893B7EF" w:rsidR="00010D05" w:rsidRPr="0017589F" w:rsidRDefault="00A00C1A" w:rsidP="00C4285A">
            <w:pPr>
              <w:spacing w:line="240" w:lineRule="auto"/>
              <w:ind w:firstLine="0"/>
              <w:rPr>
                <w:sz w:val="20"/>
                <w:szCs w:val="20"/>
              </w:rPr>
            </w:pPr>
            <w:r w:rsidRPr="0017589F">
              <w:rPr>
                <w:sz w:val="20"/>
                <w:szCs w:val="20"/>
              </w:rPr>
              <w:t>Negative College Experiences</w:t>
            </w:r>
          </w:p>
        </w:tc>
      </w:tr>
      <w:tr w:rsidR="00FC570A" w:rsidRPr="00E75F02" w14:paraId="1A5D19D8" w14:textId="77777777" w:rsidTr="0098433B">
        <w:tc>
          <w:tcPr>
            <w:tcW w:w="2090" w:type="dxa"/>
          </w:tcPr>
          <w:p w14:paraId="278FDE7B" w14:textId="53651983" w:rsidR="00FC570A" w:rsidRPr="0017589F" w:rsidRDefault="00116893" w:rsidP="00C4285A">
            <w:pPr>
              <w:spacing w:line="240" w:lineRule="auto"/>
              <w:ind w:firstLine="0"/>
              <w:rPr>
                <w:sz w:val="20"/>
                <w:szCs w:val="20"/>
              </w:rPr>
            </w:pPr>
            <w:r w:rsidRPr="0017589F">
              <w:rPr>
                <w:sz w:val="20"/>
                <w:szCs w:val="20"/>
              </w:rPr>
              <w:t xml:space="preserve">Curriculum </w:t>
            </w:r>
            <w:r w:rsidR="003D6ABD" w:rsidRPr="0017589F">
              <w:rPr>
                <w:sz w:val="20"/>
                <w:szCs w:val="20"/>
              </w:rPr>
              <w:t>I</w:t>
            </w:r>
            <w:r w:rsidRPr="0017589F">
              <w:rPr>
                <w:sz w:val="20"/>
                <w:szCs w:val="20"/>
              </w:rPr>
              <w:t>nfluence</w:t>
            </w:r>
            <w:r w:rsidR="003E4240" w:rsidRPr="0017589F">
              <w:rPr>
                <w:sz w:val="20"/>
                <w:szCs w:val="20"/>
              </w:rPr>
              <w:t>s</w:t>
            </w:r>
          </w:p>
        </w:tc>
        <w:tc>
          <w:tcPr>
            <w:tcW w:w="2970" w:type="dxa"/>
          </w:tcPr>
          <w:p w14:paraId="5556DEDD" w14:textId="2CDF8D1D" w:rsidR="00FC570A" w:rsidRPr="0017589F" w:rsidRDefault="00502A10" w:rsidP="00C4285A">
            <w:pPr>
              <w:spacing w:line="240" w:lineRule="auto"/>
              <w:ind w:firstLine="0"/>
              <w:rPr>
                <w:sz w:val="20"/>
                <w:szCs w:val="20"/>
              </w:rPr>
            </w:pPr>
            <w:r w:rsidRPr="0017589F">
              <w:rPr>
                <w:sz w:val="20"/>
                <w:szCs w:val="20"/>
              </w:rPr>
              <w:t xml:space="preserve">Curriculum </w:t>
            </w:r>
            <w:r w:rsidR="002F088D" w:rsidRPr="0017589F">
              <w:rPr>
                <w:sz w:val="20"/>
                <w:szCs w:val="20"/>
              </w:rPr>
              <w:t>that reflects</w:t>
            </w:r>
            <w:r w:rsidRPr="0017589F">
              <w:rPr>
                <w:sz w:val="20"/>
                <w:szCs w:val="20"/>
              </w:rPr>
              <w:t xml:space="preserve"> diversity and </w:t>
            </w:r>
            <w:r w:rsidR="0061623D" w:rsidRPr="0017589F">
              <w:rPr>
                <w:sz w:val="20"/>
                <w:szCs w:val="20"/>
              </w:rPr>
              <w:t>helped influenced success</w:t>
            </w:r>
          </w:p>
        </w:tc>
        <w:tc>
          <w:tcPr>
            <w:tcW w:w="3570" w:type="dxa"/>
          </w:tcPr>
          <w:p w14:paraId="00B09763" w14:textId="0E8B94BC" w:rsidR="00FC570A" w:rsidRPr="0017589F" w:rsidRDefault="00DF0C0A" w:rsidP="00C4285A">
            <w:pPr>
              <w:spacing w:line="240" w:lineRule="auto"/>
              <w:ind w:firstLine="0"/>
              <w:rPr>
                <w:sz w:val="20"/>
                <w:szCs w:val="20"/>
              </w:rPr>
            </w:pPr>
            <w:r w:rsidRPr="0017589F">
              <w:rPr>
                <w:sz w:val="20"/>
                <w:szCs w:val="20"/>
              </w:rPr>
              <w:t xml:space="preserve">Curriculum </w:t>
            </w:r>
            <w:r w:rsidR="004F3335" w:rsidRPr="0017589F">
              <w:rPr>
                <w:sz w:val="20"/>
                <w:szCs w:val="20"/>
              </w:rPr>
              <w:t>influence success</w:t>
            </w:r>
          </w:p>
          <w:p w14:paraId="6DDED5C3" w14:textId="42F90E66" w:rsidR="004F3335" w:rsidRPr="0017589F" w:rsidRDefault="005735AD" w:rsidP="00C4285A">
            <w:pPr>
              <w:spacing w:line="240" w:lineRule="auto"/>
              <w:ind w:firstLine="0"/>
              <w:rPr>
                <w:sz w:val="20"/>
                <w:szCs w:val="20"/>
              </w:rPr>
            </w:pPr>
            <w:proofErr w:type="gramStart"/>
            <w:r w:rsidRPr="0017589F">
              <w:rPr>
                <w:sz w:val="20"/>
                <w:szCs w:val="20"/>
              </w:rPr>
              <w:t xml:space="preserve">Curriculum </w:t>
            </w:r>
            <w:r w:rsidR="00010D05" w:rsidRPr="0017589F">
              <w:rPr>
                <w:sz w:val="20"/>
                <w:szCs w:val="20"/>
              </w:rPr>
              <w:t xml:space="preserve"> relevance</w:t>
            </w:r>
            <w:proofErr w:type="gramEnd"/>
            <w:r w:rsidR="00010D05" w:rsidRPr="0017589F">
              <w:rPr>
                <w:sz w:val="20"/>
                <w:szCs w:val="20"/>
              </w:rPr>
              <w:t xml:space="preserve"> </w:t>
            </w:r>
          </w:p>
          <w:p w14:paraId="11AC4EF0" w14:textId="67AA2CFA" w:rsidR="00FC570A" w:rsidRPr="0017589F" w:rsidRDefault="005735AD" w:rsidP="00C4285A">
            <w:pPr>
              <w:spacing w:line="240" w:lineRule="auto"/>
              <w:ind w:firstLine="0"/>
              <w:rPr>
                <w:sz w:val="20"/>
                <w:szCs w:val="20"/>
              </w:rPr>
            </w:pPr>
            <w:r w:rsidRPr="0017589F">
              <w:rPr>
                <w:sz w:val="20"/>
                <w:szCs w:val="20"/>
              </w:rPr>
              <w:t>Faculty influenced success through the curriculum</w:t>
            </w:r>
          </w:p>
        </w:tc>
      </w:tr>
      <w:tr w:rsidR="00FC570A" w:rsidRPr="00E75F02" w14:paraId="518BF659" w14:textId="77777777" w:rsidTr="0098433B">
        <w:tc>
          <w:tcPr>
            <w:tcW w:w="2090" w:type="dxa"/>
          </w:tcPr>
          <w:p w14:paraId="00B52B7B" w14:textId="1EC30EBD" w:rsidR="00FC570A" w:rsidRPr="0017589F" w:rsidRDefault="00547753" w:rsidP="00C4285A">
            <w:pPr>
              <w:spacing w:line="240" w:lineRule="auto"/>
              <w:ind w:firstLine="0"/>
              <w:rPr>
                <w:sz w:val="20"/>
                <w:szCs w:val="20"/>
              </w:rPr>
            </w:pPr>
            <w:r w:rsidRPr="0017589F">
              <w:rPr>
                <w:sz w:val="20"/>
                <w:szCs w:val="20"/>
              </w:rPr>
              <w:t>Motivational Influences</w:t>
            </w:r>
          </w:p>
        </w:tc>
        <w:tc>
          <w:tcPr>
            <w:tcW w:w="2970" w:type="dxa"/>
          </w:tcPr>
          <w:p w14:paraId="4151CBC3" w14:textId="1EEE759B" w:rsidR="00FC570A" w:rsidRPr="0017589F" w:rsidRDefault="009465A7" w:rsidP="00C4285A">
            <w:pPr>
              <w:spacing w:line="240" w:lineRule="auto"/>
              <w:ind w:firstLine="0"/>
              <w:rPr>
                <w:sz w:val="20"/>
                <w:szCs w:val="20"/>
              </w:rPr>
            </w:pPr>
            <w:r w:rsidRPr="0017589F">
              <w:rPr>
                <w:sz w:val="20"/>
                <w:szCs w:val="20"/>
              </w:rPr>
              <w:t>Factors that help shape</w:t>
            </w:r>
            <w:r w:rsidR="00656FE8" w:rsidRPr="0017589F">
              <w:rPr>
                <w:sz w:val="20"/>
                <w:szCs w:val="20"/>
              </w:rPr>
              <w:t xml:space="preserve"> student motivation and that contribute to student success. </w:t>
            </w:r>
          </w:p>
        </w:tc>
        <w:tc>
          <w:tcPr>
            <w:tcW w:w="3570" w:type="dxa"/>
          </w:tcPr>
          <w:p w14:paraId="7A02D144" w14:textId="286C8A75" w:rsidR="00FC570A" w:rsidRPr="0017589F" w:rsidRDefault="00FC570A" w:rsidP="00C4285A">
            <w:pPr>
              <w:spacing w:line="240" w:lineRule="auto"/>
              <w:ind w:firstLine="0"/>
              <w:rPr>
                <w:sz w:val="20"/>
                <w:szCs w:val="20"/>
              </w:rPr>
            </w:pPr>
            <w:r w:rsidRPr="0017589F">
              <w:rPr>
                <w:sz w:val="20"/>
                <w:szCs w:val="20"/>
              </w:rPr>
              <w:t xml:space="preserve">Family </w:t>
            </w:r>
            <w:r w:rsidR="00F10E48" w:rsidRPr="0017589F">
              <w:rPr>
                <w:sz w:val="20"/>
                <w:szCs w:val="20"/>
              </w:rPr>
              <w:t>Support</w:t>
            </w:r>
          </w:p>
          <w:p w14:paraId="670882B1" w14:textId="4245DFF0" w:rsidR="00A00C1A" w:rsidRPr="0017589F" w:rsidRDefault="00A00C1A" w:rsidP="00C4285A">
            <w:pPr>
              <w:spacing w:line="240" w:lineRule="auto"/>
              <w:ind w:firstLine="0"/>
              <w:rPr>
                <w:sz w:val="20"/>
                <w:szCs w:val="20"/>
              </w:rPr>
            </w:pPr>
            <w:r w:rsidRPr="0017589F">
              <w:rPr>
                <w:sz w:val="20"/>
                <w:szCs w:val="20"/>
              </w:rPr>
              <w:t>Self-Motivation</w:t>
            </w:r>
          </w:p>
          <w:p w14:paraId="59230E18" w14:textId="156AFD5F" w:rsidR="00FC570A" w:rsidRPr="0017589F" w:rsidRDefault="00F10E48" w:rsidP="00C4285A">
            <w:pPr>
              <w:spacing w:line="240" w:lineRule="auto"/>
              <w:ind w:firstLine="0"/>
              <w:rPr>
                <w:sz w:val="20"/>
                <w:szCs w:val="20"/>
              </w:rPr>
            </w:pPr>
            <w:r w:rsidRPr="0017589F">
              <w:rPr>
                <w:sz w:val="20"/>
                <w:szCs w:val="20"/>
              </w:rPr>
              <w:t>Peer support/Connections</w:t>
            </w:r>
          </w:p>
          <w:p w14:paraId="4486D89D" w14:textId="502B4E6D" w:rsidR="00A00C1A" w:rsidRPr="0017589F" w:rsidRDefault="00A00C1A" w:rsidP="00C4285A">
            <w:pPr>
              <w:spacing w:line="240" w:lineRule="auto"/>
              <w:ind w:firstLine="0"/>
              <w:rPr>
                <w:sz w:val="20"/>
                <w:szCs w:val="20"/>
              </w:rPr>
            </w:pPr>
            <w:r w:rsidRPr="0017589F">
              <w:rPr>
                <w:sz w:val="20"/>
                <w:szCs w:val="20"/>
              </w:rPr>
              <w:t>Personal Ambition</w:t>
            </w:r>
          </w:p>
          <w:p w14:paraId="30E09A3E" w14:textId="4A28B37C" w:rsidR="00FC570A" w:rsidRPr="0017589F" w:rsidRDefault="005856E7" w:rsidP="00C4285A">
            <w:pPr>
              <w:spacing w:line="240" w:lineRule="auto"/>
              <w:ind w:firstLine="0"/>
              <w:rPr>
                <w:sz w:val="20"/>
                <w:szCs w:val="20"/>
              </w:rPr>
            </w:pPr>
            <w:r w:rsidRPr="0017589F">
              <w:rPr>
                <w:sz w:val="20"/>
                <w:szCs w:val="20"/>
              </w:rPr>
              <w:t>African American Faculty Support</w:t>
            </w:r>
          </w:p>
          <w:p w14:paraId="338A091A" w14:textId="4E1F7739" w:rsidR="00FC570A" w:rsidRPr="0017589F" w:rsidRDefault="005856E7" w:rsidP="00C4285A">
            <w:pPr>
              <w:spacing w:line="240" w:lineRule="auto"/>
              <w:ind w:firstLine="0"/>
              <w:rPr>
                <w:sz w:val="20"/>
                <w:szCs w:val="20"/>
              </w:rPr>
            </w:pPr>
            <w:r w:rsidRPr="0017589F">
              <w:rPr>
                <w:sz w:val="20"/>
                <w:szCs w:val="20"/>
              </w:rPr>
              <w:t xml:space="preserve">Faculty of </w:t>
            </w:r>
            <w:proofErr w:type="gramStart"/>
            <w:r w:rsidR="002F088D" w:rsidRPr="0017589F">
              <w:rPr>
                <w:sz w:val="20"/>
                <w:szCs w:val="20"/>
              </w:rPr>
              <w:t>Non-African</w:t>
            </w:r>
            <w:proofErr w:type="gramEnd"/>
            <w:r w:rsidRPr="0017589F">
              <w:rPr>
                <w:sz w:val="20"/>
                <w:szCs w:val="20"/>
              </w:rPr>
              <w:t xml:space="preserve"> </w:t>
            </w:r>
            <w:r w:rsidR="00A03630" w:rsidRPr="0017589F">
              <w:rPr>
                <w:sz w:val="20"/>
                <w:szCs w:val="20"/>
              </w:rPr>
              <w:t>descent Support</w:t>
            </w:r>
          </w:p>
        </w:tc>
      </w:tr>
      <w:tr w:rsidR="00FC570A" w:rsidRPr="00E75F02" w14:paraId="092AB835" w14:textId="77777777" w:rsidTr="0098433B">
        <w:tc>
          <w:tcPr>
            <w:tcW w:w="2090" w:type="dxa"/>
          </w:tcPr>
          <w:p w14:paraId="551088DB" w14:textId="77777777" w:rsidR="00FC570A" w:rsidRPr="0017589F" w:rsidRDefault="00815803" w:rsidP="00C4285A">
            <w:pPr>
              <w:spacing w:line="240" w:lineRule="auto"/>
              <w:ind w:firstLine="0"/>
              <w:rPr>
                <w:sz w:val="20"/>
                <w:szCs w:val="20"/>
              </w:rPr>
            </w:pPr>
            <w:r w:rsidRPr="0017589F">
              <w:rPr>
                <w:sz w:val="20"/>
                <w:szCs w:val="20"/>
              </w:rPr>
              <w:t>Recruitment Strategies</w:t>
            </w:r>
          </w:p>
          <w:p w14:paraId="01768E40" w14:textId="549B850F" w:rsidR="00E0343E" w:rsidRPr="0017589F" w:rsidRDefault="00E0343E" w:rsidP="0098433B">
            <w:pPr>
              <w:spacing w:line="240" w:lineRule="auto"/>
              <w:ind w:firstLine="0"/>
              <w:jc w:val="left"/>
              <w:rPr>
                <w:sz w:val="20"/>
                <w:szCs w:val="20"/>
              </w:rPr>
            </w:pPr>
          </w:p>
        </w:tc>
        <w:tc>
          <w:tcPr>
            <w:tcW w:w="2970" w:type="dxa"/>
          </w:tcPr>
          <w:p w14:paraId="3C3BDF87" w14:textId="6D4C6FD5" w:rsidR="00E0343E" w:rsidRPr="0017589F" w:rsidRDefault="00FC570A" w:rsidP="0098433B">
            <w:pPr>
              <w:spacing w:line="240" w:lineRule="auto"/>
              <w:ind w:firstLine="0"/>
              <w:rPr>
                <w:sz w:val="20"/>
                <w:szCs w:val="20"/>
              </w:rPr>
            </w:pPr>
            <w:r w:rsidRPr="0017589F">
              <w:rPr>
                <w:sz w:val="20"/>
                <w:szCs w:val="20"/>
              </w:rPr>
              <w:t xml:space="preserve">The </w:t>
            </w:r>
            <w:r w:rsidR="00507136" w:rsidRPr="0017589F">
              <w:rPr>
                <w:sz w:val="20"/>
                <w:szCs w:val="20"/>
              </w:rPr>
              <w:t xml:space="preserve">importance of cultural representation and </w:t>
            </w:r>
            <w:r w:rsidR="0039717E" w:rsidRPr="0017589F">
              <w:rPr>
                <w:sz w:val="20"/>
                <w:szCs w:val="20"/>
              </w:rPr>
              <w:t>efforts to attract African American students by</w:t>
            </w:r>
            <w:r w:rsidR="00EF28A6" w:rsidRPr="0017589F">
              <w:rPr>
                <w:sz w:val="20"/>
                <w:szCs w:val="20"/>
              </w:rPr>
              <w:t xml:space="preserve"> </w:t>
            </w:r>
            <w:r w:rsidR="00507136" w:rsidRPr="0017589F">
              <w:rPr>
                <w:sz w:val="20"/>
                <w:szCs w:val="20"/>
              </w:rPr>
              <w:t>having a diverse population at PWI</w:t>
            </w:r>
            <w:r w:rsidRPr="0017589F">
              <w:rPr>
                <w:sz w:val="20"/>
                <w:szCs w:val="20"/>
              </w:rPr>
              <w:t>.</w:t>
            </w:r>
          </w:p>
        </w:tc>
        <w:tc>
          <w:tcPr>
            <w:tcW w:w="3570" w:type="dxa"/>
          </w:tcPr>
          <w:p w14:paraId="5FFB1350" w14:textId="77664947" w:rsidR="00FC570A" w:rsidRPr="0017589F" w:rsidRDefault="00FF497C" w:rsidP="00C4285A">
            <w:pPr>
              <w:spacing w:line="240" w:lineRule="auto"/>
              <w:ind w:firstLine="0"/>
              <w:rPr>
                <w:sz w:val="20"/>
                <w:szCs w:val="20"/>
              </w:rPr>
            </w:pPr>
            <w:r w:rsidRPr="0017589F">
              <w:rPr>
                <w:sz w:val="20"/>
                <w:szCs w:val="20"/>
              </w:rPr>
              <w:t>Recruit</w:t>
            </w:r>
            <w:r w:rsidR="000124C9" w:rsidRPr="0017589F">
              <w:rPr>
                <w:sz w:val="20"/>
                <w:szCs w:val="20"/>
              </w:rPr>
              <w:t>ed for PWI</w:t>
            </w:r>
          </w:p>
          <w:p w14:paraId="075643AF" w14:textId="5BD14139" w:rsidR="00810408" w:rsidRPr="0017589F" w:rsidRDefault="00810408" w:rsidP="00C4285A">
            <w:pPr>
              <w:spacing w:line="240" w:lineRule="auto"/>
              <w:ind w:firstLine="0"/>
              <w:rPr>
                <w:sz w:val="20"/>
                <w:szCs w:val="20"/>
              </w:rPr>
            </w:pPr>
            <w:r w:rsidRPr="0017589F">
              <w:rPr>
                <w:sz w:val="20"/>
                <w:szCs w:val="20"/>
              </w:rPr>
              <w:t xml:space="preserve">Taking risk to attend </w:t>
            </w:r>
            <w:r w:rsidR="002F088D" w:rsidRPr="0017589F">
              <w:rPr>
                <w:sz w:val="20"/>
                <w:szCs w:val="20"/>
              </w:rPr>
              <w:t>PWI.</w:t>
            </w:r>
          </w:p>
          <w:p w14:paraId="6F3192BF" w14:textId="77777777" w:rsidR="00FC570A" w:rsidRPr="0017589F" w:rsidRDefault="009D1BDF" w:rsidP="00C4285A">
            <w:pPr>
              <w:spacing w:line="240" w:lineRule="auto"/>
              <w:ind w:firstLine="0"/>
              <w:rPr>
                <w:sz w:val="20"/>
                <w:szCs w:val="20"/>
              </w:rPr>
            </w:pPr>
            <w:r w:rsidRPr="0017589F">
              <w:rPr>
                <w:sz w:val="20"/>
                <w:szCs w:val="20"/>
              </w:rPr>
              <w:t xml:space="preserve">Disparity in </w:t>
            </w:r>
            <w:r w:rsidR="00F10E48" w:rsidRPr="0017589F">
              <w:rPr>
                <w:sz w:val="20"/>
                <w:szCs w:val="20"/>
              </w:rPr>
              <w:t>Affirmative Action</w:t>
            </w:r>
          </w:p>
          <w:p w14:paraId="3E20BE20" w14:textId="286B20FC" w:rsidR="00E0343E" w:rsidRPr="0017589F" w:rsidRDefault="00A00C1A" w:rsidP="0098433B">
            <w:pPr>
              <w:spacing w:line="240" w:lineRule="auto"/>
              <w:ind w:firstLine="0"/>
              <w:rPr>
                <w:sz w:val="20"/>
                <w:szCs w:val="20"/>
              </w:rPr>
            </w:pPr>
            <w:r w:rsidRPr="0017589F">
              <w:rPr>
                <w:sz w:val="20"/>
                <w:szCs w:val="20"/>
              </w:rPr>
              <w:t>Leadership Opportunities</w:t>
            </w:r>
          </w:p>
        </w:tc>
      </w:tr>
      <w:tr w:rsidR="0098433B" w:rsidRPr="00E75F02" w14:paraId="62DE6BCC" w14:textId="77777777" w:rsidTr="0098433B">
        <w:tc>
          <w:tcPr>
            <w:tcW w:w="2090" w:type="dxa"/>
            <w:tcBorders>
              <w:bottom w:val="single" w:sz="4" w:space="0" w:color="auto"/>
            </w:tcBorders>
          </w:tcPr>
          <w:p w14:paraId="445D88F0" w14:textId="101BA16E" w:rsidR="0098433B" w:rsidRPr="0017589F" w:rsidRDefault="0098433B" w:rsidP="00C4285A">
            <w:pPr>
              <w:spacing w:line="240" w:lineRule="auto"/>
              <w:ind w:firstLine="0"/>
              <w:rPr>
                <w:sz w:val="20"/>
                <w:szCs w:val="20"/>
              </w:rPr>
            </w:pPr>
            <w:r w:rsidRPr="0017589F">
              <w:rPr>
                <w:sz w:val="20"/>
                <w:szCs w:val="20"/>
              </w:rPr>
              <w:t>Persistence through obstacles</w:t>
            </w:r>
          </w:p>
        </w:tc>
        <w:tc>
          <w:tcPr>
            <w:tcW w:w="2970" w:type="dxa"/>
            <w:tcBorders>
              <w:bottom w:val="single" w:sz="4" w:space="0" w:color="auto"/>
            </w:tcBorders>
          </w:tcPr>
          <w:p w14:paraId="535B2A57" w14:textId="7B6F03D3" w:rsidR="0098433B" w:rsidRPr="0017589F" w:rsidRDefault="0098433B" w:rsidP="00C4285A">
            <w:pPr>
              <w:spacing w:line="240" w:lineRule="auto"/>
              <w:ind w:firstLine="0"/>
              <w:rPr>
                <w:sz w:val="20"/>
                <w:szCs w:val="20"/>
              </w:rPr>
            </w:pPr>
            <w:r w:rsidRPr="0017589F">
              <w:rPr>
                <w:sz w:val="20"/>
                <w:szCs w:val="20"/>
              </w:rPr>
              <w:t>Obstacles that could have caused student to drop out but persisted regardless.</w:t>
            </w:r>
          </w:p>
        </w:tc>
        <w:tc>
          <w:tcPr>
            <w:tcW w:w="3570" w:type="dxa"/>
            <w:tcBorders>
              <w:bottom w:val="single" w:sz="4" w:space="0" w:color="auto"/>
            </w:tcBorders>
          </w:tcPr>
          <w:p w14:paraId="4A99B27C" w14:textId="77777777" w:rsidR="0098433B" w:rsidRPr="0017589F" w:rsidRDefault="0098433B" w:rsidP="0098433B">
            <w:pPr>
              <w:spacing w:line="240" w:lineRule="auto"/>
              <w:ind w:firstLine="0"/>
              <w:rPr>
                <w:sz w:val="20"/>
                <w:szCs w:val="20"/>
              </w:rPr>
            </w:pPr>
            <w:r w:rsidRPr="0017589F">
              <w:rPr>
                <w:sz w:val="20"/>
                <w:szCs w:val="20"/>
              </w:rPr>
              <w:t>Negative life events</w:t>
            </w:r>
          </w:p>
          <w:p w14:paraId="056115F8" w14:textId="77777777" w:rsidR="0098433B" w:rsidRPr="0017589F" w:rsidRDefault="0098433B" w:rsidP="0098433B">
            <w:pPr>
              <w:spacing w:line="240" w:lineRule="auto"/>
              <w:ind w:firstLine="0"/>
              <w:rPr>
                <w:sz w:val="20"/>
                <w:szCs w:val="20"/>
              </w:rPr>
            </w:pPr>
            <w:r w:rsidRPr="0017589F">
              <w:rPr>
                <w:sz w:val="20"/>
                <w:szCs w:val="20"/>
              </w:rPr>
              <w:t>Being the only African American student in the program</w:t>
            </w:r>
          </w:p>
          <w:p w14:paraId="6B742C8F" w14:textId="7894732D" w:rsidR="0098433B" w:rsidRPr="0017589F" w:rsidRDefault="0098433B" w:rsidP="0098433B">
            <w:pPr>
              <w:spacing w:line="240" w:lineRule="auto"/>
              <w:ind w:firstLine="0"/>
              <w:rPr>
                <w:sz w:val="20"/>
                <w:szCs w:val="20"/>
              </w:rPr>
            </w:pPr>
            <w:r w:rsidRPr="0017589F">
              <w:rPr>
                <w:sz w:val="20"/>
                <w:szCs w:val="20"/>
              </w:rPr>
              <w:t>Negative experiences with faculty</w:t>
            </w:r>
          </w:p>
        </w:tc>
      </w:tr>
    </w:tbl>
    <w:p w14:paraId="6418A819" w14:textId="236660B7" w:rsidR="00777744" w:rsidRPr="00E75F02" w:rsidRDefault="00B9787F" w:rsidP="00777744">
      <w:pPr>
        <w:spacing w:before="240" w:after="0"/>
      </w:pPr>
      <w:bookmarkStart w:id="547" w:name="_Toc137478107"/>
      <w:r w:rsidRPr="00E75F02">
        <w:rPr>
          <w:rStyle w:val="Heading4Char"/>
        </w:rPr>
        <w:t>Step 4: Analyzing Themes</w:t>
      </w:r>
      <w:bookmarkEnd w:id="547"/>
      <w:r w:rsidR="00861217" w:rsidRPr="00E75F02">
        <w:rPr>
          <w:rStyle w:val="Heading4Char"/>
        </w:rPr>
        <w:t>.</w:t>
      </w:r>
      <w:r w:rsidR="00861217" w:rsidRPr="00E75F02">
        <w:t xml:space="preserve"> </w:t>
      </w:r>
      <w:r w:rsidR="004B2877" w:rsidRPr="00E75F02">
        <w:t>T</w:t>
      </w:r>
      <w:r w:rsidRPr="00E75F02">
        <w:t xml:space="preserve">he fourth stage of thematic </w:t>
      </w:r>
      <w:r w:rsidR="002F088D" w:rsidRPr="00E75F02">
        <w:t>analysis is</w:t>
      </w:r>
      <w:r w:rsidR="0039143F" w:rsidRPr="00E75F02">
        <w:t xml:space="preserve"> where the researcher review</w:t>
      </w:r>
      <w:r w:rsidR="00BF4B17" w:rsidRPr="00E75F02">
        <w:t>ed</w:t>
      </w:r>
      <w:r w:rsidR="0039143F" w:rsidRPr="00E75F02">
        <w:t xml:space="preserve"> </w:t>
      </w:r>
      <w:r w:rsidR="0060420A" w:rsidRPr="00E75F02">
        <w:t>and define</w:t>
      </w:r>
      <w:r w:rsidR="00BF4B17" w:rsidRPr="00E75F02">
        <w:t xml:space="preserve">d </w:t>
      </w:r>
      <w:r w:rsidR="00B20B17" w:rsidRPr="00E75F02">
        <w:t>t</w:t>
      </w:r>
      <w:r w:rsidR="0039143F" w:rsidRPr="00E75F02">
        <w:t>hemes</w:t>
      </w:r>
      <w:r w:rsidR="002F41C8" w:rsidRPr="00E75F02">
        <w:t xml:space="preserve"> </w:t>
      </w:r>
      <w:r w:rsidR="00B20B17" w:rsidRPr="00E75F02">
        <w:t>for clarity</w:t>
      </w:r>
      <w:commentRangeStart w:id="548"/>
      <w:r w:rsidR="00B20B17" w:rsidRPr="00E75F02">
        <w:t xml:space="preserve"> </w:t>
      </w:r>
      <w:r w:rsidRPr="00E75F02">
        <w:t>Braun and Clarke (20</w:t>
      </w:r>
      <w:r w:rsidR="008D080B" w:rsidRPr="00E75F02">
        <w:t>22</w:t>
      </w:r>
      <w:r w:rsidRPr="00E75F02">
        <w:t>)</w:t>
      </w:r>
      <w:r w:rsidR="0039143F" w:rsidRPr="00E75F02">
        <w:t xml:space="preserve">. </w:t>
      </w:r>
      <w:commentRangeEnd w:id="548"/>
      <w:r w:rsidR="0059224C" w:rsidRPr="0017589F">
        <w:rPr>
          <w:rStyle w:val="CommentReference"/>
        </w:rPr>
        <w:commentReference w:id="548"/>
      </w:r>
      <w:r w:rsidR="0009145D" w:rsidRPr="00E75F02">
        <w:t>S</w:t>
      </w:r>
      <w:r w:rsidRPr="00E75F02">
        <w:t xml:space="preserve">ome of the themes </w:t>
      </w:r>
      <w:r w:rsidR="00A45A30" w:rsidRPr="00E75F02">
        <w:t xml:space="preserve">needed more </w:t>
      </w:r>
      <w:r w:rsidR="00AC3774" w:rsidRPr="00E75F02">
        <w:t>details and needed to be more</w:t>
      </w:r>
      <w:r w:rsidRPr="00E75F02">
        <w:t xml:space="preserve"> specific. For example, the theme</w:t>
      </w:r>
      <w:r w:rsidR="0009145D" w:rsidRPr="00E75F02">
        <w:t>,</w:t>
      </w:r>
      <w:r w:rsidRPr="00E75F02">
        <w:t xml:space="preserve"> </w:t>
      </w:r>
      <w:r w:rsidR="00A45A30" w:rsidRPr="00E75F02">
        <w:t>Racial Microaggressions at PWI</w:t>
      </w:r>
      <w:r w:rsidR="0009145D" w:rsidRPr="00E75F02">
        <w:t xml:space="preserve"> was used</w:t>
      </w:r>
      <w:ins w:id="549" w:author="Michael Grohs" w:date="2024-07-14T20:22:00Z" w16du:dateUtc="2024-07-15T01:22:00Z">
        <w:r w:rsidR="0059224C" w:rsidRPr="00E75F02">
          <w:t>,</w:t>
        </w:r>
      </w:ins>
      <w:r w:rsidR="0009145D" w:rsidRPr="00E75F02">
        <w:t xml:space="preserve"> </w:t>
      </w:r>
      <w:r w:rsidR="002F088D" w:rsidRPr="00E75F02">
        <w:t>and even</w:t>
      </w:r>
      <w:r w:rsidRPr="00E75F02">
        <w:t xml:space="preserve"> though this was a</w:t>
      </w:r>
      <w:r w:rsidR="00DD2F77" w:rsidRPr="00E75F02">
        <w:t>n</w:t>
      </w:r>
      <w:r w:rsidRPr="00E75F02">
        <w:t xml:space="preserve"> important aspect of the findings</w:t>
      </w:r>
      <w:r w:rsidR="00A45A30" w:rsidRPr="00E75F02">
        <w:t>,</w:t>
      </w:r>
      <w:r w:rsidRPr="00E75F02">
        <w:t xml:space="preserve"> the theme was </w:t>
      </w:r>
      <w:r w:rsidR="00A45A30" w:rsidRPr="00E75F02">
        <w:t xml:space="preserve">not </w:t>
      </w:r>
      <w:r w:rsidRPr="00E75F02">
        <w:t>detailed enough to describe the participant</w:t>
      </w:r>
      <w:ins w:id="550" w:author="Michael Grohs" w:date="2024-07-14T20:22:00Z" w16du:dateUtc="2024-07-15T01:22:00Z">
        <w:r w:rsidR="0059224C" w:rsidRPr="00E75F02">
          <w:t>’s</w:t>
        </w:r>
      </w:ins>
      <w:r w:rsidRPr="00E75F02">
        <w:t xml:space="preserve"> </w:t>
      </w:r>
      <w:r w:rsidR="00A45A30" w:rsidRPr="00E75F02">
        <w:t xml:space="preserve">racial </w:t>
      </w:r>
      <w:r w:rsidRPr="00E75F02">
        <w:t>experience</w:t>
      </w:r>
      <w:r w:rsidR="00344068" w:rsidRPr="00E75F02">
        <w:t xml:space="preserve"> of being intentional or </w:t>
      </w:r>
      <w:r w:rsidR="002F088D" w:rsidRPr="00E75F02">
        <w:t>nonintentional</w:t>
      </w:r>
      <w:r w:rsidR="00A45A30" w:rsidRPr="00E75F02">
        <w:t xml:space="preserve"> at their PWI. </w:t>
      </w:r>
      <w:r w:rsidRPr="00E75F02">
        <w:t xml:space="preserve">This theme was then </w:t>
      </w:r>
      <w:r w:rsidRPr="00E75F02">
        <w:lastRenderedPageBreak/>
        <w:t xml:space="preserve">redeveloped into </w:t>
      </w:r>
      <w:r w:rsidR="008C3445" w:rsidRPr="00E75F02">
        <w:t>African American alumni</w:t>
      </w:r>
      <w:commentRangeStart w:id="551"/>
      <w:r w:rsidR="008C3445" w:rsidRPr="00E75F02">
        <w:t xml:space="preserve"> </w:t>
      </w:r>
      <w:commentRangeEnd w:id="551"/>
      <w:r w:rsidR="00CD0693" w:rsidRPr="0017589F">
        <w:rPr>
          <w:rStyle w:val="CommentReference"/>
        </w:rPr>
        <w:commentReference w:id="551"/>
      </w:r>
      <w:r w:rsidR="008C3445" w:rsidRPr="00E75F02">
        <w:t>described their motivation despite r</w:t>
      </w:r>
      <w:r w:rsidR="00A45A30" w:rsidRPr="00E75F02">
        <w:t xml:space="preserve">acism and racial microaggression </w:t>
      </w:r>
      <w:r w:rsidR="008C3445" w:rsidRPr="00E75F02">
        <w:t xml:space="preserve">while attending a </w:t>
      </w:r>
      <w:r w:rsidR="00A45A30" w:rsidRPr="00E75F02">
        <w:t>PWI</w:t>
      </w:r>
      <w:r w:rsidR="00B33C2C" w:rsidRPr="00E75F02">
        <w:t>.</w:t>
      </w:r>
      <w:r w:rsidRPr="00E75F02">
        <w:t xml:space="preserve"> </w:t>
      </w:r>
      <w:r w:rsidR="00A45A30" w:rsidRPr="00E75F02">
        <w:t>E</w:t>
      </w:r>
      <w:r w:rsidRPr="00E75F02">
        <w:t xml:space="preserve">ach theme was supported by </w:t>
      </w:r>
      <w:r w:rsidR="00BC177B" w:rsidRPr="00E75F02">
        <w:t>the</w:t>
      </w:r>
      <w:r w:rsidRPr="00E75F02">
        <w:t xml:space="preserve"> </w:t>
      </w:r>
      <w:r w:rsidR="005735AD" w:rsidRPr="00E75F02">
        <w:t>codes</w:t>
      </w:r>
      <w:r w:rsidR="007945D2" w:rsidRPr="00E75F02">
        <w:t xml:space="preserve">, categories, </w:t>
      </w:r>
      <w:r w:rsidR="003B46F5" w:rsidRPr="00E75F02">
        <w:t>and corresponding research questions</w:t>
      </w:r>
      <w:r w:rsidR="00A45A30" w:rsidRPr="00E75F02">
        <w:t xml:space="preserve"> as shown in </w:t>
      </w:r>
      <w:r w:rsidR="00326879" w:rsidRPr="00E75F02">
        <w:t xml:space="preserve">the codes to theme example in </w:t>
      </w:r>
      <w:r w:rsidRPr="00E75F02">
        <w:t xml:space="preserve">Table </w:t>
      </w:r>
      <w:r w:rsidR="00C4285A" w:rsidRPr="00E75F02">
        <w:t>7</w:t>
      </w:r>
      <w:r w:rsidR="00C36C5F" w:rsidRPr="00E75F02">
        <w:t>.</w:t>
      </w:r>
      <w:r w:rsidR="001B072A" w:rsidRPr="00E75F02">
        <w:t xml:space="preserve"> </w:t>
      </w:r>
      <w:r w:rsidR="007945D2" w:rsidRPr="00E75F02">
        <w:t>Table 8</w:t>
      </w:r>
      <w:r w:rsidR="00C36C5F" w:rsidRPr="00E75F02">
        <w:t xml:space="preserve"> shows </w:t>
      </w:r>
      <w:proofErr w:type="gramStart"/>
      <w:r w:rsidR="00C36C5F" w:rsidRPr="00E75F02">
        <w:t>the</w:t>
      </w:r>
      <w:proofErr w:type="gramEnd"/>
      <w:r w:rsidR="00C36C5F" w:rsidRPr="00E75F02">
        <w:t xml:space="preserve"> example of how the themes were analyzed.</w:t>
      </w:r>
      <w:r w:rsidR="00326879" w:rsidRPr="00E75F02">
        <w:t xml:space="preserve"> The final themes and definitions that relate</w:t>
      </w:r>
      <w:del w:id="552" w:author="Michael Grohs" w:date="2024-07-14T20:25:00Z" w16du:dateUtc="2024-07-15T01:25:00Z">
        <w:r w:rsidR="00326879" w:rsidRPr="00E75F02" w:rsidDel="00EE23E5">
          <w:delText>s</w:delText>
        </w:r>
      </w:del>
      <w:r w:rsidR="00326879" w:rsidRPr="00E75F02">
        <w:t xml:space="preserve"> to the research questions are list in </w:t>
      </w:r>
      <w:r w:rsidR="0039142A" w:rsidRPr="00E75F02">
        <w:t xml:space="preserve">Appendix </w:t>
      </w:r>
      <w:ins w:id="553" w:author="Felicia Williams" w:date="2024-07-12T00:35:00Z">
        <w:r w:rsidR="00171D02" w:rsidRPr="00974C39">
          <w:rPr>
            <w:highlight w:val="yellow"/>
          </w:rPr>
          <w:t>P</w:t>
        </w:r>
      </w:ins>
      <w:del w:id="554" w:author="Felicia Williams" w:date="2024-07-12T00:35:00Z">
        <w:r w:rsidR="0039142A" w:rsidRPr="00E75F02" w:rsidDel="00171D02">
          <w:delText>N</w:delText>
        </w:r>
      </w:del>
      <w:r w:rsidR="00326879" w:rsidRPr="00E75F02">
        <w:t>.</w:t>
      </w:r>
    </w:p>
    <w:p w14:paraId="48EC1462" w14:textId="02B675B4" w:rsidR="00B24D96" w:rsidRPr="00E75F02" w:rsidRDefault="00CF5F35" w:rsidP="004D631A">
      <w:pPr>
        <w:spacing w:after="0"/>
        <w:rPr>
          <w:ins w:id="555" w:author="Felicia Williams" w:date="2024-07-11T09:27:00Z"/>
        </w:rPr>
      </w:pPr>
      <w:r w:rsidRPr="00E75F02">
        <w:t>Themes</w:t>
      </w:r>
      <w:r w:rsidRPr="00E75F02">
        <w:rPr>
          <w:spacing w:val="-4"/>
        </w:rPr>
        <w:t xml:space="preserve"> </w:t>
      </w:r>
      <w:r w:rsidRPr="00E75F02">
        <w:t>were</w:t>
      </w:r>
      <w:r w:rsidRPr="00E75F02">
        <w:rPr>
          <w:spacing w:val="-5"/>
        </w:rPr>
        <w:t xml:space="preserve"> </w:t>
      </w:r>
      <w:r w:rsidRPr="00E75F02">
        <w:t>reviewed</w:t>
      </w:r>
      <w:r w:rsidRPr="00E75F02">
        <w:rPr>
          <w:spacing w:val="-4"/>
        </w:rPr>
        <w:t xml:space="preserve"> </w:t>
      </w:r>
      <w:r w:rsidRPr="00E75F02">
        <w:t>and</w:t>
      </w:r>
      <w:r w:rsidRPr="00E75F02">
        <w:rPr>
          <w:spacing w:val="-2"/>
        </w:rPr>
        <w:t xml:space="preserve"> </w:t>
      </w:r>
      <w:r w:rsidRPr="00E75F02">
        <w:t>evaluated</w:t>
      </w:r>
      <w:r w:rsidRPr="00E75F02">
        <w:rPr>
          <w:spacing w:val="-4"/>
        </w:rPr>
        <w:t xml:space="preserve"> </w:t>
      </w:r>
      <w:r w:rsidRPr="00E75F02">
        <w:t>based</w:t>
      </w:r>
      <w:r w:rsidRPr="00E75F02">
        <w:rPr>
          <w:spacing w:val="-4"/>
        </w:rPr>
        <w:t xml:space="preserve"> </w:t>
      </w:r>
      <w:r w:rsidRPr="00E75F02">
        <w:t>on</w:t>
      </w:r>
      <w:r w:rsidRPr="00E75F02">
        <w:rPr>
          <w:spacing w:val="-4"/>
        </w:rPr>
        <w:t xml:space="preserve"> </w:t>
      </w:r>
      <w:r w:rsidRPr="00E75F02">
        <w:t>the</w:t>
      </w:r>
      <w:r w:rsidRPr="00E75F02">
        <w:rPr>
          <w:spacing w:val="-4"/>
        </w:rPr>
        <w:t xml:space="preserve"> </w:t>
      </w:r>
      <w:r w:rsidRPr="00E75F02">
        <w:t>importance and</w:t>
      </w:r>
      <w:r w:rsidRPr="00E75F02">
        <w:rPr>
          <w:spacing w:val="-4"/>
        </w:rPr>
        <w:t xml:space="preserve"> </w:t>
      </w:r>
      <w:r w:rsidRPr="00E75F02">
        <w:t>relevance</w:t>
      </w:r>
      <w:r w:rsidRPr="00E75F02">
        <w:rPr>
          <w:spacing w:val="-5"/>
        </w:rPr>
        <w:t xml:space="preserve"> </w:t>
      </w:r>
      <w:r w:rsidRPr="00E75F02">
        <w:t>to</w:t>
      </w:r>
      <w:r w:rsidRPr="00E75F02">
        <w:rPr>
          <w:spacing w:val="-4"/>
        </w:rPr>
        <w:t xml:space="preserve"> </w:t>
      </w:r>
      <w:r w:rsidRPr="00E75F02">
        <w:t>the</w:t>
      </w:r>
      <w:r w:rsidRPr="00E75F02">
        <w:rPr>
          <w:spacing w:val="-3"/>
        </w:rPr>
        <w:t xml:space="preserve"> </w:t>
      </w:r>
      <w:r w:rsidRPr="00E75F02">
        <w:t>research</w:t>
      </w:r>
      <w:r w:rsidRPr="00E75F02">
        <w:rPr>
          <w:spacing w:val="-4"/>
        </w:rPr>
        <w:t xml:space="preserve"> </w:t>
      </w:r>
      <w:r w:rsidRPr="00E75F02">
        <w:t xml:space="preserve">questions and based on whether the themes aligned with the research questions. The data </w:t>
      </w:r>
      <w:del w:id="556" w:author="Michael Grohs" w:date="2024-07-14T20:25:00Z" w16du:dateUtc="2024-07-15T01:25:00Z">
        <w:r w:rsidRPr="00E75F02" w:rsidDel="00EE23E5">
          <w:delText xml:space="preserve">was </w:delText>
        </w:r>
      </w:del>
      <w:ins w:id="557" w:author="Michael Grohs" w:date="2024-07-14T20:25:00Z" w16du:dateUtc="2024-07-15T01:25:00Z">
        <w:r w:rsidR="00EE23E5" w:rsidRPr="00E75F02">
          <w:t xml:space="preserve">were </w:t>
        </w:r>
      </w:ins>
      <w:r w:rsidRPr="00E75F02">
        <w:t>reviewed to confirm that the theme</w:t>
      </w:r>
      <w:r w:rsidR="0054113F" w:rsidRPr="00E75F02">
        <w:t>s</w:t>
      </w:r>
      <w:r w:rsidRPr="00E75F02">
        <w:t xml:space="preserve"> w</w:t>
      </w:r>
      <w:r w:rsidR="0054113F" w:rsidRPr="00E75F02">
        <w:t xml:space="preserve">ere </w:t>
      </w:r>
      <w:r w:rsidRPr="00E75F02">
        <w:t>relevant to the research question</w:t>
      </w:r>
      <w:r w:rsidR="006B370E" w:rsidRPr="00E75F02">
        <w:t xml:space="preserve">. </w:t>
      </w:r>
      <w:r w:rsidRPr="00E75F02">
        <w:t xml:space="preserve">A codebook was used that included the research question, theme, theme definitions, and aligned categories. Table </w:t>
      </w:r>
      <w:r w:rsidR="005A24A2" w:rsidRPr="00E75F02">
        <w:t>9</w:t>
      </w:r>
      <w:r w:rsidR="001B072A" w:rsidRPr="00E75F02">
        <w:t xml:space="preserve"> </w:t>
      </w:r>
      <w:ins w:id="558" w:author="Felicia Williams" w:date="2024-07-12T00:04:00Z">
        <w:r w:rsidR="004F34BD" w:rsidRPr="00E75F02">
          <w:t xml:space="preserve">- </w:t>
        </w:r>
      </w:ins>
      <w:r w:rsidR="00CF27CD" w:rsidRPr="00E75F02">
        <w:t>Themes,</w:t>
      </w:r>
      <w:r w:rsidR="00CF27CD" w:rsidRPr="00E75F02">
        <w:rPr>
          <w:spacing w:val="-2"/>
        </w:rPr>
        <w:t xml:space="preserve"> </w:t>
      </w:r>
      <w:r w:rsidR="00CF27CD" w:rsidRPr="00E75F02">
        <w:t>Theme</w:t>
      </w:r>
      <w:r w:rsidR="00CF27CD" w:rsidRPr="00E75F02">
        <w:rPr>
          <w:spacing w:val="-2"/>
        </w:rPr>
        <w:t xml:space="preserve"> </w:t>
      </w:r>
      <w:r w:rsidR="00CF27CD" w:rsidRPr="00E75F02">
        <w:t>Meanings, and</w:t>
      </w:r>
      <w:r w:rsidR="00CF27CD" w:rsidRPr="00E75F02">
        <w:rPr>
          <w:spacing w:val="-1"/>
        </w:rPr>
        <w:t xml:space="preserve"> </w:t>
      </w:r>
      <w:r w:rsidR="00CF27CD" w:rsidRPr="00E75F02">
        <w:t>Aligned</w:t>
      </w:r>
      <w:r w:rsidR="00CF27CD" w:rsidRPr="00E75F02">
        <w:rPr>
          <w:spacing w:val="-1"/>
        </w:rPr>
        <w:t xml:space="preserve"> </w:t>
      </w:r>
      <w:commentRangeStart w:id="559"/>
      <w:commentRangeStart w:id="560"/>
      <w:r w:rsidR="00CF27CD" w:rsidRPr="00E75F02">
        <w:rPr>
          <w:spacing w:val="-2"/>
        </w:rPr>
        <w:t>Categories</w:t>
      </w:r>
      <w:r w:rsidR="00CF27CD" w:rsidRPr="00E75F02">
        <w:t xml:space="preserve"> </w:t>
      </w:r>
      <w:r w:rsidRPr="00E75F02">
        <w:t>shows a sample of aligned categories, research questions and themes.</w:t>
      </w:r>
      <w:commentRangeEnd w:id="559"/>
      <w:r w:rsidR="004D631A" w:rsidRPr="0017589F">
        <w:rPr>
          <w:rStyle w:val="CommentReference"/>
        </w:rPr>
        <w:commentReference w:id="559"/>
      </w:r>
      <w:commentRangeEnd w:id="560"/>
      <w:r w:rsidR="00103DEC" w:rsidRPr="0017589F">
        <w:rPr>
          <w:rStyle w:val="CommentReference"/>
        </w:rPr>
        <w:commentReference w:id="560"/>
      </w:r>
      <w:ins w:id="561" w:author="Felicia Williams" w:date="2024-07-11T09:27:00Z">
        <w:r w:rsidR="00062724" w:rsidRPr="00E75F02">
          <w:t xml:space="preserve"> </w:t>
        </w:r>
      </w:ins>
    </w:p>
    <w:p w14:paraId="39B55B2F" w14:textId="77777777" w:rsidR="00062724" w:rsidRPr="00E75F02" w:rsidRDefault="00062724" w:rsidP="00062724">
      <w:pPr>
        <w:spacing w:after="0"/>
        <w:rPr>
          <w:ins w:id="562" w:author="Felicia Williams" w:date="2024-07-11T09:36:00Z"/>
        </w:rPr>
      </w:pPr>
      <w:ins w:id="563" w:author="Felicia Williams" w:date="2024-07-11T09:28:00Z">
        <w:r w:rsidRPr="00E75F02">
          <w:t>The alignment between</w:t>
        </w:r>
      </w:ins>
      <w:ins w:id="564" w:author="Felicia Williams" w:date="2024-07-11T09:29:00Z">
        <w:r w:rsidRPr="00E75F02">
          <w:t xml:space="preserve"> the</w:t>
        </w:r>
      </w:ins>
      <w:ins w:id="565" w:author="Felicia Williams" w:date="2024-07-11T09:28:00Z">
        <w:r w:rsidRPr="00E75F02">
          <w:t xml:space="preserve"> seven key categories and five themes derived from</w:t>
        </w:r>
      </w:ins>
      <w:ins w:id="566" w:author="Felicia Williams" w:date="2024-07-11T09:29:00Z">
        <w:r w:rsidRPr="00E75F02">
          <w:t xml:space="preserve"> the</w:t>
        </w:r>
      </w:ins>
      <w:ins w:id="567" w:author="Felicia Williams" w:date="2024-07-11T09:28:00Z">
        <w:r w:rsidRPr="00E75F02">
          <w:t xml:space="preserve"> qualitative research on </w:t>
        </w:r>
      </w:ins>
      <w:ins w:id="568" w:author="Felicia Williams" w:date="2024-07-11T09:30:00Z">
        <w:r w:rsidRPr="00E75F02">
          <w:t xml:space="preserve">the contributions of </w:t>
        </w:r>
      </w:ins>
      <w:ins w:id="569" w:author="Felicia Williams" w:date="2024-07-11T09:28:00Z">
        <w:r w:rsidRPr="00E75F02">
          <w:t xml:space="preserve">African American </w:t>
        </w:r>
      </w:ins>
      <w:ins w:id="570" w:author="Felicia Williams" w:date="2024-07-11T09:31:00Z">
        <w:r w:rsidRPr="00E75F02">
          <w:t xml:space="preserve">faculty and peers on </w:t>
        </w:r>
      </w:ins>
      <w:ins w:id="571" w:author="Felicia Williams" w:date="2024-07-11T09:28:00Z">
        <w:r w:rsidRPr="00E75F02">
          <w:t xml:space="preserve">alumni </w:t>
        </w:r>
      </w:ins>
      <w:ins w:id="572" w:author="Felicia Williams" w:date="2024-07-11T09:31:00Z">
        <w:r w:rsidRPr="00E75F02">
          <w:t xml:space="preserve">goal </w:t>
        </w:r>
        <w:proofErr w:type="gramStart"/>
        <w:r w:rsidRPr="00E75F02">
          <w:t>setting ,</w:t>
        </w:r>
        <w:proofErr w:type="gramEnd"/>
        <w:r w:rsidRPr="00E75F02">
          <w:t xml:space="preserve"> self motivation, and ongoing persistence </w:t>
        </w:r>
      </w:ins>
      <w:ins w:id="573" w:author="Felicia Williams" w:date="2024-07-11T09:28:00Z">
        <w:r w:rsidRPr="00E75F02">
          <w:t xml:space="preserve">at PWIs. The seven categories are </w:t>
        </w:r>
      </w:ins>
      <w:ins w:id="574" w:author="Felicia Williams" w:date="2024-07-11T09:32:00Z">
        <w:r w:rsidRPr="00E75F02">
          <w:t>s</w:t>
        </w:r>
      </w:ins>
      <w:ins w:id="575" w:author="Felicia Williams" w:date="2024-07-11T09:28:00Z">
        <w:r w:rsidRPr="00E75F02">
          <w:t xml:space="preserve">ense of </w:t>
        </w:r>
      </w:ins>
      <w:ins w:id="576" w:author="Felicia Williams" w:date="2024-07-11T09:32:00Z">
        <w:r w:rsidRPr="00E75F02">
          <w:t>b</w:t>
        </w:r>
      </w:ins>
      <w:ins w:id="577" w:author="Felicia Williams" w:date="2024-07-11T09:28:00Z">
        <w:r w:rsidRPr="00E75F02">
          <w:t xml:space="preserve">elonging, </w:t>
        </w:r>
      </w:ins>
      <w:ins w:id="578" w:author="Felicia Williams" w:date="2024-07-11T09:32:00Z">
        <w:r w:rsidRPr="00E75F02">
          <w:t>f</w:t>
        </w:r>
      </w:ins>
      <w:ins w:id="579" w:author="Felicia Williams" w:date="2024-07-11T09:28:00Z">
        <w:r w:rsidRPr="00E75F02">
          <w:t xml:space="preserve">aculty </w:t>
        </w:r>
      </w:ins>
      <w:ins w:id="580" w:author="Felicia Williams" w:date="2024-07-11T09:32:00Z">
        <w:r w:rsidRPr="00E75F02">
          <w:t>r</w:t>
        </w:r>
      </w:ins>
      <w:ins w:id="581" w:author="Felicia Williams" w:date="2024-07-11T09:28:00Z">
        <w:r w:rsidRPr="00E75F02">
          <w:t xml:space="preserve">epresentation, </w:t>
        </w:r>
      </w:ins>
      <w:ins w:id="582" w:author="Felicia Williams" w:date="2024-07-11T09:32:00Z">
        <w:r w:rsidRPr="00E75F02">
          <w:t>e</w:t>
        </w:r>
      </w:ins>
      <w:ins w:id="583" w:author="Felicia Williams" w:date="2024-07-11T09:28:00Z">
        <w:r w:rsidRPr="00E75F02">
          <w:t xml:space="preserve">xperiences of </w:t>
        </w:r>
      </w:ins>
      <w:ins w:id="584" w:author="Felicia Williams" w:date="2024-07-11T09:32:00Z">
        <w:r w:rsidRPr="00E75F02">
          <w:t>r</w:t>
        </w:r>
      </w:ins>
      <w:ins w:id="585" w:author="Felicia Williams" w:date="2024-07-11T09:28:00Z">
        <w:r w:rsidRPr="00E75F02">
          <w:t xml:space="preserve">acism, </w:t>
        </w:r>
      </w:ins>
      <w:ins w:id="586" w:author="Felicia Williams" w:date="2024-07-11T09:33:00Z">
        <w:r w:rsidRPr="00E75F02">
          <w:t>c</w:t>
        </w:r>
      </w:ins>
      <w:ins w:id="587" w:author="Felicia Williams" w:date="2024-07-11T09:28:00Z">
        <w:r w:rsidRPr="00E75F02">
          <w:t xml:space="preserve">urriculum </w:t>
        </w:r>
      </w:ins>
      <w:ins w:id="588" w:author="Felicia Williams" w:date="2024-07-11T09:33:00Z">
        <w:r w:rsidRPr="00E75F02">
          <w:t>i</w:t>
        </w:r>
      </w:ins>
      <w:ins w:id="589" w:author="Felicia Williams" w:date="2024-07-11T09:28:00Z">
        <w:r w:rsidRPr="00E75F02">
          <w:t xml:space="preserve">nfluences, </w:t>
        </w:r>
      </w:ins>
      <w:ins w:id="590" w:author="Felicia Williams" w:date="2024-07-11T09:33:00Z">
        <w:r w:rsidRPr="00E75F02">
          <w:t>m</w:t>
        </w:r>
      </w:ins>
      <w:ins w:id="591" w:author="Felicia Williams" w:date="2024-07-11T09:28:00Z">
        <w:r w:rsidRPr="00E75F02">
          <w:t xml:space="preserve">otivational </w:t>
        </w:r>
      </w:ins>
      <w:ins w:id="592" w:author="Felicia Williams" w:date="2024-07-11T09:33:00Z">
        <w:r w:rsidRPr="00E75F02">
          <w:t>i</w:t>
        </w:r>
      </w:ins>
      <w:ins w:id="593" w:author="Felicia Williams" w:date="2024-07-11T09:28:00Z">
        <w:r w:rsidRPr="00E75F02">
          <w:t xml:space="preserve">nfluences, </w:t>
        </w:r>
      </w:ins>
      <w:ins w:id="594" w:author="Felicia Williams" w:date="2024-07-11T09:33:00Z">
        <w:r w:rsidRPr="00E75F02">
          <w:t>r</w:t>
        </w:r>
      </w:ins>
      <w:ins w:id="595" w:author="Felicia Williams" w:date="2024-07-11T09:28:00Z">
        <w:r w:rsidRPr="00E75F02">
          <w:t xml:space="preserve">ecruitment </w:t>
        </w:r>
      </w:ins>
      <w:ins w:id="596" w:author="Felicia Williams" w:date="2024-07-11T09:33:00Z">
        <w:r w:rsidRPr="00E75F02">
          <w:t>s</w:t>
        </w:r>
      </w:ins>
      <w:ins w:id="597" w:author="Felicia Williams" w:date="2024-07-11T09:28:00Z">
        <w:r w:rsidRPr="00E75F02">
          <w:t xml:space="preserve">trategies, and </w:t>
        </w:r>
      </w:ins>
      <w:ins w:id="598" w:author="Felicia Williams" w:date="2024-07-11T09:33:00Z">
        <w:r w:rsidRPr="00E75F02">
          <w:t>p</w:t>
        </w:r>
      </w:ins>
      <w:ins w:id="599" w:author="Felicia Williams" w:date="2024-07-11T09:28:00Z">
        <w:r w:rsidRPr="00E75F02">
          <w:t xml:space="preserve">ersistence through </w:t>
        </w:r>
      </w:ins>
      <w:ins w:id="600" w:author="Felicia Williams" w:date="2024-07-11T09:33:00Z">
        <w:r w:rsidRPr="00E75F02">
          <w:t>o</w:t>
        </w:r>
      </w:ins>
      <w:ins w:id="601" w:author="Felicia Williams" w:date="2024-07-11T09:28:00Z">
        <w:r w:rsidRPr="00E75F02">
          <w:t>bstacles. The five themes explore the role of curriculum diversity, mentorship, positive and negative experiences, role models, and a sense of belonging in the persistence and success of African American students at PWIs.</w:t>
        </w:r>
      </w:ins>
      <w:ins w:id="602" w:author="Felicia Williams" w:date="2024-07-11T09:33:00Z">
        <w:r w:rsidRPr="00E75F02">
          <w:t xml:space="preserve">  </w:t>
        </w:r>
      </w:ins>
    </w:p>
    <w:p w14:paraId="69902BD3" w14:textId="5D9B7ACB" w:rsidR="00103DEC" w:rsidRPr="00974C39" w:rsidRDefault="00062724">
      <w:pPr>
        <w:spacing w:after="0"/>
        <w:rPr>
          <w:ins w:id="603" w:author="Felicia Williams" w:date="2024-07-11T09:41:00Z"/>
          <w:rFonts w:ascii="Arial" w:hAnsi="Arial" w:cs="Arial"/>
          <w:sz w:val="20"/>
          <w:szCs w:val="20"/>
        </w:rPr>
        <w:pPrChange w:id="604" w:author="Felicia Williams" w:date="2024-07-11T09:42:00Z">
          <w:pPr>
            <w:pStyle w:val="pf0"/>
          </w:pPr>
        </w:pPrChange>
      </w:pPr>
      <w:ins w:id="605" w:author="Felicia Williams" w:date="2024-07-11T09:35:00Z">
        <w:r w:rsidRPr="00974C39">
          <w:rPr>
            <w:b/>
            <w:bCs/>
          </w:rPr>
          <w:t>Theme 1</w:t>
        </w:r>
        <w:r w:rsidRPr="00E75F02">
          <w:t xml:space="preserve"> emphasizes the importance of a diverse curriculum that supports academic and career development in helping African American students set goals and persist.</w:t>
        </w:r>
      </w:ins>
      <w:ins w:id="606" w:author="Felicia Williams" w:date="2024-07-11T09:36:00Z">
        <w:r w:rsidRPr="00E75F02">
          <w:t xml:space="preserve"> </w:t>
        </w:r>
      </w:ins>
      <w:ins w:id="607" w:author="Felicia Williams" w:date="2024-07-11T09:35:00Z">
        <w:r w:rsidRPr="00974C39">
          <w:rPr>
            <w:b/>
            <w:bCs/>
          </w:rPr>
          <w:t>Theme 2</w:t>
        </w:r>
        <w:r w:rsidRPr="00E75F02">
          <w:t xml:space="preserve"> highlights the significance of faculty and peer mentorship, support, and guidance in motivating and sustaining African American students.</w:t>
        </w:r>
      </w:ins>
      <w:ins w:id="608" w:author="Felicia Williams" w:date="2024-07-11T09:36:00Z">
        <w:r w:rsidRPr="00E75F02">
          <w:t xml:space="preserve"> </w:t>
        </w:r>
      </w:ins>
      <w:ins w:id="609" w:author="Felicia Williams" w:date="2024-07-11T09:35:00Z">
        <w:r w:rsidRPr="00974C39">
          <w:rPr>
            <w:b/>
            <w:bCs/>
          </w:rPr>
          <w:t>Theme 3</w:t>
        </w:r>
        <w:r w:rsidRPr="00E75F02">
          <w:t xml:space="preserve"> </w:t>
        </w:r>
      </w:ins>
      <w:ins w:id="610" w:author="Felicia Williams" w:date="2024-07-11T09:38:00Z">
        <w:r w:rsidRPr="00E75F02">
          <w:t>describes</w:t>
        </w:r>
      </w:ins>
      <w:ins w:id="611" w:author="Felicia Williams" w:date="2024-07-11T09:35:00Z">
        <w:r w:rsidRPr="00E75F02">
          <w:t xml:space="preserve"> </w:t>
        </w:r>
        <w:r w:rsidRPr="00E75F02">
          <w:lastRenderedPageBreak/>
          <w:t>positive experiences of representation and negative experiences of exclusion and racism that impact African American students</w:t>
        </w:r>
      </w:ins>
      <w:ins w:id="612" w:author="Felicia Williams" w:date="2024-07-11T09:37:00Z">
        <w:r w:rsidRPr="00E75F02">
          <w:t xml:space="preserve">. </w:t>
        </w:r>
      </w:ins>
      <w:ins w:id="613" w:author="Felicia Williams" w:date="2024-07-11T09:35:00Z">
        <w:r w:rsidRPr="00974C39">
          <w:rPr>
            <w:b/>
            <w:bCs/>
          </w:rPr>
          <w:t>Theme 4</w:t>
        </w:r>
        <w:r w:rsidRPr="00E75F02">
          <w:t xml:space="preserve"> </w:t>
        </w:r>
      </w:ins>
      <w:ins w:id="614" w:author="Felicia Williams" w:date="2024-07-11T09:39:00Z">
        <w:r w:rsidRPr="00E75F02">
          <w:t>foc</w:t>
        </w:r>
      </w:ins>
      <w:ins w:id="615" w:author="Felicia Williams" w:date="2024-07-11T09:40:00Z">
        <w:r w:rsidRPr="00E75F02">
          <w:t>us on t</w:t>
        </w:r>
      </w:ins>
      <w:ins w:id="616" w:author="Felicia Williams" w:date="2024-07-11T09:35:00Z">
        <w:r w:rsidRPr="00E75F02">
          <w:t>he influence of African American role models and mentors on student persistence.</w:t>
        </w:r>
      </w:ins>
      <w:ins w:id="617" w:author="Felicia Williams" w:date="2024-07-11T09:37:00Z">
        <w:r w:rsidRPr="00E75F02">
          <w:t xml:space="preserve"> </w:t>
        </w:r>
      </w:ins>
      <w:ins w:id="618" w:author="Felicia Williams" w:date="2024-07-11T09:35:00Z">
        <w:r w:rsidRPr="00974C39">
          <w:rPr>
            <w:b/>
            <w:bCs/>
          </w:rPr>
          <w:t>Theme 5</w:t>
        </w:r>
        <w:r w:rsidRPr="00E75F02">
          <w:t xml:space="preserve"> </w:t>
        </w:r>
      </w:ins>
      <w:ins w:id="619" w:author="Felicia Williams" w:date="2024-07-11T09:37:00Z">
        <w:r w:rsidRPr="00E75F02">
          <w:t xml:space="preserve">describes </w:t>
        </w:r>
      </w:ins>
      <w:ins w:id="620" w:author="Felicia Williams" w:date="2024-07-11T09:35:00Z">
        <w:r w:rsidRPr="00E75F02">
          <w:t>the effects of a sense of belonging through various forms of campus and community involvement on ongoing student persistence.</w:t>
        </w:r>
      </w:ins>
      <w:ins w:id="621" w:author="Felicia Williams" w:date="2024-07-11T09:40:00Z">
        <w:r w:rsidRPr="00E75F02">
          <w:t xml:space="preserve"> See Appendix O for </w:t>
        </w:r>
      </w:ins>
      <w:ins w:id="622" w:author="Felicia Williams" w:date="2024-07-11T09:42:00Z">
        <w:r w:rsidR="00103DEC" w:rsidRPr="00E75F02">
          <w:t xml:space="preserve">the table </w:t>
        </w:r>
      </w:ins>
      <w:ins w:id="623" w:author="Felicia Williams" w:date="2024-07-11T09:41:00Z">
        <w:r w:rsidR="00103DEC" w:rsidRPr="00E75F02">
          <w:rPr>
            <w:rStyle w:val="cf01"/>
            <w:rFonts w:ascii="Times New Roman" w:hAnsi="Times New Roman" w:cs="Times New Roman"/>
            <w:sz w:val="24"/>
            <w:szCs w:val="24"/>
          </w:rPr>
          <w:t xml:space="preserve">visualizing the alignment of the seven categories to the five themes. </w:t>
        </w:r>
      </w:ins>
    </w:p>
    <w:p w14:paraId="7A4F243E" w14:textId="77777777" w:rsidR="00062724" w:rsidRPr="00E75F02" w:rsidRDefault="00062724">
      <w:pPr>
        <w:spacing w:after="0"/>
        <w:ind w:firstLine="0"/>
        <w:pPrChange w:id="624" w:author="Felicia Williams" w:date="2024-07-11T09:46:00Z">
          <w:pPr>
            <w:spacing w:after="0"/>
          </w:pPr>
        </w:pPrChange>
      </w:pPr>
    </w:p>
    <w:p w14:paraId="29322133" w14:textId="05458538" w:rsidR="00307DD5" w:rsidRPr="00E75F02" w:rsidRDefault="00777744" w:rsidP="00E243E6">
      <w:pPr>
        <w:pStyle w:val="TableTitle"/>
        <w:spacing w:before="240"/>
        <w:rPr>
          <w:i/>
        </w:rPr>
      </w:pPr>
      <w:bookmarkStart w:id="625" w:name="_Toc171633807"/>
      <w:r w:rsidRPr="00E75F02">
        <w:rPr>
          <w:b/>
          <w:bCs/>
        </w:rPr>
        <w:t>Table 7</w:t>
      </w:r>
      <w:r w:rsidRPr="00E75F02">
        <w:br/>
      </w:r>
      <w:r w:rsidRPr="00E75F02">
        <w:br/>
      </w:r>
      <w:commentRangeStart w:id="626"/>
      <w:commentRangeStart w:id="627"/>
      <w:r w:rsidRPr="00E75F02">
        <w:rPr>
          <w:i/>
        </w:rPr>
        <w:t>Example of Codes to</w:t>
      </w:r>
      <w:ins w:id="628" w:author="Felicia Williams" w:date="2024-07-11T08:26:00Z">
        <w:r w:rsidR="00DE49A1" w:rsidRPr="00E75F02">
          <w:rPr>
            <w:i/>
          </w:rPr>
          <w:t xml:space="preserve"> Category to</w:t>
        </w:r>
      </w:ins>
      <w:r w:rsidRPr="00E75F02">
        <w:rPr>
          <w:i/>
        </w:rPr>
        <w:t xml:space="preserve"> Themes</w:t>
      </w:r>
      <w:r w:rsidR="00216855" w:rsidRPr="00E75F02">
        <w:t xml:space="preserve"> </w:t>
      </w:r>
      <w:commentRangeEnd w:id="626"/>
      <w:r w:rsidR="004D631A" w:rsidRPr="00974C39">
        <w:rPr>
          <w:rStyle w:val="CommentReference"/>
          <w:iCs w:val="0"/>
        </w:rPr>
        <w:commentReference w:id="626"/>
      </w:r>
      <w:commentRangeEnd w:id="627"/>
      <w:r w:rsidR="00DE49A1" w:rsidRPr="00974C39">
        <w:rPr>
          <w:rStyle w:val="CommentReference"/>
          <w:iCs w:val="0"/>
        </w:rPr>
        <w:commentReference w:id="627"/>
      </w:r>
      <w:bookmarkEnd w:id="6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5"/>
        <w:gridCol w:w="2095"/>
        <w:gridCol w:w="4120"/>
      </w:tblGrid>
      <w:tr w:rsidR="00307DD5" w:rsidRPr="00E75F02" w14:paraId="76E8ADE3" w14:textId="77777777" w:rsidTr="00AC2EF4">
        <w:trPr>
          <w:cnfStyle w:val="100000000000" w:firstRow="1" w:lastRow="0" w:firstColumn="0" w:lastColumn="0" w:oddVBand="0" w:evenVBand="0" w:oddHBand="0" w:evenHBand="0" w:firstRowFirstColumn="0" w:firstRowLastColumn="0" w:lastRowFirstColumn="0" w:lastRowLastColumn="0"/>
        </w:trPr>
        <w:tc>
          <w:tcPr>
            <w:tcW w:w="2415" w:type="dxa"/>
            <w:tcBorders>
              <w:top w:val="single" w:sz="4" w:space="0" w:color="auto"/>
              <w:bottom w:val="single" w:sz="4" w:space="0" w:color="auto"/>
            </w:tcBorders>
          </w:tcPr>
          <w:p w14:paraId="03306A83" w14:textId="6A4C4E43" w:rsidR="00307DD5" w:rsidRPr="00974C39" w:rsidRDefault="00307DD5" w:rsidP="00216855">
            <w:pPr>
              <w:spacing w:line="240" w:lineRule="auto"/>
              <w:ind w:firstLine="0"/>
              <w:rPr>
                <w:szCs w:val="20"/>
              </w:rPr>
            </w:pPr>
            <w:r w:rsidRPr="00974C39">
              <w:rPr>
                <w:szCs w:val="20"/>
              </w:rPr>
              <w:t>Codes</w:t>
            </w:r>
          </w:p>
        </w:tc>
        <w:tc>
          <w:tcPr>
            <w:tcW w:w="2095" w:type="dxa"/>
            <w:tcBorders>
              <w:top w:val="single" w:sz="4" w:space="0" w:color="auto"/>
              <w:bottom w:val="single" w:sz="4" w:space="0" w:color="auto"/>
            </w:tcBorders>
          </w:tcPr>
          <w:p w14:paraId="7372D3EA" w14:textId="593B05B0" w:rsidR="00307DD5" w:rsidRPr="00974C39" w:rsidRDefault="00307DD5" w:rsidP="00216855">
            <w:pPr>
              <w:spacing w:line="240" w:lineRule="auto"/>
              <w:ind w:firstLine="0"/>
              <w:rPr>
                <w:szCs w:val="20"/>
              </w:rPr>
            </w:pPr>
            <w:r w:rsidRPr="00974C39">
              <w:rPr>
                <w:szCs w:val="20"/>
              </w:rPr>
              <w:t>C</w:t>
            </w:r>
            <w:r w:rsidR="008B1785" w:rsidRPr="00974C39">
              <w:rPr>
                <w:szCs w:val="20"/>
              </w:rPr>
              <w:t>ategory</w:t>
            </w:r>
          </w:p>
        </w:tc>
        <w:tc>
          <w:tcPr>
            <w:tcW w:w="4120" w:type="dxa"/>
            <w:tcBorders>
              <w:top w:val="single" w:sz="4" w:space="0" w:color="auto"/>
              <w:bottom w:val="single" w:sz="4" w:space="0" w:color="auto"/>
            </w:tcBorders>
          </w:tcPr>
          <w:p w14:paraId="1738BE49" w14:textId="65824E36" w:rsidR="00307DD5" w:rsidRPr="00974C39" w:rsidRDefault="00307DD5" w:rsidP="00216855">
            <w:pPr>
              <w:spacing w:line="240" w:lineRule="auto"/>
              <w:ind w:firstLine="0"/>
              <w:rPr>
                <w:szCs w:val="20"/>
              </w:rPr>
            </w:pPr>
            <w:r w:rsidRPr="00974C39">
              <w:rPr>
                <w:szCs w:val="20"/>
              </w:rPr>
              <w:t xml:space="preserve">Aligned </w:t>
            </w:r>
            <w:r w:rsidR="004A195F" w:rsidRPr="00974C39">
              <w:rPr>
                <w:szCs w:val="20"/>
              </w:rPr>
              <w:t>Theme</w:t>
            </w:r>
          </w:p>
        </w:tc>
      </w:tr>
      <w:tr w:rsidR="00307DD5" w:rsidRPr="00E75F02" w14:paraId="659E88EA" w14:textId="77777777" w:rsidTr="00AC2EF4">
        <w:tc>
          <w:tcPr>
            <w:tcW w:w="2415" w:type="dxa"/>
            <w:tcBorders>
              <w:top w:val="single" w:sz="4" w:space="0" w:color="auto"/>
            </w:tcBorders>
          </w:tcPr>
          <w:p w14:paraId="3A15AA1C" w14:textId="00867727" w:rsidR="00307DD5" w:rsidRPr="00974C39" w:rsidRDefault="008513CA" w:rsidP="00216855">
            <w:pPr>
              <w:spacing w:line="240" w:lineRule="auto"/>
              <w:ind w:firstLine="0"/>
              <w:rPr>
                <w:sz w:val="20"/>
                <w:szCs w:val="20"/>
              </w:rPr>
            </w:pPr>
            <w:r w:rsidRPr="00974C39">
              <w:rPr>
                <w:sz w:val="20"/>
                <w:szCs w:val="20"/>
              </w:rPr>
              <w:t>Organizations</w:t>
            </w:r>
          </w:p>
          <w:p w14:paraId="7284EF9E" w14:textId="4195D1F5" w:rsidR="004A195F" w:rsidRPr="00974C39" w:rsidRDefault="004A195F" w:rsidP="00216855">
            <w:pPr>
              <w:spacing w:line="240" w:lineRule="auto"/>
              <w:ind w:firstLine="0"/>
              <w:rPr>
                <w:sz w:val="20"/>
                <w:szCs w:val="20"/>
              </w:rPr>
            </w:pPr>
            <w:r w:rsidRPr="00974C39">
              <w:rPr>
                <w:sz w:val="20"/>
                <w:szCs w:val="20"/>
              </w:rPr>
              <w:t xml:space="preserve">Community </w:t>
            </w:r>
          </w:p>
          <w:p w14:paraId="5763E695" w14:textId="2BA48616" w:rsidR="004A195F" w:rsidRPr="00974C39" w:rsidRDefault="008513CA" w:rsidP="00216855">
            <w:pPr>
              <w:spacing w:line="240" w:lineRule="auto"/>
              <w:ind w:firstLine="0"/>
              <w:rPr>
                <w:sz w:val="20"/>
                <w:szCs w:val="20"/>
              </w:rPr>
            </w:pPr>
            <w:r w:rsidRPr="00974C39">
              <w:rPr>
                <w:sz w:val="20"/>
                <w:szCs w:val="20"/>
              </w:rPr>
              <w:t>Diversity for understanding</w:t>
            </w:r>
          </w:p>
        </w:tc>
        <w:tc>
          <w:tcPr>
            <w:tcW w:w="2095" w:type="dxa"/>
            <w:tcBorders>
              <w:top w:val="single" w:sz="4" w:space="0" w:color="auto"/>
            </w:tcBorders>
          </w:tcPr>
          <w:p w14:paraId="2E91CB8E" w14:textId="61B8D661" w:rsidR="00307DD5" w:rsidRPr="00974C39" w:rsidRDefault="00542B22" w:rsidP="00216855">
            <w:pPr>
              <w:spacing w:line="240" w:lineRule="auto"/>
              <w:ind w:firstLine="0"/>
              <w:rPr>
                <w:sz w:val="20"/>
                <w:szCs w:val="20"/>
              </w:rPr>
            </w:pPr>
            <w:r w:rsidRPr="00974C39">
              <w:rPr>
                <w:sz w:val="20"/>
                <w:szCs w:val="20"/>
              </w:rPr>
              <w:t>S</w:t>
            </w:r>
            <w:r w:rsidR="004A195F" w:rsidRPr="00974C39">
              <w:rPr>
                <w:sz w:val="20"/>
                <w:szCs w:val="20"/>
              </w:rPr>
              <w:t>ense of belonging</w:t>
            </w:r>
          </w:p>
        </w:tc>
        <w:tc>
          <w:tcPr>
            <w:tcW w:w="4120" w:type="dxa"/>
            <w:tcBorders>
              <w:top w:val="single" w:sz="4" w:space="0" w:color="auto"/>
            </w:tcBorders>
          </w:tcPr>
          <w:p w14:paraId="5548D19E" w14:textId="796ED5A0" w:rsidR="00307DD5" w:rsidRPr="00974C39" w:rsidRDefault="004A195F" w:rsidP="00216855">
            <w:pPr>
              <w:spacing w:line="240" w:lineRule="auto"/>
              <w:ind w:firstLine="0"/>
              <w:rPr>
                <w:sz w:val="20"/>
                <w:szCs w:val="20"/>
              </w:rPr>
            </w:pPr>
            <w:r w:rsidRPr="00974C39">
              <w:rPr>
                <w:sz w:val="20"/>
                <w:szCs w:val="20"/>
              </w:rPr>
              <w:t>African American Alumni described the effects of having a sense of belonging through campus involvement, fraternities, sororities, community involvement. being in leadership roles or having leadership experience for ongoing persistence while attending a PWI.</w:t>
            </w:r>
          </w:p>
        </w:tc>
      </w:tr>
      <w:tr w:rsidR="00307DD5" w:rsidRPr="00E75F02" w14:paraId="08CE1CD6" w14:textId="77777777" w:rsidTr="00AC2EF4">
        <w:tc>
          <w:tcPr>
            <w:tcW w:w="2415" w:type="dxa"/>
          </w:tcPr>
          <w:p w14:paraId="0DF77624" w14:textId="1721B32F" w:rsidR="00D85209" w:rsidRPr="00974C39" w:rsidRDefault="00216855" w:rsidP="00AC2EF4">
            <w:pPr>
              <w:spacing w:line="240" w:lineRule="auto"/>
              <w:ind w:firstLine="0"/>
              <w:rPr>
                <w:sz w:val="20"/>
                <w:szCs w:val="20"/>
              </w:rPr>
            </w:pPr>
            <w:r w:rsidRPr="00974C39">
              <w:rPr>
                <w:sz w:val="20"/>
                <w:szCs w:val="20"/>
              </w:rPr>
              <w:t>Limited African American Faculty</w:t>
            </w:r>
          </w:p>
        </w:tc>
        <w:tc>
          <w:tcPr>
            <w:tcW w:w="2095" w:type="dxa"/>
          </w:tcPr>
          <w:p w14:paraId="697C0397" w14:textId="60A54BBF" w:rsidR="00D85209" w:rsidRPr="00974C39" w:rsidRDefault="00D85209" w:rsidP="00216855">
            <w:pPr>
              <w:spacing w:line="240" w:lineRule="auto"/>
              <w:ind w:firstLine="0"/>
              <w:rPr>
                <w:sz w:val="20"/>
                <w:szCs w:val="20"/>
              </w:rPr>
            </w:pPr>
          </w:p>
        </w:tc>
        <w:tc>
          <w:tcPr>
            <w:tcW w:w="4120" w:type="dxa"/>
          </w:tcPr>
          <w:p w14:paraId="5B207FA7" w14:textId="7826E045" w:rsidR="00D85209" w:rsidRPr="00974C39" w:rsidRDefault="00D85209" w:rsidP="00216855">
            <w:pPr>
              <w:spacing w:line="240" w:lineRule="auto"/>
              <w:ind w:firstLine="0"/>
              <w:rPr>
                <w:sz w:val="18"/>
                <w:szCs w:val="18"/>
              </w:rPr>
            </w:pPr>
          </w:p>
        </w:tc>
      </w:tr>
      <w:tr w:rsidR="00216855" w:rsidRPr="00E75F02" w14:paraId="3B82A110" w14:textId="77777777" w:rsidTr="00AC2EF4">
        <w:tc>
          <w:tcPr>
            <w:tcW w:w="2415" w:type="dxa"/>
          </w:tcPr>
          <w:p w14:paraId="510C84DB" w14:textId="77777777" w:rsidR="00216855" w:rsidRPr="00974C39" w:rsidRDefault="00216855" w:rsidP="00216855">
            <w:pPr>
              <w:spacing w:line="240" w:lineRule="auto"/>
              <w:ind w:firstLine="0"/>
              <w:rPr>
                <w:sz w:val="20"/>
                <w:szCs w:val="20"/>
              </w:rPr>
            </w:pPr>
            <w:r w:rsidRPr="00974C39">
              <w:rPr>
                <w:sz w:val="20"/>
                <w:szCs w:val="20"/>
              </w:rPr>
              <w:t>African American Faculty Mentors</w:t>
            </w:r>
          </w:p>
          <w:p w14:paraId="0F7ED8DE" w14:textId="7FCB1BB3" w:rsidR="008513CA" w:rsidRPr="00974C39" w:rsidRDefault="008513CA" w:rsidP="00216855">
            <w:pPr>
              <w:spacing w:line="240" w:lineRule="auto"/>
              <w:ind w:firstLine="0"/>
              <w:rPr>
                <w:sz w:val="20"/>
                <w:szCs w:val="20"/>
              </w:rPr>
            </w:pPr>
            <w:r w:rsidRPr="00974C39">
              <w:rPr>
                <w:sz w:val="20"/>
                <w:szCs w:val="20"/>
              </w:rPr>
              <w:t>The importance of having African American faculty</w:t>
            </w:r>
          </w:p>
        </w:tc>
        <w:tc>
          <w:tcPr>
            <w:tcW w:w="2095" w:type="dxa"/>
          </w:tcPr>
          <w:p w14:paraId="586537FF" w14:textId="77777777" w:rsidR="00216855" w:rsidRPr="00974C39" w:rsidRDefault="00216855" w:rsidP="00216855">
            <w:pPr>
              <w:spacing w:line="240" w:lineRule="auto"/>
              <w:ind w:firstLine="0"/>
              <w:rPr>
                <w:sz w:val="20"/>
                <w:szCs w:val="20"/>
              </w:rPr>
            </w:pPr>
            <w:r w:rsidRPr="00974C39">
              <w:rPr>
                <w:sz w:val="20"/>
                <w:szCs w:val="20"/>
              </w:rPr>
              <w:t>Faculty Representation</w:t>
            </w:r>
          </w:p>
          <w:p w14:paraId="10526E08" w14:textId="77777777" w:rsidR="00216855" w:rsidRPr="00974C39" w:rsidRDefault="00216855" w:rsidP="00216855">
            <w:pPr>
              <w:spacing w:line="240" w:lineRule="auto"/>
              <w:ind w:firstLine="0"/>
              <w:rPr>
                <w:sz w:val="20"/>
                <w:szCs w:val="20"/>
              </w:rPr>
            </w:pPr>
          </w:p>
        </w:tc>
        <w:tc>
          <w:tcPr>
            <w:tcW w:w="4120" w:type="dxa"/>
          </w:tcPr>
          <w:p w14:paraId="4553D0EB" w14:textId="3388834B" w:rsidR="00216855" w:rsidRPr="00974C39" w:rsidRDefault="00216855" w:rsidP="00AC2EF4">
            <w:pPr>
              <w:spacing w:line="240" w:lineRule="auto"/>
              <w:ind w:firstLine="0"/>
              <w:rPr>
                <w:sz w:val="20"/>
                <w:szCs w:val="20"/>
              </w:rPr>
            </w:pPr>
            <w:r w:rsidRPr="00974C39">
              <w:rPr>
                <w:sz w:val="20"/>
                <w:szCs w:val="20"/>
              </w:rPr>
              <w:t>African American Alumni described having faculty and peers who serve as mentors, who offer support and guidance with motivation, personal ambitions, peer support, mentorship and guidance while attending a PWI.</w:t>
            </w:r>
          </w:p>
        </w:tc>
      </w:tr>
      <w:tr w:rsidR="00216855" w:rsidRPr="00E75F02" w14:paraId="2B26C149" w14:textId="77777777" w:rsidTr="00AC2EF4">
        <w:tc>
          <w:tcPr>
            <w:tcW w:w="2415" w:type="dxa"/>
            <w:tcBorders>
              <w:bottom w:val="single" w:sz="4" w:space="0" w:color="auto"/>
            </w:tcBorders>
          </w:tcPr>
          <w:p w14:paraId="6DA74533" w14:textId="77777777" w:rsidR="00216855" w:rsidRPr="00974C39" w:rsidRDefault="00216855" w:rsidP="00216855">
            <w:pPr>
              <w:spacing w:line="240" w:lineRule="auto"/>
              <w:ind w:firstLine="0"/>
              <w:rPr>
                <w:sz w:val="20"/>
                <w:szCs w:val="20"/>
              </w:rPr>
            </w:pPr>
            <w:r w:rsidRPr="00974C39">
              <w:rPr>
                <w:sz w:val="20"/>
                <w:szCs w:val="20"/>
              </w:rPr>
              <w:t>Curriculum influence success</w:t>
            </w:r>
          </w:p>
          <w:p w14:paraId="45169583" w14:textId="0B051FA8" w:rsidR="00216855" w:rsidRPr="00974C39" w:rsidRDefault="008513CA" w:rsidP="00216855">
            <w:pPr>
              <w:spacing w:line="240" w:lineRule="auto"/>
              <w:ind w:firstLine="0"/>
              <w:rPr>
                <w:sz w:val="20"/>
                <w:szCs w:val="20"/>
              </w:rPr>
            </w:pPr>
            <w:r w:rsidRPr="00974C39">
              <w:rPr>
                <w:sz w:val="20"/>
                <w:szCs w:val="20"/>
              </w:rPr>
              <w:t xml:space="preserve">Curriculum </w:t>
            </w:r>
            <w:r w:rsidR="00216855" w:rsidRPr="00974C39">
              <w:rPr>
                <w:sz w:val="20"/>
                <w:szCs w:val="20"/>
              </w:rPr>
              <w:t>Relevance</w:t>
            </w:r>
          </w:p>
          <w:p w14:paraId="0954F733" w14:textId="5E9C3065" w:rsidR="00216855" w:rsidRPr="00974C39" w:rsidRDefault="008513CA" w:rsidP="00216855">
            <w:pPr>
              <w:spacing w:line="240" w:lineRule="auto"/>
              <w:ind w:firstLine="0"/>
              <w:rPr>
                <w:sz w:val="20"/>
                <w:szCs w:val="20"/>
              </w:rPr>
            </w:pPr>
            <w:r w:rsidRPr="00974C39">
              <w:rPr>
                <w:sz w:val="20"/>
                <w:szCs w:val="20"/>
              </w:rPr>
              <w:t>Faculty influenced success through the curriculum</w:t>
            </w:r>
          </w:p>
        </w:tc>
        <w:tc>
          <w:tcPr>
            <w:tcW w:w="2095" w:type="dxa"/>
            <w:tcBorders>
              <w:bottom w:val="single" w:sz="4" w:space="0" w:color="auto"/>
            </w:tcBorders>
          </w:tcPr>
          <w:p w14:paraId="1B9C1601" w14:textId="4057C796" w:rsidR="00216855" w:rsidRPr="00974C39" w:rsidRDefault="00216855" w:rsidP="00216855">
            <w:pPr>
              <w:spacing w:line="240" w:lineRule="auto"/>
              <w:ind w:firstLine="0"/>
              <w:rPr>
                <w:sz w:val="20"/>
                <w:szCs w:val="20"/>
              </w:rPr>
            </w:pPr>
            <w:r w:rsidRPr="00974C39">
              <w:rPr>
                <w:sz w:val="20"/>
                <w:szCs w:val="20"/>
              </w:rPr>
              <w:t>Curriculum Influences</w:t>
            </w:r>
          </w:p>
        </w:tc>
        <w:tc>
          <w:tcPr>
            <w:tcW w:w="4120" w:type="dxa"/>
            <w:tcBorders>
              <w:bottom w:val="single" w:sz="4" w:space="0" w:color="auto"/>
            </w:tcBorders>
          </w:tcPr>
          <w:p w14:paraId="4E04D9DD" w14:textId="528D202F" w:rsidR="00216855" w:rsidRPr="00974C39" w:rsidRDefault="00216855" w:rsidP="00216855">
            <w:pPr>
              <w:spacing w:line="240" w:lineRule="auto"/>
              <w:ind w:firstLine="0"/>
              <w:rPr>
                <w:sz w:val="20"/>
                <w:szCs w:val="20"/>
              </w:rPr>
            </w:pPr>
            <w:r w:rsidRPr="00974C39">
              <w:rPr>
                <w:sz w:val="20"/>
                <w:szCs w:val="20"/>
              </w:rPr>
              <w:t>African American Alumni described that having a curriculum that reflects diversity, academic, and career development contributed to African American students’ goal setting and persisting at their PW</w:t>
            </w:r>
            <w:r w:rsidR="00326879" w:rsidRPr="00974C39">
              <w:rPr>
                <w:sz w:val="20"/>
                <w:szCs w:val="20"/>
              </w:rPr>
              <w:t>I</w:t>
            </w:r>
          </w:p>
        </w:tc>
      </w:tr>
    </w:tbl>
    <w:p w14:paraId="08DD6163" w14:textId="77777777" w:rsidR="00216855" w:rsidRPr="00E75F02" w:rsidRDefault="00216855">
      <w:pPr>
        <w:spacing w:line="240" w:lineRule="auto"/>
        <w:ind w:firstLine="0"/>
        <w:rPr>
          <w:b/>
          <w:bCs/>
          <w:iCs/>
        </w:rPr>
      </w:pPr>
      <w:r w:rsidRPr="00E75F02">
        <w:rPr>
          <w:b/>
          <w:bCs/>
        </w:rPr>
        <w:br w:type="page"/>
      </w:r>
    </w:p>
    <w:p w14:paraId="27416F2E" w14:textId="6E9297FB" w:rsidR="004E0BA2" w:rsidRPr="00E75F02" w:rsidRDefault="00307DD5" w:rsidP="004E0BA2">
      <w:pPr>
        <w:pStyle w:val="TableTitle"/>
        <w:spacing w:before="240"/>
        <w:rPr>
          <w:i/>
        </w:rPr>
      </w:pPr>
      <w:bookmarkStart w:id="629" w:name="_Toc171633808"/>
      <w:r w:rsidRPr="00E75F02">
        <w:rPr>
          <w:b/>
          <w:bCs/>
        </w:rPr>
        <w:lastRenderedPageBreak/>
        <w:t>Table 8</w:t>
      </w:r>
      <w:r w:rsidR="004E0BA2" w:rsidRPr="00E75F02">
        <w:br/>
      </w:r>
      <w:r w:rsidR="004E0BA2" w:rsidRPr="00E75F02">
        <w:br/>
      </w:r>
      <w:r w:rsidR="004E0BA2" w:rsidRPr="00E75F02">
        <w:rPr>
          <w:i/>
        </w:rPr>
        <w:t>Analyzing Themes</w:t>
      </w:r>
      <w:bookmarkEnd w:id="629"/>
    </w:p>
    <w:tbl>
      <w:tblPr>
        <w:tblStyle w:val="TableGri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0"/>
        <w:gridCol w:w="4950"/>
      </w:tblGrid>
      <w:tr w:rsidR="00777744" w:rsidRPr="00E75F02" w14:paraId="7B9330C0" w14:textId="77777777" w:rsidTr="00777744">
        <w:trPr>
          <w:cnfStyle w:val="100000000000" w:firstRow="1" w:lastRow="0" w:firstColumn="0" w:lastColumn="0" w:oddVBand="0" w:evenVBand="0" w:oddHBand="0" w:evenHBand="0" w:firstRowFirstColumn="0" w:firstRowLastColumn="0" w:lastRowFirstColumn="0" w:lastRowLastColumn="0"/>
          <w:jc w:val="left"/>
        </w:trPr>
        <w:tc>
          <w:tcPr>
            <w:tcW w:w="3630" w:type="dxa"/>
            <w:tcBorders>
              <w:top w:val="single" w:sz="4" w:space="0" w:color="auto"/>
              <w:bottom w:val="single" w:sz="4" w:space="0" w:color="auto"/>
            </w:tcBorders>
          </w:tcPr>
          <w:p w14:paraId="1452FBE6" w14:textId="77777777" w:rsidR="00777744" w:rsidRPr="00974C39" w:rsidRDefault="00777744" w:rsidP="00600BE3">
            <w:pPr>
              <w:spacing w:line="240" w:lineRule="auto"/>
              <w:ind w:firstLine="0"/>
              <w:rPr>
                <w:szCs w:val="20"/>
              </w:rPr>
            </w:pPr>
            <w:r w:rsidRPr="00974C39">
              <w:rPr>
                <w:szCs w:val="20"/>
              </w:rPr>
              <w:t>RQ</w:t>
            </w:r>
          </w:p>
        </w:tc>
        <w:tc>
          <w:tcPr>
            <w:tcW w:w="4950" w:type="dxa"/>
            <w:tcBorders>
              <w:top w:val="single" w:sz="4" w:space="0" w:color="auto"/>
              <w:bottom w:val="single" w:sz="4" w:space="0" w:color="auto"/>
            </w:tcBorders>
          </w:tcPr>
          <w:p w14:paraId="7AB7E32D" w14:textId="77777777" w:rsidR="00777744" w:rsidRPr="00974C39" w:rsidRDefault="00777744" w:rsidP="00600BE3">
            <w:pPr>
              <w:spacing w:line="240" w:lineRule="auto"/>
              <w:ind w:firstLine="0"/>
              <w:rPr>
                <w:szCs w:val="20"/>
              </w:rPr>
            </w:pPr>
            <w:r w:rsidRPr="00974C39">
              <w:rPr>
                <w:szCs w:val="20"/>
              </w:rPr>
              <w:t>Final Themes</w:t>
            </w:r>
          </w:p>
        </w:tc>
      </w:tr>
      <w:tr w:rsidR="00777744" w:rsidRPr="00E75F02" w14:paraId="378BA44A" w14:textId="77777777" w:rsidTr="00777744">
        <w:trPr>
          <w:jc w:val="left"/>
        </w:trPr>
        <w:tc>
          <w:tcPr>
            <w:tcW w:w="3630" w:type="dxa"/>
            <w:tcBorders>
              <w:top w:val="single" w:sz="4" w:space="0" w:color="auto"/>
            </w:tcBorders>
          </w:tcPr>
          <w:p w14:paraId="58C23C3F" w14:textId="23BF2334" w:rsidR="00777744" w:rsidRPr="00974C39" w:rsidRDefault="00777744" w:rsidP="00600BE3">
            <w:pPr>
              <w:spacing w:line="240" w:lineRule="auto"/>
              <w:ind w:firstLine="0"/>
              <w:jc w:val="left"/>
              <w:rPr>
                <w:sz w:val="20"/>
                <w:szCs w:val="20"/>
              </w:rPr>
            </w:pPr>
            <w:bookmarkStart w:id="630" w:name="_Hlk166531347"/>
            <w:r w:rsidRPr="00974C39">
              <w:rPr>
                <w:sz w:val="20"/>
                <w:szCs w:val="20"/>
              </w:rPr>
              <w:t xml:space="preserve">RQ1: </w:t>
            </w:r>
            <w:bookmarkStart w:id="631" w:name="_Hlk159276031"/>
            <w:r w:rsidRPr="00974C39">
              <w:rPr>
                <w:sz w:val="20"/>
                <w:szCs w:val="20"/>
              </w:rPr>
              <w:t>How do African American college alumni from PWIs located in the South Atlantic Region of the United States describe the contributions of their African American faculty and peers on goal setting?</w:t>
            </w:r>
            <w:bookmarkEnd w:id="631"/>
          </w:p>
        </w:tc>
        <w:tc>
          <w:tcPr>
            <w:tcW w:w="4950" w:type="dxa"/>
            <w:tcBorders>
              <w:top w:val="single" w:sz="4" w:space="0" w:color="auto"/>
            </w:tcBorders>
          </w:tcPr>
          <w:p w14:paraId="1C4FAC24" w14:textId="0330ED5B" w:rsidR="00777744" w:rsidRPr="00974C39" w:rsidRDefault="00777744" w:rsidP="00354646">
            <w:pPr>
              <w:spacing w:line="240" w:lineRule="auto"/>
              <w:ind w:firstLine="0"/>
              <w:jc w:val="left"/>
              <w:rPr>
                <w:sz w:val="20"/>
                <w:szCs w:val="20"/>
              </w:rPr>
            </w:pPr>
            <w:r w:rsidRPr="00974C39">
              <w:rPr>
                <w:sz w:val="20"/>
                <w:szCs w:val="20"/>
              </w:rPr>
              <w:t>African American Alumni described that having a curriculum that reflects diversity, academic, and career development contributed to African American students’ goal setting and persisting at their PWI.</w:t>
            </w:r>
          </w:p>
        </w:tc>
      </w:tr>
      <w:tr w:rsidR="00777744" w:rsidRPr="00E75F02" w14:paraId="3ABE7B1F" w14:textId="77777777" w:rsidTr="00777744">
        <w:trPr>
          <w:jc w:val="left"/>
        </w:trPr>
        <w:tc>
          <w:tcPr>
            <w:tcW w:w="3630" w:type="dxa"/>
          </w:tcPr>
          <w:p w14:paraId="032A821A" w14:textId="77777777" w:rsidR="00777744" w:rsidRPr="00974C39" w:rsidRDefault="00777744" w:rsidP="004C5B2F">
            <w:pPr>
              <w:spacing w:line="240" w:lineRule="auto"/>
              <w:ind w:firstLine="0"/>
              <w:jc w:val="left"/>
              <w:rPr>
                <w:sz w:val="20"/>
                <w:szCs w:val="20"/>
              </w:rPr>
            </w:pPr>
          </w:p>
        </w:tc>
        <w:tc>
          <w:tcPr>
            <w:tcW w:w="4950" w:type="dxa"/>
          </w:tcPr>
          <w:p w14:paraId="4599DCF5" w14:textId="3073A60B" w:rsidR="00777744" w:rsidRPr="00974C39" w:rsidRDefault="00777744" w:rsidP="00861217">
            <w:pPr>
              <w:spacing w:line="240" w:lineRule="auto"/>
              <w:ind w:firstLine="0"/>
              <w:jc w:val="left"/>
              <w:rPr>
                <w:sz w:val="20"/>
                <w:szCs w:val="20"/>
              </w:rPr>
            </w:pPr>
            <w:r w:rsidRPr="00974C39">
              <w:rPr>
                <w:sz w:val="20"/>
                <w:szCs w:val="20"/>
              </w:rPr>
              <w:t>African American Alumni described having faculty and peers who serve as mentors, who offer support and guidance with motivation, personal ambitions, peer support, mentorship and guidance while attending a PWI.</w:t>
            </w:r>
          </w:p>
        </w:tc>
      </w:tr>
      <w:tr w:rsidR="00777744" w:rsidRPr="00E75F02" w14:paraId="689FC98D" w14:textId="77777777" w:rsidTr="00777744">
        <w:trPr>
          <w:trHeight w:val="1080"/>
          <w:jc w:val="left"/>
        </w:trPr>
        <w:tc>
          <w:tcPr>
            <w:tcW w:w="3630" w:type="dxa"/>
          </w:tcPr>
          <w:p w14:paraId="38861F1E" w14:textId="76B6580E" w:rsidR="00777744" w:rsidRPr="00974C39" w:rsidRDefault="00777744" w:rsidP="004C5D6E">
            <w:pPr>
              <w:spacing w:line="240" w:lineRule="auto"/>
              <w:ind w:firstLine="0"/>
              <w:jc w:val="left"/>
              <w:rPr>
                <w:sz w:val="20"/>
                <w:szCs w:val="20"/>
              </w:rPr>
            </w:pPr>
            <w:r w:rsidRPr="00974C39">
              <w:rPr>
                <w:sz w:val="20"/>
                <w:szCs w:val="20"/>
              </w:rPr>
              <w:t>RQ2 How do African American college alumni from PWIs located in the South Atlantic Region of the United States describe the contributions of their African American faculty and peers on self-motivation?</w:t>
            </w:r>
          </w:p>
        </w:tc>
        <w:tc>
          <w:tcPr>
            <w:tcW w:w="4950" w:type="dxa"/>
          </w:tcPr>
          <w:p w14:paraId="1629F7CC" w14:textId="77777777" w:rsidR="00777744" w:rsidRPr="00974C39" w:rsidRDefault="00777744" w:rsidP="004C5D6E">
            <w:pPr>
              <w:spacing w:line="240" w:lineRule="auto"/>
              <w:ind w:firstLine="0"/>
              <w:jc w:val="left"/>
              <w:rPr>
                <w:sz w:val="20"/>
                <w:szCs w:val="20"/>
              </w:rPr>
            </w:pPr>
            <w:r w:rsidRPr="00974C39">
              <w:rPr>
                <w:sz w:val="20"/>
                <w:szCs w:val="20"/>
              </w:rPr>
              <w:t>African American Alumni described the positive experience of being chosen by faculty or singled out to represent African Americans in diversity discussions and negative experiences endured of being excluded in social and academic settings of racism and racial microaggressions while attending a PWI.</w:t>
            </w:r>
          </w:p>
          <w:p w14:paraId="079B3729" w14:textId="38817C25" w:rsidR="00777744" w:rsidRPr="00974C39" w:rsidRDefault="00777744" w:rsidP="004C5D6E">
            <w:pPr>
              <w:spacing w:line="240" w:lineRule="auto"/>
              <w:ind w:firstLine="0"/>
              <w:jc w:val="left"/>
              <w:rPr>
                <w:sz w:val="20"/>
                <w:szCs w:val="20"/>
              </w:rPr>
            </w:pPr>
          </w:p>
        </w:tc>
      </w:tr>
      <w:tr w:rsidR="00777744" w:rsidRPr="00E75F02" w14:paraId="77ECE2EA" w14:textId="77777777" w:rsidTr="00777744">
        <w:trPr>
          <w:trHeight w:val="81"/>
          <w:jc w:val="left"/>
        </w:trPr>
        <w:tc>
          <w:tcPr>
            <w:tcW w:w="3630" w:type="dxa"/>
          </w:tcPr>
          <w:p w14:paraId="55042620" w14:textId="77777777" w:rsidR="00777744" w:rsidRPr="00974C39" w:rsidRDefault="00777744" w:rsidP="004C5D6E">
            <w:pPr>
              <w:spacing w:line="240" w:lineRule="auto"/>
              <w:rPr>
                <w:sz w:val="20"/>
                <w:szCs w:val="20"/>
              </w:rPr>
            </w:pPr>
          </w:p>
        </w:tc>
        <w:tc>
          <w:tcPr>
            <w:tcW w:w="4950" w:type="dxa"/>
          </w:tcPr>
          <w:p w14:paraId="39AE89E5" w14:textId="45848311" w:rsidR="00777744" w:rsidRPr="00974C39" w:rsidRDefault="00777744" w:rsidP="004C5D6E">
            <w:pPr>
              <w:spacing w:line="240" w:lineRule="auto"/>
              <w:ind w:firstLine="0"/>
              <w:jc w:val="left"/>
              <w:rPr>
                <w:sz w:val="20"/>
                <w:szCs w:val="20"/>
              </w:rPr>
            </w:pPr>
            <w:r w:rsidRPr="00974C39">
              <w:rPr>
                <w:sz w:val="20"/>
                <w:szCs w:val="20"/>
              </w:rPr>
              <w:t>African American Alumni described how having African American faculty and peers as role models and mentors contributed to their ongoing persistence of African American students while attending a PWI</w:t>
            </w:r>
          </w:p>
        </w:tc>
      </w:tr>
      <w:tr w:rsidR="00777744" w:rsidRPr="00E75F02" w14:paraId="08AAAD8D" w14:textId="77777777" w:rsidTr="00777744">
        <w:trPr>
          <w:trHeight w:val="684"/>
          <w:jc w:val="left"/>
        </w:trPr>
        <w:tc>
          <w:tcPr>
            <w:tcW w:w="3630" w:type="dxa"/>
          </w:tcPr>
          <w:p w14:paraId="55CA2B36" w14:textId="4C5D0CF1" w:rsidR="00777744" w:rsidRPr="00974C39" w:rsidRDefault="00777744" w:rsidP="00FA5B07">
            <w:pPr>
              <w:spacing w:line="240" w:lineRule="auto"/>
              <w:ind w:firstLine="0"/>
              <w:jc w:val="left"/>
              <w:rPr>
                <w:sz w:val="20"/>
                <w:szCs w:val="20"/>
              </w:rPr>
            </w:pPr>
            <w:r w:rsidRPr="00974C39">
              <w:rPr>
                <w:sz w:val="20"/>
                <w:szCs w:val="20"/>
              </w:rPr>
              <w:t>RQ3: How do African American college alumni from PWIs located in the South Atlantic Region of the United States describe the contributions of their African American faculty and peers on ongoing persistence?</w:t>
            </w:r>
          </w:p>
        </w:tc>
        <w:tc>
          <w:tcPr>
            <w:tcW w:w="4950" w:type="dxa"/>
          </w:tcPr>
          <w:p w14:paraId="3EC43825" w14:textId="70DFD395" w:rsidR="00777744" w:rsidRPr="00974C39" w:rsidRDefault="00777744" w:rsidP="00FA5B07">
            <w:pPr>
              <w:spacing w:line="240" w:lineRule="auto"/>
              <w:ind w:firstLine="0"/>
              <w:jc w:val="left"/>
              <w:rPr>
                <w:sz w:val="20"/>
                <w:szCs w:val="20"/>
              </w:rPr>
            </w:pPr>
            <w:r w:rsidRPr="00974C39">
              <w:rPr>
                <w:sz w:val="20"/>
                <w:szCs w:val="20"/>
              </w:rPr>
              <w:t>African American Alumni described the effects of having a sense of belonging through faculty and peer relationships, campus and community involvement, fraternities, sororities, being in leadership roles or having leadership experience for ongoing persistence while attending a PWI.</w:t>
            </w:r>
          </w:p>
        </w:tc>
      </w:tr>
      <w:tr w:rsidR="00777744" w:rsidRPr="00E75F02" w14:paraId="02F022FE" w14:textId="77777777" w:rsidTr="00777744">
        <w:trPr>
          <w:jc w:val="left"/>
        </w:trPr>
        <w:tc>
          <w:tcPr>
            <w:tcW w:w="3630" w:type="dxa"/>
            <w:tcBorders>
              <w:bottom w:val="single" w:sz="4" w:space="0" w:color="auto"/>
            </w:tcBorders>
          </w:tcPr>
          <w:p w14:paraId="16D09FFD" w14:textId="77777777" w:rsidR="00777744" w:rsidRPr="00974C39" w:rsidRDefault="00777744" w:rsidP="00FA5B07">
            <w:pPr>
              <w:spacing w:line="240" w:lineRule="auto"/>
              <w:ind w:firstLine="0"/>
              <w:jc w:val="left"/>
              <w:rPr>
                <w:sz w:val="20"/>
                <w:szCs w:val="20"/>
              </w:rPr>
            </w:pPr>
          </w:p>
        </w:tc>
        <w:tc>
          <w:tcPr>
            <w:tcW w:w="4950" w:type="dxa"/>
            <w:tcBorders>
              <w:bottom w:val="single" w:sz="4" w:space="0" w:color="auto"/>
            </w:tcBorders>
          </w:tcPr>
          <w:p w14:paraId="1321636E" w14:textId="0A6F4330" w:rsidR="00777744" w:rsidRPr="00974C39" w:rsidRDefault="00777744" w:rsidP="00FA5B07">
            <w:pPr>
              <w:spacing w:line="240" w:lineRule="auto"/>
              <w:ind w:firstLine="0"/>
              <w:jc w:val="left"/>
              <w:rPr>
                <w:sz w:val="20"/>
                <w:szCs w:val="20"/>
              </w:rPr>
            </w:pPr>
          </w:p>
        </w:tc>
      </w:tr>
    </w:tbl>
    <w:bookmarkEnd w:id="630"/>
    <w:p w14:paraId="04FCDED9" w14:textId="4DA8F18A" w:rsidR="00777744" w:rsidRPr="00974C39" w:rsidRDefault="004E0BA2" w:rsidP="004E0BA2">
      <w:pPr>
        <w:spacing w:line="240" w:lineRule="auto"/>
        <w:ind w:firstLine="0"/>
        <w:rPr>
          <w:sz w:val="20"/>
          <w:szCs w:val="20"/>
        </w:rPr>
      </w:pPr>
      <w:r w:rsidRPr="00974C39">
        <w:rPr>
          <w:i/>
          <w:iCs/>
          <w:sz w:val="20"/>
          <w:szCs w:val="20"/>
        </w:rPr>
        <w:t>Note.</w:t>
      </w:r>
      <w:r w:rsidRPr="00974C39">
        <w:rPr>
          <w:sz w:val="20"/>
          <w:szCs w:val="20"/>
        </w:rPr>
        <w:t xml:space="preserve"> (Braun &amp; Clarke, 2022).</w:t>
      </w:r>
    </w:p>
    <w:p w14:paraId="6547296D" w14:textId="77777777" w:rsidR="00777744" w:rsidRPr="00974C39" w:rsidRDefault="00777744">
      <w:pPr>
        <w:ind w:firstLine="0"/>
        <w:rPr>
          <w:sz w:val="20"/>
          <w:szCs w:val="20"/>
        </w:rPr>
      </w:pPr>
      <w:r w:rsidRPr="00974C39">
        <w:rPr>
          <w:sz w:val="20"/>
          <w:szCs w:val="20"/>
        </w:rPr>
        <w:br w:type="page"/>
      </w:r>
    </w:p>
    <w:p w14:paraId="6D25FF2E" w14:textId="1603324C" w:rsidR="00B372A7" w:rsidRPr="00E75F02" w:rsidRDefault="00777744" w:rsidP="00777744">
      <w:pPr>
        <w:pStyle w:val="TableTitle"/>
        <w:spacing w:before="240"/>
        <w:rPr>
          <w:i/>
        </w:rPr>
      </w:pPr>
      <w:bookmarkStart w:id="632" w:name="_Toc171633809"/>
      <w:r w:rsidRPr="00E75F02">
        <w:rPr>
          <w:b/>
          <w:bCs/>
        </w:rPr>
        <w:lastRenderedPageBreak/>
        <w:t>Table 9</w:t>
      </w:r>
      <w:r w:rsidRPr="00E75F02">
        <w:br/>
      </w:r>
      <w:r w:rsidRPr="00E75F02">
        <w:br/>
      </w:r>
      <w:r w:rsidRPr="00E75F02">
        <w:rPr>
          <w:i/>
        </w:rPr>
        <w:t xml:space="preserve">Themes, Theme Meanings, and </w:t>
      </w:r>
      <w:r w:rsidR="002A5172" w:rsidRPr="00E75F02">
        <w:rPr>
          <w:i/>
        </w:rPr>
        <w:t>Aligned</w:t>
      </w:r>
      <w:r w:rsidRPr="00E75F02">
        <w:rPr>
          <w:i/>
        </w:rPr>
        <w:t xml:space="preserve"> Categories</w:t>
      </w:r>
      <w:bookmarkEnd w:id="632"/>
    </w:p>
    <w:tbl>
      <w:tblPr>
        <w:tblW w:w="8580" w:type="dxa"/>
        <w:tblLayout w:type="fixed"/>
        <w:tblCellMar>
          <w:left w:w="0" w:type="dxa"/>
          <w:right w:w="0" w:type="dxa"/>
        </w:tblCellMar>
        <w:tblLook w:val="01E0" w:firstRow="1" w:lastRow="1" w:firstColumn="1" w:lastColumn="1" w:noHBand="0" w:noVBand="0"/>
      </w:tblPr>
      <w:tblGrid>
        <w:gridCol w:w="2090"/>
        <w:gridCol w:w="2860"/>
        <w:gridCol w:w="2200"/>
        <w:gridCol w:w="1430"/>
      </w:tblGrid>
      <w:tr w:rsidR="00B372A7" w:rsidRPr="00E75F02" w14:paraId="2CDC8FEF" w14:textId="77777777" w:rsidTr="00777744">
        <w:trPr>
          <w:trHeight w:val="287"/>
        </w:trPr>
        <w:tc>
          <w:tcPr>
            <w:tcW w:w="2090" w:type="dxa"/>
            <w:tcBorders>
              <w:top w:val="single" w:sz="4" w:space="0" w:color="000000"/>
              <w:bottom w:val="single" w:sz="4" w:space="0" w:color="000000"/>
            </w:tcBorders>
          </w:tcPr>
          <w:p w14:paraId="60AE2C7A" w14:textId="77777777" w:rsidR="00B372A7" w:rsidRPr="00974C39" w:rsidRDefault="00B372A7" w:rsidP="00777744">
            <w:pPr>
              <w:pStyle w:val="TableText"/>
            </w:pPr>
            <w:r w:rsidRPr="00974C39">
              <w:t>Research</w:t>
            </w:r>
            <w:r w:rsidRPr="00974C39">
              <w:rPr>
                <w:spacing w:val="-6"/>
              </w:rPr>
              <w:t xml:space="preserve"> </w:t>
            </w:r>
            <w:r w:rsidRPr="00974C39">
              <w:rPr>
                <w:spacing w:val="-2"/>
              </w:rPr>
              <w:t>Question</w:t>
            </w:r>
          </w:p>
        </w:tc>
        <w:tc>
          <w:tcPr>
            <w:tcW w:w="2860" w:type="dxa"/>
            <w:tcBorders>
              <w:top w:val="single" w:sz="4" w:space="0" w:color="000000"/>
              <w:bottom w:val="single" w:sz="4" w:space="0" w:color="000000"/>
            </w:tcBorders>
          </w:tcPr>
          <w:p w14:paraId="14ED31F1" w14:textId="77777777" w:rsidR="00B372A7" w:rsidRPr="00974C39" w:rsidRDefault="00B372A7" w:rsidP="00777744">
            <w:pPr>
              <w:pStyle w:val="TableText"/>
            </w:pPr>
            <w:r w:rsidRPr="00974C39">
              <w:rPr>
                <w:spacing w:val="-2"/>
              </w:rPr>
              <w:t>Theme</w:t>
            </w:r>
          </w:p>
        </w:tc>
        <w:tc>
          <w:tcPr>
            <w:tcW w:w="2200" w:type="dxa"/>
            <w:tcBorders>
              <w:top w:val="single" w:sz="4" w:space="0" w:color="000000"/>
              <w:bottom w:val="single" w:sz="4" w:space="0" w:color="000000"/>
            </w:tcBorders>
          </w:tcPr>
          <w:p w14:paraId="6AA1BA6C" w14:textId="77777777" w:rsidR="00B372A7" w:rsidRPr="00974C39" w:rsidRDefault="00B372A7" w:rsidP="00777744">
            <w:pPr>
              <w:pStyle w:val="TableText"/>
            </w:pPr>
            <w:r w:rsidRPr="00974C39">
              <w:t>Theme</w:t>
            </w:r>
            <w:r w:rsidRPr="00974C39">
              <w:rPr>
                <w:spacing w:val="-3"/>
              </w:rPr>
              <w:t xml:space="preserve"> </w:t>
            </w:r>
            <w:r w:rsidRPr="00974C39">
              <w:rPr>
                <w:spacing w:val="-2"/>
              </w:rPr>
              <w:t>Meaning</w:t>
            </w:r>
          </w:p>
        </w:tc>
        <w:tc>
          <w:tcPr>
            <w:tcW w:w="1430" w:type="dxa"/>
            <w:tcBorders>
              <w:top w:val="single" w:sz="4" w:space="0" w:color="000000"/>
              <w:bottom w:val="single" w:sz="4" w:space="0" w:color="000000"/>
            </w:tcBorders>
          </w:tcPr>
          <w:p w14:paraId="5979B333" w14:textId="77777777" w:rsidR="00B372A7" w:rsidRPr="00974C39" w:rsidRDefault="00B372A7" w:rsidP="00777744">
            <w:pPr>
              <w:pStyle w:val="TableText"/>
            </w:pPr>
            <w:r w:rsidRPr="00974C39">
              <w:t>Aligned</w:t>
            </w:r>
            <w:r w:rsidRPr="00974C39">
              <w:rPr>
                <w:spacing w:val="1"/>
              </w:rPr>
              <w:t xml:space="preserve"> </w:t>
            </w:r>
            <w:r w:rsidRPr="00974C39">
              <w:rPr>
                <w:spacing w:val="-2"/>
              </w:rPr>
              <w:t>Categories</w:t>
            </w:r>
          </w:p>
        </w:tc>
      </w:tr>
      <w:tr w:rsidR="00B372A7" w:rsidRPr="00E75F02" w14:paraId="2D1DAE7B" w14:textId="77777777" w:rsidTr="00777744">
        <w:trPr>
          <w:trHeight w:val="1572"/>
        </w:trPr>
        <w:tc>
          <w:tcPr>
            <w:tcW w:w="2090" w:type="dxa"/>
            <w:tcBorders>
              <w:top w:val="single" w:sz="4" w:space="0" w:color="000000"/>
            </w:tcBorders>
          </w:tcPr>
          <w:p w14:paraId="242F7307" w14:textId="67C93527" w:rsidR="00B372A7" w:rsidRPr="00974C39" w:rsidRDefault="00B372A7" w:rsidP="00777744">
            <w:pPr>
              <w:pStyle w:val="TableText"/>
            </w:pPr>
            <w:r w:rsidRPr="00974C39">
              <w:t>Research</w:t>
            </w:r>
            <w:r w:rsidRPr="00974C39">
              <w:rPr>
                <w:spacing w:val="-12"/>
              </w:rPr>
              <w:t xml:space="preserve"> </w:t>
            </w:r>
            <w:r w:rsidRPr="00974C39">
              <w:t>Question</w:t>
            </w:r>
            <w:r w:rsidRPr="00974C39">
              <w:rPr>
                <w:spacing w:val="-11"/>
              </w:rPr>
              <w:t xml:space="preserve"> </w:t>
            </w:r>
            <w:r w:rsidRPr="00974C39">
              <w:t xml:space="preserve">1: </w:t>
            </w:r>
            <w:r w:rsidRPr="00974C39">
              <w:rPr>
                <w:szCs w:val="18"/>
              </w:rPr>
              <w:t>How do African American college alumni from PWIs located in the South Atlantic Region of the United States describe the contributions of their African American faculty and peers on goal setting?</w:t>
            </w:r>
          </w:p>
        </w:tc>
        <w:tc>
          <w:tcPr>
            <w:tcW w:w="2860" w:type="dxa"/>
            <w:tcBorders>
              <w:top w:val="single" w:sz="4" w:space="0" w:color="000000"/>
            </w:tcBorders>
          </w:tcPr>
          <w:p w14:paraId="4B5CA18B" w14:textId="5615196E" w:rsidR="00B372A7" w:rsidRPr="00974C39" w:rsidRDefault="00B372A7" w:rsidP="00777744">
            <w:pPr>
              <w:pStyle w:val="TableText"/>
            </w:pPr>
            <w:r w:rsidRPr="00974C39">
              <w:t xml:space="preserve">Theme 1 - </w:t>
            </w:r>
            <w:r w:rsidR="008513CA" w:rsidRPr="00974C39">
              <w:rPr>
                <w:szCs w:val="18"/>
              </w:rPr>
              <w:t>African American Alumni described that having a curriculum that reflects diversity, academic, and career development contributed to African American students’ goal setting and persisting at their PWI.</w:t>
            </w:r>
          </w:p>
        </w:tc>
        <w:tc>
          <w:tcPr>
            <w:tcW w:w="2200" w:type="dxa"/>
            <w:tcBorders>
              <w:top w:val="single" w:sz="4" w:space="0" w:color="000000"/>
            </w:tcBorders>
          </w:tcPr>
          <w:p w14:paraId="3BAE2EB5" w14:textId="176F63FB" w:rsidR="00B372A7" w:rsidRPr="00974C39" w:rsidRDefault="00B86EB7" w:rsidP="00777744">
            <w:pPr>
              <w:pStyle w:val="TableText"/>
              <w:rPr>
                <w:szCs w:val="18"/>
              </w:rPr>
            </w:pPr>
            <w:r w:rsidRPr="00974C39">
              <w:rPr>
                <w:szCs w:val="18"/>
              </w:rPr>
              <w:t xml:space="preserve"> African American alumni described the contributions of having a curriculum that focused on goal setting and having African American mentors while attending PWI.</w:t>
            </w:r>
          </w:p>
        </w:tc>
        <w:tc>
          <w:tcPr>
            <w:tcW w:w="1430" w:type="dxa"/>
            <w:tcBorders>
              <w:top w:val="single" w:sz="4" w:space="0" w:color="000000"/>
            </w:tcBorders>
          </w:tcPr>
          <w:p w14:paraId="7C0ABB16" w14:textId="77777777" w:rsidR="00B372A7" w:rsidRPr="00974C39" w:rsidRDefault="001058D2" w:rsidP="00777744">
            <w:pPr>
              <w:pStyle w:val="TableText"/>
            </w:pPr>
            <w:r w:rsidRPr="00974C39">
              <w:t>Curriculum influences</w:t>
            </w:r>
          </w:p>
          <w:p w14:paraId="7C164264" w14:textId="220D8D3F" w:rsidR="001058D2" w:rsidRPr="00974C39" w:rsidRDefault="001058D2" w:rsidP="00777744">
            <w:pPr>
              <w:pStyle w:val="TableText"/>
            </w:pPr>
            <w:r w:rsidRPr="00974C39">
              <w:t>Recruitment Strategies</w:t>
            </w:r>
          </w:p>
          <w:p w14:paraId="2442AE19" w14:textId="6CDE7F63" w:rsidR="001058D2" w:rsidRPr="00974C39" w:rsidRDefault="001058D2" w:rsidP="00777744">
            <w:pPr>
              <w:pStyle w:val="TableText"/>
            </w:pPr>
          </w:p>
        </w:tc>
      </w:tr>
      <w:tr w:rsidR="00B372A7" w:rsidRPr="00E75F02" w14:paraId="6B8DA1F9" w14:textId="77777777" w:rsidTr="00777744">
        <w:trPr>
          <w:trHeight w:val="1728"/>
        </w:trPr>
        <w:tc>
          <w:tcPr>
            <w:tcW w:w="2090" w:type="dxa"/>
          </w:tcPr>
          <w:p w14:paraId="2E5EFA6A" w14:textId="0A115F86" w:rsidR="00B372A7" w:rsidRPr="00974C39" w:rsidRDefault="00B372A7" w:rsidP="00E243E6">
            <w:pPr>
              <w:pStyle w:val="TableText"/>
            </w:pPr>
          </w:p>
        </w:tc>
        <w:tc>
          <w:tcPr>
            <w:tcW w:w="2860" w:type="dxa"/>
          </w:tcPr>
          <w:p w14:paraId="0CB97F11" w14:textId="1AB833F1" w:rsidR="002D2B76" w:rsidRPr="00974C39" w:rsidRDefault="00777744" w:rsidP="00777744">
            <w:pPr>
              <w:pStyle w:val="TableText"/>
            </w:pPr>
            <w:r w:rsidRPr="00974C39">
              <w:rPr>
                <w:szCs w:val="18"/>
              </w:rPr>
              <w:t>Theme 2 - African American Alumni described having faculty and peers who serve as mentors, who offer support and guidance with motivation, personal ambitions, peer support, mentorship and guidance while attending a PWI</w:t>
            </w:r>
            <w:r w:rsidRPr="00974C39">
              <w:t>.</w:t>
            </w:r>
          </w:p>
        </w:tc>
        <w:tc>
          <w:tcPr>
            <w:tcW w:w="2200" w:type="dxa"/>
          </w:tcPr>
          <w:p w14:paraId="434C5863" w14:textId="64EAEA50" w:rsidR="00B372A7" w:rsidRPr="00974C39" w:rsidRDefault="00777744" w:rsidP="00777744">
            <w:pPr>
              <w:pStyle w:val="TableText"/>
              <w:rPr>
                <w:szCs w:val="18"/>
              </w:rPr>
            </w:pPr>
            <w:r w:rsidRPr="00974C39">
              <w:rPr>
                <w:szCs w:val="18"/>
              </w:rPr>
              <w:t>African American alumni described the contributions of their self-motivation, personal ambitions, peer support, mentorship and guidance from faculty and peers while attending a PWI.</w:t>
            </w:r>
          </w:p>
        </w:tc>
        <w:tc>
          <w:tcPr>
            <w:tcW w:w="1430" w:type="dxa"/>
          </w:tcPr>
          <w:p w14:paraId="356C4D13" w14:textId="77777777" w:rsidR="00777744" w:rsidRPr="00974C39" w:rsidRDefault="00777744" w:rsidP="00777744">
            <w:pPr>
              <w:pStyle w:val="TableText"/>
            </w:pPr>
            <w:r w:rsidRPr="00974C39">
              <w:t>Motivational influences</w:t>
            </w:r>
          </w:p>
          <w:p w14:paraId="62E7A40E" w14:textId="5A991C57" w:rsidR="001058D2" w:rsidRPr="00974C39" w:rsidRDefault="001058D2" w:rsidP="00777744">
            <w:pPr>
              <w:pStyle w:val="TableText"/>
            </w:pPr>
          </w:p>
        </w:tc>
      </w:tr>
      <w:tr w:rsidR="00B372A7" w:rsidRPr="00E75F02" w14:paraId="5C0E93EB" w14:textId="77777777" w:rsidTr="00777744">
        <w:trPr>
          <w:trHeight w:val="1116"/>
        </w:trPr>
        <w:tc>
          <w:tcPr>
            <w:tcW w:w="2090" w:type="dxa"/>
          </w:tcPr>
          <w:p w14:paraId="338BB515" w14:textId="0763BD23" w:rsidR="00B372A7" w:rsidRPr="00974C39" w:rsidRDefault="00777744" w:rsidP="00777744">
            <w:pPr>
              <w:pStyle w:val="TableText"/>
            </w:pPr>
            <w:r w:rsidRPr="00974C39">
              <w:t>Research</w:t>
            </w:r>
            <w:r w:rsidRPr="00974C39">
              <w:rPr>
                <w:spacing w:val="-12"/>
              </w:rPr>
              <w:t xml:space="preserve"> </w:t>
            </w:r>
            <w:r w:rsidRPr="00974C39">
              <w:t>Question</w:t>
            </w:r>
            <w:r w:rsidRPr="00974C39">
              <w:rPr>
                <w:spacing w:val="-11"/>
              </w:rPr>
              <w:t xml:space="preserve"> </w:t>
            </w:r>
            <w:r w:rsidRPr="00974C39">
              <w:t xml:space="preserve">2: </w:t>
            </w:r>
            <w:r w:rsidRPr="00974C39">
              <w:rPr>
                <w:szCs w:val="18"/>
              </w:rPr>
              <w:t>How do African American college alumni from PWIs located in the South Atlantic Region of the United States describe the contributions of their African American faculty and peers on self-motivation?</w:t>
            </w:r>
          </w:p>
        </w:tc>
        <w:tc>
          <w:tcPr>
            <w:tcW w:w="2860" w:type="dxa"/>
          </w:tcPr>
          <w:p w14:paraId="11AEC890" w14:textId="4BFA0A62" w:rsidR="00B372A7" w:rsidRPr="00974C39" w:rsidRDefault="00777744" w:rsidP="00777744">
            <w:pPr>
              <w:pStyle w:val="TableText"/>
              <w:rPr>
                <w:szCs w:val="18"/>
              </w:rPr>
            </w:pPr>
            <w:r w:rsidRPr="00974C39">
              <w:rPr>
                <w:szCs w:val="18"/>
              </w:rPr>
              <w:t>Theme 3 - African American Alumni described the positive experience of being chosen by faculty or singled out to represent African Americans in diversity discussions and negative experiences endured of being excluded in social and academic settings of racism and racial microaggressions while attending a PWI</w:t>
            </w:r>
          </w:p>
        </w:tc>
        <w:tc>
          <w:tcPr>
            <w:tcW w:w="2200" w:type="dxa"/>
          </w:tcPr>
          <w:p w14:paraId="7950FF4C" w14:textId="410AA1E7" w:rsidR="00B372A7" w:rsidRPr="00974C39" w:rsidRDefault="00777744" w:rsidP="00777744">
            <w:pPr>
              <w:pStyle w:val="TableText"/>
              <w:rPr>
                <w:szCs w:val="18"/>
              </w:rPr>
            </w:pPr>
            <w:r w:rsidRPr="00974C39">
              <w:rPr>
                <w:szCs w:val="18"/>
              </w:rPr>
              <w:t>African American alumni described their motivation despite racism and racial microaggressions while attending a PWI.</w:t>
            </w:r>
          </w:p>
        </w:tc>
        <w:tc>
          <w:tcPr>
            <w:tcW w:w="1430" w:type="dxa"/>
          </w:tcPr>
          <w:p w14:paraId="4AE67EB4" w14:textId="77777777" w:rsidR="00777744" w:rsidRPr="00974C39" w:rsidRDefault="00777744" w:rsidP="00777744">
            <w:pPr>
              <w:pStyle w:val="TableText"/>
            </w:pPr>
            <w:r w:rsidRPr="00974C39">
              <w:t>Persistence through obstacles</w:t>
            </w:r>
          </w:p>
          <w:p w14:paraId="335EEF49" w14:textId="07978AC6" w:rsidR="00B372A7" w:rsidRPr="00974C39" w:rsidRDefault="00777744" w:rsidP="00777744">
            <w:pPr>
              <w:pStyle w:val="TableText"/>
            </w:pPr>
            <w:r w:rsidRPr="00974C39">
              <w:t>Experiences of racism</w:t>
            </w:r>
          </w:p>
        </w:tc>
      </w:tr>
      <w:tr w:rsidR="00B372A7" w:rsidRPr="00E75F02" w14:paraId="00A6450B" w14:textId="77777777" w:rsidTr="00777744">
        <w:trPr>
          <w:trHeight w:val="1528"/>
        </w:trPr>
        <w:tc>
          <w:tcPr>
            <w:tcW w:w="2090" w:type="dxa"/>
          </w:tcPr>
          <w:p w14:paraId="364D7464" w14:textId="77B887D6" w:rsidR="00B372A7" w:rsidRPr="00974C39" w:rsidRDefault="00B372A7" w:rsidP="00777744">
            <w:pPr>
              <w:pStyle w:val="TableText"/>
            </w:pPr>
          </w:p>
        </w:tc>
        <w:tc>
          <w:tcPr>
            <w:tcW w:w="2860" w:type="dxa"/>
          </w:tcPr>
          <w:p w14:paraId="5476E7E2" w14:textId="55A0A9BB" w:rsidR="00B372A7" w:rsidRPr="00974C39" w:rsidRDefault="00777744" w:rsidP="00777744">
            <w:pPr>
              <w:pStyle w:val="TableText"/>
              <w:rPr>
                <w:szCs w:val="18"/>
              </w:rPr>
            </w:pPr>
            <w:r w:rsidRPr="00974C39">
              <w:rPr>
                <w:szCs w:val="18"/>
              </w:rPr>
              <w:t>Theme</w:t>
            </w:r>
            <w:r w:rsidRPr="00974C39">
              <w:rPr>
                <w:spacing w:val="-9"/>
                <w:szCs w:val="18"/>
              </w:rPr>
              <w:t xml:space="preserve"> </w:t>
            </w:r>
            <w:r w:rsidRPr="00974C39">
              <w:rPr>
                <w:szCs w:val="18"/>
              </w:rPr>
              <w:t>4</w:t>
            </w:r>
            <w:r w:rsidRPr="00974C39">
              <w:rPr>
                <w:spacing w:val="-8"/>
                <w:szCs w:val="18"/>
              </w:rPr>
              <w:t xml:space="preserve"> </w:t>
            </w:r>
            <w:r w:rsidRPr="00974C39">
              <w:rPr>
                <w:szCs w:val="18"/>
              </w:rPr>
              <w:t>-</w:t>
            </w:r>
            <w:r w:rsidRPr="00974C39">
              <w:rPr>
                <w:spacing w:val="-9"/>
                <w:szCs w:val="18"/>
              </w:rPr>
              <w:t xml:space="preserve"> </w:t>
            </w:r>
            <w:r w:rsidRPr="00974C39">
              <w:rPr>
                <w:szCs w:val="18"/>
              </w:rPr>
              <w:t>African American Alumni described how having African American faculty and peers as role models and mentors contributed to their ongoing persistence of African American students while attending a PWI</w:t>
            </w:r>
          </w:p>
        </w:tc>
        <w:tc>
          <w:tcPr>
            <w:tcW w:w="2200" w:type="dxa"/>
          </w:tcPr>
          <w:p w14:paraId="70AAB4D9" w14:textId="015B28A3" w:rsidR="00B372A7" w:rsidRPr="00974C39" w:rsidRDefault="00777744" w:rsidP="00777744">
            <w:pPr>
              <w:pStyle w:val="TableText"/>
              <w:rPr>
                <w:szCs w:val="18"/>
              </w:rPr>
            </w:pPr>
            <w:r w:rsidRPr="00974C39">
              <w:rPr>
                <w:szCs w:val="18"/>
              </w:rPr>
              <w:t>African American alumni described having faculty serve as mentors and offer support and guidance for African American students while attending a PWI</w:t>
            </w:r>
          </w:p>
        </w:tc>
        <w:tc>
          <w:tcPr>
            <w:tcW w:w="1430" w:type="dxa"/>
          </w:tcPr>
          <w:p w14:paraId="5FE8CA50" w14:textId="01272925" w:rsidR="00B372A7" w:rsidRPr="00974C39" w:rsidRDefault="00777744" w:rsidP="00777744">
            <w:pPr>
              <w:pStyle w:val="TableText"/>
            </w:pPr>
            <w:r w:rsidRPr="00974C39">
              <w:t>Faculty Representation</w:t>
            </w:r>
          </w:p>
        </w:tc>
      </w:tr>
      <w:tr w:rsidR="00B372A7" w:rsidRPr="00E75F02" w14:paraId="46159B43" w14:textId="77777777" w:rsidTr="00777744">
        <w:trPr>
          <w:trHeight w:val="1318"/>
        </w:trPr>
        <w:tc>
          <w:tcPr>
            <w:tcW w:w="2090" w:type="dxa"/>
            <w:tcBorders>
              <w:bottom w:val="single" w:sz="4" w:space="0" w:color="000000"/>
            </w:tcBorders>
          </w:tcPr>
          <w:p w14:paraId="05B372A5" w14:textId="409490FE" w:rsidR="00B372A7" w:rsidRPr="00974C39" w:rsidRDefault="00777744" w:rsidP="00777744">
            <w:pPr>
              <w:pStyle w:val="TableText"/>
            </w:pPr>
            <w:r w:rsidRPr="00974C39">
              <w:t>Research</w:t>
            </w:r>
            <w:r w:rsidRPr="00974C39">
              <w:rPr>
                <w:spacing w:val="-12"/>
              </w:rPr>
              <w:t xml:space="preserve"> </w:t>
            </w:r>
            <w:r w:rsidRPr="00974C39">
              <w:t>Question</w:t>
            </w:r>
            <w:r w:rsidRPr="00974C39">
              <w:rPr>
                <w:spacing w:val="-11"/>
              </w:rPr>
              <w:t xml:space="preserve"> </w:t>
            </w:r>
            <w:r w:rsidRPr="00974C39">
              <w:t xml:space="preserve">3: </w:t>
            </w:r>
            <w:r w:rsidRPr="00974C39">
              <w:rPr>
                <w:szCs w:val="18"/>
              </w:rPr>
              <w:t>How do African American college alumni from PWIs located in the South Atlantic Region of the United States describe the contributions of their African American faculty and peers on ongoing persistence?</w:t>
            </w:r>
          </w:p>
        </w:tc>
        <w:tc>
          <w:tcPr>
            <w:tcW w:w="2860" w:type="dxa"/>
            <w:tcBorders>
              <w:bottom w:val="single" w:sz="4" w:space="0" w:color="000000"/>
            </w:tcBorders>
          </w:tcPr>
          <w:p w14:paraId="5041C788" w14:textId="31FB4103" w:rsidR="00B372A7" w:rsidRPr="00974C39" w:rsidRDefault="00777744" w:rsidP="00777744">
            <w:pPr>
              <w:pStyle w:val="TableText"/>
            </w:pPr>
            <w:r w:rsidRPr="00974C39">
              <w:rPr>
                <w:szCs w:val="18"/>
              </w:rPr>
              <w:t>Theme 5 - African American Alumni described the effects of having a sense of belonging through faculty and peer relationships, campus and community involvement, fraternities, sororities, being in leadership roles or having leadership experience for ongoing persistence while attending a PWI.</w:t>
            </w:r>
          </w:p>
        </w:tc>
        <w:tc>
          <w:tcPr>
            <w:tcW w:w="2200" w:type="dxa"/>
            <w:tcBorders>
              <w:bottom w:val="single" w:sz="4" w:space="0" w:color="000000"/>
            </w:tcBorders>
          </w:tcPr>
          <w:p w14:paraId="06909C76" w14:textId="021B9520" w:rsidR="00B372A7" w:rsidRPr="00974C39" w:rsidRDefault="00777744" w:rsidP="00E243E6">
            <w:pPr>
              <w:pStyle w:val="TableText"/>
            </w:pPr>
            <w:r w:rsidRPr="00974C39">
              <w:rPr>
                <w:szCs w:val="18"/>
              </w:rPr>
              <w:t>African American alumni described experiences and relationships that contributed to their academic, social, and ongoing persistence while attending a PWI.</w:t>
            </w:r>
          </w:p>
        </w:tc>
        <w:tc>
          <w:tcPr>
            <w:tcW w:w="1430" w:type="dxa"/>
            <w:tcBorders>
              <w:bottom w:val="single" w:sz="4" w:space="0" w:color="000000"/>
            </w:tcBorders>
          </w:tcPr>
          <w:p w14:paraId="74CF0C3E" w14:textId="78B7AA2F" w:rsidR="00B372A7" w:rsidRPr="00974C39" w:rsidRDefault="00777744" w:rsidP="00777744">
            <w:pPr>
              <w:pStyle w:val="TableText"/>
            </w:pPr>
            <w:r w:rsidRPr="00974C39">
              <w:t>Sense of belonging</w:t>
            </w:r>
          </w:p>
        </w:tc>
      </w:tr>
    </w:tbl>
    <w:p w14:paraId="400FAFA8" w14:textId="77777777" w:rsidR="00B372A7" w:rsidRPr="00974C39" w:rsidRDefault="00B372A7" w:rsidP="004E0BA2">
      <w:pPr>
        <w:spacing w:line="240" w:lineRule="auto"/>
        <w:ind w:firstLine="0"/>
        <w:rPr>
          <w:sz w:val="20"/>
          <w:szCs w:val="20"/>
        </w:rPr>
      </w:pPr>
    </w:p>
    <w:p w14:paraId="056B771E" w14:textId="74FF8289" w:rsidR="00202922" w:rsidRPr="00E75F02" w:rsidRDefault="00202922" w:rsidP="0098433B">
      <w:pPr>
        <w:spacing w:after="0"/>
      </w:pPr>
      <w:bookmarkStart w:id="633" w:name="_Toc137478108"/>
      <w:r w:rsidRPr="00E75F02">
        <w:rPr>
          <w:rStyle w:val="Heading4Char"/>
        </w:rPr>
        <w:lastRenderedPageBreak/>
        <w:t>Step 5: Refining and Interpreting Themes</w:t>
      </w:r>
      <w:bookmarkEnd w:id="633"/>
      <w:r w:rsidR="004C5B2F" w:rsidRPr="00E75F02">
        <w:rPr>
          <w:rStyle w:val="Heading4Char"/>
        </w:rPr>
        <w:t>.</w:t>
      </w:r>
      <w:r w:rsidR="004C5B2F" w:rsidRPr="00E75F02">
        <w:t xml:space="preserve"> </w:t>
      </w:r>
      <w:r w:rsidRPr="00E75F02">
        <w:t xml:space="preserve">The fifth stage in Braun and Clarke’s (2022) steps to thematic analysis </w:t>
      </w:r>
      <w:r w:rsidR="004E656A" w:rsidRPr="00E75F02">
        <w:t>is</w:t>
      </w:r>
      <w:r w:rsidR="00907C3A" w:rsidRPr="00E75F02">
        <w:t xml:space="preserve"> </w:t>
      </w:r>
      <w:r w:rsidR="004E656A" w:rsidRPr="00E75F02">
        <w:t xml:space="preserve">naming and defining </w:t>
      </w:r>
      <w:r w:rsidRPr="00E75F02">
        <w:t>themes. Themes that were initial</w:t>
      </w:r>
      <w:r w:rsidR="007878B5" w:rsidRPr="00E75F02">
        <w:t>ly</w:t>
      </w:r>
      <w:r w:rsidRPr="00E75F02">
        <w:t xml:space="preserve"> developed in </w:t>
      </w:r>
      <w:del w:id="634" w:author="Michael Grohs" w:date="2024-07-14T20:28:00Z" w16du:dateUtc="2024-07-15T01:28:00Z">
        <w:r w:rsidRPr="00E75F02" w:rsidDel="00EE23E5">
          <w:delText>stage four</w:delText>
        </w:r>
      </w:del>
      <w:ins w:id="635" w:author="Michael Grohs" w:date="2024-07-14T20:28:00Z" w16du:dateUtc="2024-07-15T01:28:00Z">
        <w:r w:rsidR="00EE23E5" w:rsidRPr="00E75F02">
          <w:t>Stage 4</w:t>
        </w:r>
      </w:ins>
      <w:r w:rsidRPr="00E75F02">
        <w:t xml:space="preserve"> </w:t>
      </w:r>
      <w:r w:rsidR="00B837B3" w:rsidRPr="00E75F02">
        <w:t xml:space="preserve">had </w:t>
      </w:r>
      <w:r w:rsidR="005D5F27" w:rsidRPr="00E75F02">
        <w:t>t</w:t>
      </w:r>
      <w:r w:rsidR="00B837B3" w:rsidRPr="00E75F02">
        <w:t xml:space="preserve">o be reviewed </w:t>
      </w:r>
      <w:r w:rsidR="0092254D" w:rsidRPr="00E75F02">
        <w:t>and refined</w:t>
      </w:r>
      <w:r w:rsidRPr="00E75F02">
        <w:t xml:space="preserve"> until the refined themes</w:t>
      </w:r>
      <w:r w:rsidR="00D017C3" w:rsidRPr="00E75F02">
        <w:t xml:space="preserve"> show</w:t>
      </w:r>
      <w:ins w:id="636" w:author="Michael Grohs" w:date="2024-07-14T20:29:00Z" w16du:dateUtc="2024-07-15T01:29:00Z">
        <w:r w:rsidR="00EE23E5" w:rsidRPr="00E75F02">
          <w:t>ed</w:t>
        </w:r>
      </w:ins>
      <w:r w:rsidR="00D017C3" w:rsidRPr="00E75F02">
        <w:t xml:space="preserve"> a pattern of the data set</w:t>
      </w:r>
      <w:r w:rsidRPr="00E75F02">
        <w:t xml:space="preserve"> and the results of the research study. </w:t>
      </w:r>
      <w:r w:rsidR="005C7679" w:rsidRPr="00E75F02">
        <w:t>The</w:t>
      </w:r>
      <w:r w:rsidRPr="00E75F02">
        <w:t xml:space="preserve"> </w:t>
      </w:r>
      <w:r w:rsidR="00DD2E33" w:rsidRPr="00E75F02">
        <w:t xml:space="preserve">five </w:t>
      </w:r>
      <w:r w:rsidRPr="00E75F02">
        <w:t xml:space="preserve">themes from the data </w:t>
      </w:r>
      <w:r w:rsidR="004F5A25" w:rsidRPr="00E75F02">
        <w:t>c</w:t>
      </w:r>
      <w:r w:rsidR="00D250B5" w:rsidRPr="00E75F02">
        <w:t xml:space="preserve">onnect </w:t>
      </w:r>
      <w:r w:rsidRPr="00E75F02">
        <w:t xml:space="preserve">back to the three original research questions. </w:t>
      </w:r>
      <w:r w:rsidR="002405EC" w:rsidRPr="00E75F02">
        <w:t>I</w:t>
      </w:r>
      <w:r w:rsidRPr="00E75F02">
        <w:t xml:space="preserve">nductive coding </w:t>
      </w:r>
      <w:r w:rsidR="009F510A" w:rsidRPr="00E75F02">
        <w:t xml:space="preserve">and </w:t>
      </w:r>
      <w:r w:rsidR="002405EC" w:rsidRPr="00E75F02">
        <w:t>t</w:t>
      </w:r>
      <w:r w:rsidRPr="00E75F02">
        <w:t>he six steps of thematic analysis by Braun and Clarke (2022)</w:t>
      </w:r>
      <w:r w:rsidR="00765F28" w:rsidRPr="00E75F02">
        <w:t xml:space="preserve"> w</w:t>
      </w:r>
      <w:r w:rsidR="0095417A" w:rsidRPr="00E75F02">
        <w:t xml:space="preserve">as </w:t>
      </w:r>
      <w:r w:rsidR="006706E1" w:rsidRPr="00E75F02">
        <w:t>used</w:t>
      </w:r>
      <w:r w:rsidR="0095417A" w:rsidRPr="00E75F02">
        <w:t xml:space="preserve"> to </w:t>
      </w:r>
      <w:r w:rsidR="00765F28" w:rsidRPr="00E75F02">
        <w:t xml:space="preserve">help define </w:t>
      </w:r>
      <w:r w:rsidR="0095417A" w:rsidRPr="00E75F02">
        <w:t>the</w:t>
      </w:r>
      <w:r w:rsidR="00235E43" w:rsidRPr="00E75F02">
        <w:t xml:space="preserve"> purpose of the study. </w:t>
      </w:r>
      <w:r w:rsidRPr="00E75F02">
        <w:t xml:space="preserve">The themes </w:t>
      </w:r>
      <w:r w:rsidR="00EC40C7" w:rsidRPr="00E75F02">
        <w:t xml:space="preserve">created </w:t>
      </w:r>
      <w:r w:rsidRPr="00E75F02">
        <w:t>during data analysis support</w:t>
      </w:r>
      <w:r w:rsidR="00235E43" w:rsidRPr="00E75F02">
        <w:t>s</w:t>
      </w:r>
      <w:r w:rsidRPr="00E75F02">
        <w:t xml:space="preserve"> the narrative that details how </w:t>
      </w:r>
      <w:r w:rsidR="00FA2085" w:rsidRPr="00E75F02">
        <w:t xml:space="preserve">African American </w:t>
      </w:r>
      <w:r w:rsidR="0068017F" w:rsidRPr="00E75F02">
        <w:t xml:space="preserve">alumni </w:t>
      </w:r>
      <w:r w:rsidRPr="00E75F02">
        <w:t xml:space="preserve">describe the </w:t>
      </w:r>
      <w:r w:rsidR="00FA2085" w:rsidRPr="00E75F02">
        <w:t xml:space="preserve">contribution </w:t>
      </w:r>
      <w:r w:rsidRPr="00E75F02">
        <w:t xml:space="preserve">of their </w:t>
      </w:r>
      <w:r w:rsidR="00DE45C9" w:rsidRPr="00E75F02">
        <w:t xml:space="preserve">African American faculty and peers on goal setting, </w:t>
      </w:r>
      <w:r w:rsidR="006706E1" w:rsidRPr="00E75F02">
        <w:t>self-motivation</w:t>
      </w:r>
      <w:r w:rsidR="00DE45C9" w:rsidRPr="00E75F02">
        <w:t xml:space="preserve">, and ongoing persistence at </w:t>
      </w:r>
      <w:r w:rsidR="00EA6E79" w:rsidRPr="00E75F02">
        <w:t>PWIs.</w:t>
      </w:r>
    </w:p>
    <w:p w14:paraId="110A9373" w14:textId="329A4776" w:rsidR="006E2CF6" w:rsidRPr="00E75F02" w:rsidRDefault="006E2CF6" w:rsidP="0098433B">
      <w:pPr>
        <w:spacing w:after="0"/>
      </w:pPr>
      <w:bookmarkStart w:id="637" w:name="_Toc137478109"/>
      <w:r w:rsidRPr="00E75F02">
        <w:rPr>
          <w:rStyle w:val="Heading4Char"/>
        </w:rPr>
        <w:t>Step 6: The Write Up</w:t>
      </w:r>
      <w:bookmarkEnd w:id="637"/>
      <w:r w:rsidR="004C5B2F" w:rsidRPr="00E75F02">
        <w:rPr>
          <w:rStyle w:val="Heading4Char"/>
        </w:rPr>
        <w:t>.</w:t>
      </w:r>
      <w:r w:rsidR="004C5B2F" w:rsidRPr="00E75F02">
        <w:t xml:space="preserve"> </w:t>
      </w:r>
      <w:r w:rsidRPr="00E75F02">
        <w:t xml:space="preserve">The sixth step of thematic analysis is </w:t>
      </w:r>
      <w:r w:rsidR="005907EE" w:rsidRPr="00E75F02">
        <w:t>to write the report</w:t>
      </w:r>
      <w:r w:rsidRPr="00E75F02">
        <w:t xml:space="preserve">. In this </w:t>
      </w:r>
      <w:r w:rsidR="006D69C7" w:rsidRPr="00E75F02">
        <w:t xml:space="preserve">final </w:t>
      </w:r>
      <w:r w:rsidRPr="00E75F02">
        <w:t>phase</w:t>
      </w:r>
      <w:ins w:id="638" w:author="Michael Grohs" w:date="2024-07-14T20:30:00Z" w16du:dateUtc="2024-07-15T01:30:00Z">
        <w:r w:rsidR="00EE23E5" w:rsidRPr="00E75F02">
          <w:t>,</w:t>
        </w:r>
      </w:ins>
      <w:r w:rsidRPr="00E75F02">
        <w:t xml:space="preserve"> the researcher </w:t>
      </w:r>
      <w:r w:rsidR="000945D6" w:rsidRPr="00E75F02">
        <w:t xml:space="preserve">created a </w:t>
      </w:r>
      <w:r w:rsidR="00563F91" w:rsidRPr="00E75F02">
        <w:t>detail</w:t>
      </w:r>
      <w:r w:rsidR="00A4590B" w:rsidRPr="00E75F02">
        <w:t>ed</w:t>
      </w:r>
      <w:r w:rsidR="00563F91" w:rsidRPr="00E75F02">
        <w:t xml:space="preserve"> report derived </w:t>
      </w:r>
      <w:r w:rsidR="002F088D" w:rsidRPr="00E75F02">
        <w:t>from the</w:t>
      </w:r>
      <w:r w:rsidR="00563F91" w:rsidRPr="00E75F02">
        <w:t xml:space="preserve"> </w:t>
      </w:r>
      <w:r w:rsidRPr="00E75F02">
        <w:t xml:space="preserve">data </w:t>
      </w:r>
      <w:r w:rsidR="00563F91" w:rsidRPr="00E75F02">
        <w:t xml:space="preserve">from the research. </w:t>
      </w:r>
      <w:r w:rsidR="00E07235" w:rsidRPr="00E75F02">
        <w:t>The r</w:t>
      </w:r>
      <w:r w:rsidR="00E96752" w:rsidRPr="00E75F02">
        <w:t>e</w:t>
      </w:r>
      <w:r w:rsidR="00E07235" w:rsidRPr="00E75F02">
        <w:t>ports identifie</w:t>
      </w:r>
      <w:r w:rsidR="00BA0450" w:rsidRPr="00E75F02">
        <w:t>d</w:t>
      </w:r>
      <w:r w:rsidR="00E07235" w:rsidRPr="00E75F02">
        <w:t xml:space="preserve"> themes that include</w:t>
      </w:r>
      <w:r w:rsidR="00D012BB" w:rsidRPr="00E75F02">
        <w:t xml:space="preserve"> </w:t>
      </w:r>
      <w:r w:rsidRPr="00E75F02">
        <w:t xml:space="preserve">excerpts from the data set that </w:t>
      </w:r>
      <w:r w:rsidR="00E07235" w:rsidRPr="00E75F02">
        <w:t>relate</w:t>
      </w:r>
      <w:r w:rsidR="00675F9E" w:rsidRPr="00E75F02">
        <w:t>d</w:t>
      </w:r>
      <w:r w:rsidR="00E07235" w:rsidRPr="00E75F02">
        <w:t xml:space="preserve"> </w:t>
      </w:r>
      <w:r w:rsidRPr="00E75F02">
        <w:t xml:space="preserve">back to the research questions. </w:t>
      </w:r>
      <w:r w:rsidR="0009145D" w:rsidRPr="00E75F02">
        <w:t>C</w:t>
      </w:r>
      <w:r w:rsidRPr="00E75F02">
        <w:t xml:space="preserve">harts </w:t>
      </w:r>
      <w:r w:rsidR="0009145D" w:rsidRPr="00E75F02">
        <w:t xml:space="preserve">were used </w:t>
      </w:r>
      <w:r w:rsidRPr="00E75F02">
        <w:t>to depict the dat</w:t>
      </w:r>
      <w:r w:rsidR="00E66E84" w:rsidRPr="00E75F02">
        <w:t xml:space="preserve">a and gave a detailed </w:t>
      </w:r>
      <w:r w:rsidRPr="00E75F02">
        <w:t>summary of</w:t>
      </w:r>
      <w:r w:rsidR="00E66E84" w:rsidRPr="00E75F02">
        <w:t xml:space="preserve"> the </w:t>
      </w:r>
      <w:r w:rsidRPr="00E75F02">
        <w:t>findings</w:t>
      </w:r>
      <w:r w:rsidR="00675F9E" w:rsidRPr="00E75F02">
        <w:t xml:space="preserve"> </w:t>
      </w:r>
      <w:del w:id="639" w:author="Michael Grohs" w:date="2024-07-14T20:30:00Z" w16du:dateUtc="2024-07-15T01:30:00Z">
        <w:r w:rsidR="00675F9E" w:rsidRPr="00E75F02" w:rsidDel="00EE23E5">
          <w:delText xml:space="preserve">which </w:delText>
        </w:r>
      </w:del>
      <w:ins w:id="640" w:author="Michael Grohs" w:date="2024-07-14T20:30:00Z" w16du:dateUtc="2024-07-15T01:30:00Z">
        <w:r w:rsidR="00EE23E5" w:rsidRPr="00E75F02">
          <w:t xml:space="preserve">that </w:t>
        </w:r>
      </w:ins>
      <w:r w:rsidR="00675F9E" w:rsidRPr="00E75F02">
        <w:t xml:space="preserve">contributed </w:t>
      </w:r>
      <w:r w:rsidR="002C54A5" w:rsidRPr="00E75F02">
        <w:t xml:space="preserve">to understanding the research </w:t>
      </w:r>
      <w:r w:rsidR="00E6398A" w:rsidRPr="00E75F02">
        <w:t xml:space="preserve">of </w:t>
      </w:r>
      <w:r w:rsidR="00562619" w:rsidRPr="00E75F02">
        <w:t xml:space="preserve">the contributions of </w:t>
      </w:r>
      <w:r w:rsidR="00E6398A" w:rsidRPr="00E75F02">
        <w:t>African American</w:t>
      </w:r>
      <w:r w:rsidR="00202DD6" w:rsidRPr="00E75F02">
        <w:t xml:space="preserve"> fa</w:t>
      </w:r>
      <w:r w:rsidR="00562619" w:rsidRPr="00E75F02">
        <w:t xml:space="preserve">culty and peers </w:t>
      </w:r>
      <w:r w:rsidR="00493DB9" w:rsidRPr="00E75F02">
        <w:t xml:space="preserve">on African American </w:t>
      </w:r>
      <w:r w:rsidR="00E6398A" w:rsidRPr="00E75F02">
        <w:t>alumni at PWIs</w:t>
      </w:r>
      <w:r w:rsidR="00FA7B74" w:rsidRPr="00E75F02">
        <w:t>.</w:t>
      </w:r>
    </w:p>
    <w:p w14:paraId="5B008356" w14:textId="6F722EFC" w:rsidR="00B40D73" w:rsidRPr="00E75F02" w:rsidRDefault="0026324F" w:rsidP="0098433B">
      <w:pPr>
        <w:pStyle w:val="Heading3"/>
        <w:rPr>
          <w:b w:val="0"/>
          <w:bCs w:val="0"/>
          <w:i w:val="0"/>
          <w:iCs/>
        </w:rPr>
      </w:pPr>
      <w:bookmarkStart w:id="641" w:name="_Toc90791232"/>
      <w:bookmarkStart w:id="642" w:name="_Toc171694980"/>
      <w:r w:rsidRPr="00E75F02">
        <w:rPr>
          <w:rStyle w:val="Heading3Char"/>
          <w:b/>
          <w:bCs/>
          <w:i/>
          <w:iCs/>
        </w:rPr>
        <w:t>Data Analysis Steps</w:t>
      </w:r>
      <w:bookmarkEnd w:id="641"/>
      <w:bookmarkEnd w:id="642"/>
    </w:p>
    <w:p w14:paraId="3DBB6FBB" w14:textId="1C045780" w:rsidR="00B40D73" w:rsidRPr="00E75F02" w:rsidRDefault="00B40D73" w:rsidP="0098433B">
      <w:pPr>
        <w:spacing w:after="0"/>
      </w:pPr>
      <w:r w:rsidRPr="00E75F02">
        <w:t>The presentation of themes</w:t>
      </w:r>
      <w:r w:rsidR="00AC1ADB" w:rsidRPr="00E75F02">
        <w:t xml:space="preserve"> </w:t>
      </w:r>
      <w:r w:rsidR="002F088D" w:rsidRPr="00E75F02">
        <w:t>is</w:t>
      </w:r>
      <w:r w:rsidR="00AC1ADB" w:rsidRPr="00E75F02">
        <w:t xml:space="preserve"> listed in the results. The presentation c</w:t>
      </w:r>
      <w:r w:rsidRPr="00E75F02">
        <w:t>onsists of themes</w:t>
      </w:r>
      <w:r w:rsidR="00CB209B" w:rsidRPr="00E75F02">
        <w:t>, d</w:t>
      </w:r>
      <w:r w:rsidRPr="00E75F02">
        <w:t>efinition</w:t>
      </w:r>
      <w:r w:rsidR="00C84E54" w:rsidRPr="00E75F02">
        <w:t>s</w:t>
      </w:r>
      <w:r w:rsidRPr="00E75F02">
        <w:t>, and direct quotes to support</w:t>
      </w:r>
      <w:r w:rsidR="00CB209B" w:rsidRPr="00E75F02">
        <w:t xml:space="preserve"> and align with</w:t>
      </w:r>
      <w:r w:rsidRPr="00E75F02">
        <w:t xml:space="preserve"> the results. The results revealed that </w:t>
      </w:r>
      <w:r w:rsidR="000E6A19" w:rsidRPr="00E75F02">
        <w:t>African American al</w:t>
      </w:r>
      <w:r w:rsidR="00D30D07" w:rsidRPr="00E75F02">
        <w:t>umni</w:t>
      </w:r>
      <w:r w:rsidRPr="00E75F02">
        <w:t xml:space="preserve"> described the </w:t>
      </w:r>
      <w:r w:rsidR="00D30D07" w:rsidRPr="00E75F02">
        <w:t xml:space="preserve">contribution </w:t>
      </w:r>
      <w:r w:rsidRPr="00E75F02">
        <w:t xml:space="preserve">of their </w:t>
      </w:r>
      <w:r w:rsidR="00E82FDE" w:rsidRPr="00E75F02">
        <w:t xml:space="preserve">African American faculty and peers </w:t>
      </w:r>
      <w:r w:rsidR="00222D00" w:rsidRPr="00E75F02">
        <w:t>on goal setting, self-motivation, and ongoing persistence</w:t>
      </w:r>
      <w:r w:rsidRPr="00E75F02">
        <w:t xml:space="preserve"> in multiple different ways</w:t>
      </w:r>
      <w:r w:rsidR="00222D00" w:rsidRPr="00E75F02">
        <w:t>.</w:t>
      </w:r>
      <w:r w:rsidRPr="00E75F02">
        <w:t xml:space="preserve"> </w:t>
      </w:r>
      <w:r w:rsidR="00222D00" w:rsidRPr="00E75F02">
        <w:t>The contr</w:t>
      </w:r>
      <w:r w:rsidR="007272A4" w:rsidRPr="00E75F02">
        <w:t>ibutions</w:t>
      </w:r>
      <w:r w:rsidRPr="00E75F02">
        <w:t xml:space="preserve"> were grouped into </w:t>
      </w:r>
      <w:r w:rsidR="00B13BDD" w:rsidRPr="00E75F02">
        <w:t>codes</w:t>
      </w:r>
      <w:r w:rsidRPr="00E75F02">
        <w:t xml:space="preserve"> such as the </w:t>
      </w:r>
      <w:r w:rsidR="007C5363" w:rsidRPr="00E75F02">
        <w:lastRenderedPageBreak/>
        <w:t>contributions of goal setting</w:t>
      </w:r>
      <w:r w:rsidR="00B13BDD" w:rsidRPr="00E75F02">
        <w:t>,</w:t>
      </w:r>
      <w:r w:rsidR="007C5363" w:rsidRPr="00E75F02">
        <w:t xml:space="preserve"> </w:t>
      </w:r>
      <w:r w:rsidR="002F088D" w:rsidRPr="00E75F02">
        <w:t xml:space="preserve">curriculum, </w:t>
      </w:r>
      <w:r w:rsidR="006706E1" w:rsidRPr="00E75F02">
        <w:t>self-motivation</w:t>
      </w:r>
      <w:r w:rsidRPr="00E75F02">
        <w:t xml:space="preserve">, </w:t>
      </w:r>
      <w:r w:rsidR="00564AC3" w:rsidRPr="00E75F02">
        <w:t xml:space="preserve">personal </w:t>
      </w:r>
      <w:r w:rsidR="008C5C3B" w:rsidRPr="00E75F02">
        <w:t xml:space="preserve">ambitions, </w:t>
      </w:r>
      <w:r w:rsidR="00E62F23" w:rsidRPr="00E75F02">
        <w:t xml:space="preserve">peer </w:t>
      </w:r>
      <w:r w:rsidRPr="00E75F02">
        <w:t xml:space="preserve">support, </w:t>
      </w:r>
      <w:r w:rsidR="008C5C3B" w:rsidRPr="00E75F02">
        <w:t xml:space="preserve">mentorship, guidance, </w:t>
      </w:r>
      <w:r w:rsidR="00394B02" w:rsidRPr="00E75F02">
        <w:t>ra</w:t>
      </w:r>
      <w:r w:rsidR="0009145D" w:rsidRPr="00E75F02">
        <w:t>ci</w:t>
      </w:r>
      <w:r w:rsidR="00394B02" w:rsidRPr="00E75F02">
        <w:t>sm, racial microaggression</w:t>
      </w:r>
      <w:r w:rsidR="00E62F23" w:rsidRPr="00E75F02">
        <w:t>, role model</w:t>
      </w:r>
      <w:r w:rsidR="00394B02" w:rsidRPr="00E75F02">
        <w:t>, and sense of belonging</w:t>
      </w:r>
      <w:r w:rsidR="00EE1512" w:rsidRPr="00E75F02">
        <w:t xml:space="preserve"> through campus involvement and community.</w:t>
      </w:r>
      <w:r w:rsidRPr="00E75F02">
        <w:t xml:space="preserve"> The themes </w:t>
      </w:r>
      <w:r w:rsidR="007272A4" w:rsidRPr="00E75F02">
        <w:t xml:space="preserve">identified in the </w:t>
      </w:r>
      <w:r w:rsidR="00183BCF" w:rsidRPr="00E75F02">
        <w:t xml:space="preserve">research were </w:t>
      </w:r>
      <w:r w:rsidRPr="00E75F02">
        <w:t xml:space="preserve">related directly to the research questions involving </w:t>
      </w:r>
      <w:r w:rsidR="00183BCF" w:rsidRPr="00E75F02">
        <w:t>goal setting, self-motivation, and ongoing persistence</w:t>
      </w:r>
      <w:r w:rsidRPr="00E75F02">
        <w:t xml:space="preserve">. </w:t>
      </w:r>
    </w:p>
    <w:p w14:paraId="5ABA2B94" w14:textId="6814ACAD" w:rsidR="00B40D73" w:rsidRPr="00E75F02" w:rsidRDefault="00B40D73" w:rsidP="0098433B">
      <w:pPr>
        <w:spacing w:after="0"/>
      </w:pPr>
      <w:r w:rsidRPr="00E75F02">
        <w:t xml:space="preserve">The final </w:t>
      </w:r>
      <w:r w:rsidR="0021038C" w:rsidRPr="00E75F02">
        <w:t>codes</w:t>
      </w:r>
      <w:r w:rsidRPr="00E75F02">
        <w:t xml:space="preserve"> and definitions</w:t>
      </w:r>
      <w:r w:rsidR="008E596F" w:rsidRPr="00E75F02">
        <w:t xml:space="preserve"> are presented in</w:t>
      </w:r>
      <w:r w:rsidR="00461098" w:rsidRPr="00E75F02">
        <w:t xml:space="preserve"> </w:t>
      </w:r>
      <w:r w:rsidR="00170F07" w:rsidRPr="00E75F02">
        <w:t>Appendix F</w:t>
      </w:r>
      <w:r w:rsidRPr="00E75F02">
        <w:t xml:space="preserve">. </w:t>
      </w:r>
      <w:r w:rsidR="007D47DE" w:rsidRPr="00E75F02">
        <w:t xml:space="preserve">Out of the 95 codes, </w:t>
      </w:r>
      <w:r w:rsidR="002A5172" w:rsidRPr="00E75F02">
        <w:t>two</w:t>
      </w:r>
      <w:r w:rsidR="007D47DE" w:rsidRPr="00E75F02">
        <w:t xml:space="preserve"> of the codes did not align to a theme or answered the research questions</w:t>
      </w:r>
      <w:bookmarkStart w:id="643" w:name="_Hlk166671700"/>
      <w:r w:rsidR="000A11FF" w:rsidRPr="00E75F02">
        <w:t xml:space="preserve">. </w:t>
      </w:r>
      <w:commentRangeStart w:id="644"/>
      <w:r w:rsidR="007D47DE" w:rsidRPr="00E75F02">
        <w:t xml:space="preserve">The </w:t>
      </w:r>
      <w:r w:rsidR="002A5172" w:rsidRPr="00E75F02">
        <w:t xml:space="preserve">two </w:t>
      </w:r>
      <w:r w:rsidR="007D47DE" w:rsidRPr="00E75F02">
        <w:t xml:space="preserve">codes that did not answer the research questions </w:t>
      </w:r>
      <w:proofErr w:type="gramStart"/>
      <w:r w:rsidR="00A43A4C" w:rsidRPr="00E75F02">
        <w:t>due</w:t>
      </w:r>
      <w:proofErr w:type="gramEnd"/>
      <w:r w:rsidR="00A43A4C" w:rsidRPr="00E75F02">
        <w:t xml:space="preserve"> to aligning more with </w:t>
      </w:r>
      <w:r w:rsidR="00842095" w:rsidRPr="00E75F02">
        <w:t>area outside of the research area.</w:t>
      </w:r>
      <w:r w:rsidR="000A11FF" w:rsidRPr="00E75F02">
        <w:t xml:space="preserve"> </w:t>
      </w:r>
      <w:commentRangeEnd w:id="644"/>
      <w:r w:rsidR="00826A5D" w:rsidRPr="00974C39">
        <w:rPr>
          <w:rStyle w:val="CommentReference"/>
        </w:rPr>
        <w:commentReference w:id="644"/>
      </w:r>
      <w:r w:rsidR="00A43A4C" w:rsidRPr="00E75F02">
        <w:t xml:space="preserve">This information will be addressed in Chapter 5 </w:t>
      </w:r>
      <w:del w:id="645" w:author="Michael Grohs" w:date="2024-07-14T20:34:00Z" w16du:dateUtc="2024-07-15T01:34:00Z">
        <w:r w:rsidR="00A43A4C" w:rsidRPr="00E75F02" w:rsidDel="00826A5D">
          <w:delText xml:space="preserve">as </w:delText>
        </w:r>
      </w:del>
      <w:ins w:id="646" w:author="Michael Grohs" w:date="2024-07-14T20:34:00Z" w16du:dateUtc="2024-07-15T01:34:00Z">
        <w:r w:rsidR="00826A5D" w:rsidRPr="00E75F02">
          <w:t xml:space="preserve">because </w:t>
        </w:r>
      </w:ins>
      <w:r w:rsidR="00A43A4C" w:rsidRPr="00E75F02">
        <w:t>it suggests further research is needed in how African American students persisted when facing obstacles</w:t>
      </w:r>
      <w:r w:rsidR="00842095" w:rsidRPr="00E75F02">
        <w:t xml:space="preserve"> at HBCU</w:t>
      </w:r>
      <w:del w:id="647" w:author="Michael Grohs" w:date="2024-07-14T20:34:00Z" w16du:dateUtc="2024-07-15T01:34:00Z">
        <w:r w:rsidR="00842095" w:rsidRPr="00E75F02" w:rsidDel="00826A5D">
          <w:delText>’</w:delText>
        </w:r>
      </w:del>
      <w:r w:rsidR="00842095" w:rsidRPr="00E75F02">
        <w:t>s</w:t>
      </w:r>
      <w:r w:rsidR="00A43A4C" w:rsidRPr="00E75F02">
        <w:t>.</w:t>
      </w:r>
      <w:bookmarkEnd w:id="643"/>
      <w:r w:rsidR="00A43A4C" w:rsidRPr="00E75F02">
        <w:t xml:space="preserve"> </w:t>
      </w:r>
      <w:commentRangeStart w:id="648"/>
      <w:r w:rsidR="00C015B1" w:rsidRPr="00E75F02">
        <w:t>As shown in Table 8</w:t>
      </w:r>
      <w:r w:rsidRPr="00E75F02">
        <w:t xml:space="preserve">, the theme </w:t>
      </w:r>
      <w:r w:rsidR="007D47DE" w:rsidRPr="00E75F02">
        <w:t xml:space="preserve">African American </w:t>
      </w:r>
      <w:r w:rsidR="00C015B1" w:rsidRPr="00E75F02">
        <w:t>a</w:t>
      </w:r>
      <w:r w:rsidR="007D47DE" w:rsidRPr="00E75F02">
        <w:t xml:space="preserve">lumni described the positive experience of being chosen </w:t>
      </w:r>
      <w:r w:rsidR="005A009A" w:rsidRPr="00E75F02">
        <w:t xml:space="preserve">by faculty </w:t>
      </w:r>
      <w:r w:rsidR="007D47DE" w:rsidRPr="00E75F02">
        <w:t>or singled out to represent African Americans in diversity discussions and negative experiences endured of being excluded in social and academic settings of racism and racial microaggressions while attending a PWI</w:t>
      </w:r>
      <w:r w:rsidR="00842095" w:rsidRPr="00E75F02">
        <w:t>.</w:t>
      </w:r>
      <w:commentRangeEnd w:id="648"/>
      <w:r w:rsidR="00826A5D" w:rsidRPr="00974C39">
        <w:rPr>
          <w:rStyle w:val="CommentReference"/>
        </w:rPr>
        <w:commentReference w:id="648"/>
      </w:r>
      <w:r w:rsidR="00C015B1" w:rsidRPr="00E75F02">
        <w:t xml:space="preserve"> </w:t>
      </w:r>
      <w:r w:rsidR="00411B13" w:rsidRPr="00E75F02">
        <w:t xml:space="preserve">Racial disparity and </w:t>
      </w:r>
      <w:r w:rsidRPr="00E75F02">
        <w:t>circumstances</w:t>
      </w:r>
      <w:r w:rsidR="00411B13" w:rsidRPr="00E75F02">
        <w:t xml:space="preserve"> involving affirmative </w:t>
      </w:r>
      <w:r w:rsidR="002F088D" w:rsidRPr="00E75F02">
        <w:t>action influenced</w:t>
      </w:r>
      <w:r w:rsidRPr="00E75F02">
        <w:t xml:space="preserve"> this group of participants to </w:t>
      </w:r>
      <w:r w:rsidR="00411B13" w:rsidRPr="00E75F02">
        <w:t xml:space="preserve">persist through the adversity that </w:t>
      </w:r>
      <w:del w:id="649" w:author="Michael Grohs" w:date="2024-07-15T13:01:00Z" w16du:dateUtc="2024-07-15T18:01:00Z">
        <w:r w:rsidR="00411B13" w:rsidRPr="00E75F02" w:rsidDel="00720A18">
          <w:delText xml:space="preserve">they </w:delText>
        </w:r>
      </w:del>
      <w:r w:rsidR="00411B13" w:rsidRPr="00E75F02">
        <w:t>faced. Th</w:t>
      </w:r>
      <w:r w:rsidRPr="00E75F02">
        <w:t xml:space="preserve">e </w:t>
      </w:r>
      <w:r w:rsidR="001C3AE5" w:rsidRPr="00E75F02">
        <w:t>information</w:t>
      </w:r>
      <w:r w:rsidR="0046658A" w:rsidRPr="00E75F02">
        <w:t xml:space="preserve"> </w:t>
      </w:r>
      <w:r w:rsidR="001C3AE5" w:rsidRPr="00E75F02">
        <w:t xml:space="preserve">presented was an important part </w:t>
      </w:r>
      <w:r w:rsidR="003C3174" w:rsidRPr="00E75F02">
        <w:t>of the</w:t>
      </w:r>
      <w:r w:rsidRPr="00E75F02">
        <w:t xml:space="preserve"> research study</w:t>
      </w:r>
      <w:r w:rsidR="00842095" w:rsidRPr="00E75F02">
        <w:t xml:space="preserve"> because it was the basis for persistence with some of the participants in this study</w:t>
      </w:r>
      <w:r w:rsidRPr="00E75F02">
        <w:t>.</w:t>
      </w:r>
    </w:p>
    <w:p w14:paraId="5AC25E9E" w14:textId="34AD3627" w:rsidR="0009145D" w:rsidRPr="00E75F02" w:rsidRDefault="00B40D73" w:rsidP="0098433B">
      <w:pPr>
        <w:spacing w:after="0"/>
      </w:pPr>
      <w:r w:rsidRPr="00E75F02">
        <w:t>T</w:t>
      </w:r>
      <w:r w:rsidR="005E2CE3" w:rsidRPr="00E75F02">
        <w:t>he</w:t>
      </w:r>
      <w:r w:rsidRPr="00E75F02">
        <w:t xml:space="preserve"> process of getting codes to themes </w:t>
      </w:r>
      <w:r w:rsidR="00D25719" w:rsidRPr="00E75F02">
        <w:t xml:space="preserve">was </w:t>
      </w:r>
      <w:r w:rsidR="00EB2614" w:rsidRPr="00E75F02">
        <w:t xml:space="preserve">completed </w:t>
      </w:r>
      <w:r w:rsidRPr="00E75F02">
        <w:t>us</w:t>
      </w:r>
      <w:r w:rsidR="0057490F" w:rsidRPr="00E75F02">
        <w:t xml:space="preserve">ing </w:t>
      </w:r>
      <w:r w:rsidRPr="00E75F02">
        <w:t>the same codes from the example such as having a</w:t>
      </w:r>
      <w:r w:rsidR="00057768" w:rsidRPr="00E75F02">
        <w:t>n</w:t>
      </w:r>
      <w:r w:rsidR="001A6A79" w:rsidRPr="00E75F02">
        <w:t xml:space="preserve"> African American faculty</w:t>
      </w:r>
      <w:r w:rsidR="00DD5D8C" w:rsidRPr="00E75F02">
        <w:t xml:space="preserve"> at a </w:t>
      </w:r>
      <w:r w:rsidR="002F088D" w:rsidRPr="00E75F02">
        <w:t>PWI, having</w:t>
      </w:r>
      <w:r w:rsidRPr="00E75F02">
        <w:t xml:space="preserve"> a </w:t>
      </w:r>
      <w:r w:rsidR="00DD5D8C" w:rsidRPr="00E75F02">
        <w:t xml:space="preserve">sense of belonging at a </w:t>
      </w:r>
      <w:r w:rsidR="002F088D" w:rsidRPr="00E75F02">
        <w:t>PWI, and</w:t>
      </w:r>
      <w:r w:rsidRPr="00E75F02">
        <w:t xml:space="preserve"> having the support of family and friends. </w:t>
      </w:r>
      <w:r w:rsidR="00834CFE" w:rsidRPr="00E75F02">
        <w:t>R</w:t>
      </w:r>
      <w:r w:rsidRPr="00E75F02">
        <w:t>egardless of whether the participant</w:t>
      </w:r>
      <w:r w:rsidR="00CB0C7A" w:rsidRPr="00E75F02">
        <w:t xml:space="preserve"> had an African American </w:t>
      </w:r>
      <w:r w:rsidR="002F05E8" w:rsidRPr="00E75F02">
        <w:t>faculty</w:t>
      </w:r>
      <w:r w:rsidR="00CB0C7A" w:rsidRPr="00E75F02">
        <w:t xml:space="preserve"> or peer that contributed to their success at a </w:t>
      </w:r>
      <w:r w:rsidR="002F088D" w:rsidRPr="00E75F02">
        <w:t>PWI, having</w:t>
      </w:r>
      <w:r w:rsidR="002F05E8" w:rsidRPr="00E75F02">
        <w:t xml:space="preserve"> a sense of belonging </w:t>
      </w:r>
      <w:r w:rsidRPr="00E75F02">
        <w:t xml:space="preserve">significantly impacted the way that the participant </w:t>
      </w:r>
      <w:r w:rsidRPr="00E75F02">
        <w:lastRenderedPageBreak/>
        <w:t xml:space="preserve">viewed and described </w:t>
      </w:r>
      <w:r w:rsidR="002F05E8" w:rsidRPr="00E75F02">
        <w:t>their college</w:t>
      </w:r>
      <w:r w:rsidRPr="00E75F02">
        <w:t xml:space="preserve"> experience. </w:t>
      </w:r>
      <w:r w:rsidR="00B2380D" w:rsidRPr="00E75F02">
        <w:t>The frequency</w:t>
      </w:r>
      <w:r w:rsidR="00232C0E" w:rsidRPr="00E75F02">
        <w:t xml:space="preserve"> of the code</w:t>
      </w:r>
      <w:r w:rsidRPr="00E75F02">
        <w:t xml:space="preserve"> </w:t>
      </w:r>
      <w:r w:rsidR="00E15C51" w:rsidRPr="00E75F02">
        <w:t xml:space="preserve">that </w:t>
      </w:r>
      <w:r w:rsidRPr="00E75F02">
        <w:t>transiti</w:t>
      </w:r>
      <w:r w:rsidR="00B85657" w:rsidRPr="00E75F02">
        <w:t xml:space="preserve">oned </w:t>
      </w:r>
      <w:r w:rsidR="00ED7030" w:rsidRPr="00E75F02">
        <w:t>f</w:t>
      </w:r>
      <w:r w:rsidRPr="00E75F02">
        <w:t xml:space="preserve">rom codes to the category </w:t>
      </w:r>
      <w:r w:rsidR="00B2380D" w:rsidRPr="00E75F02">
        <w:t>w</w:t>
      </w:r>
      <w:r w:rsidRPr="00E75F02">
        <w:t>as</w:t>
      </w:r>
      <w:r w:rsidR="00DB0E4B" w:rsidRPr="00E75F02">
        <w:t xml:space="preserve"> used as</w:t>
      </w:r>
      <w:r w:rsidRPr="00E75F02">
        <w:t xml:space="preserve"> a starting point. </w:t>
      </w:r>
      <w:r w:rsidR="008360F6" w:rsidRPr="00E75F02">
        <w:t xml:space="preserve">The </w:t>
      </w:r>
      <w:r w:rsidRPr="00E75F02">
        <w:t xml:space="preserve">category </w:t>
      </w:r>
      <w:r w:rsidR="002F088D" w:rsidRPr="00E75F02">
        <w:t>was transitioned</w:t>
      </w:r>
      <w:r w:rsidRPr="00E75F02">
        <w:t xml:space="preserve"> into a theme. </w:t>
      </w:r>
    </w:p>
    <w:p w14:paraId="3326B405" w14:textId="38E68752" w:rsidR="00B40D73" w:rsidRPr="00E75F02" w:rsidRDefault="00B40D73" w:rsidP="0098433B">
      <w:pPr>
        <w:spacing w:after="0"/>
      </w:pPr>
      <w:r w:rsidRPr="00E75F02">
        <w:t xml:space="preserve">The process of creating themes </w:t>
      </w:r>
      <w:r w:rsidR="0009145D" w:rsidRPr="00E75F02">
        <w:t>was</w:t>
      </w:r>
      <w:r w:rsidRPr="00E75F02">
        <w:t xml:space="preserve"> </w:t>
      </w:r>
      <w:r w:rsidR="00D20F45" w:rsidRPr="00E75F02">
        <w:t>formulated</w:t>
      </w:r>
      <w:r w:rsidRPr="00E75F02">
        <w:t xml:space="preserve"> by the three research questions that detailed</w:t>
      </w:r>
      <w:r w:rsidR="00902A59" w:rsidRPr="00E75F02">
        <w:t xml:space="preserve"> goal setting</w:t>
      </w:r>
      <w:r w:rsidRPr="00E75F02">
        <w:t xml:space="preserve">, </w:t>
      </w:r>
      <w:r w:rsidR="006706E1" w:rsidRPr="00E75F02">
        <w:t>self-motivation</w:t>
      </w:r>
      <w:r w:rsidRPr="00E75F02">
        <w:t xml:space="preserve">, and </w:t>
      </w:r>
      <w:r w:rsidR="00FF151D" w:rsidRPr="00E75F02">
        <w:t>ongoing persistence</w:t>
      </w:r>
      <w:r w:rsidRPr="00E75F02">
        <w:t>. The</w:t>
      </w:r>
      <w:r w:rsidR="00484569" w:rsidRPr="00E75F02">
        <w:t xml:space="preserve">mes were </w:t>
      </w:r>
      <w:r w:rsidR="00C431BC" w:rsidRPr="00E75F02">
        <w:t>created</w:t>
      </w:r>
      <w:r w:rsidR="00484569" w:rsidRPr="00E75F02">
        <w:t xml:space="preserve"> using </w:t>
      </w:r>
      <w:proofErr w:type="gramStart"/>
      <w:r w:rsidR="00484569" w:rsidRPr="00E75F02">
        <w:t>participants</w:t>
      </w:r>
      <w:proofErr w:type="gramEnd"/>
      <w:r w:rsidR="00484569" w:rsidRPr="00E75F02">
        <w:t xml:space="preserve"> support</w:t>
      </w:r>
      <w:r w:rsidR="00F76768" w:rsidRPr="00E75F02">
        <w:t xml:space="preserve"> due to themes being supported by a </w:t>
      </w:r>
      <w:r w:rsidR="007117CF" w:rsidRPr="00E75F02">
        <w:t xml:space="preserve">significant number </w:t>
      </w:r>
      <w:r w:rsidR="002F088D" w:rsidRPr="00E75F02">
        <w:t>of participants</w:t>
      </w:r>
      <w:r w:rsidR="007117CF" w:rsidRPr="00E75F02">
        <w:t xml:space="preserve"> using direct quotes.</w:t>
      </w:r>
      <w:r w:rsidR="0079720C" w:rsidRPr="00E75F02">
        <w:t xml:space="preserve"> </w:t>
      </w:r>
      <w:r w:rsidRPr="00E75F02">
        <w:t>Th</w:t>
      </w:r>
      <w:r w:rsidR="003C1744" w:rsidRPr="00E75F02">
        <w:t>e</w:t>
      </w:r>
      <w:r w:rsidRPr="00E75F02">
        <w:t xml:space="preserve"> direct quotes</w:t>
      </w:r>
      <w:r w:rsidR="003C1744" w:rsidRPr="00E75F02">
        <w:t xml:space="preserve"> </w:t>
      </w:r>
      <w:r w:rsidR="002F088D" w:rsidRPr="00E75F02">
        <w:t>were</w:t>
      </w:r>
      <w:r w:rsidRPr="00E75F02">
        <w:t xml:space="preserve"> gathered from one-on-on interviews and </w:t>
      </w:r>
      <w:r w:rsidR="003C1744" w:rsidRPr="00E75F02">
        <w:t>the questionnaires</w:t>
      </w:r>
      <w:r w:rsidRPr="00E75F02">
        <w:t xml:space="preserve">. The themes were </w:t>
      </w:r>
      <w:r w:rsidR="005E31CD" w:rsidRPr="00E75F02">
        <w:t>formulated to</w:t>
      </w:r>
      <w:commentRangeStart w:id="650"/>
      <w:commentRangeStart w:id="651"/>
      <w:r w:rsidRPr="00E75F02">
        <w:t xml:space="preserve"> express </w:t>
      </w:r>
      <w:commentRangeEnd w:id="650"/>
      <w:r w:rsidR="00654DA1" w:rsidRPr="00974C39">
        <w:rPr>
          <w:rStyle w:val="CommentReference"/>
        </w:rPr>
        <w:commentReference w:id="650"/>
      </w:r>
      <w:commentRangeEnd w:id="651"/>
      <w:r w:rsidR="00BE3D26" w:rsidRPr="00974C39">
        <w:rPr>
          <w:rStyle w:val="CommentReference"/>
        </w:rPr>
        <w:commentReference w:id="651"/>
      </w:r>
      <w:r w:rsidR="005C4A3B" w:rsidRPr="00E75F02">
        <w:t xml:space="preserve">African American </w:t>
      </w:r>
      <w:r w:rsidRPr="00E75F02">
        <w:t>participant</w:t>
      </w:r>
      <w:r w:rsidR="005C4A3B" w:rsidRPr="00E75F02">
        <w:t>s</w:t>
      </w:r>
      <w:ins w:id="652" w:author="Michael Grohs" w:date="2024-07-15T13:02:00Z" w16du:dateUtc="2024-07-15T18:02:00Z">
        <w:r w:rsidR="00720A18" w:rsidRPr="00E75F02">
          <w:t>’</w:t>
        </w:r>
      </w:ins>
      <w:r w:rsidR="005C4A3B" w:rsidRPr="00E75F02">
        <w:t xml:space="preserve"> </w:t>
      </w:r>
      <w:r w:rsidRPr="00E75F02">
        <w:t>experience</w:t>
      </w:r>
      <w:r w:rsidR="005C4A3B" w:rsidRPr="00E75F02">
        <w:t xml:space="preserve"> and contributions </w:t>
      </w:r>
      <w:r w:rsidR="00D25391" w:rsidRPr="00E75F02">
        <w:t>from African American faculty and peers at PWIs</w:t>
      </w:r>
      <w:r w:rsidR="00E00333" w:rsidRPr="00E75F02">
        <w:t xml:space="preserve"> as listed</w:t>
      </w:r>
      <w:r w:rsidRPr="00E75F02">
        <w:t xml:space="preserve"> in Table </w:t>
      </w:r>
      <w:r w:rsidR="00167D3D" w:rsidRPr="00E75F02">
        <w:t>7</w:t>
      </w:r>
      <w:r w:rsidRPr="00E75F02">
        <w:t>.</w:t>
      </w:r>
    </w:p>
    <w:p w14:paraId="43F88E66" w14:textId="1FF3E946" w:rsidR="006B2803" w:rsidRPr="00E75F02" w:rsidRDefault="00B40D73" w:rsidP="0098433B">
      <w:pPr>
        <w:spacing w:after="0"/>
      </w:pPr>
      <w:r w:rsidRPr="00E75F02">
        <w:t>The same data analysis process was used across the one-on-on</w:t>
      </w:r>
      <w:r w:rsidR="00C015B1" w:rsidRPr="00E75F02">
        <w:t>e</w:t>
      </w:r>
      <w:r w:rsidRPr="00E75F02">
        <w:t xml:space="preserve"> interviews a</w:t>
      </w:r>
      <w:r w:rsidR="00241FF3" w:rsidRPr="00E75F02">
        <w:t>nd the questionnaire</w:t>
      </w:r>
      <w:r w:rsidRPr="00E75F02">
        <w:t xml:space="preserve">. </w:t>
      </w:r>
      <w:r w:rsidR="00946E67" w:rsidRPr="00E75F02">
        <w:t>C</w:t>
      </w:r>
      <w:r w:rsidRPr="00E75F02">
        <w:t xml:space="preserve">ode </w:t>
      </w:r>
      <w:r w:rsidR="002F088D" w:rsidRPr="00E75F02">
        <w:t>generation started</w:t>
      </w:r>
      <w:r w:rsidR="00946E67" w:rsidRPr="00E75F02">
        <w:t xml:space="preserve"> w</w:t>
      </w:r>
      <w:r w:rsidRPr="00E75F02">
        <w:t>ith the formation of a code system organized by research question</w:t>
      </w:r>
      <w:r w:rsidR="004B7B7E" w:rsidRPr="00E75F02">
        <w:t>s</w:t>
      </w:r>
      <w:r w:rsidRPr="00E75F02">
        <w:t xml:space="preserve">. The researcher went through each individual interview </w:t>
      </w:r>
      <w:del w:id="653" w:author="Michael Grohs" w:date="2024-07-15T13:02:00Z" w16du:dateUtc="2024-07-15T18:02:00Z">
        <w:r w:rsidR="003D214F" w:rsidRPr="00E75F02" w:rsidDel="00720A18">
          <w:delText xml:space="preserve">5 </w:delText>
        </w:r>
      </w:del>
      <w:ins w:id="654" w:author="Michael Grohs" w:date="2024-07-15T13:02:00Z" w16du:dateUtc="2024-07-15T18:02:00Z">
        <w:r w:rsidR="00720A18" w:rsidRPr="00E75F02">
          <w:t xml:space="preserve">five </w:t>
        </w:r>
      </w:ins>
      <w:r w:rsidRPr="00E75F02">
        <w:t>times</w:t>
      </w:r>
      <w:r w:rsidR="003D214F" w:rsidRPr="00E75F02">
        <w:t xml:space="preserve"> to </w:t>
      </w:r>
      <w:r w:rsidRPr="00E75F02">
        <w:t>generat</w:t>
      </w:r>
      <w:r w:rsidR="00327691" w:rsidRPr="00E75F02">
        <w:t>e</w:t>
      </w:r>
      <w:r w:rsidRPr="00E75F02">
        <w:t xml:space="preserve"> codes. Once finished with the one-on-one interviews</w:t>
      </w:r>
      <w:r w:rsidR="0048792C" w:rsidRPr="00E75F02">
        <w:t xml:space="preserve">, the transition </w:t>
      </w:r>
      <w:r w:rsidR="00593740" w:rsidRPr="00E75F02">
        <w:t>to the questionnaire began</w:t>
      </w:r>
      <w:r w:rsidRPr="00E75F02">
        <w:t>. The same coding system</w:t>
      </w:r>
      <w:r w:rsidR="00712F1E" w:rsidRPr="00E75F02">
        <w:t xml:space="preserve"> was used</w:t>
      </w:r>
      <w:r w:rsidR="00327691" w:rsidRPr="00E75F02">
        <w:t>,</w:t>
      </w:r>
      <w:r w:rsidR="002D09CE" w:rsidRPr="00E75F02">
        <w:t xml:space="preserve"> and </w:t>
      </w:r>
      <w:r w:rsidRPr="00E75F02">
        <w:t xml:space="preserve">additional codes </w:t>
      </w:r>
      <w:r w:rsidR="00E46634" w:rsidRPr="00E75F02">
        <w:t xml:space="preserve">were added </w:t>
      </w:r>
      <w:r w:rsidRPr="00E75F02">
        <w:t xml:space="preserve">as they presented themselves throughout the coding of the </w:t>
      </w:r>
      <w:r w:rsidR="009B29BE" w:rsidRPr="00E75F02">
        <w:t>questionnaire</w:t>
      </w:r>
      <w:r w:rsidRPr="00E75F02">
        <w:t xml:space="preserve">. </w:t>
      </w:r>
      <w:r w:rsidR="009B29BE" w:rsidRPr="00E75F02">
        <w:t>T</w:t>
      </w:r>
      <w:r w:rsidRPr="00E75F02">
        <w:t xml:space="preserve">he codes were combined into one coding </w:t>
      </w:r>
      <w:r w:rsidR="007B4E2A" w:rsidRPr="00E75F02">
        <w:t>system</w:t>
      </w:r>
      <w:r w:rsidR="001E1A37" w:rsidRPr="00E75F02">
        <w:t>. The codes were</w:t>
      </w:r>
      <w:r w:rsidR="007B4E2A" w:rsidRPr="00E75F02">
        <w:t xml:space="preserve"> </w:t>
      </w:r>
      <w:r w:rsidRPr="00E75F02">
        <w:t xml:space="preserve">categorized and separated by the three different research </w:t>
      </w:r>
      <w:r w:rsidR="001E1A37" w:rsidRPr="00E75F02">
        <w:t>questions to produce a</w:t>
      </w:r>
      <w:r w:rsidRPr="00E75F02">
        <w:t xml:space="preserve"> </w:t>
      </w:r>
      <w:r w:rsidR="002F088D" w:rsidRPr="00E75F02">
        <w:t>theme</w:t>
      </w:r>
      <w:r w:rsidR="001E1A37" w:rsidRPr="00E75F02">
        <w:t xml:space="preserve"> that answers</w:t>
      </w:r>
      <w:r w:rsidRPr="00E75F02">
        <w:t xml:space="preserve"> </w:t>
      </w:r>
      <w:r w:rsidR="001E1A37" w:rsidRPr="00E75F02">
        <w:t>the</w:t>
      </w:r>
      <w:r w:rsidRPr="00E75F02">
        <w:t xml:space="preserve"> research question.</w:t>
      </w:r>
    </w:p>
    <w:tbl>
      <w:tblPr>
        <w:tblStyle w:val="TableGridHeader13"/>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096BBB26"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441A7276" w14:textId="77777777" w:rsidR="00880993" w:rsidRPr="004D369A" w:rsidRDefault="00880993" w:rsidP="0025081C">
            <w:pPr>
              <w:spacing w:line="240" w:lineRule="auto"/>
              <w:ind w:firstLine="0"/>
              <w:rPr>
                <w:b/>
              </w:rPr>
            </w:pPr>
            <w:r w:rsidRPr="004D369A">
              <w:rPr>
                <w:b/>
              </w:rPr>
              <w:t>Criterion</w:t>
            </w:r>
          </w:p>
          <w:p w14:paraId="45A5F70D" w14:textId="77777777" w:rsidR="00880993" w:rsidRPr="004D369A" w:rsidRDefault="00880993" w:rsidP="0025081C">
            <w:pPr>
              <w:spacing w:line="240" w:lineRule="auto"/>
              <w:ind w:firstLine="0"/>
              <w:rPr>
                <w:b/>
              </w:rPr>
            </w:pPr>
            <w:r w:rsidRPr="004D369A">
              <w:rPr>
                <w:b/>
              </w:rPr>
              <w:t>*(Score = 0, 1, 2, or 3)</w:t>
            </w:r>
          </w:p>
        </w:tc>
        <w:tc>
          <w:tcPr>
            <w:tcW w:w="1106" w:type="dxa"/>
          </w:tcPr>
          <w:p w14:paraId="0B0393EE" w14:textId="77777777" w:rsidR="00880993" w:rsidRPr="004D369A" w:rsidRDefault="00880993" w:rsidP="0025081C">
            <w:pPr>
              <w:spacing w:line="240" w:lineRule="auto"/>
              <w:ind w:firstLine="0"/>
              <w:rPr>
                <w:b/>
              </w:rPr>
            </w:pPr>
            <w:r w:rsidRPr="004D369A">
              <w:rPr>
                <w:b/>
              </w:rPr>
              <w:t>Learner Score</w:t>
            </w:r>
          </w:p>
        </w:tc>
        <w:tc>
          <w:tcPr>
            <w:tcW w:w="990" w:type="dxa"/>
          </w:tcPr>
          <w:p w14:paraId="234EBBA6" w14:textId="77777777" w:rsidR="00880993" w:rsidRPr="004D369A" w:rsidRDefault="00880993" w:rsidP="0025081C">
            <w:pPr>
              <w:spacing w:line="240" w:lineRule="auto"/>
              <w:ind w:firstLine="0"/>
              <w:rPr>
                <w:b/>
              </w:rPr>
            </w:pPr>
            <w:r w:rsidRPr="004D369A">
              <w:rPr>
                <w:b/>
              </w:rPr>
              <w:t>Chair Score</w:t>
            </w:r>
          </w:p>
        </w:tc>
        <w:tc>
          <w:tcPr>
            <w:tcW w:w="1440" w:type="dxa"/>
          </w:tcPr>
          <w:p w14:paraId="1E818CE6" w14:textId="77777777" w:rsidR="00880993" w:rsidRPr="004D369A" w:rsidRDefault="00880993" w:rsidP="0025081C">
            <w:pPr>
              <w:spacing w:line="240" w:lineRule="auto"/>
              <w:ind w:firstLine="0"/>
              <w:rPr>
                <w:b/>
              </w:rPr>
            </w:pPr>
            <w:r w:rsidRPr="004D369A">
              <w:rPr>
                <w:b/>
              </w:rPr>
              <w:t>Methodologist Score</w:t>
            </w:r>
          </w:p>
        </w:tc>
        <w:tc>
          <w:tcPr>
            <w:tcW w:w="1818" w:type="dxa"/>
          </w:tcPr>
          <w:p w14:paraId="6B0712DE" w14:textId="77777777" w:rsidR="00880993" w:rsidRPr="004D369A" w:rsidRDefault="00880993" w:rsidP="0025081C">
            <w:pPr>
              <w:spacing w:line="240" w:lineRule="auto"/>
              <w:ind w:firstLine="0"/>
              <w:rPr>
                <w:b/>
              </w:rPr>
            </w:pPr>
            <w:r w:rsidRPr="004D369A">
              <w:rPr>
                <w:b/>
              </w:rPr>
              <w:t>Content Expert Score</w:t>
            </w:r>
          </w:p>
        </w:tc>
      </w:tr>
      <w:tr w:rsidR="00880993" w:rsidRPr="00E75F02" w14:paraId="112A3089" w14:textId="77777777" w:rsidTr="0025081C">
        <w:trPr>
          <w:trHeight w:val="251"/>
          <w:jc w:val="left"/>
        </w:trPr>
        <w:tc>
          <w:tcPr>
            <w:tcW w:w="8856" w:type="dxa"/>
            <w:gridSpan w:val="5"/>
            <w:shd w:val="clear" w:color="auto" w:fill="CCC0D9" w:themeFill="accent4" w:themeFillTint="66"/>
          </w:tcPr>
          <w:p w14:paraId="04F754E2" w14:textId="77777777" w:rsidR="00880993" w:rsidRPr="004D369A" w:rsidRDefault="00880993" w:rsidP="0025081C">
            <w:pPr>
              <w:spacing w:line="240" w:lineRule="auto"/>
              <w:ind w:firstLine="0"/>
              <w:rPr>
                <w:b/>
                <w:sz w:val="20"/>
              </w:rPr>
            </w:pPr>
            <w:r w:rsidRPr="004D369A">
              <w:rPr>
                <w:b/>
                <w:sz w:val="20"/>
              </w:rPr>
              <w:t>DATA ANALYSIS PROCEDURES</w:t>
            </w:r>
          </w:p>
          <w:p w14:paraId="1F801ECC" w14:textId="494CD986" w:rsidR="00880993" w:rsidRPr="004D369A" w:rsidRDefault="00880993" w:rsidP="0025081C">
            <w:pPr>
              <w:spacing w:line="240" w:lineRule="auto"/>
              <w:ind w:firstLine="0"/>
              <w:rPr>
                <w:sz w:val="20"/>
              </w:rPr>
            </w:pPr>
            <w:r w:rsidRPr="004D369A">
              <w:rPr>
                <w:sz w:val="20"/>
              </w:rPr>
              <w:t>(Number of pages as needed)</w:t>
            </w:r>
          </w:p>
        </w:tc>
      </w:tr>
      <w:tr w:rsidR="00880993" w:rsidRPr="00E75F02" w14:paraId="6D01C2AB" w14:textId="77777777" w:rsidTr="0025081C">
        <w:trPr>
          <w:trHeight w:val="251"/>
          <w:jc w:val="left"/>
        </w:trPr>
        <w:tc>
          <w:tcPr>
            <w:tcW w:w="3502" w:type="dxa"/>
          </w:tcPr>
          <w:p w14:paraId="1A94A2A2" w14:textId="77777777" w:rsidR="00880993" w:rsidRPr="004D369A" w:rsidRDefault="00880993" w:rsidP="0025081C">
            <w:pPr>
              <w:spacing w:afterLines="40" w:after="96" w:line="240" w:lineRule="auto"/>
              <w:ind w:firstLine="0"/>
              <w:jc w:val="left"/>
              <w:rPr>
                <w:sz w:val="20"/>
                <w:szCs w:val="20"/>
              </w:rPr>
            </w:pPr>
            <w:r w:rsidRPr="004D369A">
              <w:rPr>
                <w:sz w:val="20"/>
                <w:szCs w:val="20"/>
              </w:rPr>
              <w:t xml:space="preserve">Describes in detail the data analysis procedures. </w:t>
            </w:r>
          </w:p>
          <w:p w14:paraId="532FD06E" w14:textId="3EFD24B9" w:rsidR="00880993" w:rsidRPr="004D369A" w:rsidRDefault="00880993" w:rsidP="0025081C">
            <w:pPr>
              <w:spacing w:afterLines="40" w:after="96" w:line="240" w:lineRule="auto"/>
              <w:ind w:firstLine="0"/>
              <w:jc w:val="left"/>
              <w:rPr>
                <w:sz w:val="20"/>
                <w:szCs w:val="20"/>
              </w:rPr>
            </w:pPr>
            <w:r w:rsidRPr="004D369A">
              <w:rPr>
                <w:sz w:val="20"/>
                <w:szCs w:val="20"/>
              </w:rPr>
              <w:t xml:space="preserve">Coding procedures must be tailored to the specific analytical approach; they are not generic. </w:t>
            </w:r>
          </w:p>
          <w:p w14:paraId="6C5BF2E9" w14:textId="31C0D277" w:rsidR="00880993" w:rsidRPr="004D369A" w:rsidRDefault="00880993" w:rsidP="0025081C">
            <w:pPr>
              <w:spacing w:afterLines="40" w:after="96" w:line="240" w:lineRule="auto"/>
              <w:ind w:firstLine="0"/>
              <w:jc w:val="left"/>
              <w:rPr>
                <w:sz w:val="20"/>
                <w:szCs w:val="20"/>
              </w:rPr>
            </w:pPr>
            <w:r w:rsidRPr="004D369A">
              <w:rPr>
                <w:sz w:val="20"/>
                <w:szCs w:val="20"/>
              </w:rPr>
              <w:lastRenderedPageBreak/>
              <w:t xml:space="preserve">Start discussion of data analysis procedures by identifying and describing the analytical approach (e.g., thematic analysis, </w:t>
            </w:r>
            <w:r w:rsidR="003A2B1F" w:rsidRPr="004D369A">
              <w:rPr>
                <w:sz w:val="20"/>
                <w:szCs w:val="20"/>
              </w:rPr>
              <w:t>type of p</w:t>
            </w:r>
            <w:r w:rsidRPr="004D369A">
              <w:rPr>
                <w:sz w:val="20"/>
                <w:szCs w:val="20"/>
              </w:rPr>
              <w:t xml:space="preserve">henomenological analysis). </w:t>
            </w:r>
          </w:p>
          <w:p w14:paraId="478391C5" w14:textId="59E339A8" w:rsidR="00880993" w:rsidRPr="004D369A" w:rsidRDefault="00880993" w:rsidP="0025081C">
            <w:pPr>
              <w:spacing w:afterLines="40" w:after="96" w:line="240" w:lineRule="auto"/>
              <w:ind w:firstLine="0"/>
              <w:jc w:val="left"/>
              <w:rPr>
                <w:sz w:val="20"/>
                <w:szCs w:val="20"/>
              </w:rPr>
            </w:pPr>
            <w:r w:rsidRPr="004D369A">
              <w:rPr>
                <w:sz w:val="20"/>
                <w:szCs w:val="20"/>
              </w:rPr>
              <w:t>Describes coding process, description of how codes were developed, how categories</w:t>
            </w:r>
            <w:r w:rsidR="003A2B1F" w:rsidRPr="004D369A">
              <w:rPr>
                <w:sz w:val="20"/>
                <w:szCs w:val="20"/>
              </w:rPr>
              <w:t xml:space="preserve"> or clusters of codes</w:t>
            </w:r>
            <w:r w:rsidRPr="004D369A">
              <w:rPr>
                <w:sz w:val="20"/>
                <w:szCs w:val="20"/>
              </w:rPr>
              <w:t xml:space="preserve"> were developed, how these are related to themes. Provide examples of codes and themes with corresponding quotations, demonstrating how codes were developed </w:t>
            </w:r>
            <w:r w:rsidR="003A2B1F" w:rsidRPr="004D369A">
              <w:rPr>
                <w:sz w:val="20"/>
                <w:szCs w:val="20"/>
              </w:rPr>
              <w:t xml:space="preserve">or synthesized </w:t>
            </w:r>
            <w:r w:rsidRPr="004D369A">
              <w:rPr>
                <w:sz w:val="20"/>
                <w:szCs w:val="20"/>
              </w:rPr>
              <w:t xml:space="preserve">into themes. Provides evidence of initial and final codes and themes in text or an Appendix. </w:t>
            </w:r>
          </w:p>
          <w:p w14:paraId="19B9B6C6" w14:textId="0778A0DC" w:rsidR="0021706E" w:rsidRPr="004D369A" w:rsidRDefault="0021706E" w:rsidP="0025081C">
            <w:pPr>
              <w:spacing w:afterLines="40" w:after="96" w:line="240" w:lineRule="auto"/>
              <w:ind w:firstLine="0"/>
              <w:jc w:val="left"/>
              <w:rPr>
                <w:sz w:val="20"/>
                <w:szCs w:val="20"/>
              </w:rPr>
            </w:pPr>
            <w:r w:rsidRPr="004D369A">
              <w:rPr>
                <w:sz w:val="20"/>
                <w:szCs w:val="20"/>
              </w:rPr>
              <w:t>Detail the specific kinds of analytic units appropriate to the design and analytic approach.</w:t>
            </w:r>
          </w:p>
        </w:tc>
        <w:tc>
          <w:tcPr>
            <w:tcW w:w="1106" w:type="dxa"/>
          </w:tcPr>
          <w:p w14:paraId="57DC935B" w14:textId="77777777" w:rsidR="00880993" w:rsidRPr="004D369A" w:rsidRDefault="00792334" w:rsidP="0025081C">
            <w:pPr>
              <w:spacing w:afterLines="40" w:after="96" w:line="240" w:lineRule="auto"/>
              <w:ind w:firstLine="0"/>
              <w:rPr>
                <w:sz w:val="20"/>
              </w:rPr>
            </w:pPr>
            <w:r w:rsidRPr="004D369A">
              <w:rPr>
                <w:sz w:val="20"/>
              </w:rPr>
              <w:lastRenderedPageBreak/>
              <w:t>2</w:t>
            </w:r>
          </w:p>
          <w:p w14:paraId="0F04F009" w14:textId="77777777" w:rsidR="00792334" w:rsidRPr="004D369A" w:rsidRDefault="00792334" w:rsidP="0025081C">
            <w:pPr>
              <w:spacing w:afterLines="40" w:after="96" w:line="240" w:lineRule="auto"/>
              <w:ind w:firstLine="0"/>
              <w:rPr>
                <w:sz w:val="20"/>
              </w:rPr>
            </w:pPr>
          </w:p>
          <w:p w14:paraId="51038EAD" w14:textId="77777777" w:rsidR="001965BA" w:rsidRPr="004D369A" w:rsidRDefault="001965BA" w:rsidP="0025081C">
            <w:pPr>
              <w:spacing w:afterLines="40" w:after="96" w:line="240" w:lineRule="auto"/>
              <w:ind w:firstLine="0"/>
              <w:rPr>
                <w:sz w:val="20"/>
              </w:rPr>
            </w:pPr>
            <w:r w:rsidRPr="004D369A">
              <w:rPr>
                <w:sz w:val="20"/>
              </w:rPr>
              <w:t>2</w:t>
            </w:r>
          </w:p>
          <w:p w14:paraId="685E30CE" w14:textId="77777777" w:rsidR="001965BA" w:rsidRPr="004D369A" w:rsidRDefault="001965BA" w:rsidP="0025081C">
            <w:pPr>
              <w:spacing w:afterLines="40" w:after="96" w:line="240" w:lineRule="auto"/>
              <w:ind w:firstLine="0"/>
              <w:rPr>
                <w:sz w:val="20"/>
              </w:rPr>
            </w:pPr>
          </w:p>
          <w:p w14:paraId="44C48F1D" w14:textId="77777777" w:rsidR="001965BA" w:rsidRPr="004D369A" w:rsidRDefault="001965BA" w:rsidP="0025081C">
            <w:pPr>
              <w:spacing w:afterLines="40" w:after="96" w:line="240" w:lineRule="auto"/>
              <w:ind w:firstLine="0"/>
              <w:rPr>
                <w:sz w:val="20"/>
              </w:rPr>
            </w:pPr>
          </w:p>
          <w:p w14:paraId="265630F0" w14:textId="77777777" w:rsidR="001965BA" w:rsidRPr="004D369A" w:rsidRDefault="001965BA" w:rsidP="0025081C">
            <w:pPr>
              <w:spacing w:afterLines="40" w:after="96" w:line="240" w:lineRule="auto"/>
              <w:ind w:firstLine="0"/>
              <w:rPr>
                <w:sz w:val="20"/>
              </w:rPr>
            </w:pPr>
            <w:r w:rsidRPr="004D369A">
              <w:rPr>
                <w:sz w:val="20"/>
              </w:rPr>
              <w:lastRenderedPageBreak/>
              <w:t>2</w:t>
            </w:r>
          </w:p>
          <w:p w14:paraId="45D75C1F" w14:textId="77777777" w:rsidR="001965BA" w:rsidRPr="004D369A" w:rsidRDefault="001965BA" w:rsidP="0025081C">
            <w:pPr>
              <w:spacing w:afterLines="40" w:after="96" w:line="240" w:lineRule="auto"/>
              <w:ind w:firstLine="0"/>
              <w:rPr>
                <w:sz w:val="20"/>
              </w:rPr>
            </w:pPr>
          </w:p>
          <w:p w14:paraId="00CAC752" w14:textId="77777777" w:rsidR="001965BA" w:rsidRPr="004D369A" w:rsidRDefault="001965BA" w:rsidP="0025081C">
            <w:pPr>
              <w:spacing w:afterLines="40" w:after="96" w:line="240" w:lineRule="auto"/>
              <w:ind w:firstLine="0"/>
              <w:rPr>
                <w:sz w:val="20"/>
              </w:rPr>
            </w:pPr>
          </w:p>
          <w:p w14:paraId="77725802" w14:textId="77777777" w:rsidR="001965BA" w:rsidRPr="004D369A" w:rsidRDefault="001965BA" w:rsidP="0025081C">
            <w:pPr>
              <w:spacing w:afterLines="40" w:after="96" w:line="240" w:lineRule="auto"/>
              <w:ind w:firstLine="0"/>
              <w:rPr>
                <w:sz w:val="20"/>
              </w:rPr>
            </w:pPr>
          </w:p>
          <w:p w14:paraId="6395B3B7" w14:textId="77777777" w:rsidR="001965BA" w:rsidRPr="004D369A" w:rsidRDefault="001965BA" w:rsidP="0025081C">
            <w:pPr>
              <w:spacing w:afterLines="40" w:after="96" w:line="240" w:lineRule="auto"/>
              <w:ind w:firstLine="0"/>
              <w:rPr>
                <w:sz w:val="20"/>
              </w:rPr>
            </w:pPr>
            <w:r w:rsidRPr="004D369A">
              <w:rPr>
                <w:sz w:val="20"/>
              </w:rPr>
              <w:t>2</w:t>
            </w:r>
          </w:p>
          <w:p w14:paraId="3B4135BD" w14:textId="77777777" w:rsidR="001965BA" w:rsidRPr="004D369A" w:rsidRDefault="001965BA" w:rsidP="0025081C">
            <w:pPr>
              <w:spacing w:afterLines="40" w:after="96" w:line="240" w:lineRule="auto"/>
              <w:ind w:firstLine="0"/>
              <w:rPr>
                <w:sz w:val="20"/>
              </w:rPr>
            </w:pPr>
          </w:p>
          <w:p w14:paraId="4A4CCC02" w14:textId="77777777" w:rsidR="001965BA" w:rsidRPr="004D369A" w:rsidRDefault="001965BA" w:rsidP="0025081C">
            <w:pPr>
              <w:spacing w:afterLines="40" w:after="96" w:line="240" w:lineRule="auto"/>
              <w:ind w:firstLine="0"/>
              <w:rPr>
                <w:sz w:val="20"/>
              </w:rPr>
            </w:pPr>
          </w:p>
          <w:p w14:paraId="1EE5CCD1" w14:textId="77777777" w:rsidR="001965BA" w:rsidRPr="004D369A" w:rsidRDefault="001965BA" w:rsidP="0025081C">
            <w:pPr>
              <w:spacing w:afterLines="40" w:after="96" w:line="240" w:lineRule="auto"/>
              <w:ind w:firstLine="0"/>
              <w:rPr>
                <w:sz w:val="20"/>
              </w:rPr>
            </w:pPr>
          </w:p>
          <w:p w14:paraId="22F2264C" w14:textId="77777777" w:rsidR="001965BA" w:rsidRPr="004D369A" w:rsidRDefault="001965BA" w:rsidP="0025081C">
            <w:pPr>
              <w:spacing w:afterLines="40" w:after="96" w:line="240" w:lineRule="auto"/>
              <w:ind w:firstLine="0"/>
              <w:rPr>
                <w:sz w:val="20"/>
              </w:rPr>
            </w:pPr>
          </w:p>
          <w:p w14:paraId="17B5BFAA" w14:textId="77777777" w:rsidR="001965BA" w:rsidRPr="004D369A" w:rsidRDefault="001965BA" w:rsidP="0025081C">
            <w:pPr>
              <w:spacing w:afterLines="40" w:after="96" w:line="240" w:lineRule="auto"/>
              <w:ind w:firstLine="0"/>
              <w:rPr>
                <w:sz w:val="20"/>
              </w:rPr>
            </w:pPr>
          </w:p>
          <w:p w14:paraId="72603C8C" w14:textId="77777777" w:rsidR="001965BA" w:rsidRPr="004D369A" w:rsidRDefault="001965BA" w:rsidP="0025081C">
            <w:pPr>
              <w:spacing w:afterLines="40" w:after="96" w:line="240" w:lineRule="auto"/>
              <w:ind w:firstLine="0"/>
              <w:rPr>
                <w:sz w:val="20"/>
              </w:rPr>
            </w:pPr>
          </w:p>
          <w:p w14:paraId="04A593F6" w14:textId="70FFC676" w:rsidR="001965BA" w:rsidRPr="004D369A" w:rsidRDefault="001965BA" w:rsidP="0025081C">
            <w:pPr>
              <w:spacing w:afterLines="40" w:after="96" w:line="240" w:lineRule="auto"/>
              <w:ind w:firstLine="0"/>
              <w:rPr>
                <w:sz w:val="20"/>
              </w:rPr>
            </w:pPr>
            <w:r w:rsidRPr="004D369A">
              <w:rPr>
                <w:sz w:val="20"/>
              </w:rPr>
              <w:t>2</w:t>
            </w:r>
          </w:p>
        </w:tc>
        <w:tc>
          <w:tcPr>
            <w:tcW w:w="990" w:type="dxa"/>
          </w:tcPr>
          <w:p w14:paraId="5AE50786" w14:textId="77777777" w:rsidR="00B5628B" w:rsidRPr="004D369A" w:rsidRDefault="00E46634" w:rsidP="00B5628B">
            <w:pPr>
              <w:spacing w:afterLines="40" w:after="96" w:line="240" w:lineRule="auto"/>
              <w:ind w:firstLine="0"/>
              <w:rPr>
                <w:sz w:val="20"/>
              </w:rPr>
            </w:pPr>
            <w:r w:rsidRPr="004D369A">
              <w:rPr>
                <w:sz w:val="20"/>
              </w:rPr>
              <w:lastRenderedPageBreak/>
              <w:t>2</w:t>
            </w:r>
          </w:p>
          <w:p w14:paraId="5AE6B320" w14:textId="77777777" w:rsidR="00B5628B" w:rsidRPr="004D369A" w:rsidRDefault="00B5628B" w:rsidP="00B5628B">
            <w:pPr>
              <w:spacing w:afterLines="40" w:after="96" w:line="240" w:lineRule="auto"/>
              <w:ind w:firstLine="0"/>
              <w:rPr>
                <w:sz w:val="20"/>
              </w:rPr>
            </w:pPr>
          </w:p>
          <w:p w14:paraId="0A5C9452" w14:textId="77777777" w:rsidR="00B5628B" w:rsidRPr="004D369A" w:rsidRDefault="00B5628B" w:rsidP="00B5628B">
            <w:pPr>
              <w:spacing w:afterLines="40" w:after="96" w:line="240" w:lineRule="auto"/>
              <w:ind w:firstLine="0"/>
              <w:rPr>
                <w:sz w:val="20"/>
              </w:rPr>
            </w:pPr>
            <w:r w:rsidRPr="004D369A">
              <w:rPr>
                <w:sz w:val="20"/>
              </w:rPr>
              <w:t>2</w:t>
            </w:r>
          </w:p>
          <w:p w14:paraId="73102A72" w14:textId="77777777" w:rsidR="00B5628B" w:rsidRPr="004D369A" w:rsidRDefault="00B5628B" w:rsidP="00B5628B">
            <w:pPr>
              <w:spacing w:afterLines="40" w:after="96" w:line="240" w:lineRule="auto"/>
              <w:ind w:firstLine="0"/>
              <w:rPr>
                <w:sz w:val="20"/>
              </w:rPr>
            </w:pPr>
          </w:p>
          <w:p w14:paraId="507EAA04" w14:textId="77777777" w:rsidR="00B5628B" w:rsidRPr="004D369A" w:rsidRDefault="00B5628B" w:rsidP="00B5628B">
            <w:pPr>
              <w:spacing w:afterLines="40" w:after="96" w:line="240" w:lineRule="auto"/>
              <w:ind w:firstLine="0"/>
              <w:rPr>
                <w:sz w:val="20"/>
              </w:rPr>
            </w:pPr>
          </w:p>
          <w:p w14:paraId="254EA4B2" w14:textId="77777777" w:rsidR="00B5628B" w:rsidRPr="004D369A" w:rsidRDefault="00B5628B" w:rsidP="00B5628B">
            <w:pPr>
              <w:spacing w:afterLines="40" w:after="96" w:line="240" w:lineRule="auto"/>
              <w:ind w:firstLine="0"/>
              <w:rPr>
                <w:sz w:val="20"/>
              </w:rPr>
            </w:pPr>
            <w:r w:rsidRPr="004D369A">
              <w:rPr>
                <w:sz w:val="20"/>
              </w:rPr>
              <w:lastRenderedPageBreak/>
              <w:t>2</w:t>
            </w:r>
          </w:p>
          <w:p w14:paraId="7DCF85E5" w14:textId="77777777" w:rsidR="00B5628B" w:rsidRPr="004D369A" w:rsidRDefault="00B5628B" w:rsidP="00B5628B">
            <w:pPr>
              <w:spacing w:afterLines="40" w:after="96" w:line="240" w:lineRule="auto"/>
              <w:ind w:firstLine="0"/>
              <w:rPr>
                <w:sz w:val="20"/>
              </w:rPr>
            </w:pPr>
          </w:p>
          <w:p w14:paraId="2FE40FE4" w14:textId="77777777" w:rsidR="00B5628B" w:rsidRPr="004D369A" w:rsidRDefault="00B5628B" w:rsidP="00B5628B">
            <w:pPr>
              <w:spacing w:afterLines="40" w:after="96" w:line="240" w:lineRule="auto"/>
              <w:ind w:firstLine="0"/>
              <w:rPr>
                <w:sz w:val="20"/>
              </w:rPr>
            </w:pPr>
          </w:p>
          <w:p w14:paraId="3B896538" w14:textId="77777777" w:rsidR="00B5628B" w:rsidRPr="004D369A" w:rsidRDefault="00B5628B" w:rsidP="00B5628B">
            <w:pPr>
              <w:spacing w:afterLines="40" w:after="96" w:line="240" w:lineRule="auto"/>
              <w:ind w:firstLine="0"/>
              <w:rPr>
                <w:sz w:val="20"/>
              </w:rPr>
            </w:pPr>
          </w:p>
          <w:p w14:paraId="416938B2" w14:textId="77777777" w:rsidR="00B5628B" w:rsidRPr="004D369A" w:rsidRDefault="00B5628B" w:rsidP="00B5628B">
            <w:pPr>
              <w:spacing w:afterLines="40" w:after="96" w:line="240" w:lineRule="auto"/>
              <w:ind w:firstLine="0"/>
              <w:rPr>
                <w:sz w:val="20"/>
              </w:rPr>
            </w:pPr>
            <w:r w:rsidRPr="004D369A">
              <w:rPr>
                <w:sz w:val="20"/>
              </w:rPr>
              <w:t>2</w:t>
            </w:r>
          </w:p>
          <w:p w14:paraId="08F1C1E6" w14:textId="77777777" w:rsidR="00B5628B" w:rsidRPr="004D369A" w:rsidRDefault="00B5628B" w:rsidP="00B5628B">
            <w:pPr>
              <w:spacing w:afterLines="40" w:after="96" w:line="240" w:lineRule="auto"/>
              <w:ind w:firstLine="0"/>
              <w:rPr>
                <w:sz w:val="20"/>
              </w:rPr>
            </w:pPr>
          </w:p>
          <w:p w14:paraId="3D9B978A" w14:textId="77777777" w:rsidR="00B5628B" w:rsidRPr="004D369A" w:rsidRDefault="00B5628B" w:rsidP="00B5628B">
            <w:pPr>
              <w:spacing w:afterLines="40" w:after="96" w:line="240" w:lineRule="auto"/>
              <w:ind w:firstLine="0"/>
              <w:rPr>
                <w:sz w:val="20"/>
              </w:rPr>
            </w:pPr>
          </w:p>
          <w:p w14:paraId="01215EAC" w14:textId="77777777" w:rsidR="00B5628B" w:rsidRPr="004D369A" w:rsidRDefault="00B5628B" w:rsidP="00B5628B">
            <w:pPr>
              <w:spacing w:afterLines="40" w:after="96" w:line="240" w:lineRule="auto"/>
              <w:ind w:firstLine="0"/>
              <w:rPr>
                <w:sz w:val="20"/>
              </w:rPr>
            </w:pPr>
          </w:p>
          <w:p w14:paraId="6159172E" w14:textId="77777777" w:rsidR="00B5628B" w:rsidRPr="004D369A" w:rsidRDefault="00B5628B" w:rsidP="00B5628B">
            <w:pPr>
              <w:spacing w:afterLines="40" w:after="96" w:line="240" w:lineRule="auto"/>
              <w:ind w:firstLine="0"/>
              <w:rPr>
                <w:sz w:val="20"/>
              </w:rPr>
            </w:pPr>
          </w:p>
          <w:p w14:paraId="68CF4BF1" w14:textId="77777777" w:rsidR="00B5628B" w:rsidRPr="004D369A" w:rsidRDefault="00B5628B" w:rsidP="00B5628B">
            <w:pPr>
              <w:spacing w:afterLines="40" w:after="96" w:line="240" w:lineRule="auto"/>
              <w:ind w:firstLine="0"/>
              <w:rPr>
                <w:sz w:val="20"/>
              </w:rPr>
            </w:pPr>
          </w:p>
          <w:p w14:paraId="2EAD8F6D" w14:textId="77777777" w:rsidR="00B5628B" w:rsidRPr="004D369A" w:rsidRDefault="00B5628B" w:rsidP="00B5628B">
            <w:pPr>
              <w:spacing w:afterLines="40" w:after="96" w:line="240" w:lineRule="auto"/>
              <w:ind w:firstLine="0"/>
              <w:rPr>
                <w:sz w:val="20"/>
              </w:rPr>
            </w:pPr>
          </w:p>
          <w:p w14:paraId="5F2A0986" w14:textId="4435BC63" w:rsidR="00B5628B" w:rsidRPr="004D369A" w:rsidRDefault="00B33EAA" w:rsidP="00B5628B">
            <w:pPr>
              <w:spacing w:afterLines="40" w:after="96" w:line="240" w:lineRule="auto"/>
              <w:ind w:firstLine="0"/>
              <w:rPr>
                <w:sz w:val="20"/>
              </w:rPr>
            </w:pPr>
            <w:r w:rsidRPr="004D369A">
              <w:rPr>
                <w:sz w:val="20"/>
              </w:rPr>
              <w:t>2</w:t>
            </w:r>
          </w:p>
        </w:tc>
        <w:tc>
          <w:tcPr>
            <w:tcW w:w="1440" w:type="dxa"/>
          </w:tcPr>
          <w:p w14:paraId="409A8350" w14:textId="77777777" w:rsidR="00880993" w:rsidRPr="004D369A" w:rsidRDefault="007C413B" w:rsidP="0025081C">
            <w:pPr>
              <w:spacing w:afterLines="40" w:after="96" w:line="240" w:lineRule="auto"/>
              <w:ind w:firstLine="0"/>
              <w:rPr>
                <w:sz w:val="20"/>
              </w:rPr>
            </w:pPr>
            <w:r w:rsidRPr="004D369A">
              <w:rPr>
                <w:sz w:val="20"/>
              </w:rPr>
              <w:lastRenderedPageBreak/>
              <w:t>2</w:t>
            </w:r>
          </w:p>
          <w:p w14:paraId="2D87F701" w14:textId="77777777" w:rsidR="007C413B" w:rsidRPr="004D369A" w:rsidRDefault="007C413B" w:rsidP="0025081C">
            <w:pPr>
              <w:spacing w:afterLines="40" w:after="96" w:line="240" w:lineRule="auto"/>
              <w:ind w:firstLine="0"/>
              <w:rPr>
                <w:sz w:val="20"/>
              </w:rPr>
            </w:pPr>
          </w:p>
          <w:p w14:paraId="1096DBC5" w14:textId="77777777" w:rsidR="007C413B" w:rsidRPr="004D369A" w:rsidRDefault="007C413B" w:rsidP="0025081C">
            <w:pPr>
              <w:spacing w:afterLines="40" w:after="96" w:line="240" w:lineRule="auto"/>
              <w:ind w:firstLine="0"/>
              <w:rPr>
                <w:sz w:val="20"/>
              </w:rPr>
            </w:pPr>
            <w:r w:rsidRPr="004D369A">
              <w:rPr>
                <w:sz w:val="20"/>
              </w:rPr>
              <w:t>2</w:t>
            </w:r>
          </w:p>
          <w:p w14:paraId="0C82B710" w14:textId="77777777" w:rsidR="007C413B" w:rsidRPr="004D369A" w:rsidRDefault="007C413B" w:rsidP="0025081C">
            <w:pPr>
              <w:spacing w:afterLines="40" w:after="96" w:line="240" w:lineRule="auto"/>
              <w:ind w:firstLine="0"/>
              <w:rPr>
                <w:sz w:val="20"/>
              </w:rPr>
            </w:pPr>
          </w:p>
          <w:p w14:paraId="0B821B7D" w14:textId="77777777" w:rsidR="007C413B" w:rsidRPr="004D369A" w:rsidRDefault="007C413B" w:rsidP="0025081C">
            <w:pPr>
              <w:spacing w:afterLines="40" w:after="96" w:line="240" w:lineRule="auto"/>
              <w:ind w:firstLine="0"/>
              <w:rPr>
                <w:sz w:val="20"/>
              </w:rPr>
            </w:pPr>
          </w:p>
          <w:p w14:paraId="696B31D1" w14:textId="77777777" w:rsidR="007C413B" w:rsidRPr="004D369A" w:rsidRDefault="007C413B" w:rsidP="0025081C">
            <w:pPr>
              <w:spacing w:afterLines="40" w:after="96" w:line="240" w:lineRule="auto"/>
              <w:ind w:firstLine="0"/>
              <w:rPr>
                <w:sz w:val="20"/>
              </w:rPr>
            </w:pPr>
            <w:r w:rsidRPr="004D369A">
              <w:rPr>
                <w:sz w:val="20"/>
              </w:rPr>
              <w:lastRenderedPageBreak/>
              <w:t>2</w:t>
            </w:r>
          </w:p>
          <w:p w14:paraId="042FB7DD" w14:textId="77777777" w:rsidR="007C413B" w:rsidRPr="004D369A" w:rsidRDefault="007C413B" w:rsidP="0025081C">
            <w:pPr>
              <w:spacing w:afterLines="40" w:after="96" w:line="240" w:lineRule="auto"/>
              <w:ind w:firstLine="0"/>
              <w:rPr>
                <w:sz w:val="20"/>
              </w:rPr>
            </w:pPr>
          </w:p>
          <w:p w14:paraId="55FBF447" w14:textId="77777777" w:rsidR="007C413B" w:rsidRPr="004D369A" w:rsidRDefault="007C413B" w:rsidP="0025081C">
            <w:pPr>
              <w:spacing w:afterLines="40" w:after="96" w:line="240" w:lineRule="auto"/>
              <w:ind w:firstLine="0"/>
              <w:rPr>
                <w:sz w:val="20"/>
              </w:rPr>
            </w:pPr>
          </w:p>
          <w:p w14:paraId="00494001" w14:textId="77777777" w:rsidR="007C413B" w:rsidRPr="004D369A" w:rsidRDefault="007C413B" w:rsidP="0025081C">
            <w:pPr>
              <w:spacing w:afterLines="40" w:after="96" w:line="240" w:lineRule="auto"/>
              <w:ind w:firstLine="0"/>
              <w:rPr>
                <w:sz w:val="20"/>
              </w:rPr>
            </w:pPr>
          </w:p>
          <w:p w14:paraId="47DADB6F" w14:textId="77777777" w:rsidR="007C413B" w:rsidRPr="004D369A" w:rsidRDefault="007C413B" w:rsidP="0025081C">
            <w:pPr>
              <w:spacing w:afterLines="40" w:after="96" w:line="240" w:lineRule="auto"/>
              <w:ind w:firstLine="0"/>
              <w:rPr>
                <w:sz w:val="20"/>
              </w:rPr>
            </w:pPr>
            <w:r w:rsidRPr="004D369A">
              <w:rPr>
                <w:sz w:val="20"/>
              </w:rPr>
              <w:t>2</w:t>
            </w:r>
          </w:p>
          <w:p w14:paraId="3A00AD0F" w14:textId="77777777" w:rsidR="007C413B" w:rsidRPr="004D369A" w:rsidRDefault="007C413B" w:rsidP="0025081C">
            <w:pPr>
              <w:spacing w:afterLines="40" w:after="96" w:line="240" w:lineRule="auto"/>
              <w:ind w:firstLine="0"/>
              <w:rPr>
                <w:sz w:val="20"/>
              </w:rPr>
            </w:pPr>
          </w:p>
          <w:p w14:paraId="48714ABD" w14:textId="77777777" w:rsidR="007C413B" w:rsidRPr="004D369A" w:rsidRDefault="007C413B" w:rsidP="0025081C">
            <w:pPr>
              <w:spacing w:afterLines="40" w:after="96" w:line="240" w:lineRule="auto"/>
              <w:ind w:firstLine="0"/>
              <w:rPr>
                <w:sz w:val="20"/>
              </w:rPr>
            </w:pPr>
          </w:p>
          <w:p w14:paraId="50A23121" w14:textId="77777777" w:rsidR="007C413B" w:rsidRPr="004D369A" w:rsidRDefault="007C413B" w:rsidP="0025081C">
            <w:pPr>
              <w:spacing w:afterLines="40" w:after="96" w:line="240" w:lineRule="auto"/>
              <w:ind w:firstLine="0"/>
              <w:rPr>
                <w:sz w:val="20"/>
              </w:rPr>
            </w:pPr>
          </w:p>
          <w:p w14:paraId="3022BC02" w14:textId="77777777" w:rsidR="007C413B" w:rsidRPr="004D369A" w:rsidRDefault="007C413B" w:rsidP="0025081C">
            <w:pPr>
              <w:spacing w:afterLines="40" w:after="96" w:line="240" w:lineRule="auto"/>
              <w:ind w:firstLine="0"/>
              <w:rPr>
                <w:sz w:val="20"/>
              </w:rPr>
            </w:pPr>
          </w:p>
          <w:p w14:paraId="16EF72BB" w14:textId="77777777" w:rsidR="007C413B" w:rsidRPr="004D369A" w:rsidRDefault="007C413B" w:rsidP="0025081C">
            <w:pPr>
              <w:spacing w:afterLines="40" w:after="96" w:line="240" w:lineRule="auto"/>
              <w:ind w:firstLine="0"/>
              <w:rPr>
                <w:sz w:val="20"/>
              </w:rPr>
            </w:pPr>
          </w:p>
          <w:p w14:paraId="5B6B861C" w14:textId="77777777" w:rsidR="007C413B" w:rsidRPr="004D369A" w:rsidRDefault="007C413B" w:rsidP="0025081C">
            <w:pPr>
              <w:spacing w:afterLines="40" w:after="96" w:line="240" w:lineRule="auto"/>
              <w:ind w:firstLine="0"/>
              <w:rPr>
                <w:sz w:val="20"/>
              </w:rPr>
            </w:pPr>
          </w:p>
          <w:p w14:paraId="6ABC4C9E" w14:textId="4704BC69" w:rsidR="007C413B" w:rsidRPr="004D369A" w:rsidRDefault="007C413B" w:rsidP="0025081C">
            <w:pPr>
              <w:spacing w:afterLines="40" w:after="96" w:line="240" w:lineRule="auto"/>
              <w:ind w:firstLine="0"/>
              <w:rPr>
                <w:sz w:val="20"/>
              </w:rPr>
            </w:pPr>
            <w:r w:rsidRPr="004D369A">
              <w:rPr>
                <w:sz w:val="20"/>
              </w:rPr>
              <w:t>2</w:t>
            </w:r>
          </w:p>
        </w:tc>
        <w:tc>
          <w:tcPr>
            <w:tcW w:w="1818" w:type="dxa"/>
          </w:tcPr>
          <w:p w14:paraId="05BE363A" w14:textId="77777777" w:rsidR="00880993" w:rsidRPr="004D369A" w:rsidRDefault="00880993" w:rsidP="0025081C">
            <w:pPr>
              <w:spacing w:afterLines="40" w:after="96" w:line="240" w:lineRule="auto"/>
              <w:ind w:firstLine="0"/>
              <w:rPr>
                <w:sz w:val="20"/>
              </w:rPr>
            </w:pPr>
            <w:r w:rsidRPr="004D369A">
              <w:rPr>
                <w:sz w:val="20"/>
              </w:rPr>
              <w:lastRenderedPageBreak/>
              <w:t>X</w:t>
            </w:r>
          </w:p>
          <w:p w14:paraId="57B39504" w14:textId="77777777" w:rsidR="00F939B3" w:rsidRPr="004D369A" w:rsidRDefault="00F939B3" w:rsidP="0025081C">
            <w:pPr>
              <w:spacing w:afterLines="40" w:after="96" w:line="240" w:lineRule="auto"/>
              <w:ind w:firstLine="0"/>
              <w:rPr>
                <w:sz w:val="20"/>
              </w:rPr>
            </w:pPr>
          </w:p>
          <w:p w14:paraId="7AAE5172" w14:textId="77777777" w:rsidR="00F939B3" w:rsidRPr="004D369A" w:rsidRDefault="00F939B3" w:rsidP="0025081C">
            <w:pPr>
              <w:spacing w:afterLines="40" w:after="96" w:line="240" w:lineRule="auto"/>
              <w:ind w:firstLine="0"/>
              <w:rPr>
                <w:sz w:val="20"/>
              </w:rPr>
            </w:pPr>
            <w:r w:rsidRPr="004D369A">
              <w:rPr>
                <w:sz w:val="20"/>
              </w:rPr>
              <w:t>2</w:t>
            </w:r>
          </w:p>
          <w:p w14:paraId="5EC9A55B" w14:textId="77777777" w:rsidR="00F939B3" w:rsidRPr="004D369A" w:rsidRDefault="00F939B3" w:rsidP="0025081C">
            <w:pPr>
              <w:spacing w:afterLines="40" w:after="96" w:line="240" w:lineRule="auto"/>
              <w:ind w:firstLine="0"/>
              <w:rPr>
                <w:sz w:val="20"/>
              </w:rPr>
            </w:pPr>
          </w:p>
          <w:p w14:paraId="4976756C" w14:textId="77777777" w:rsidR="00F939B3" w:rsidRPr="004D369A" w:rsidRDefault="00F939B3" w:rsidP="0025081C">
            <w:pPr>
              <w:spacing w:afterLines="40" w:after="96" w:line="240" w:lineRule="auto"/>
              <w:ind w:firstLine="0"/>
              <w:rPr>
                <w:sz w:val="20"/>
              </w:rPr>
            </w:pPr>
          </w:p>
          <w:p w14:paraId="034844E6" w14:textId="77777777" w:rsidR="00F939B3" w:rsidRPr="004D369A" w:rsidRDefault="00F939B3" w:rsidP="0025081C">
            <w:pPr>
              <w:spacing w:afterLines="40" w:after="96" w:line="240" w:lineRule="auto"/>
              <w:ind w:firstLine="0"/>
              <w:rPr>
                <w:sz w:val="20"/>
              </w:rPr>
            </w:pPr>
            <w:r w:rsidRPr="004D369A">
              <w:rPr>
                <w:sz w:val="20"/>
              </w:rPr>
              <w:lastRenderedPageBreak/>
              <w:t>2</w:t>
            </w:r>
          </w:p>
          <w:p w14:paraId="227ECA5F" w14:textId="77777777" w:rsidR="00F939B3" w:rsidRPr="004D369A" w:rsidRDefault="00F939B3" w:rsidP="0025081C">
            <w:pPr>
              <w:spacing w:afterLines="40" w:after="96" w:line="240" w:lineRule="auto"/>
              <w:ind w:firstLine="0"/>
              <w:rPr>
                <w:sz w:val="20"/>
              </w:rPr>
            </w:pPr>
          </w:p>
          <w:p w14:paraId="5CECAC89" w14:textId="77777777" w:rsidR="00F939B3" w:rsidRPr="004D369A" w:rsidRDefault="00F939B3" w:rsidP="0025081C">
            <w:pPr>
              <w:spacing w:afterLines="40" w:after="96" w:line="240" w:lineRule="auto"/>
              <w:ind w:firstLine="0"/>
              <w:rPr>
                <w:sz w:val="20"/>
              </w:rPr>
            </w:pPr>
          </w:p>
          <w:p w14:paraId="6ED2C2D8" w14:textId="77777777" w:rsidR="00F939B3" w:rsidRPr="004D369A" w:rsidRDefault="00F939B3" w:rsidP="0025081C">
            <w:pPr>
              <w:spacing w:afterLines="40" w:after="96" w:line="240" w:lineRule="auto"/>
              <w:ind w:firstLine="0"/>
              <w:rPr>
                <w:sz w:val="20"/>
              </w:rPr>
            </w:pPr>
          </w:p>
          <w:p w14:paraId="13581387" w14:textId="77777777" w:rsidR="00F939B3" w:rsidRPr="004D369A" w:rsidRDefault="00F939B3" w:rsidP="0025081C">
            <w:pPr>
              <w:spacing w:afterLines="40" w:after="96" w:line="240" w:lineRule="auto"/>
              <w:ind w:firstLine="0"/>
              <w:rPr>
                <w:sz w:val="20"/>
              </w:rPr>
            </w:pPr>
            <w:r w:rsidRPr="004D369A">
              <w:rPr>
                <w:sz w:val="20"/>
              </w:rPr>
              <w:t>2</w:t>
            </w:r>
          </w:p>
          <w:p w14:paraId="408733B9" w14:textId="77777777" w:rsidR="00F939B3" w:rsidRPr="004D369A" w:rsidRDefault="00F939B3" w:rsidP="0025081C">
            <w:pPr>
              <w:spacing w:afterLines="40" w:after="96" w:line="240" w:lineRule="auto"/>
              <w:ind w:firstLine="0"/>
              <w:rPr>
                <w:sz w:val="20"/>
              </w:rPr>
            </w:pPr>
          </w:p>
          <w:p w14:paraId="08AAF62B" w14:textId="77777777" w:rsidR="00F939B3" w:rsidRPr="004D369A" w:rsidRDefault="00F939B3" w:rsidP="0025081C">
            <w:pPr>
              <w:spacing w:afterLines="40" w:after="96" w:line="240" w:lineRule="auto"/>
              <w:ind w:firstLine="0"/>
              <w:rPr>
                <w:sz w:val="20"/>
              </w:rPr>
            </w:pPr>
          </w:p>
          <w:p w14:paraId="5B41C663" w14:textId="77777777" w:rsidR="00F939B3" w:rsidRPr="004D369A" w:rsidRDefault="00F939B3" w:rsidP="0025081C">
            <w:pPr>
              <w:spacing w:afterLines="40" w:after="96" w:line="240" w:lineRule="auto"/>
              <w:ind w:firstLine="0"/>
              <w:rPr>
                <w:sz w:val="20"/>
              </w:rPr>
            </w:pPr>
          </w:p>
          <w:p w14:paraId="01992768" w14:textId="77777777" w:rsidR="00F939B3" w:rsidRPr="004D369A" w:rsidRDefault="00F939B3" w:rsidP="0025081C">
            <w:pPr>
              <w:spacing w:afterLines="40" w:after="96" w:line="240" w:lineRule="auto"/>
              <w:ind w:firstLine="0"/>
              <w:rPr>
                <w:sz w:val="20"/>
              </w:rPr>
            </w:pPr>
          </w:p>
          <w:p w14:paraId="12F31D04" w14:textId="77777777" w:rsidR="00F939B3" w:rsidRPr="004D369A" w:rsidRDefault="00F939B3" w:rsidP="0025081C">
            <w:pPr>
              <w:spacing w:afterLines="40" w:after="96" w:line="240" w:lineRule="auto"/>
              <w:ind w:firstLine="0"/>
              <w:rPr>
                <w:sz w:val="20"/>
              </w:rPr>
            </w:pPr>
          </w:p>
          <w:p w14:paraId="691097B3" w14:textId="77777777" w:rsidR="00F939B3" w:rsidRPr="004D369A" w:rsidRDefault="00F939B3" w:rsidP="0025081C">
            <w:pPr>
              <w:spacing w:afterLines="40" w:after="96" w:line="240" w:lineRule="auto"/>
              <w:ind w:firstLine="0"/>
              <w:rPr>
                <w:sz w:val="20"/>
              </w:rPr>
            </w:pPr>
          </w:p>
          <w:p w14:paraId="54D43BAA" w14:textId="3C989A26" w:rsidR="00F939B3" w:rsidRPr="004D369A" w:rsidRDefault="00F939B3" w:rsidP="0025081C">
            <w:pPr>
              <w:spacing w:afterLines="40" w:after="96" w:line="240" w:lineRule="auto"/>
              <w:ind w:firstLine="0"/>
              <w:rPr>
                <w:sz w:val="20"/>
              </w:rPr>
            </w:pPr>
            <w:r w:rsidRPr="004D369A">
              <w:rPr>
                <w:sz w:val="20"/>
              </w:rPr>
              <w:t>2</w:t>
            </w:r>
          </w:p>
        </w:tc>
      </w:tr>
      <w:tr w:rsidR="00880993" w:rsidRPr="00E75F02" w14:paraId="3DB92228" w14:textId="77777777" w:rsidTr="0025081C">
        <w:trPr>
          <w:trHeight w:val="653"/>
          <w:jc w:val="left"/>
        </w:trPr>
        <w:tc>
          <w:tcPr>
            <w:tcW w:w="3502" w:type="dxa"/>
          </w:tcPr>
          <w:p w14:paraId="7796191F" w14:textId="77777777" w:rsidR="00880993" w:rsidRPr="004D369A" w:rsidRDefault="00880993" w:rsidP="0025081C">
            <w:pPr>
              <w:spacing w:afterLines="40" w:after="96" w:line="240" w:lineRule="auto"/>
              <w:ind w:firstLine="0"/>
              <w:jc w:val="left"/>
              <w:rPr>
                <w:sz w:val="20"/>
              </w:rPr>
            </w:pPr>
            <w:r w:rsidRPr="004D369A">
              <w:rPr>
                <w:sz w:val="20"/>
              </w:rPr>
              <w:lastRenderedPageBreak/>
              <w:t>Explains and justifies any differences in why data analysis section does not match what was approved in Chapter 3 (if appropriate).</w:t>
            </w:r>
          </w:p>
          <w:p w14:paraId="544EB5F8" w14:textId="71C0F507" w:rsidR="00880993" w:rsidRPr="004D369A" w:rsidRDefault="00880993" w:rsidP="0025081C">
            <w:pPr>
              <w:spacing w:afterLines="40" w:after="96" w:line="240" w:lineRule="auto"/>
              <w:ind w:firstLine="0"/>
              <w:jc w:val="left"/>
              <w:rPr>
                <w:sz w:val="20"/>
              </w:rPr>
            </w:pPr>
          </w:p>
        </w:tc>
        <w:tc>
          <w:tcPr>
            <w:tcW w:w="1106" w:type="dxa"/>
          </w:tcPr>
          <w:p w14:paraId="6AA7C0BC" w14:textId="1F6D8399" w:rsidR="00880993" w:rsidRPr="004D369A" w:rsidRDefault="001965BA" w:rsidP="0025081C">
            <w:pPr>
              <w:spacing w:afterLines="40" w:after="96" w:line="240" w:lineRule="auto"/>
              <w:ind w:firstLine="0"/>
              <w:rPr>
                <w:sz w:val="20"/>
              </w:rPr>
            </w:pPr>
            <w:r w:rsidRPr="004D369A">
              <w:rPr>
                <w:sz w:val="20"/>
              </w:rPr>
              <w:t>2</w:t>
            </w:r>
          </w:p>
        </w:tc>
        <w:tc>
          <w:tcPr>
            <w:tcW w:w="990" w:type="dxa"/>
          </w:tcPr>
          <w:p w14:paraId="4099DDBD" w14:textId="3BF5ABAE" w:rsidR="00880993" w:rsidRPr="004D369A" w:rsidRDefault="00B33EAA" w:rsidP="0025081C">
            <w:pPr>
              <w:spacing w:afterLines="40" w:after="96" w:line="240" w:lineRule="auto"/>
              <w:ind w:firstLine="0"/>
              <w:rPr>
                <w:sz w:val="20"/>
              </w:rPr>
            </w:pPr>
            <w:r w:rsidRPr="004D369A">
              <w:rPr>
                <w:sz w:val="20"/>
              </w:rPr>
              <w:t>2</w:t>
            </w:r>
          </w:p>
        </w:tc>
        <w:tc>
          <w:tcPr>
            <w:tcW w:w="1440" w:type="dxa"/>
          </w:tcPr>
          <w:p w14:paraId="69DC75A6" w14:textId="2EE6FAE1" w:rsidR="00880993" w:rsidRPr="004D369A" w:rsidRDefault="007C413B" w:rsidP="0025081C">
            <w:pPr>
              <w:spacing w:afterLines="40" w:after="96" w:line="240" w:lineRule="auto"/>
              <w:ind w:firstLine="0"/>
              <w:rPr>
                <w:sz w:val="20"/>
              </w:rPr>
            </w:pPr>
            <w:r w:rsidRPr="004D369A">
              <w:rPr>
                <w:sz w:val="20"/>
              </w:rPr>
              <w:t>2</w:t>
            </w:r>
          </w:p>
        </w:tc>
        <w:tc>
          <w:tcPr>
            <w:tcW w:w="1818" w:type="dxa"/>
          </w:tcPr>
          <w:p w14:paraId="499A40EA" w14:textId="77777777" w:rsidR="00880993" w:rsidRPr="004D369A" w:rsidRDefault="00880993" w:rsidP="0025081C">
            <w:pPr>
              <w:spacing w:afterLines="40" w:after="96" w:line="240" w:lineRule="auto"/>
              <w:ind w:firstLine="0"/>
              <w:rPr>
                <w:sz w:val="20"/>
              </w:rPr>
            </w:pPr>
            <w:r w:rsidRPr="004D369A">
              <w:rPr>
                <w:sz w:val="20"/>
              </w:rPr>
              <w:t>X</w:t>
            </w:r>
          </w:p>
        </w:tc>
      </w:tr>
      <w:tr w:rsidR="00347FDC" w:rsidRPr="00E75F02" w14:paraId="097BB3F0" w14:textId="77777777" w:rsidTr="0025081C">
        <w:trPr>
          <w:trHeight w:val="653"/>
          <w:jc w:val="left"/>
        </w:trPr>
        <w:tc>
          <w:tcPr>
            <w:tcW w:w="3502" w:type="dxa"/>
          </w:tcPr>
          <w:p w14:paraId="7421025B" w14:textId="69B2A599" w:rsidR="00347FDC" w:rsidRPr="004033E7" w:rsidRDefault="00347FDC" w:rsidP="00347FDC">
            <w:pPr>
              <w:spacing w:afterLines="40" w:after="96" w:line="240" w:lineRule="auto"/>
              <w:ind w:firstLine="0"/>
              <w:jc w:val="left"/>
              <w:rPr>
                <w:sz w:val="20"/>
              </w:rPr>
            </w:pPr>
            <w:r w:rsidRPr="004033E7">
              <w:rPr>
                <w:sz w:val="20"/>
              </w:rPr>
              <w:t>Discusses the reflexivity protocols used (such as bracketing and peer debriefing) and how these protocols complement the data analysis strategy.</w:t>
            </w:r>
          </w:p>
        </w:tc>
        <w:tc>
          <w:tcPr>
            <w:tcW w:w="1106" w:type="dxa"/>
          </w:tcPr>
          <w:p w14:paraId="31646368" w14:textId="475E3942" w:rsidR="00347FDC" w:rsidRPr="004033E7" w:rsidRDefault="001965BA" w:rsidP="0025081C">
            <w:pPr>
              <w:spacing w:afterLines="40" w:after="96" w:line="240" w:lineRule="auto"/>
              <w:ind w:firstLine="0"/>
              <w:rPr>
                <w:sz w:val="20"/>
              </w:rPr>
            </w:pPr>
            <w:r w:rsidRPr="004033E7">
              <w:rPr>
                <w:sz w:val="20"/>
              </w:rPr>
              <w:t>2</w:t>
            </w:r>
          </w:p>
        </w:tc>
        <w:tc>
          <w:tcPr>
            <w:tcW w:w="990" w:type="dxa"/>
          </w:tcPr>
          <w:p w14:paraId="73465A7B" w14:textId="14C93A93" w:rsidR="00347FDC" w:rsidRPr="004033E7" w:rsidRDefault="0092078F" w:rsidP="0025081C">
            <w:pPr>
              <w:spacing w:afterLines="40" w:after="96" w:line="240" w:lineRule="auto"/>
              <w:ind w:firstLine="0"/>
              <w:rPr>
                <w:sz w:val="20"/>
              </w:rPr>
            </w:pPr>
            <w:r w:rsidRPr="004033E7">
              <w:rPr>
                <w:sz w:val="20"/>
              </w:rPr>
              <w:t>2</w:t>
            </w:r>
          </w:p>
        </w:tc>
        <w:tc>
          <w:tcPr>
            <w:tcW w:w="1440" w:type="dxa"/>
          </w:tcPr>
          <w:p w14:paraId="6D0A0862" w14:textId="2F6882D1" w:rsidR="00347FDC" w:rsidRPr="004033E7" w:rsidRDefault="00065FAD" w:rsidP="0025081C">
            <w:pPr>
              <w:spacing w:afterLines="40" w:after="96" w:line="240" w:lineRule="auto"/>
              <w:ind w:firstLine="0"/>
              <w:rPr>
                <w:sz w:val="20"/>
              </w:rPr>
            </w:pPr>
            <w:r w:rsidRPr="004033E7">
              <w:rPr>
                <w:sz w:val="20"/>
              </w:rPr>
              <w:t>2</w:t>
            </w:r>
          </w:p>
        </w:tc>
        <w:tc>
          <w:tcPr>
            <w:tcW w:w="1818" w:type="dxa"/>
          </w:tcPr>
          <w:p w14:paraId="34F0806D" w14:textId="455E81C4" w:rsidR="00347FDC" w:rsidRPr="004033E7" w:rsidRDefault="00F939B3" w:rsidP="0025081C">
            <w:pPr>
              <w:spacing w:afterLines="40" w:after="96" w:line="240" w:lineRule="auto"/>
              <w:ind w:firstLine="0"/>
              <w:rPr>
                <w:sz w:val="20"/>
              </w:rPr>
            </w:pPr>
            <w:r w:rsidRPr="004033E7">
              <w:rPr>
                <w:sz w:val="20"/>
              </w:rPr>
              <w:t>2</w:t>
            </w:r>
          </w:p>
        </w:tc>
      </w:tr>
      <w:tr w:rsidR="00880993" w:rsidRPr="00E75F02" w14:paraId="4D7F71F4" w14:textId="77777777" w:rsidTr="0025081C">
        <w:trPr>
          <w:trHeight w:val="653"/>
          <w:jc w:val="left"/>
        </w:trPr>
        <w:tc>
          <w:tcPr>
            <w:tcW w:w="3502" w:type="dxa"/>
          </w:tcPr>
          <w:p w14:paraId="02602782" w14:textId="11275E22" w:rsidR="00880993" w:rsidRPr="004033E7" w:rsidRDefault="00D51E2D" w:rsidP="0025081C">
            <w:pPr>
              <w:keepLines/>
              <w:spacing w:afterLines="40" w:after="96" w:line="240" w:lineRule="auto"/>
              <w:ind w:firstLine="0"/>
              <w:jc w:val="left"/>
              <w:rPr>
                <w:sz w:val="20"/>
              </w:rPr>
            </w:pPr>
            <w:r w:rsidRPr="004033E7">
              <w:rPr>
                <w:sz w:val="20"/>
              </w:rPr>
              <w:t>D</w:t>
            </w:r>
            <w:r w:rsidR="00880993" w:rsidRPr="004033E7">
              <w:rPr>
                <w:sz w:val="20"/>
              </w:rPr>
              <w:t>escribes approaches used to ensure trustworthiness for qualitative data including expert panel review of questions,</w:t>
            </w:r>
            <w:r w:rsidRPr="004033E7">
              <w:rPr>
                <w:sz w:val="20"/>
              </w:rPr>
              <w:t xml:space="preserve"> field test(s)/</w:t>
            </w:r>
            <w:r w:rsidR="00880993" w:rsidRPr="004033E7">
              <w:rPr>
                <w:sz w:val="20"/>
              </w:rPr>
              <w:t xml:space="preserve"> practice interviews, member checking, and triangulation of data, as appropriate.</w:t>
            </w:r>
          </w:p>
        </w:tc>
        <w:tc>
          <w:tcPr>
            <w:tcW w:w="1106" w:type="dxa"/>
          </w:tcPr>
          <w:p w14:paraId="3DD86AF0" w14:textId="04C7670E" w:rsidR="00880993" w:rsidRPr="004033E7" w:rsidRDefault="001965BA" w:rsidP="0025081C">
            <w:pPr>
              <w:spacing w:afterLines="40" w:after="96" w:line="240" w:lineRule="auto"/>
              <w:ind w:firstLine="0"/>
              <w:rPr>
                <w:sz w:val="20"/>
              </w:rPr>
            </w:pPr>
            <w:r w:rsidRPr="004033E7">
              <w:rPr>
                <w:sz w:val="20"/>
              </w:rPr>
              <w:t>2</w:t>
            </w:r>
          </w:p>
        </w:tc>
        <w:tc>
          <w:tcPr>
            <w:tcW w:w="990" w:type="dxa"/>
          </w:tcPr>
          <w:p w14:paraId="328B4252" w14:textId="265C9B02" w:rsidR="00880993" w:rsidRPr="004033E7" w:rsidRDefault="002C0C33" w:rsidP="0025081C">
            <w:pPr>
              <w:spacing w:afterLines="40" w:after="96" w:line="240" w:lineRule="auto"/>
              <w:ind w:firstLine="0"/>
              <w:rPr>
                <w:sz w:val="20"/>
              </w:rPr>
            </w:pPr>
            <w:r w:rsidRPr="004033E7">
              <w:rPr>
                <w:sz w:val="20"/>
              </w:rPr>
              <w:t>2</w:t>
            </w:r>
          </w:p>
        </w:tc>
        <w:tc>
          <w:tcPr>
            <w:tcW w:w="1440" w:type="dxa"/>
          </w:tcPr>
          <w:p w14:paraId="237C190F" w14:textId="576F5428" w:rsidR="00880993" w:rsidRPr="004033E7" w:rsidRDefault="00065FAD" w:rsidP="0025081C">
            <w:pPr>
              <w:autoSpaceDE w:val="0"/>
              <w:autoSpaceDN w:val="0"/>
              <w:adjustRightInd w:val="0"/>
              <w:spacing w:afterLines="40" w:after="96" w:line="240" w:lineRule="auto"/>
              <w:ind w:firstLine="0"/>
              <w:rPr>
                <w:sz w:val="20"/>
              </w:rPr>
            </w:pPr>
            <w:r w:rsidRPr="004033E7">
              <w:rPr>
                <w:sz w:val="20"/>
              </w:rPr>
              <w:t>2</w:t>
            </w:r>
          </w:p>
        </w:tc>
        <w:tc>
          <w:tcPr>
            <w:tcW w:w="1818" w:type="dxa"/>
          </w:tcPr>
          <w:p w14:paraId="6ADA230C" w14:textId="77777777" w:rsidR="00880993" w:rsidRPr="004033E7" w:rsidRDefault="00880993" w:rsidP="0025081C">
            <w:pPr>
              <w:autoSpaceDE w:val="0"/>
              <w:autoSpaceDN w:val="0"/>
              <w:adjustRightInd w:val="0"/>
              <w:spacing w:afterLines="40" w:after="96" w:line="240" w:lineRule="auto"/>
              <w:ind w:firstLine="0"/>
              <w:rPr>
                <w:sz w:val="20"/>
              </w:rPr>
            </w:pPr>
            <w:r w:rsidRPr="004033E7">
              <w:rPr>
                <w:sz w:val="20"/>
              </w:rPr>
              <w:t>X</w:t>
            </w:r>
          </w:p>
        </w:tc>
      </w:tr>
      <w:tr w:rsidR="00880993" w:rsidRPr="00E75F02" w14:paraId="41C97A76" w14:textId="77777777" w:rsidTr="0025081C">
        <w:trPr>
          <w:trHeight w:val="653"/>
          <w:jc w:val="left"/>
        </w:trPr>
        <w:tc>
          <w:tcPr>
            <w:tcW w:w="3502" w:type="dxa"/>
          </w:tcPr>
          <w:p w14:paraId="7B7630AE" w14:textId="77777777" w:rsidR="00880993" w:rsidRPr="004033E7" w:rsidRDefault="00880993" w:rsidP="0025081C">
            <w:pPr>
              <w:keepLines/>
              <w:spacing w:afterLines="40" w:after="96" w:line="240" w:lineRule="auto"/>
              <w:ind w:firstLine="0"/>
              <w:jc w:val="left"/>
              <w:rPr>
                <w:sz w:val="20"/>
                <w:szCs w:val="20"/>
              </w:rPr>
            </w:pPr>
            <w:r w:rsidRPr="004033E7">
              <w:rPr>
                <w:sz w:val="20"/>
                <w:szCs w:val="20"/>
              </w:rPr>
              <w:t>Justifies how the analysis aligns with the research question(s), and how data and findings were organized by chronology of phenomena, by themes and patterns, or by other approaches as deemed appropriate.</w:t>
            </w:r>
          </w:p>
          <w:p w14:paraId="14A3A3EA" w14:textId="3BBFED41" w:rsidR="003A2B1F" w:rsidRPr="004033E7" w:rsidRDefault="003A2B1F" w:rsidP="0025081C">
            <w:pPr>
              <w:keepLines/>
              <w:spacing w:afterLines="40" w:after="96" w:line="240" w:lineRule="auto"/>
              <w:ind w:firstLine="0"/>
              <w:jc w:val="left"/>
              <w:rPr>
                <w:sz w:val="20"/>
                <w:szCs w:val="20"/>
              </w:rPr>
            </w:pPr>
            <w:r w:rsidRPr="004033E7">
              <w:rPr>
                <w:sz w:val="20"/>
                <w:szCs w:val="20"/>
              </w:rPr>
              <w:t>Develops a description of the phenomenon by synthesizing the data across the research questions. The synthesis approach used to develop the description of the phenomenon should be specific to the design used,</w:t>
            </w:r>
          </w:p>
        </w:tc>
        <w:tc>
          <w:tcPr>
            <w:tcW w:w="1106" w:type="dxa"/>
          </w:tcPr>
          <w:p w14:paraId="283B91DA" w14:textId="77777777" w:rsidR="00880993" w:rsidRPr="004033E7" w:rsidRDefault="001965BA" w:rsidP="0025081C">
            <w:pPr>
              <w:spacing w:afterLines="40" w:after="96" w:line="240" w:lineRule="auto"/>
              <w:ind w:firstLine="0"/>
              <w:rPr>
                <w:sz w:val="20"/>
              </w:rPr>
            </w:pPr>
            <w:r w:rsidRPr="004033E7">
              <w:rPr>
                <w:sz w:val="20"/>
              </w:rPr>
              <w:t>2</w:t>
            </w:r>
          </w:p>
          <w:p w14:paraId="76AC940D" w14:textId="77777777" w:rsidR="001965BA" w:rsidRPr="004033E7" w:rsidRDefault="001965BA" w:rsidP="0025081C">
            <w:pPr>
              <w:spacing w:afterLines="40" w:after="96" w:line="240" w:lineRule="auto"/>
              <w:ind w:firstLine="0"/>
              <w:rPr>
                <w:sz w:val="20"/>
              </w:rPr>
            </w:pPr>
          </w:p>
          <w:p w14:paraId="26EA5AE7" w14:textId="77777777" w:rsidR="001965BA" w:rsidRPr="004033E7" w:rsidRDefault="001965BA" w:rsidP="0025081C">
            <w:pPr>
              <w:spacing w:afterLines="40" w:after="96" w:line="240" w:lineRule="auto"/>
              <w:ind w:firstLine="0"/>
              <w:rPr>
                <w:sz w:val="20"/>
              </w:rPr>
            </w:pPr>
          </w:p>
          <w:p w14:paraId="3D48C2E2" w14:textId="77777777" w:rsidR="001965BA" w:rsidRPr="004033E7" w:rsidRDefault="001965BA" w:rsidP="0025081C">
            <w:pPr>
              <w:spacing w:afterLines="40" w:after="96" w:line="240" w:lineRule="auto"/>
              <w:ind w:firstLine="0"/>
              <w:rPr>
                <w:sz w:val="20"/>
              </w:rPr>
            </w:pPr>
          </w:p>
          <w:p w14:paraId="7FC74409" w14:textId="77777777" w:rsidR="001965BA" w:rsidRPr="004033E7" w:rsidRDefault="001965BA" w:rsidP="0025081C">
            <w:pPr>
              <w:spacing w:afterLines="40" w:after="96" w:line="240" w:lineRule="auto"/>
              <w:ind w:firstLine="0"/>
              <w:rPr>
                <w:sz w:val="20"/>
              </w:rPr>
            </w:pPr>
          </w:p>
          <w:p w14:paraId="3CA1133A" w14:textId="77777777" w:rsidR="001965BA" w:rsidRPr="004033E7" w:rsidRDefault="001965BA" w:rsidP="0025081C">
            <w:pPr>
              <w:spacing w:afterLines="40" w:after="96" w:line="240" w:lineRule="auto"/>
              <w:ind w:firstLine="0"/>
              <w:rPr>
                <w:sz w:val="20"/>
              </w:rPr>
            </w:pPr>
          </w:p>
          <w:p w14:paraId="64D3F4E3" w14:textId="2E250A1D" w:rsidR="001965BA" w:rsidRPr="004033E7" w:rsidRDefault="00CC4FA8" w:rsidP="0025081C">
            <w:pPr>
              <w:spacing w:afterLines="40" w:after="96" w:line="240" w:lineRule="auto"/>
              <w:ind w:firstLine="0"/>
              <w:rPr>
                <w:sz w:val="20"/>
              </w:rPr>
            </w:pPr>
            <w:r w:rsidRPr="004033E7">
              <w:rPr>
                <w:sz w:val="20"/>
              </w:rPr>
              <w:t>2</w:t>
            </w:r>
          </w:p>
        </w:tc>
        <w:tc>
          <w:tcPr>
            <w:tcW w:w="990" w:type="dxa"/>
          </w:tcPr>
          <w:p w14:paraId="25766B71" w14:textId="77777777" w:rsidR="00880993" w:rsidRPr="004033E7" w:rsidRDefault="002C0C33" w:rsidP="0025081C">
            <w:pPr>
              <w:spacing w:afterLines="40" w:after="96" w:line="240" w:lineRule="auto"/>
              <w:ind w:firstLine="0"/>
              <w:rPr>
                <w:sz w:val="20"/>
              </w:rPr>
            </w:pPr>
            <w:r w:rsidRPr="004033E7">
              <w:rPr>
                <w:sz w:val="20"/>
              </w:rPr>
              <w:t>2</w:t>
            </w:r>
          </w:p>
          <w:p w14:paraId="35128879" w14:textId="77777777" w:rsidR="002C0C33" w:rsidRPr="004033E7" w:rsidRDefault="002C0C33" w:rsidP="0025081C">
            <w:pPr>
              <w:spacing w:afterLines="40" w:after="96" w:line="240" w:lineRule="auto"/>
              <w:ind w:firstLine="0"/>
              <w:rPr>
                <w:sz w:val="20"/>
              </w:rPr>
            </w:pPr>
          </w:p>
          <w:p w14:paraId="5E0D76DF" w14:textId="77777777" w:rsidR="002C0C33" w:rsidRPr="004033E7" w:rsidRDefault="002C0C33" w:rsidP="0025081C">
            <w:pPr>
              <w:spacing w:afterLines="40" w:after="96" w:line="240" w:lineRule="auto"/>
              <w:ind w:firstLine="0"/>
              <w:rPr>
                <w:sz w:val="20"/>
              </w:rPr>
            </w:pPr>
          </w:p>
          <w:p w14:paraId="2BF2F975" w14:textId="77777777" w:rsidR="002C0C33" w:rsidRPr="004033E7" w:rsidRDefault="002C0C33" w:rsidP="0025081C">
            <w:pPr>
              <w:spacing w:afterLines="40" w:after="96" w:line="240" w:lineRule="auto"/>
              <w:ind w:firstLine="0"/>
              <w:rPr>
                <w:sz w:val="20"/>
              </w:rPr>
            </w:pPr>
          </w:p>
          <w:p w14:paraId="1F49CF99" w14:textId="77777777" w:rsidR="002C0C33" w:rsidRPr="004033E7" w:rsidRDefault="002C0C33" w:rsidP="0025081C">
            <w:pPr>
              <w:spacing w:afterLines="40" w:after="96" w:line="240" w:lineRule="auto"/>
              <w:ind w:firstLine="0"/>
              <w:rPr>
                <w:sz w:val="20"/>
              </w:rPr>
            </w:pPr>
          </w:p>
          <w:p w14:paraId="6FBF732C" w14:textId="77777777" w:rsidR="002C0C33" w:rsidRPr="004033E7" w:rsidRDefault="002C0C33" w:rsidP="0025081C">
            <w:pPr>
              <w:spacing w:afterLines="40" w:after="96" w:line="240" w:lineRule="auto"/>
              <w:ind w:firstLine="0"/>
              <w:rPr>
                <w:sz w:val="20"/>
              </w:rPr>
            </w:pPr>
          </w:p>
          <w:p w14:paraId="3266A11A" w14:textId="1B385378" w:rsidR="002C0C33" w:rsidRPr="004033E7" w:rsidRDefault="002C0C33" w:rsidP="0025081C">
            <w:pPr>
              <w:spacing w:afterLines="40" w:after="96" w:line="240" w:lineRule="auto"/>
              <w:ind w:firstLine="0"/>
              <w:rPr>
                <w:sz w:val="20"/>
              </w:rPr>
            </w:pPr>
            <w:r w:rsidRPr="004033E7">
              <w:rPr>
                <w:sz w:val="20"/>
              </w:rPr>
              <w:t>2</w:t>
            </w:r>
          </w:p>
        </w:tc>
        <w:tc>
          <w:tcPr>
            <w:tcW w:w="1440" w:type="dxa"/>
          </w:tcPr>
          <w:p w14:paraId="39128C00" w14:textId="77777777" w:rsidR="00880993" w:rsidRPr="004033E7" w:rsidRDefault="00065FAD" w:rsidP="0025081C">
            <w:pPr>
              <w:autoSpaceDE w:val="0"/>
              <w:autoSpaceDN w:val="0"/>
              <w:adjustRightInd w:val="0"/>
              <w:spacing w:afterLines="40" w:after="96" w:line="240" w:lineRule="auto"/>
              <w:ind w:firstLine="0"/>
              <w:rPr>
                <w:sz w:val="20"/>
              </w:rPr>
            </w:pPr>
            <w:r w:rsidRPr="004033E7">
              <w:rPr>
                <w:sz w:val="20"/>
              </w:rPr>
              <w:t>2</w:t>
            </w:r>
          </w:p>
          <w:p w14:paraId="4B2AD417" w14:textId="77777777" w:rsidR="00065FAD" w:rsidRPr="004033E7" w:rsidRDefault="00065FAD" w:rsidP="0025081C">
            <w:pPr>
              <w:autoSpaceDE w:val="0"/>
              <w:autoSpaceDN w:val="0"/>
              <w:adjustRightInd w:val="0"/>
              <w:spacing w:afterLines="40" w:after="96" w:line="240" w:lineRule="auto"/>
              <w:ind w:firstLine="0"/>
              <w:rPr>
                <w:sz w:val="20"/>
              </w:rPr>
            </w:pPr>
          </w:p>
          <w:p w14:paraId="28D43234" w14:textId="77777777" w:rsidR="00065FAD" w:rsidRPr="004033E7" w:rsidRDefault="00065FAD" w:rsidP="0025081C">
            <w:pPr>
              <w:autoSpaceDE w:val="0"/>
              <w:autoSpaceDN w:val="0"/>
              <w:adjustRightInd w:val="0"/>
              <w:spacing w:afterLines="40" w:after="96" w:line="240" w:lineRule="auto"/>
              <w:ind w:firstLine="0"/>
              <w:rPr>
                <w:sz w:val="20"/>
              </w:rPr>
            </w:pPr>
          </w:p>
          <w:p w14:paraId="032A5FCA" w14:textId="77777777" w:rsidR="00065FAD" w:rsidRPr="004033E7" w:rsidRDefault="00065FAD" w:rsidP="0025081C">
            <w:pPr>
              <w:autoSpaceDE w:val="0"/>
              <w:autoSpaceDN w:val="0"/>
              <w:adjustRightInd w:val="0"/>
              <w:spacing w:afterLines="40" w:after="96" w:line="240" w:lineRule="auto"/>
              <w:ind w:firstLine="0"/>
              <w:rPr>
                <w:sz w:val="20"/>
              </w:rPr>
            </w:pPr>
          </w:p>
          <w:p w14:paraId="7E18CE94" w14:textId="77777777" w:rsidR="00065FAD" w:rsidRPr="004033E7" w:rsidRDefault="00065FAD" w:rsidP="0025081C">
            <w:pPr>
              <w:autoSpaceDE w:val="0"/>
              <w:autoSpaceDN w:val="0"/>
              <w:adjustRightInd w:val="0"/>
              <w:spacing w:afterLines="40" w:after="96" w:line="240" w:lineRule="auto"/>
              <w:ind w:firstLine="0"/>
              <w:rPr>
                <w:sz w:val="20"/>
              </w:rPr>
            </w:pPr>
          </w:p>
          <w:p w14:paraId="325960B7" w14:textId="77777777" w:rsidR="00065FAD" w:rsidRPr="004033E7" w:rsidRDefault="00065FAD" w:rsidP="0025081C">
            <w:pPr>
              <w:autoSpaceDE w:val="0"/>
              <w:autoSpaceDN w:val="0"/>
              <w:adjustRightInd w:val="0"/>
              <w:spacing w:afterLines="40" w:after="96" w:line="240" w:lineRule="auto"/>
              <w:ind w:firstLine="0"/>
              <w:rPr>
                <w:sz w:val="20"/>
              </w:rPr>
            </w:pPr>
          </w:p>
          <w:p w14:paraId="263F26DB" w14:textId="1FC6764B" w:rsidR="00065FAD" w:rsidRPr="004033E7" w:rsidRDefault="00065FAD" w:rsidP="0025081C">
            <w:pPr>
              <w:autoSpaceDE w:val="0"/>
              <w:autoSpaceDN w:val="0"/>
              <w:adjustRightInd w:val="0"/>
              <w:spacing w:afterLines="40" w:after="96" w:line="240" w:lineRule="auto"/>
              <w:ind w:firstLine="0"/>
              <w:rPr>
                <w:sz w:val="20"/>
              </w:rPr>
            </w:pPr>
            <w:r w:rsidRPr="004033E7">
              <w:rPr>
                <w:sz w:val="20"/>
              </w:rPr>
              <w:t>2</w:t>
            </w:r>
          </w:p>
        </w:tc>
        <w:tc>
          <w:tcPr>
            <w:tcW w:w="1818" w:type="dxa"/>
          </w:tcPr>
          <w:p w14:paraId="3803C469" w14:textId="77777777" w:rsidR="00880993" w:rsidRPr="004033E7" w:rsidRDefault="00880993" w:rsidP="0025081C">
            <w:pPr>
              <w:autoSpaceDE w:val="0"/>
              <w:autoSpaceDN w:val="0"/>
              <w:adjustRightInd w:val="0"/>
              <w:spacing w:afterLines="40" w:after="96" w:line="240" w:lineRule="auto"/>
              <w:ind w:firstLine="0"/>
              <w:rPr>
                <w:sz w:val="20"/>
              </w:rPr>
            </w:pPr>
            <w:r w:rsidRPr="004033E7">
              <w:rPr>
                <w:sz w:val="20"/>
              </w:rPr>
              <w:t>X</w:t>
            </w:r>
          </w:p>
          <w:p w14:paraId="32B48AB3" w14:textId="77777777" w:rsidR="00F939B3" w:rsidRPr="004033E7" w:rsidRDefault="00F939B3" w:rsidP="0025081C">
            <w:pPr>
              <w:autoSpaceDE w:val="0"/>
              <w:autoSpaceDN w:val="0"/>
              <w:adjustRightInd w:val="0"/>
              <w:spacing w:afterLines="40" w:after="96" w:line="240" w:lineRule="auto"/>
              <w:ind w:firstLine="0"/>
              <w:rPr>
                <w:sz w:val="20"/>
              </w:rPr>
            </w:pPr>
          </w:p>
          <w:p w14:paraId="6C51A5DA" w14:textId="77777777" w:rsidR="00F939B3" w:rsidRPr="004033E7" w:rsidRDefault="00F939B3" w:rsidP="0025081C">
            <w:pPr>
              <w:autoSpaceDE w:val="0"/>
              <w:autoSpaceDN w:val="0"/>
              <w:adjustRightInd w:val="0"/>
              <w:spacing w:afterLines="40" w:after="96" w:line="240" w:lineRule="auto"/>
              <w:ind w:firstLine="0"/>
              <w:rPr>
                <w:sz w:val="20"/>
              </w:rPr>
            </w:pPr>
          </w:p>
          <w:p w14:paraId="2DCD6027" w14:textId="77777777" w:rsidR="00F939B3" w:rsidRPr="004033E7" w:rsidRDefault="00F939B3" w:rsidP="0025081C">
            <w:pPr>
              <w:autoSpaceDE w:val="0"/>
              <w:autoSpaceDN w:val="0"/>
              <w:adjustRightInd w:val="0"/>
              <w:spacing w:afterLines="40" w:after="96" w:line="240" w:lineRule="auto"/>
              <w:ind w:firstLine="0"/>
              <w:rPr>
                <w:sz w:val="20"/>
              </w:rPr>
            </w:pPr>
          </w:p>
          <w:p w14:paraId="68EEFBBD" w14:textId="77777777" w:rsidR="00F939B3" w:rsidRPr="004033E7" w:rsidRDefault="00F939B3" w:rsidP="0025081C">
            <w:pPr>
              <w:autoSpaceDE w:val="0"/>
              <w:autoSpaceDN w:val="0"/>
              <w:adjustRightInd w:val="0"/>
              <w:spacing w:afterLines="40" w:after="96" w:line="240" w:lineRule="auto"/>
              <w:ind w:firstLine="0"/>
              <w:rPr>
                <w:sz w:val="20"/>
              </w:rPr>
            </w:pPr>
          </w:p>
          <w:p w14:paraId="31354524" w14:textId="77777777" w:rsidR="00F939B3" w:rsidRPr="004033E7" w:rsidRDefault="00F939B3" w:rsidP="0025081C">
            <w:pPr>
              <w:autoSpaceDE w:val="0"/>
              <w:autoSpaceDN w:val="0"/>
              <w:adjustRightInd w:val="0"/>
              <w:spacing w:afterLines="40" w:after="96" w:line="240" w:lineRule="auto"/>
              <w:ind w:firstLine="0"/>
              <w:rPr>
                <w:sz w:val="20"/>
              </w:rPr>
            </w:pPr>
          </w:p>
          <w:p w14:paraId="5FC2732D" w14:textId="63AA52D6" w:rsidR="00F939B3" w:rsidRPr="004033E7" w:rsidRDefault="00F939B3" w:rsidP="0025081C">
            <w:pPr>
              <w:autoSpaceDE w:val="0"/>
              <w:autoSpaceDN w:val="0"/>
              <w:adjustRightInd w:val="0"/>
              <w:spacing w:afterLines="40" w:after="96" w:line="240" w:lineRule="auto"/>
              <w:ind w:firstLine="0"/>
              <w:rPr>
                <w:sz w:val="20"/>
              </w:rPr>
            </w:pPr>
            <w:r w:rsidRPr="004033E7">
              <w:rPr>
                <w:sz w:val="20"/>
              </w:rPr>
              <w:t>2</w:t>
            </w:r>
          </w:p>
        </w:tc>
      </w:tr>
      <w:tr w:rsidR="00880993" w:rsidRPr="00E75F02" w14:paraId="6B458C27" w14:textId="77777777" w:rsidTr="0025081C">
        <w:trPr>
          <w:trHeight w:val="653"/>
          <w:jc w:val="left"/>
        </w:trPr>
        <w:tc>
          <w:tcPr>
            <w:tcW w:w="3502" w:type="dxa"/>
          </w:tcPr>
          <w:p w14:paraId="696BD708" w14:textId="3103911E" w:rsidR="00880993" w:rsidRPr="004033E7" w:rsidRDefault="00880993" w:rsidP="0025081C">
            <w:pPr>
              <w:keepLines/>
              <w:spacing w:afterLines="40" w:after="96" w:line="240" w:lineRule="auto"/>
              <w:ind w:firstLine="0"/>
              <w:jc w:val="left"/>
              <w:rPr>
                <w:sz w:val="20"/>
                <w:szCs w:val="20"/>
              </w:rPr>
            </w:pPr>
            <w:r w:rsidRPr="004033E7">
              <w:rPr>
                <w:sz w:val="20"/>
              </w:rPr>
              <w:lastRenderedPageBreak/>
              <w:t>.</w:t>
            </w:r>
            <w:r w:rsidR="00644FF2" w:rsidRPr="004033E7">
              <w:rPr>
                <w:sz w:val="20"/>
              </w:rPr>
              <w:t xml:space="preserve"> Section is written in a way that is well structured, has a logical flow, uses correct paragraph structure, sentence structure, punctuation, and APA format</w:t>
            </w:r>
          </w:p>
        </w:tc>
        <w:tc>
          <w:tcPr>
            <w:tcW w:w="1106" w:type="dxa"/>
          </w:tcPr>
          <w:p w14:paraId="692549C3" w14:textId="5E01D57F" w:rsidR="00880993" w:rsidRPr="004033E7" w:rsidRDefault="00CC4FA8" w:rsidP="0025081C">
            <w:pPr>
              <w:spacing w:afterLines="40" w:after="96" w:line="240" w:lineRule="auto"/>
              <w:ind w:firstLine="0"/>
              <w:rPr>
                <w:sz w:val="20"/>
              </w:rPr>
            </w:pPr>
            <w:r w:rsidRPr="004033E7">
              <w:rPr>
                <w:sz w:val="20"/>
              </w:rPr>
              <w:t>2</w:t>
            </w:r>
          </w:p>
        </w:tc>
        <w:tc>
          <w:tcPr>
            <w:tcW w:w="990" w:type="dxa"/>
          </w:tcPr>
          <w:p w14:paraId="568BA158" w14:textId="0883E126" w:rsidR="00880993" w:rsidRPr="004033E7" w:rsidRDefault="002C42ED" w:rsidP="0025081C">
            <w:pPr>
              <w:spacing w:afterLines="40" w:after="96" w:line="240" w:lineRule="auto"/>
              <w:ind w:firstLine="0"/>
              <w:rPr>
                <w:sz w:val="20"/>
              </w:rPr>
            </w:pPr>
            <w:r w:rsidRPr="004033E7">
              <w:rPr>
                <w:sz w:val="20"/>
              </w:rPr>
              <w:t>2</w:t>
            </w:r>
          </w:p>
        </w:tc>
        <w:tc>
          <w:tcPr>
            <w:tcW w:w="1440" w:type="dxa"/>
          </w:tcPr>
          <w:p w14:paraId="45B98F33" w14:textId="4105F375" w:rsidR="00880993" w:rsidRPr="004033E7" w:rsidRDefault="00065FAD" w:rsidP="0025081C">
            <w:pPr>
              <w:autoSpaceDE w:val="0"/>
              <w:autoSpaceDN w:val="0"/>
              <w:adjustRightInd w:val="0"/>
              <w:spacing w:afterLines="40" w:after="96" w:line="240" w:lineRule="auto"/>
              <w:ind w:firstLine="0"/>
              <w:rPr>
                <w:sz w:val="20"/>
              </w:rPr>
            </w:pPr>
            <w:r w:rsidRPr="004033E7">
              <w:rPr>
                <w:sz w:val="20"/>
              </w:rPr>
              <w:t>2</w:t>
            </w:r>
          </w:p>
        </w:tc>
        <w:tc>
          <w:tcPr>
            <w:tcW w:w="1818" w:type="dxa"/>
          </w:tcPr>
          <w:p w14:paraId="7AB77662" w14:textId="77777777" w:rsidR="00880993" w:rsidRPr="004033E7" w:rsidRDefault="00880993" w:rsidP="0025081C">
            <w:pPr>
              <w:autoSpaceDE w:val="0"/>
              <w:autoSpaceDN w:val="0"/>
              <w:adjustRightInd w:val="0"/>
              <w:spacing w:afterLines="40" w:after="96" w:line="240" w:lineRule="auto"/>
              <w:ind w:firstLine="0"/>
              <w:rPr>
                <w:sz w:val="20"/>
              </w:rPr>
            </w:pPr>
            <w:r w:rsidRPr="004033E7">
              <w:rPr>
                <w:sz w:val="20"/>
              </w:rPr>
              <w:t>X</w:t>
            </w:r>
          </w:p>
        </w:tc>
      </w:tr>
      <w:tr w:rsidR="00880993" w:rsidRPr="00E75F02" w14:paraId="381CB81D" w14:textId="77777777" w:rsidTr="0025081C">
        <w:trPr>
          <w:trHeight w:val="653"/>
          <w:jc w:val="left"/>
        </w:trPr>
        <w:tc>
          <w:tcPr>
            <w:tcW w:w="8856" w:type="dxa"/>
            <w:gridSpan w:val="5"/>
          </w:tcPr>
          <w:p w14:paraId="661EAC6D" w14:textId="77777777" w:rsidR="00880993" w:rsidRPr="004033E7" w:rsidRDefault="00880993" w:rsidP="0025081C">
            <w:pPr>
              <w:spacing w:line="240" w:lineRule="auto"/>
              <w:ind w:firstLine="0"/>
              <w:jc w:val="left"/>
              <w:rPr>
                <w:b/>
                <w:sz w:val="20"/>
                <w:szCs w:val="20"/>
              </w:rPr>
            </w:pPr>
            <w:r w:rsidRPr="004033E7">
              <w:rPr>
                <w:b/>
                <w:sz w:val="20"/>
                <w:szCs w:val="20"/>
              </w:rPr>
              <w:t>*Score each requirement listed in the criteria table using the following scale:</w:t>
            </w:r>
          </w:p>
          <w:p w14:paraId="41C9BFF8" w14:textId="77777777" w:rsidR="00880993" w:rsidRPr="004033E7" w:rsidRDefault="00880993" w:rsidP="0025081C">
            <w:pPr>
              <w:spacing w:line="240" w:lineRule="auto"/>
              <w:ind w:firstLine="0"/>
              <w:jc w:val="left"/>
              <w:rPr>
                <w:sz w:val="20"/>
                <w:szCs w:val="20"/>
              </w:rPr>
            </w:pPr>
            <w:r w:rsidRPr="004033E7">
              <w:rPr>
                <w:sz w:val="20"/>
                <w:szCs w:val="20"/>
              </w:rPr>
              <w:t>0 = Item Not Present or Unacceptable. Substantial Revisions are Required.</w:t>
            </w:r>
          </w:p>
          <w:p w14:paraId="73D655EC" w14:textId="77777777" w:rsidR="00880993" w:rsidRPr="004033E7" w:rsidRDefault="00880993" w:rsidP="0025081C">
            <w:pPr>
              <w:spacing w:line="240" w:lineRule="auto"/>
              <w:ind w:firstLine="0"/>
              <w:jc w:val="left"/>
              <w:rPr>
                <w:sz w:val="20"/>
                <w:szCs w:val="20"/>
              </w:rPr>
            </w:pPr>
            <w:r w:rsidRPr="004033E7">
              <w:rPr>
                <w:sz w:val="20"/>
                <w:szCs w:val="20"/>
              </w:rPr>
              <w:t>1 = Item is Present. Does Not Meet Expectations. Revisions are Required.</w:t>
            </w:r>
          </w:p>
          <w:p w14:paraId="00AB2DDB" w14:textId="77777777" w:rsidR="00880993" w:rsidRPr="004033E7" w:rsidRDefault="00880993" w:rsidP="0025081C">
            <w:pPr>
              <w:spacing w:line="240" w:lineRule="auto"/>
              <w:ind w:firstLine="0"/>
              <w:jc w:val="left"/>
              <w:rPr>
                <w:sz w:val="20"/>
                <w:szCs w:val="20"/>
              </w:rPr>
            </w:pPr>
            <w:r w:rsidRPr="004033E7">
              <w:rPr>
                <w:sz w:val="20"/>
                <w:szCs w:val="20"/>
              </w:rPr>
              <w:t xml:space="preserve">2 = Item is Acceptable. Meets Expectations. Some Revisions May be Suggested or Required. </w:t>
            </w:r>
          </w:p>
          <w:p w14:paraId="420AEC6C" w14:textId="77777777" w:rsidR="00880993" w:rsidRPr="004033E7" w:rsidRDefault="00880993" w:rsidP="0025081C">
            <w:pPr>
              <w:spacing w:line="240" w:lineRule="auto"/>
              <w:ind w:firstLine="0"/>
              <w:jc w:val="left"/>
              <w:rPr>
                <w:rFonts w:eastAsia="Times New Roman"/>
                <w:sz w:val="20"/>
                <w:szCs w:val="20"/>
              </w:rPr>
            </w:pPr>
            <w:r w:rsidRPr="004033E7">
              <w:rPr>
                <w:sz w:val="20"/>
                <w:szCs w:val="20"/>
              </w:rPr>
              <w:t>3 = Item Exceeds Expectations. No Revisions are Required.</w:t>
            </w:r>
          </w:p>
        </w:tc>
      </w:tr>
      <w:tr w:rsidR="00880993" w:rsidRPr="00E75F02" w14:paraId="68E00329" w14:textId="77777777" w:rsidTr="0025081C">
        <w:trPr>
          <w:trHeight w:val="653"/>
          <w:jc w:val="left"/>
        </w:trPr>
        <w:tc>
          <w:tcPr>
            <w:tcW w:w="8856" w:type="dxa"/>
            <w:gridSpan w:val="5"/>
          </w:tcPr>
          <w:p w14:paraId="40CFFD69" w14:textId="77777777" w:rsidR="00880993" w:rsidRPr="004033E7" w:rsidRDefault="00880993" w:rsidP="0025081C">
            <w:pPr>
              <w:spacing w:afterLines="40" w:after="96" w:line="240" w:lineRule="auto"/>
              <w:ind w:firstLine="0"/>
              <w:jc w:val="left"/>
              <w:rPr>
                <w:b/>
                <w:sz w:val="20"/>
                <w:szCs w:val="20"/>
              </w:rPr>
            </w:pPr>
            <w:r w:rsidRPr="004033E7">
              <w:rPr>
                <w:b/>
                <w:sz w:val="20"/>
                <w:szCs w:val="20"/>
              </w:rPr>
              <w:t>Reviewer Comments:</w:t>
            </w:r>
          </w:p>
          <w:p w14:paraId="06398CED" w14:textId="77777777" w:rsidR="00880993" w:rsidRPr="004033E7" w:rsidDel="005E12C6" w:rsidRDefault="00880993" w:rsidP="0025081C">
            <w:pPr>
              <w:spacing w:afterLines="40" w:after="96" w:line="240" w:lineRule="auto"/>
              <w:ind w:firstLine="0"/>
              <w:jc w:val="left"/>
              <w:rPr>
                <w:rFonts w:eastAsia="Times New Roman"/>
                <w:b/>
                <w:sz w:val="20"/>
                <w:szCs w:val="20"/>
              </w:rPr>
            </w:pPr>
          </w:p>
        </w:tc>
      </w:tr>
    </w:tbl>
    <w:p w14:paraId="3FA7DC3D" w14:textId="2D25CB50" w:rsidR="00880993" w:rsidRPr="00E75F02" w:rsidRDefault="00880993" w:rsidP="00880993">
      <w:pPr>
        <w:pStyle w:val="Heading2"/>
      </w:pPr>
      <w:bookmarkStart w:id="655" w:name="_Toc171694981"/>
      <w:r w:rsidRPr="00E75F02">
        <w:t>Results</w:t>
      </w:r>
      <w:bookmarkEnd w:id="655"/>
    </w:p>
    <w:p w14:paraId="3EF60870" w14:textId="53B17946" w:rsidR="00F3401C" w:rsidRPr="00E75F02" w:rsidRDefault="003C5E5E" w:rsidP="0098433B">
      <w:pPr>
        <w:pStyle w:val="Heading3"/>
      </w:pPr>
      <w:bookmarkStart w:id="656" w:name="_Toc171694982"/>
      <w:r w:rsidRPr="00E75F02">
        <w:t>Presenting the Results</w:t>
      </w:r>
      <w:bookmarkEnd w:id="656"/>
    </w:p>
    <w:p w14:paraId="7FAE76AB" w14:textId="32C605BC" w:rsidR="00F3401C" w:rsidRPr="00E75F02" w:rsidRDefault="00F3401C" w:rsidP="0098433B">
      <w:pPr>
        <w:spacing w:after="0"/>
      </w:pPr>
      <w:r w:rsidRPr="00E75F02">
        <w:t>The results are presented with the presentation of themes along with their definition</w:t>
      </w:r>
      <w:del w:id="657" w:author="Michael Grohs" w:date="2024-07-15T18:00:00Z" w16du:dateUtc="2024-07-15T23:00:00Z">
        <w:r w:rsidRPr="00E75F02" w:rsidDel="00B603B6">
          <w:delText>,</w:delText>
        </w:r>
      </w:del>
      <w:r w:rsidRPr="00E75F02">
        <w:t xml:space="preserve"> and direct quotes. The themes and quotes help support the results. The theme emerged from the categories that detailed </w:t>
      </w:r>
      <w:r w:rsidR="002F088D" w:rsidRPr="00E75F02">
        <w:t>meaningful</w:t>
      </w:r>
      <w:r w:rsidR="00C015B1" w:rsidRPr="00E75F02">
        <w:t xml:space="preserve"> </w:t>
      </w:r>
      <w:r w:rsidRPr="00E75F02">
        <w:t>data</w:t>
      </w:r>
      <w:ins w:id="658" w:author="Michael Grohs" w:date="2024-07-15T18:00:00Z" w16du:dateUtc="2024-07-15T23:00:00Z">
        <w:r w:rsidR="00B603B6">
          <w:t>,</w:t>
        </w:r>
      </w:ins>
      <w:r w:rsidRPr="00E75F02">
        <w:t xml:space="preserve"> and the categories emerged from the codes after becoming emerged in the data. The results revealed that African American alumni described the contributions of their African American faculty and peers in multiple </w:t>
      </w:r>
      <w:del w:id="659" w:author="Michael Grohs" w:date="2024-07-15T18:00:00Z" w16du:dateUtc="2024-07-15T23:00:00Z">
        <w:r w:rsidRPr="00E75F02" w:rsidDel="00B603B6">
          <w:delText xml:space="preserve">different </w:delText>
        </w:r>
      </w:del>
      <w:r w:rsidRPr="00E75F02">
        <w:t xml:space="preserve">ways. The contributions can be grouped into themes such as </w:t>
      </w:r>
      <w:del w:id="660" w:author="Michael Grohs" w:date="2024-07-15T18:02:00Z" w16du:dateUtc="2024-07-15T23:02:00Z">
        <w:r w:rsidRPr="00E75F02" w:rsidDel="00B603B6">
          <w:delText xml:space="preserve">the contributions of </w:delText>
        </w:r>
      </w:del>
      <w:r w:rsidRPr="00E75F02">
        <w:t>having a curriculum that focuses on g</w:t>
      </w:r>
      <w:r w:rsidR="00565027" w:rsidRPr="00E75F02">
        <w:t>oa</w:t>
      </w:r>
      <w:r w:rsidRPr="00E75F02">
        <w:t>l setting</w:t>
      </w:r>
      <w:r w:rsidR="008C2116" w:rsidRPr="00E75F02">
        <w:t xml:space="preserve">, </w:t>
      </w:r>
      <w:r w:rsidRPr="00E75F02">
        <w:t xml:space="preserve"> mentors, the contributions of </w:t>
      </w:r>
      <w:r w:rsidR="006706E1" w:rsidRPr="00E75F02">
        <w:t>self-motivation</w:t>
      </w:r>
      <w:r w:rsidRPr="00E75F02">
        <w:t>, personal ambitions, peer</w:t>
      </w:r>
      <w:del w:id="661" w:author="Michael Grohs" w:date="2024-07-15T18:00:00Z" w16du:dateUtc="2024-07-15T23:00:00Z">
        <w:r w:rsidRPr="00E75F02" w:rsidDel="00B603B6">
          <w:delText>s</w:delText>
        </w:r>
      </w:del>
      <w:r w:rsidRPr="00E75F02">
        <w:t xml:space="preserve"> support, mentorship, guidance, ongoing persistence despite racism and racial microaggressions, the effects of having a sense of belonging through campus and community involvement</w:t>
      </w:r>
      <w:ins w:id="662" w:author="Michael Grohs" w:date="2024-07-15T18:02:00Z" w16du:dateUtc="2024-07-15T23:02:00Z">
        <w:r w:rsidR="00B603B6">
          <w:t>,</w:t>
        </w:r>
      </w:ins>
      <w:r w:rsidRPr="00E75F02">
        <w:t xml:space="preserve"> and leadership </w:t>
      </w:r>
      <w:r w:rsidR="002F088D" w:rsidRPr="00E75F02">
        <w:t>roles.</w:t>
      </w:r>
      <w:r w:rsidRPr="00E75F02">
        <w:t xml:space="preserve"> </w:t>
      </w:r>
      <w:r w:rsidR="00565027" w:rsidRPr="00E75F02">
        <w:t>Data saturation was reached because no new information or themes were emerging</w:t>
      </w:r>
      <w:del w:id="663" w:author="Michael Grohs" w:date="2024-07-15T23:21:00Z" w16du:dateUtc="2024-07-16T04:21:00Z">
        <w:r w:rsidR="00565027" w:rsidRPr="00E75F02" w:rsidDel="00DD35D6">
          <w:delText xml:space="preserve"> from the data</w:delText>
        </w:r>
      </w:del>
      <w:r w:rsidR="00565027" w:rsidRPr="00E75F02">
        <w:t xml:space="preserve">. </w:t>
      </w:r>
      <w:r w:rsidRPr="00E75F02">
        <w:t>These themes related directly back to the research questions which involve</w:t>
      </w:r>
      <w:ins w:id="664" w:author="Michael Grohs" w:date="2024-07-15T18:02:00Z" w16du:dateUtc="2024-07-15T23:02:00Z">
        <w:r w:rsidR="00B603B6">
          <w:t>d</w:t>
        </w:r>
      </w:ins>
      <w:r w:rsidRPr="00E75F02">
        <w:t xml:space="preserve"> goal setting, self-motivation, and, and ongoing persistence:</w:t>
      </w:r>
    </w:p>
    <w:p w14:paraId="1859D187" w14:textId="77777777" w:rsidR="00485749" w:rsidRPr="00E75F02" w:rsidRDefault="00485749" w:rsidP="0098433B">
      <w:pPr>
        <w:pStyle w:val="ListRQ"/>
        <w:spacing w:after="0"/>
        <w:contextualSpacing/>
      </w:pPr>
      <w:r w:rsidRPr="00E75F02">
        <w:lastRenderedPageBreak/>
        <w:t xml:space="preserve">RQ1: </w:t>
      </w:r>
      <w:r w:rsidRPr="00E75F02">
        <w:tab/>
        <w:t xml:space="preserve">How do African American college alumni from PWIs located in the South Atlantic Region of the United States of America describe the contributions of their African American faculty and peers on goal setting? </w:t>
      </w:r>
    </w:p>
    <w:p w14:paraId="48C7EA21" w14:textId="77777777" w:rsidR="00485749" w:rsidRPr="00E75F02" w:rsidRDefault="00485749" w:rsidP="0098433B">
      <w:pPr>
        <w:pStyle w:val="ListRQ"/>
        <w:spacing w:after="0"/>
        <w:contextualSpacing/>
      </w:pPr>
      <w:r w:rsidRPr="00E75F02">
        <w:t xml:space="preserve">RQ2: </w:t>
      </w:r>
      <w:r w:rsidRPr="00E75F02">
        <w:tab/>
        <w:t>How do African American college alumni from PWIs located in the South Atlantic Region of the United States of America describe the contributions of their African American faculty and peers on self-motivation?</w:t>
      </w:r>
    </w:p>
    <w:p w14:paraId="386DD5C5" w14:textId="77777777" w:rsidR="00485749" w:rsidRPr="00E75F02" w:rsidRDefault="00485749" w:rsidP="0098433B">
      <w:pPr>
        <w:pStyle w:val="ListRQ"/>
        <w:spacing w:after="0"/>
        <w:contextualSpacing/>
      </w:pPr>
      <w:r w:rsidRPr="00E75F02">
        <w:t xml:space="preserve">RQ3: </w:t>
      </w:r>
      <w:r w:rsidRPr="00E75F02">
        <w:tab/>
        <w:t xml:space="preserve">How do African American college alumni from PWIs located in the South Atlantic Region of the United States of America describe the contributions of their African American faculty and peers on ongoing persistence? </w:t>
      </w:r>
    </w:p>
    <w:p w14:paraId="4447C31C" w14:textId="0FED8120" w:rsidR="002A1C96" w:rsidRPr="00E75F02" w:rsidRDefault="00C60204" w:rsidP="0098433B">
      <w:pPr>
        <w:spacing w:after="0"/>
        <w:rPr>
          <w:b/>
          <w:bCs/>
        </w:rPr>
      </w:pPr>
      <w:r w:rsidRPr="00E75F02">
        <w:rPr>
          <w:rStyle w:val="Heading4Char"/>
        </w:rPr>
        <w:t>Research Question 1</w:t>
      </w:r>
      <w:r w:rsidR="006B370E" w:rsidRPr="00E75F02">
        <w:rPr>
          <w:rStyle w:val="Heading4Char"/>
        </w:rPr>
        <w:t>.</w:t>
      </w:r>
      <w:r w:rsidR="006B370E" w:rsidRPr="00E75F02">
        <w:rPr>
          <w:b/>
          <w:bCs/>
        </w:rPr>
        <w:t xml:space="preserve"> </w:t>
      </w:r>
      <w:r w:rsidR="00BF227D" w:rsidRPr="00E75F02">
        <w:t>F</w:t>
      </w:r>
      <w:r w:rsidR="00F3401C" w:rsidRPr="00E75F02">
        <w:t xml:space="preserve">or RQ1, the </w:t>
      </w:r>
      <w:r w:rsidR="00C015B1" w:rsidRPr="00E75F02">
        <w:t xml:space="preserve">goal was </w:t>
      </w:r>
      <w:r w:rsidR="00F3401C" w:rsidRPr="00E75F02">
        <w:t xml:space="preserve">to determine how </w:t>
      </w:r>
      <w:commentRangeStart w:id="665"/>
      <w:r w:rsidR="00F3401C" w:rsidRPr="00E75F02">
        <w:t>African American college alumni from PWIs located in the South Atlantic Region of the United States describe the contributions of their African American faculty and peers on goal setting</w:t>
      </w:r>
      <w:commentRangeEnd w:id="665"/>
      <w:r w:rsidR="00B603B6">
        <w:rPr>
          <w:rStyle w:val="CommentReference"/>
        </w:rPr>
        <w:commentReference w:id="665"/>
      </w:r>
      <w:r w:rsidR="00F3401C" w:rsidRPr="00E75F02">
        <w:rPr>
          <w:color w:val="000000" w:themeColor="text1"/>
        </w:rPr>
        <w:t>.</w:t>
      </w:r>
      <w:r w:rsidR="00F3401C" w:rsidRPr="00E75F02">
        <w:t xml:space="preserve"> The theme that emerged from this question was </w:t>
      </w:r>
      <w:r w:rsidR="008B437B" w:rsidRPr="00E75F02">
        <w:t xml:space="preserve">African American </w:t>
      </w:r>
      <w:r w:rsidR="00000474" w:rsidRPr="00E75F02">
        <w:t>a</w:t>
      </w:r>
      <w:r w:rsidR="008B437B" w:rsidRPr="00E75F02">
        <w:t xml:space="preserve">lumni described </w:t>
      </w:r>
      <w:del w:id="666" w:author="Michael Grohs" w:date="2024-07-15T21:54:00Z" w16du:dateUtc="2024-07-16T02:54:00Z">
        <w:r w:rsidR="008B437B" w:rsidRPr="00E75F02" w:rsidDel="007846C6">
          <w:delText xml:space="preserve">that </w:delText>
        </w:r>
      </w:del>
      <w:r w:rsidR="008B437B" w:rsidRPr="00E75F02">
        <w:t>having a curriculum that reflects diversity, academic, and career development contributed to African American students’ goal setting and persisting at their PWI</w:t>
      </w:r>
      <w:r w:rsidR="002F088D" w:rsidRPr="00E75F02">
        <w:t xml:space="preserve"> which</w:t>
      </w:r>
      <w:r w:rsidR="00F3401C" w:rsidRPr="00E75F02">
        <w:t xml:space="preserve"> answered the aligned research question</w:t>
      </w:r>
      <w:r w:rsidR="00000474" w:rsidRPr="00E75F02">
        <w:t>.</w:t>
      </w:r>
      <w:r w:rsidR="00F3401C" w:rsidRPr="00E75F02">
        <w:t xml:space="preserve"> </w:t>
      </w:r>
      <w:r w:rsidR="00000474" w:rsidRPr="00E75F02">
        <w:t>T</w:t>
      </w:r>
      <w:r w:rsidR="00F3401C" w:rsidRPr="00E75F02">
        <w:t xml:space="preserve">his theme described the contributions that African American faculty made towards students </w:t>
      </w:r>
      <w:del w:id="667" w:author="Michael Grohs" w:date="2024-07-15T21:55:00Z" w16du:dateUtc="2024-07-16T02:55:00Z">
        <w:r w:rsidR="00F3401C" w:rsidRPr="00E75F02" w:rsidDel="007846C6">
          <w:delText xml:space="preserve">that </w:delText>
        </w:r>
      </w:del>
      <w:ins w:id="668" w:author="Michael Grohs" w:date="2024-07-15T21:55:00Z" w16du:dateUtc="2024-07-16T02:55:00Z">
        <w:r w:rsidR="007846C6">
          <w:t>who</w:t>
        </w:r>
        <w:r w:rsidR="007846C6" w:rsidRPr="00E75F02">
          <w:t xml:space="preserve"> </w:t>
        </w:r>
      </w:ins>
      <w:r w:rsidR="00F3401C" w:rsidRPr="00E75F02">
        <w:t xml:space="preserve">helped </w:t>
      </w:r>
      <w:del w:id="669" w:author="Michael Grohs" w:date="2024-07-15T21:55:00Z" w16du:dateUtc="2024-07-16T02:55:00Z">
        <w:r w:rsidR="00F3401C" w:rsidRPr="00E75F02" w:rsidDel="007846C6">
          <w:delText>to</w:delText>
        </w:r>
      </w:del>
      <w:r w:rsidR="00F3401C" w:rsidRPr="00E75F02">
        <w:t xml:space="preserve"> </w:t>
      </w:r>
      <w:r w:rsidR="002F088D" w:rsidRPr="00E75F02">
        <w:t>influence</w:t>
      </w:r>
      <w:r w:rsidR="00F3401C" w:rsidRPr="00E75F02">
        <w:t xml:space="preserve"> their career choices and made relevance of the curriculum.</w:t>
      </w:r>
    </w:p>
    <w:p w14:paraId="19A83ABD" w14:textId="1E9D767B" w:rsidR="00557468" w:rsidRPr="00E75F02" w:rsidRDefault="00F3401C" w:rsidP="0098433B">
      <w:pPr>
        <w:spacing w:after="0"/>
      </w:pPr>
      <w:r w:rsidRPr="00E75F02">
        <w:t>Participants who described having an African American fa</w:t>
      </w:r>
      <w:r w:rsidR="00000474" w:rsidRPr="00E75F02">
        <w:t>c</w:t>
      </w:r>
      <w:r w:rsidRPr="00E75F02">
        <w:t xml:space="preserve">ulty that guided them in their curriculum and career choices also described the mentorship </w:t>
      </w:r>
      <w:r w:rsidR="008C2116" w:rsidRPr="00E75F02">
        <w:t xml:space="preserve">they </w:t>
      </w:r>
      <w:r w:rsidRPr="00E75F02">
        <w:t>received from their African American faculty and peer</w:t>
      </w:r>
      <w:r w:rsidR="00BE3D26" w:rsidRPr="00E75F02">
        <w:t>s</w:t>
      </w:r>
      <w:r w:rsidR="006C4E47" w:rsidRPr="00E75F02">
        <w:t xml:space="preserve"> </w:t>
      </w:r>
      <w:r w:rsidRPr="00E75F02">
        <w:t>that contributed to goal setting</w:t>
      </w:r>
      <w:r w:rsidR="00A90B93" w:rsidRPr="00E75F02">
        <w:t xml:space="preserve"> as shown in the interview from </w:t>
      </w:r>
      <w:commentRangeStart w:id="670"/>
      <w:r w:rsidR="00BE1C46" w:rsidRPr="00E75F02">
        <w:t>Participant</w:t>
      </w:r>
      <w:r w:rsidR="00A90B93" w:rsidRPr="00E75F02">
        <w:t xml:space="preserve"> 3</w:t>
      </w:r>
      <w:commentRangeEnd w:id="670"/>
      <w:r w:rsidR="00243AAF">
        <w:rPr>
          <w:rStyle w:val="CommentReference"/>
        </w:rPr>
        <w:commentReference w:id="670"/>
      </w:r>
      <w:del w:id="671" w:author="Michael Grohs" w:date="2024-07-15T21:56:00Z" w16du:dateUtc="2024-07-16T02:56:00Z">
        <w:r w:rsidR="00A90B93" w:rsidRPr="00E75F02" w:rsidDel="004F6B58">
          <w:delText xml:space="preserve">. </w:delText>
        </w:r>
        <w:r w:rsidR="00BE1C46" w:rsidRPr="00E75F02" w:rsidDel="004F6B58">
          <w:delText>Participant</w:delText>
        </w:r>
        <w:r w:rsidR="00A90B93" w:rsidRPr="00E75F02" w:rsidDel="004F6B58">
          <w:delText xml:space="preserve"> 3 </w:delText>
        </w:r>
      </w:del>
      <w:ins w:id="672" w:author="Michael Grohs" w:date="2024-07-15T21:56:00Z" w16du:dateUtc="2024-07-16T02:56:00Z">
        <w:r w:rsidR="004F6B58">
          <w:t xml:space="preserve">, who </w:t>
        </w:r>
      </w:ins>
      <w:r w:rsidR="00A90B93" w:rsidRPr="00E75F02">
        <w:t>stated</w:t>
      </w:r>
      <w:del w:id="673" w:author="Michael Grohs" w:date="2024-07-15T18:10:00Z" w16du:dateUtc="2024-07-15T23:10:00Z">
        <w:r w:rsidR="00A90B93" w:rsidRPr="00E75F02" w:rsidDel="00011D85">
          <w:delText xml:space="preserve"> that</w:delText>
        </w:r>
      </w:del>
      <w:r w:rsidR="00B44963" w:rsidRPr="00E75F02">
        <w:t>,</w:t>
      </w:r>
      <w:r w:rsidR="00A90B93" w:rsidRPr="00E75F02">
        <w:t xml:space="preserve"> </w:t>
      </w:r>
      <w:r w:rsidR="00BE1C46" w:rsidRPr="00E75F02">
        <w:t>“I</w:t>
      </w:r>
      <w:r w:rsidR="00A90B93" w:rsidRPr="00E75F02">
        <w:t xml:space="preserve"> became a </w:t>
      </w:r>
      <w:r w:rsidR="00BE1C46" w:rsidRPr="00E75F02">
        <w:t>sociology</w:t>
      </w:r>
      <w:r w:rsidR="00A90B93" w:rsidRPr="00E75F02">
        <w:t xml:space="preserve"> major because of </w:t>
      </w:r>
      <w:r w:rsidR="00BE1C46" w:rsidRPr="00E75F02">
        <w:t>him. It eventually led to me wanting to pursue more degrees</w:t>
      </w:r>
      <w:r w:rsidR="00B44963" w:rsidRPr="00E75F02">
        <w:t>.</w:t>
      </w:r>
      <w:r w:rsidR="00000474" w:rsidRPr="00E75F02">
        <w:t>”</w:t>
      </w:r>
      <w:r w:rsidR="00B44963" w:rsidRPr="00E75F02">
        <w:t xml:space="preserve"> </w:t>
      </w:r>
      <w:r w:rsidR="00000474" w:rsidRPr="00E75F02">
        <w:t xml:space="preserve">Some </w:t>
      </w:r>
      <w:r w:rsidR="00000474" w:rsidRPr="00E75F02">
        <w:lastRenderedPageBreak/>
        <w:t>p</w:t>
      </w:r>
      <w:r w:rsidRPr="00E75F02">
        <w:t>articipants described that some of them had only a few African American faculty</w:t>
      </w:r>
      <w:del w:id="674" w:author="Michael Grohs" w:date="2024-07-15T18:11:00Z" w16du:dateUtc="2024-07-15T23:11:00Z">
        <w:r w:rsidRPr="00E75F02" w:rsidDel="00011D85">
          <w:delText xml:space="preserve">, </w:delText>
        </w:r>
      </w:del>
      <w:ins w:id="675" w:author="Michael Grohs" w:date="2024-07-15T18:11:00Z" w16du:dateUtc="2024-07-15T23:11:00Z">
        <w:r w:rsidR="00011D85">
          <w:t>.</w:t>
        </w:r>
        <w:r w:rsidR="00011D85" w:rsidRPr="00E75F02">
          <w:t xml:space="preserve"> </w:t>
        </w:r>
      </w:ins>
      <w:del w:id="676" w:author="Michael Grohs" w:date="2024-07-15T18:11:00Z" w16du:dateUtc="2024-07-15T23:11:00Z">
        <w:r w:rsidRPr="00E75F02" w:rsidDel="00011D85">
          <w:delText xml:space="preserve">some </w:delText>
        </w:r>
      </w:del>
      <w:ins w:id="677" w:author="Michael Grohs" w:date="2024-07-15T18:11:00Z" w16du:dateUtc="2024-07-15T23:11:00Z">
        <w:r w:rsidR="00011D85">
          <w:t>S</w:t>
        </w:r>
        <w:r w:rsidR="00011D85" w:rsidRPr="00E75F02">
          <w:t xml:space="preserve">ome </w:t>
        </w:r>
      </w:ins>
      <w:r w:rsidRPr="00E75F02">
        <w:t xml:space="preserve">participants did not have </w:t>
      </w:r>
      <w:r w:rsidR="009D0EA9" w:rsidRPr="00E75F02">
        <w:t>faculty</w:t>
      </w:r>
      <w:r w:rsidRPr="00E75F02">
        <w:t xml:space="preserve"> that was African </w:t>
      </w:r>
      <w:r w:rsidR="002F088D" w:rsidRPr="00E75F02">
        <w:t>American,</w:t>
      </w:r>
      <w:r w:rsidRPr="00E75F02">
        <w:t xml:space="preserve"> but they had African American </w:t>
      </w:r>
      <w:r w:rsidR="009D0EA9" w:rsidRPr="00E75F02">
        <w:t>staff</w:t>
      </w:r>
      <w:r w:rsidRPr="00E75F02">
        <w:t xml:space="preserve"> that gave them the support that they need</w:t>
      </w:r>
      <w:r w:rsidR="00000474" w:rsidRPr="00E75F02">
        <w:t>ed</w:t>
      </w:r>
      <w:r w:rsidRPr="00E75F02">
        <w:t>.</w:t>
      </w:r>
      <w:r w:rsidR="00191317" w:rsidRPr="00E75F02">
        <w:t xml:space="preserve"> </w:t>
      </w:r>
      <w:r w:rsidRPr="00E75F02">
        <w:t>Participants also described having African American</w:t>
      </w:r>
      <w:r w:rsidR="009D0EA9" w:rsidRPr="00E75F02">
        <w:t xml:space="preserve"> peers as</w:t>
      </w:r>
      <w:r w:rsidRPr="00E75F02">
        <w:t xml:space="preserve"> mentors while attending PWIs.</w:t>
      </w:r>
    </w:p>
    <w:p w14:paraId="189ACB77" w14:textId="096DFDBE" w:rsidR="00191317" w:rsidRPr="00E75F02" w:rsidRDefault="00F23CAE" w:rsidP="0098433B">
      <w:pPr>
        <w:spacing w:after="0"/>
      </w:pPr>
      <w:r w:rsidRPr="00E75F02">
        <w:t xml:space="preserve">Participant 2 described how a </w:t>
      </w:r>
      <w:del w:id="678" w:author="Michael Grohs" w:date="2024-07-15T18:11:00Z" w16du:dateUtc="2024-07-15T23:11:00Z">
        <w:r w:rsidRPr="00E75F02" w:rsidDel="00011D85">
          <w:delText xml:space="preserve">black </w:delText>
        </w:r>
      </w:del>
      <w:ins w:id="679" w:author="Michael Grohs" w:date="2024-07-15T18:11:00Z" w16du:dateUtc="2024-07-15T23:11:00Z">
        <w:r w:rsidR="00011D85">
          <w:t>B</w:t>
        </w:r>
        <w:r w:rsidR="00011D85" w:rsidRPr="00E75F02">
          <w:t xml:space="preserve">lack </w:t>
        </w:r>
      </w:ins>
      <w:r w:rsidRPr="00E75F02">
        <w:t xml:space="preserve">male </w:t>
      </w:r>
      <w:r w:rsidR="009D0EA9" w:rsidRPr="00E75F02">
        <w:t>faculty</w:t>
      </w:r>
      <w:r w:rsidRPr="00E75F02">
        <w:t xml:space="preserve"> recognized other African American students’ leadership ability by intentionally empowering African American students by giving them leadership responsibility. The action of th</w:t>
      </w:r>
      <w:r w:rsidR="009D0EA9" w:rsidRPr="00E75F02">
        <w:t>is faculty</w:t>
      </w:r>
      <w:r w:rsidRPr="00E75F02">
        <w:t xml:space="preserve"> suggests promoting inclusivity by leveraging the leadership abilities of African American students at this PWI. </w:t>
      </w:r>
      <w:r w:rsidR="00F3401C" w:rsidRPr="00E75F02">
        <w:t>Participant 2 stated</w:t>
      </w:r>
      <w:del w:id="680" w:author="Michael Grohs" w:date="2024-07-15T18:13:00Z" w16du:dateUtc="2024-07-15T23:13:00Z">
        <w:r w:rsidR="00F3401C" w:rsidRPr="00E75F02" w:rsidDel="00011D85">
          <w:delText xml:space="preserve"> </w:delText>
        </w:r>
        <w:r w:rsidR="00191317" w:rsidRPr="00E75F02" w:rsidDel="00011D85">
          <w:delText>the following</w:delText>
        </w:r>
      </w:del>
      <w:r w:rsidR="001E537B" w:rsidRPr="00E75F02">
        <w:t xml:space="preserve">, </w:t>
      </w:r>
      <w:r w:rsidR="002F088D" w:rsidRPr="00E75F02">
        <w:t>“I</w:t>
      </w:r>
      <w:r w:rsidR="00F3401C" w:rsidRPr="00E75F02">
        <w:t xml:space="preserve"> had a </w:t>
      </w:r>
      <w:r w:rsidR="00D13955" w:rsidRPr="00E75F02">
        <w:t>B</w:t>
      </w:r>
      <w:r w:rsidR="00F3401C" w:rsidRPr="00E75F02">
        <w:t xml:space="preserve">lack male professor who called out our leadership abilities. He would assign us groups and leadership roles for the </w:t>
      </w:r>
      <w:r w:rsidR="00D13955" w:rsidRPr="00E75F02">
        <w:t>Bl</w:t>
      </w:r>
      <w:r w:rsidR="002F088D" w:rsidRPr="00E75F02">
        <w:t>ack</w:t>
      </w:r>
      <w:del w:id="681" w:author="Michael Grohs" w:date="2024-07-15T18:14:00Z" w16du:dateUtc="2024-07-15T23:14:00Z">
        <w:r w:rsidR="002F088D" w:rsidRPr="00E75F02" w:rsidDel="00011D85">
          <w:delText>s’</w:delText>
        </w:r>
      </w:del>
      <w:r w:rsidR="00F3401C" w:rsidRPr="00E75F02">
        <w:t xml:space="preserve"> students in his class. Seeing my talents attributed to the change in my major</w:t>
      </w:r>
      <w:r w:rsidR="00B33C2C" w:rsidRPr="00E75F02">
        <w:t>.”</w:t>
      </w:r>
    </w:p>
    <w:p w14:paraId="547F348C" w14:textId="4EBA9AE4" w:rsidR="001E537B" w:rsidRPr="00E75F02" w:rsidRDefault="00F3401C" w:rsidP="0098433B">
      <w:pPr>
        <w:spacing w:after="0"/>
        <w:ind w:firstLine="0"/>
      </w:pPr>
      <w:r w:rsidRPr="00E75F02">
        <w:t xml:space="preserve">Participant 3 described one African American male </w:t>
      </w:r>
      <w:r w:rsidR="009D0EA9" w:rsidRPr="00E75F02">
        <w:t xml:space="preserve">faculty </w:t>
      </w:r>
      <w:del w:id="682" w:author="Michael Grohs" w:date="2024-07-15T18:33:00Z" w16du:dateUtc="2024-07-15T23:33:00Z">
        <w:r w:rsidR="00CF65A0" w:rsidRPr="00E75F02" w:rsidDel="005D1E3C">
          <w:delText xml:space="preserve">that </w:delText>
        </w:r>
      </w:del>
      <w:ins w:id="683" w:author="Michael Grohs" w:date="2024-07-15T18:33:00Z" w16du:dateUtc="2024-07-15T23:33:00Z">
        <w:r w:rsidR="005D1E3C">
          <w:t>who</w:t>
        </w:r>
        <w:r w:rsidR="005D1E3C" w:rsidRPr="00E75F02">
          <w:t xml:space="preserve"> </w:t>
        </w:r>
      </w:ins>
      <w:r w:rsidR="00CF65A0" w:rsidRPr="00E75F02">
        <w:t xml:space="preserve">played a significant role in motivating and supporting the academic growth of this participant by providing </w:t>
      </w:r>
      <w:r w:rsidR="000442BD" w:rsidRPr="00E75F02">
        <w:t>guidance and by fostering a supportive environment</w:t>
      </w:r>
      <w:r w:rsidR="000A11FF" w:rsidRPr="00E75F02">
        <w:t xml:space="preserve">. </w:t>
      </w:r>
      <w:r w:rsidR="000442BD" w:rsidRPr="00E75F02">
        <w:t xml:space="preserve">The actions of this </w:t>
      </w:r>
      <w:r w:rsidR="009D0EA9" w:rsidRPr="00E75F02">
        <w:t>faculty</w:t>
      </w:r>
      <w:r w:rsidR="000442BD" w:rsidRPr="00E75F02">
        <w:t xml:space="preserve"> lead the </w:t>
      </w:r>
      <w:proofErr w:type="gramStart"/>
      <w:r w:rsidR="000442BD" w:rsidRPr="00E75F02">
        <w:t>participant</w:t>
      </w:r>
      <w:proofErr w:type="gramEnd"/>
      <w:r w:rsidR="000442BD" w:rsidRPr="00E75F02">
        <w:t xml:space="preserve"> to explore their academic interest.</w:t>
      </w:r>
      <w:r w:rsidRPr="00E75F02">
        <w:t xml:space="preserve"> Participant 3 stated</w:t>
      </w:r>
      <w:del w:id="684" w:author="Michael Grohs" w:date="2024-07-15T18:34:00Z" w16du:dateUtc="2024-07-15T23:34:00Z">
        <w:r w:rsidR="00191317" w:rsidRPr="00E75F02" w:rsidDel="005D1E3C">
          <w:delText>:</w:delText>
        </w:r>
        <w:r w:rsidR="004C5B2F" w:rsidRPr="00E75F02" w:rsidDel="005D1E3C">
          <w:delText xml:space="preserve"> </w:delText>
        </w:r>
      </w:del>
      <w:ins w:id="685" w:author="Michael Grohs" w:date="2024-07-15T18:34:00Z" w16du:dateUtc="2024-07-15T23:34:00Z">
        <w:r w:rsidR="005D1E3C">
          <w:t>,</w:t>
        </w:r>
        <w:r w:rsidR="005D1E3C" w:rsidRPr="00E75F02">
          <w:t xml:space="preserve"> </w:t>
        </w:r>
      </w:ins>
      <w:r w:rsidRPr="00E75F02">
        <w:t>“It was a race and ethnicity class. He really wanted us to succeed. He made me</w:t>
      </w:r>
      <w:r w:rsidR="007B61A0" w:rsidRPr="00E75F02">
        <w:t xml:space="preserve"> </w:t>
      </w:r>
      <w:r w:rsidRPr="00E75F02">
        <w:t>want to</w:t>
      </w:r>
      <w:r w:rsidR="00557468" w:rsidRPr="00E75F02">
        <w:t xml:space="preserve"> </w:t>
      </w:r>
      <w:r w:rsidRPr="00E75F02">
        <w:t>learn more about sociology. I became a sociology major because of him</w:t>
      </w:r>
      <w:r w:rsidR="00B33C2C" w:rsidRPr="00E75F02">
        <w:t>.”</w:t>
      </w:r>
      <w:r w:rsidRPr="00E75F02">
        <w:t xml:space="preserve"> </w:t>
      </w:r>
    </w:p>
    <w:p w14:paraId="3021CB96" w14:textId="0EB43E12" w:rsidR="00557468" w:rsidRPr="00E75F02" w:rsidRDefault="00F3401C" w:rsidP="0098433B">
      <w:pPr>
        <w:spacing w:after="0"/>
      </w:pPr>
      <w:r w:rsidRPr="00E75F02">
        <w:t xml:space="preserve">Participant 4 described the first African American </w:t>
      </w:r>
      <w:r w:rsidR="009D0EA9" w:rsidRPr="00E75F02">
        <w:t>faculty</w:t>
      </w:r>
      <w:r w:rsidRPr="00E75F02">
        <w:t xml:space="preserve"> she encountered was during her Junior year at her PWI. </w:t>
      </w:r>
      <w:r w:rsidR="000442BD" w:rsidRPr="00E75F02">
        <w:t xml:space="preserve">Some African American </w:t>
      </w:r>
      <w:r w:rsidR="009D0EA9" w:rsidRPr="00E75F02">
        <w:t xml:space="preserve">faculty </w:t>
      </w:r>
      <w:r w:rsidR="000442BD" w:rsidRPr="00E75F02">
        <w:t>may have high expectation</w:t>
      </w:r>
      <w:ins w:id="686" w:author="Michael Grohs" w:date="2024-07-15T17:55:00Z" w16du:dateUtc="2024-07-15T22:55:00Z">
        <w:r w:rsidR="00B603B6">
          <w:t>s</w:t>
        </w:r>
      </w:ins>
      <w:r w:rsidR="000442BD" w:rsidRPr="00E75F02">
        <w:t xml:space="preserve"> for their African American students. The </w:t>
      </w:r>
      <w:r w:rsidR="009D0EA9" w:rsidRPr="00E75F02">
        <w:t>faculty</w:t>
      </w:r>
      <w:r w:rsidR="000442BD" w:rsidRPr="00E75F02">
        <w:t xml:space="preserve"> showed support for the </w:t>
      </w:r>
      <w:proofErr w:type="gramStart"/>
      <w:r w:rsidR="000442BD" w:rsidRPr="00E75F02">
        <w:t>participant</w:t>
      </w:r>
      <w:proofErr w:type="gramEnd"/>
      <w:r w:rsidR="000442BD" w:rsidRPr="00E75F02">
        <w:t xml:space="preserve"> by providing mentorship</w:t>
      </w:r>
      <w:r w:rsidR="00E00609" w:rsidRPr="00E75F02">
        <w:t xml:space="preserve"> and </w:t>
      </w:r>
      <w:r w:rsidR="000442BD" w:rsidRPr="00E75F02">
        <w:t xml:space="preserve">guidance by </w:t>
      </w:r>
      <w:r w:rsidR="00E00609" w:rsidRPr="00E75F02">
        <w:t xml:space="preserve">fostering a sense of accountability to achieve academic success. </w:t>
      </w:r>
      <w:r w:rsidRPr="00E75F02">
        <w:t>Participant 4 stated</w:t>
      </w:r>
      <w:del w:id="687" w:author="Michael Grohs" w:date="2024-07-15T18:35:00Z" w16du:dateUtc="2024-07-15T23:35:00Z">
        <w:r w:rsidR="00557468" w:rsidRPr="00E75F02" w:rsidDel="005D1E3C">
          <w:delText>:</w:delText>
        </w:r>
      </w:del>
      <w:ins w:id="688" w:author="Michael Grohs" w:date="2024-07-15T18:35:00Z" w16du:dateUtc="2024-07-15T23:35:00Z">
        <w:r w:rsidR="005D1E3C">
          <w:t>,</w:t>
        </w:r>
      </w:ins>
    </w:p>
    <w:p w14:paraId="6E498F6B" w14:textId="5027ED95" w:rsidR="00D47A15" w:rsidRPr="00E75F02" w:rsidRDefault="00F3401C" w:rsidP="0098433B">
      <w:pPr>
        <w:tabs>
          <w:tab w:val="left" w:pos="1530"/>
        </w:tabs>
        <w:spacing w:after="0"/>
        <w:ind w:left="720" w:firstLine="0"/>
      </w:pPr>
      <w:r w:rsidRPr="00E75F02">
        <w:lastRenderedPageBreak/>
        <w:t xml:space="preserve">My semantics professor set the tone by holding me at a higher level of </w:t>
      </w:r>
      <w:r w:rsidR="002F088D" w:rsidRPr="00E75F02">
        <w:t>accountability.</w:t>
      </w:r>
      <w:r w:rsidRPr="00E75F02">
        <w:t xml:space="preserve"> He was the first person to talk to me about my major, what my goal</w:t>
      </w:r>
      <w:r w:rsidR="00793FE9" w:rsidRPr="00E75F02">
        <w:t xml:space="preserve"> was</w:t>
      </w:r>
      <w:r w:rsidRPr="00E75F02">
        <w:t xml:space="preserve">, and what </w:t>
      </w:r>
      <w:del w:id="689" w:author="Michael Grohs" w:date="2024-07-15T18:43:00Z" w16du:dateUtc="2024-07-15T23:43:00Z">
        <w:r w:rsidRPr="00E75F02" w:rsidDel="005D1E3C">
          <w:delText xml:space="preserve">was </w:delText>
        </w:r>
      </w:del>
      <w:r w:rsidRPr="00E75F02">
        <w:t>the end game</w:t>
      </w:r>
      <w:r w:rsidR="00B3551A" w:rsidRPr="00E75F02">
        <w:t xml:space="preserve"> was</w:t>
      </w:r>
      <w:r w:rsidRPr="00E75F02">
        <w:t>. He said there is a difference between a goal, a dream, and a wish and how to get there</w:t>
      </w:r>
      <w:r w:rsidR="004C5B2F" w:rsidRPr="00E75F02">
        <w:t>.</w:t>
      </w:r>
    </w:p>
    <w:p w14:paraId="7AB8166E" w14:textId="66F90173" w:rsidR="007B61A0" w:rsidRPr="00E75F02" w:rsidRDefault="00E00609" w:rsidP="0098433B">
      <w:pPr>
        <w:spacing w:after="0"/>
      </w:pPr>
      <w:r w:rsidRPr="00E75F02">
        <w:t xml:space="preserve">Participant 6 </w:t>
      </w:r>
      <w:commentRangeStart w:id="690"/>
      <w:del w:id="691" w:author="Michael Grohs" w:date="2024-07-15T18:43:00Z" w16du:dateUtc="2024-07-15T23:43:00Z">
        <w:r w:rsidRPr="00E75F02" w:rsidDel="00F025EB">
          <w:delText xml:space="preserve">describes </w:delText>
        </w:r>
      </w:del>
      <w:ins w:id="692" w:author="Michael Grohs" w:date="2024-07-15T18:43:00Z" w16du:dateUtc="2024-07-15T23:43:00Z">
        <w:r w:rsidR="00F025EB" w:rsidRPr="00E75F02">
          <w:t>describe</w:t>
        </w:r>
        <w:r w:rsidR="00F025EB">
          <w:t>d</w:t>
        </w:r>
        <w:r w:rsidR="00F025EB" w:rsidRPr="00E75F02">
          <w:t xml:space="preserve"> </w:t>
        </w:r>
      </w:ins>
      <w:commentRangeEnd w:id="690"/>
      <w:ins w:id="693" w:author="Michael Grohs" w:date="2024-07-15T18:44:00Z" w16du:dateUtc="2024-07-15T23:44:00Z">
        <w:r w:rsidR="00F025EB">
          <w:rPr>
            <w:rStyle w:val="CommentReference"/>
          </w:rPr>
          <w:commentReference w:id="690"/>
        </w:r>
      </w:ins>
      <w:r w:rsidRPr="00E75F02">
        <w:t xml:space="preserve">how her professor played an important role in supporting her academic growth. </w:t>
      </w:r>
      <w:r w:rsidR="00F3401C" w:rsidRPr="00E75F02">
        <w:t xml:space="preserve">Participant 6 mentioned </w:t>
      </w:r>
      <w:commentRangeStart w:id="694"/>
      <w:r w:rsidR="00F3401C" w:rsidRPr="00E75F02">
        <w:t xml:space="preserve">a male peer whom she feels relationship </w:t>
      </w:r>
      <w:commentRangeEnd w:id="694"/>
      <w:r w:rsidR="00F025EB">
        <w:rPr>
          <w:rStyle w:val="CommentReference"/>
        </w:rPr>
        <w:commentReference w:id="694"/>
      </w:r>
      <w:r w:rsidR="00F3401C" w:rsidRPr="00E75F02">
        <w:t xml:space="preserve">was paramount to her success at her </w:t>
      </w:r>
      <w:r w:rsidR="002F088D" w:rsidRPr="00E75F02">
        <w:t>PWI</w:t>
      </w:r>
      <w:r w:rsidRPr="00E75F02">
        <w:t xml:space="preserve">. The information given </w:t>
      </w:r>
      <w:r w:rsidR="00BE1C46" w:rsidRPr="00E75F02">
        <w:t xml:space="preserve">from this participant </w:t>
      </w:r>
      <w:r w:rsidRPr="00E75F02">
        <w:t xml:space="preserve">highlights the significant of </w:t>
      </w:r>
      <w:r w:rsidR="00646349" w:rsidRPr="00E75F02">
        <w:t>supportive</w:t>
      </w:r>
      <w:r w:rsidRPr="00E75F02">
        <w:t xml:space="preserve"> relations for African A</w:t>
      </w:r>
      <w:r w:rsidR="00646349" w:rsidRPr="00E75F02">
        <w:t>merican students at PWIs</w:t>
      </w:r>
      <w:r w:rsidR="000A11FF" w:rsidRPr="00E75F02">
        <w:t xml:space="preserve">. </w:t>
      </w:r>
      <w:r w:rsidR="002F088D" w:rsidRPr="00E75F02">
        <w:t>Participant</w:t>
      </w:r>
      <w:r w:rsidR="00F3401C" w:rsidRPr="00E75F02">
        <w:t xml:space="preserve"> 6 stated</w:t>
      </w:r>
      <w:ins w:id="695" w:author="Michael Grohs" w:date="2024-07-15T00:10:00Z" w16du:dateUtc="2024-07-15T05:10:00Z">
        <w:r w:rsidR="00547214" w:rsidRPr="00E75F02">
          <w:t>,</w:t>
        </w:r>
      </w:ins>
      <w:del w:id="696" w:author="Michael Grohs" w:date="2024-07-15T00:10:00Z" w16du:dateUtc="2024-07-15T05:10:00Z">
        <w:r w:rsidR="00F3401C" w:rsidRPr="00E75F02" w:rsidDel="00547214">
          <w:delText xml:space="preserve"> that</w:delText>
        </w:r>
      </w:del>
      <w:del w:id="697" w:author="Michael Grohs" w:date="2024-07-15T00:11:00Z" w16du:dateUtc="2024-07-15T05:11:00Z">
        <w:r w:rsidR="004D6E61" w:rsidRPr="00E75F02" w:rsidDel="00547214">
          <w:delText>:</w:delText>
        </w:r>
      </w:del>
    </w:p>
    <w:p w14:paraId="638C8365" w14:textId="5FF27741" w:rsidR="00191317" w:rsidRPr="00E75F02" w:rsidRDefault="00F3401C" w:rsidP="0098433B">
      <w:pPr>
        <w:spacing w:after="0"/>
        <w:ind w:left="720" w:firstLine="0"/>
      </w:pPr>
      <w:r w:rsidRPr="00E75F02">
        <w:t>An African American male p</w:t>
      </w:r>
      <w:r w:rsidR="00000474" w:rsidRPr="00E75F02">
        <w:t>rofessor</w:t>
      </w:r>
      <w:r w:rsidRPr="00E75F02">
        <w:t xml:space="preserve"> was involved in student government with </w:t>
      </w:r>
      <w:r w:rsidR="002F088D" w:rsidRPr="00E75F02">
        <w:t>her,</w:t>
      </w:r>
      <w:r w:rsidRPr="00E75F02">
        <w:t xml:space="preserve"> and he encouraged her to do things that she was </w:t>
      </w:r>
      <w:r w:rsidR="00E00609" w:rsidRPr="00E75F02">
        <w:t>passionate</w:t>
      </w:r>
      <w:r w:rsidRPr="00E75F02">
        <w:t xml:space="preserve"> about. When she did not do well, he always insinuated that </w:t>
      </w:r>
      <w:commentRangeStart w:id="698"/>
      <w:r w:rsidR="00000474" w:rsidRPr="00E75F02">
        <w:t>I</w:t>
      </w:r>
      <w:commentRangeEnd w:id="698"/>
      <w:r w:rsidR="00547214" w:rsidRPr="00974C39">
        <w:rPr>
          <w:rStyle w:val="CommentReference"/>
        </w:rPr>
        <w:commentReference w:id="698"/>
      </w:r>
      <w:r w:rsidRPr="00E75F02">
        <w:t xml:space="preserve"> could do better</w:t>
      </w:r>
      <w:r w:rsidR="004C5B2F" w:rsidRPr="00E75F02">
        <w:t>.</w:t>
      </w:r>
      <w:r w:rsidR="00646349" w:rsidRPr="00E75F02">
        <w:t xml:space="preserve"> </w:t>
      </w:r>
      <w:r w:rsidR="00BE1C46" w:rsidRPr="00E75F02">
        <w:t>The analysis from this interview suggests that t</w:t>
      </w:r>
      <w:r w:rsidR="00646349" w:rsidRPr="00E75F02">
        <w:t xml:space="preserve">his </w:t>
      </w:r>
      <w:r w:rsidR="009D0EA9" w:rsidRPr="00E75F02">
        <w:t>faculty</w:t>
      </w:r>
      <w:r w:rsidR="00646349" w:rsidRPr="00E75F02">
        <w:t xml:space="preserve"> had high expectation for the student </w:t>
      </w:r>
      <w:commentRangeStart w:id="699"/>
      <w:r w:rsidR="00646349" w:rsidRPr="00E75F02">
        <w:t xml:space="preserve">personal </w:t>
      </w:r>
      <w:commentRangeEnd w:id="699"/>
      <w:r w:rsidR="00720A18" w:rsidRPr="00974C39">
        <w:rPr>
          <w:rStyle w:val="CommentReference"/>
        </w:rPr>
        <w:commentReference w:id="699"/>
      </w:r>
      <w:r w:rsidR="00646349" w:rsidRPr="00E75F02">
        <w:t>and academic development</w:t>
      </w:r>
      <w:r w:rsidR="000A11FF" w:rsidRPr="00E75F02">
        <w:t xml:space="preserve">. </w:t>
      </w:r>
      <w:r w:rsidR="009A219D" w:rsidRPr="00E75F02">
        <w:t xml:space="preserve">This </w:t>
      </w:r>
      <w:r w:rsidR="009D0EA9" w:rsidRPr="00E75F02">
        <w:t xml:space="preserve">faculty </w:t>
      </w:r>
      <w:r w:rsidR="009A219D" w:rsidRPr="00E75F02">
        <w:t xml:space="preserve">was supportive and showed that he believes in the participant abilities in achieving academic success. </w:t>
      </w:r>
      <w:commentRangeStart w:id="700"/>
      <w:r w:rsidRPr="00E75F02">
        <w:t xml:space="preserve">Questionnaire </w:t>
      </w:r>
      <w:proofErr w:type="gramStart"/>
      <w:r w:rsidRPr="00E75F02">
        <w:t xml:space="preserve">participant </w:t>
      </w:r>
      <w:ins w:id="701" w:author="Michael Grohs" w:date="2024-07-15T22:01:00Z" w16du:dateUtc="2024-07-16T03:01:00Z">
        <w:r w:rsidR="0049229C" w:rsidRPr="00E75F02">
          <w:t xml:space="preserve"> </w:t>
        </w:r>
      </w:ins>
      <w:r w:rsidRPr="00E75F02">
        <w:t>16</w:t>
      </w:r>
      <w:proofErr w:type="gramEnd"/>
      <w:r w:rsidRPr="00E75F02">
        <w:t xml:space="preserve"> stated</w:t>
      </w:r>
      <w:r w:rsidR="007B61A0" w:rsidRPr="00E75F02">
        <w:t xml:space="preserve"> the following:</w:t>
      </w:r>
      <w:r w:rsidR="004C5B2F" w:rsidRPr="00E75F02">
        <w:t xml:space="preserve"> </w:t>
      </w:r>
      <w:r w:rsidR="002F088D" w:rsidRPr="00E75F02">
        <w:t>“My</w:t>
      </w:r>
      <w:r w:rsidRPr="00E75F02">
        <w:t xml:space="preserve"> African American mentor and faculty/staff were continuously supportive and found opportunities for me that best fit me personally, socially, and professionally. I developed a great professional network because of them.</w:t>
      </w:r>
      <w:r w:rsidR="001E537B" w:rsidRPr="00E75F02">
        <w:t>”</w:t>
      </w:r>
      <w:r w:rsidR="009A219D" w:rsidRPr="00E75F02">
        <w:t xml:space="preserve"> </w:t>
      </w:r>
      <w:r w:rsidR="00BE1C46" w:rsidRPr="00E75F02">
        <w:t xml:space="preserve">The information gathered from this participant suggests that </w:t>
      </w:r>
      <w:del w:id="702" w:author="Michael Grohs" w:date="2024-07-15T22:07:00Z" w16du:dateUtc="2024-07-16T03:07:00Z">
        <w:r w:rsidR="00BE1C46" w:rsidRPr="00E75F02" w:rsidDel="00CB58C9">
          <w:delText>p</w:delText>
        </w:r>
        <w:r w:rsidR="009A219D" w:rsidRPr="00E75F02" w:rsidDel="00CB58C9">
          <w:delText xml:space="preserve">articipant </w:delText>
        </w:r>
      </w:del>
      <w:ins w:id="703" w:author="Michael Grohs" w:date="2024-07-15T22:07:00Z" w16du:dateUtc="2024-07-16T03:07:00Z">
        <w:r w:rsidR="00CB58C9">
          <w:t>P</w:t>
        </w:r>
        <w:r w:rsidR="00CB58C9" w:rsidRPr="00E75F02">
          <w:t xml:space="preserve">articipant </w:t>
        </w:r>
      </w:ins>
      <w:r w:rsidR="009A219D" w:rsidRPr="00E75F02">
        <w:t xml:space="preserve">16 gained a lot of insight from her </w:t>
      </w:r>
      <w:r w:rsidR="009D0EA9" w:rsidRPr="00E75F02">
        <w:t>faculty</w:t>
      </w:r>
      <w:r w:rsidR="000A11FF" w:rsidRPr="00E75F02">
        <w:t xml:space="preserve">. </w:t>
      </w:r>
      <w:r w:rsidR="009A219D" w:rsidRPr="00E75F02">
        <w:t xml:space="preserve">This </w:t>
      </w:r>
      <w:r w:rsidR="00BE1C46" w:rsidRPr="00E75F02">
        <w:t>participant had</w:t>
      </w:r>
      <w:r w:rsidR="009A219D" w:rsidRPr="00E75F02">
        <w:t xml:space="preserve"> </w:t>
      </w:r>
      <w:r w:rsidR="000A11FF" w:rsidRPr="00E75F02">
        <w:t>an</w:t>
      </w:r>
      <w:r w:rsidR="009A219D" w:rsidRPr="00E75F02">
        <w:t xml:space="preserve"> African American </w:t>
      </w:r>
      <w:r w:rsidR="009D0EA9" w:rsidRPr="00E75F02">
        <w:t>faculty</w:t>
      </w:r>
      <w:r w:rsidR="009A219D" w:rsidRPr="00E75F02">
        <w:t xml:space="preserve"> who supported her success by providing mentorship, guidance, and support as well as fostered a sense of belonging with networking.</w:t>
      </w:r>
      <w:commentRangeEnd w:id="700"/>
      <w:r w:rsidR="00547214" w:rsidRPr="00974C39">
        <w:rPr>
          <w:rStyle w:val="CommentReference"/>
        </w:rPr>
        <w:commentReference w:id="700"/>
      </w:r>
    </w:p>
    <w:p w14:paraId="65B73104" w14:textId="49F5AEA7" w:rsidR="00F3401C" w:rsidRPr="00E75F02" w:rsidRDefault="00F3401C" w:rsidP="0098433B">
      <w:pPr>
        <w:spacing w:after="0"/>
      </w:pPr>
      <w:del w:id="704" w:author="Michael Grohs" w:date="2024-07-15T00:12:00Z" w16du:dateUtc="2024-07-15T05:12:00Z">
        <w:r w:rsidRPr="00E75F02" w:rsidDel="00547214">
          <w:lastRenderedPageBreak/>
          <w:delText xml:space="preserve">23 </w:delText>
        </w:r>
      </w:del>
      <w:ins w:id="705" w:author="Michael Grohs" w:date="2024-07-15T00:12:00Z" w16du:dateUtc="2024-07-15T05:12:00Z">
        <w:r w:rsidR="00547214" w:rsidRPr="00E75F02">
          <w:t xml:space="preserve">Twenty-three </w:t>
        </w:r>
      </w:ins>
      <w:r w:rsidRPr="00E75F02">
        <w:t>codes</w:t>
      </w:r>
      <w:r w:rsidR="00191317" w:rsidRPr="00E75F02">
        <w:t xml:space="preserve"> were </w:t>
      </w:r>
      <w:r w:rsidR="002F088D" w:rsidRPr="00E75F02">
        <w:t>found that</w:t>
      </w:r>
      <w:r w:rsidRPr="00E75F02">
        <w:t xml:space="preserve"> supported the main theme that were derived from the participants’ experiences </w:t>
      </w:r>
      <w:del w:id="706" w:author="Michael Grohs" w:date="2024-07-15T13:05:00Z" w16du:dateUtc="2024-07-15T18:05:00Z">
        <w:r w:rsidRPr="00E75F02" w:rsidDel="00720A18">
          <w:delText xml:space="preserve">on </w:delText>
        </w:r>
      </w:del>
      <w:ins w:id="707" w:author="Michael Grohs" w:date="2024-07-15T13:05:00Z" w16du:dateUtc="2024-07-15T18:05:00Z">
        <w:r w:rsidR="00720A18" w:rsidRPr="00E75F02">
          <w:t xml:space="preserve">regarding </w:t>
        </w:r>
      </w:ins>
      <w:r w:rsidRPr="00E75F02">
        <w:t xml:space="preserve">goal setting. Based on the theme </w:t>
      </w:r>
      <w:ins w:id="708" w:author="Michael Grohs" w:date="2024-07-15T13:05:00Z" w16du:dateUtc="2024-07-15T18:05:00Z">
        <w:r w:rsidR="00720A18" w:rsidRPr="00E75F02">
          <w:t xml:space="preserve">that </w:t>
        </w:r>
      </w:ins>
      <w:r w:rsidRPr="00E75F02">
        <w:t>emerged, African American alumni described the contributions of faculty and peers on goal setting. African American alumni describe</w:t>
      </w:r>
      <w:r w:rsidR="007A1E8E" w:rsidRPr="00E75F02">
        <w:t>d</w:t>
      </w:r>
      <w:r w:rsidRPr="00E75F02">
        <w:t xml:space="preserve"> factors that contributed to their goal setting as well</w:t>
      </w:r>
      <w:r w:rsidR="009D0EA9" w:rsidRPr="00E75F02">
        <w:t xml:space="preserve"> as</w:t>
      </w:r>
      <w:r w:rsidRPr="00E75F02">
        <w:t xml:space="preserve"> how African American faculty influence</w:t>
      </w:r>
      <w:r w:rsidR="009D0EA9" w:rsidRPr="00E75F02">
        <w:t>d</w:t>
      </w:r>
      <w:r w:rsidRPr="00E75F02">
        <w:t xml:space="preserve"> their decision on their career goals based on the curriculum.</w:t>
      </w:r>
    </w:p>
    <w:p w14:paraId="3FE065FB" w14:textId="3B583140" w:rsidR="00F3401C" w:rsidRPr="00E75F02" w:rsidRDefault="00C60204" w:rsidP="0098433B">
      <w:pPr>
        <w:spacing w:after="0"/>
      </w:pPr>
      <w:r w:rsidRPr="00E75F02">
        <w:rPr>
          <w:rStyle w:val="Heading4Char"/>
        </w:rPr>
        <w:t>Research Question 2</w:t>
      </w:r>
      <w:r w:rsidR="006B370E" w:rsidRPr="00E75F02">
        <w:rPr>
          <w:rStyle w:val="Heading4Char"/>
        </w:rPr>
        <w:t>.</w:t>
      </w:r>
      <w:r w:rsidR="006B370E" w:rsidRPr="00E75F02">
        <w:rPr>
          <w:b/>
          <w:bCs/>
        </w:rPr>
        <w:t xml:space="preserve"> </w:t>
      </w:r>
      <w:r w:rsidR="00F3401C" w:rsidRPr="00E75F02">
        <w:t>For RQ2</w:t>
      </w:r>
      <w:r w:rsidR="00F16C53" w:rsidRPr="00E75F02">
        <w:t xml:space="preserve">, the goal was </w:t>
      </w:r>
      <w:r w:rsidR="00F3401C" w:rsidRPr="00E75F02">
        <w:t xml:space="preserve">to determine how African American college alumni from </w:t>
      </w:r>
      <w:commentRangeStart w:id="709"/>
      <w:r w:rsidR="00F3401C" w:rsidRPr="00E75F02">
        <w:t xml:space="preserve">PWIs located in the South Atlantic Region of the United States </w:t>
      </w:r>
      <w:commentRangeEnd w:id="709"/>
      <w:r w:rsidR="00720A18" w:rsidRPr="00974C39">
        <w:rPr>
          <w:rStyle w:val="CommentReference"/>
        </w:rPr>
        <w:commentReference w:id="709"/>
      </w:r>
      <w:r w:rsidR="00F3401C" w:rsidRPr="00E75F02">
        <w:t xml:space="preserve">describe the contributions of African American faculty and peers on self-motivation. The emerged theme was </w:t>
      </w:r>
      <w:r w:rsidR="003F6A8D" w:rsidRPr="00E75F02">
        <w:t>African American Alumni described having faculty and peers who serve as mentors</w:t>
      </w:r>
      <w:r w:rsidR="00D8541A" w:rsidRPr="00E75F02">
        <w:t xml:space="preserve"> </w:t>
      </w:r>
      <w:r w:rsidR="003F6A8D" w:rsidRPr="00E75F02">
        <w:t>offer support</w:t>
      </w:r>
      <w:r w:rsidR="00A16762" w:rsidRPr="00E75F02">
        <w:t xml:space="preserve">, </w:t>
      </w:r>
      <w:del w:id="710" w:author="Michael Grohs" w:date="2024-07-15T13:08:00Z" w16du:dateUtc="2024-07-15T18:08:00Z">
        <w:r w:rsidR="003F6A8D" w:rsidRPr="00E75F02" w:rsidDel="00720A18">
          <w:delText xml:space="preserve"> </w:delText>
        </w:r>
      </w:del>
      <w:r w:rsidR="003F6A8D" w:rsidRPr="00E75F02">
        <w:t>guidance with motivation, personal ambitions, peer support, and mentorship while attending a PWI</w:t>
      </w:r>
      <w:r w:rsidR="000A11FF" w:rsidRPr="00E75F02">
        <w:t xml:space="preserve">. </w:t>
      </w:r>
      <w:r w:rsidR="00BF227D" w:rsidRPr="00E75F02">
        <w:t>T</w:t>
      </w:r>
      <w:r w:rsidR="00F3401C" w:rsidRPr="00E75F02">
        <w:t xml:space="preserve">he second theme </w:t>
      </w:r>
      <w:r w:rsidR="00BF227D" w:rsidRPr="00E75F02">
        <w:t xml:space="preserve">was </w:t>
      </w:r>
      <w:r w:rsidR="009A219D" w:rsidRPr="00E75F02">
        <w:t>African American Alumni described the positive experience of being chosen</w:t>
      </w:r>
      <w:r w:rsidR="005A009A" w:rsidRPr="00E75F02">
        <w:t xml:space="preserve"> by faculty</w:t>
      </w:r>
      <w:r w:rsidR="009A219D" w:rsidRPr="00E75F02">
        <w:t xml:space="preserve"> or singled out to represent African Americans in diversity discussions and negative experiences endured </w:t>
      </w:r>
      <w:r w:rsidR="00BE1C46" w:rsidRPr="00E75F02">
        <w:t xml:space="preserve">by </w:t>
      </w:r>
      <w:r w:rsidR="009A219D" w:rsidRPr="00E75F02">
        <w:t>being excluded in social and academic settings of racism and racial microaggressions while attending a PWI</w:t>
      </w:r>
      <w:r w:rsidR="00B33C2C" w:rsidRPr="00E75F02">
        <w:t>.</w:t>
      </w:r>
    </w:p>
    <w:p w14:paraId="4E91DF43" w14:textId="31B7F3DF" w:rsidR="004C5B2F" w:rsidRPr="00E75F02" w:rsidRDefault="00F3401C" w:rsidP="0098433B">
      <w:pPr>
        <w:pStyle w:val="ListRQ"/>
        <w:tabs>
          <w:tab w:val="left" w:pos="4680"/>
        </w:tabs>
        <w:spacing w:after="0"/>
        <w:ind w:left="0" w:firstLine="720"/>
        <w:contextualSpacing/>
      </w:pPr>
      <w:commentRangeStart w:id="711"/>
      <w:del w:id="712" w:author="Michael Grohs" w:date="2024-07-15T23:26:00Z" w16du:dateUtc="2024-07-16T04:26:00Z">
        <w:r w:rsidRPr="00E75F02" w:rsidDel="002C41A5">
          <w:delText xml:space="preserve">On the questionnaire, </w:delText>
        </w:r>
      </w:del>
      <w:r w:rsidRPr="00E75F02">
        <w:t xml:space="preserve">Participant 1 </w:t>
      </w:r>
      <w:commentRangeEnd w:id="711"/>
      <w:r w:rsidR="006474BE">
        <w:rPr>
          <w:rStyle w:val="CommentReference"/>
          <w:rFonts w:eastAsia="Times New Roman"/>
        </w:rPr>
        <w:commentReference w:id="711"/>
      </w:r>
      <w:r w:rsidR="00000F17" w:rsidRPr="00E75F02">
        <w:t xml:space="preserve">described </w:t>
      </w:r>
      <w:r w:rsidR="00ED4A5A" w:rsidRPr="00E75F02">
        <w:t xml:space="preserve">how there were very few African American </w:t>
      </w:r>
      <w:r w:rsidR="00E37167" w:rsidRPr="00E75F02">
        <w:t>faculty at her PW</w:t>
      </w:r>
      <w:r w:rsidR="00170DB3" w:rsidRPr="00E75F02">
        <w:t>I</w:t>
      </w:r>
      <w:r w:rsidR="000A11FF" w:rsidRPr="00E75F02">
        <w:t xml:space="preserve">. </w:t>
      </w:r>
      <w:r w:rsidR="00170DB3" w:rsidRPr="00E75F02">
        <w:t xml:space="preserve">The African American faculty </w:t>
      </w:r>
      <w:r w:rsidR="003F6A8D" w:rsidRPr="00E75F02">
        <w:t>tried</w:t>
      </w:r>
      <w:r w:rsidR="009112D8" w:rsidRPr="00E75F02">
        <w:t xml:space="preserve"> </w:t>
      </w:r>
      <w:r w:rsidR="0029668D" w:rsidRPr="00E75F02">
        <w:t>to get to know the students and ma</w:t>
      </w:r>
      <w:r w:rsidR="00C45D3C" w:rsidRPr="00E75F02">
        <w:t>de the</w:t>
      </w:r>
      <w:del w:id="713" w:author="Michael Grohs" w:date="2024-07-15T23:26:00Z" w16du:dateUtc="2024-07-16T04:26:00Z">
        <w:r w:rsidR="00C45D3C" w:rsidRPr="00E75F02" w:rsidDel="002C41A5">
          <w:delText xml:space="preserve"> students</w:delText>
        </w:r>
      </w:del>
      <w:ins w:id="714" w:author="Michael Grohs" w:date="2024-07-15T23:26:00Z" w16du:dateUtc="2024-07-16T04:26:00Z">
        <w:r w:rsidR="002C41A5">
          <w:t>m</w:t>
        </w:r>
      </w:ins>
      <w:r w:rsidR="00C45D3C" w:rsidRPr="00E75F02">
        <w:t xml:space="preserve"> feel safe. Participant 1 </w:t>
      </w:r>
      <w:r w:rsidRPr="00E75F02">
        <w:t>stated the following:</w:t>
      </w:r>
      <w:r w:rsidR="004C5B2F" w:rsidRPr="00E75F02">
        <w:t xml:space="preserve"> </w:t>
      </w:r>
      <w:r w:rsidRPr="00E75F02">
        <w:t xml:space="preserve">“There were few African American faculty, but I remember the ones that were there that </w:t>
      </w:r>
      <w:proofErr w:type="gramStart"/>
      <w:r w:rsidRPr="00E75F02">
        <w:t>made an effort</w:t>
      </w:r>
      <w:proofErr w:type="gramEnd"/>
      <w:r w:rsidRPr="00E75F02">
        <w:t xml:space="preserve"> to get to know me. They became guardian</w:t>
      </w:r>
      <w:r w:rsidR="00A16762" w:rsidRPr="00E75F02">
        <w:t>s</w:t>
      </w:r>
      <w:r w:rsidRPr="00E75F02">
        <w:t xml:space="preserve"> to the </w:t>
      </w:r>
      <w:r w:rsidR="00D13955" w:rsidRPr="00E75F02">
        <w:t>B</w:t>
      </w:r>
      <w:r w:rsidRPr="00E75F02">
        <w:t>lack students</w:t>
      </w:r>
      <w:r w:rsidR="00B44963" w:rsidRPr="00E75F02">
        <w:t>.</w:t>
      </w:r>
      <w:r w:rsidR="00D8541A" w:rsidRPr="00E75F02">
        <w:t xml:space="preserve">” </w:t>
      </w:r>
      <w:r w:rsidR="003F6A8D" w:rsidRPr="00E75F02">
        <w:t>The acknowledgement</w:t>
      </w:r>
      <w:r w:rsidR="00744221" w:rsidRPr="00E75F02">
        <w:t xml:space="preserve"> by </w:t>
      </w:r>
      <w:del w:id="715" w:author="Michael Grohs" w:date="2024-07-15T15:47:00Z" w16du:dateUtc="2024-07-15T20:47:00Z">
        <w:r w:rsidR="00744221" w:rsidRPr="00E75F02" w:rsidDel="00AB6BC1">
          <w:delText xml:space="preserve">participant </w:delText>
        </w:r>
      </w:del>
      <w:ins w:id="716" w:author="Michael Grohs" w:date="2024-07-15T15:47:00Z" w16du:dateUtc="2024-07-15T20:47:00Z">
        <w:r w:rsidR="00AB6BC1" w:rsidRPr="00E75F02">
          <w:t xml:space="preserve">Participant </w:t>
        </w:r>
      </w:ins>
      <w:r w:rsidR="000A11FF" w:rsidRPr="00E75F02">
        <w:t xml:space="preserve">1 </w:t>
      </w:r>
      <w:r w:rsidR="003F6A8D" w:rsidRPr="00E75F02">
        <w:t>of having few African American professors shows the importance that representation matters in academia</w:t>
      </w:r>
      <w:r w:rsidR="000A11FF" w:rsidRPr="00E75F02">
        <w:t xml:space="preserve">. </w:t>
      </w:r>
      <w:r w:rsidR="00BF2B68" w:rsidRPr="00E75F02">
        <w:t xml:space="preserve">Having African </w:t>
      </w:r>
      <w:r w:rsidR="00BF2B68" w:rsidRPr="00E75F02">
        <w:lastRenderedPageBreak/>
        <w:t xml:space="preserve">American professors offers students a sense of belonging </w:t>
      </w:r>
      <w:r w:rsidR="00744221" w:rsidRPr="00E75F02">
        <w:t>in the</w:t>
      </w:r>
      <w:r w:rsidR="00BF2B68" w:rsidRPr="00E75F02">
        <w:t xml:space="preserve"> environment where they may feel underrepresented.</w:t>
      </w:r>
    </w:p>
    <w:p w14:paraId="3D2E2389" w14:textId="4289BD87" w:rsidR="00F3401C" w:rsidRPr="00E75F02" w:rsidRDefault="00F3401C" w:rsidP="0098433B">
      <w:pPr>
        <w:pStyle w:val="ListRQ"/>
        <w:tabs>
          <w:tab w:val="left" w:pos="4680"/>
        </w:tabs>
        <w:spacing w:after="0"/>
        <w:ind w:left="0" w:firstLine="720"/>
        <w:contextualSpacing/>
      </w:pPr>
      <w:commentRangeStart w:id="717"/>
      <w:r w:rsidRPr="00E75F02">
        <w:t xml:space="preserve">Participant 4 </w:t>
      </w:r>
      <w:del w:id="718" w:author="Michael Grohs" w:date="2024-07-15T23:27:00Z" w16du:dateUtc="2024-07-16T04:27:00Z">
        <w:r w:rsidRPr="00E75F02" w:rsidDel="002C41A5">
          <w:delText xml:space="preserve">in </w:delText>
        </w:r>
        <w:r w:rsidR="00744221" w:rsidRPr="00E75F02" w:rsidDel="002C41A5">
          <w:delText xml:space="preserve">the </w:delText>
        </w:r>
        <w:r w:rsidRPr="00E75F02" w:rsidDel="002C41A5">
          <w:delText xml:space="preserve">questionnaire </w:delText>
        </w:r>
      </w:del>
      <w:commentRangeEnd w:id="717"/>
      <w:r w:rsidR="006474BE">
        <w:rPr>
          <w:rStyle w:val="CommentReference"/>
          <w:rFonts w:eastAsia="Times New Roman"/>
        </w:rPr>
        <w:commentReference w:id="717"/>
      </w:r>
      <w:r w:rsidR="00684405" w:rsidRPr="00E75F02">
        <w:t xml:space="preserve">described </w:t>
      </w:r>
      <w:r w:rsidR="006F63CC" w:rsidRPr="00E75F02">
        <w:t>how</w:t>
      </w:r>
      <w:r w:rsidR="005356CD" w:rsidRPr="00E75F02">
        <w:t xml:space="preserve"> motivation influenced her</w:t>
      </w:r>
      <w:r w:rsidR="000811C4" w:rsidRPr="00E75F02">
        <w:t xml:space="preserve"> and how her </w:t>
      </w:r>
      <w:r w:rsidR="006F63CC" w:rsidRPr="00E75F02">
        <w:t xml:space="preserve">family </w:t>
      </w:r>
      <w:r w:rsidR="00023A9F" w:rsidRPr="00E75F02">
        <w:t xml:space="preserve">and peers </w:t>
      </w:r>
      <w:r w:rsidR="006F63CC" w:rsidRPr="00E75F02">
        <w:t>played an important part in motivating her to finish college</w:t>
      </w:r>
      <w:r w:rsidR="00FB59B5" w:rsidRPr="00E75F02">
        <w:t xml:space="preserve">. The drive from her family </w:t>
      </w:r>
      <w:r w:rsidR="00023A9F" w:rsidRPr="00E75F02">
        <w:t xml:space="preserve">and peers </w:t>
      </w:r>
      <w:r w:rsidR="00170AD9" w:rsidRPr="00E75F02">
        <w:t xml:space="preserve">contributed to </w:t>
      </w:r>
      <w:r w:rsidR="000A11FF" w:rsidRPr="00E75F02">
        <w:t>her</w:t>
      </w:r>
      <w:r w:rsidR="00023A9F" w:rsidRPr="00E75F02">
        <w:t xml:space="preserve"> </w:t>
      </w:r>
      <w:r w:rsidR="000A11FF" w:rsidRPr="00E75F02">
        <w:t>self</w:t>
      </w:r>
      <w:r w:rsidR="00023A9F" w:rsidRPr="00E75F02">
        <w:t>-</w:t>
      </w:r>
      <w:r w:rsidR="00170AD9" w:rsidRPr="00E75F02">
        <w:t xml:space="preserve">motivation. </w:t>
      </w:r>
      <w:r w:rsidR="000811C4" w:rsidRPr="00E75F02">
        <w:t>Participant</w:t>
      </w:r>
      <w:del w:id="719" w:author="Michael Grohs" w:date="2024-07-15T15:48:00Z" w16du:dateUtc="2024-07-15T20:48:00Z">
        <w:r w:rsidR="000811C4" w:rsidRPr="00E75F02" w:rsidDel="00AB6BC1">
          <w:delText>s</w:delText>
        </w:r>
      </w:del>
      <w:r w:rsidR="000811C4" w:rsidRPr="00E75F02">
        <w:t xml:space="preserve"> 4 stated</w:t>
      </w:r>
      <w:del w:id="720" w:author="Michael Grohs" w:date="2024-07-15T15:48:00Z" w16du:dateUtc="2024-07-15T20:48:00Z">
        <w:r w:rsidR="001353F4" w:rsidRPr="00E75F02" w:rsidDel="00AB6BC1">
          <w:delText xml:space="preserve"> </w:delText>
        </w:r>
        <w:commentRangeStart w:id="721"/>
        <w:r w:rsidR="001353F4" w:rsidRPr="00E75F02" w:rsidDel="00AB6BC1">
          <w:delText>that</w:delText>
        </w:r>
      </w:del>
      <w:commentRangeEnd w:id="721"/>
      <w:r w:rsidR="00AB6BC1" w:rsidRPr="00974C39">
        <w:rPr>
          <w:rStyle w:val="CommentReference"/>
          <w:rFonts w:eastAsia="Times New Roman"/>
        </w:rPr>
        <w:commentReference w:id="721"/>
      </w:r>
      <w:del w:id="722" w:author="Michael Grohs" w:date="2024-07-15T15:48:00Z" w16du:dateUtc="2024-07-15T20:48:00Z">
        <w:r w:rsidR="004C5B2F" w:rsidRPr="00E75F02" w:rsidDel="00AB6BC1">
          <w:delText xml:space="preserve"> </w:delText>
        </w:r>
      </w:del>
      <w:ins w:id="723" w:author="Michael Grohs" w:date="2024-07-15T15:48:00Z" w16du:dateUtc="2024-07-15T20:48:00Z">
        <w:r w:rsidR="00AB6BC1" w:rsidRPr="00E75F02">
          <w:t xml:space="preserve">, </w:t>
        </w:r>
      </w:ins>
      <w:r w:rsidRPr="00E75F02">
        <w:t>“The support of my family</w:t>
      </w:r>
      <w:r w:rsidR="00023A9F" w:rsidRPr="00E75F02">
        <w:t xml:space="preserve"> and peers</w:t>
      </w:r>
      <w:r w:rsidRPr="00E75F02">
        <w:t xml:space="preserve">, the drive to finish, and make something of myself contributed to </w:t>
      </w:r>
      <w:r w:rsidR="00D8541A" w:rsidRPr="00E75F02">
        <w:t>my</w:t>
      </w:r>
      <w:r w:rsidRPr="00E75F02">
        <w:t xml:space="preserve"> self-motivation</w:t>
      </w:r>
      <w:r w:rsidR="00B44963" w:rsidRPr="00E75F02">
        <w:t>.”</w:t>
      </w:r>
      <w:r w:rsidR="00744221" w:rsidRPr="00E75F02">
        <w:t xml:space="preserve"> This participant shows the importance of family</w:t>
      </w:r>
      <w:r w:rsidR="00886C90" w:rsidRPr="00E75F02">
        <w:t xml:space="preserve"> and peer</w:t>
      </w:r>
      <w:r w:rsidR="00744221" w:rsidRPr="00E75F02">
        <w:t xml:space="preserve"> support for African American students at PWIs by highlighting family </w:t>
      </w:r>
      <w:r w:rsidR="00886C90" w:rsidRPr="00E75F02">
        <w:t xml:space="preserve">and peer </w:t>
      </w:r>
      <w:r w:rsidR="00744221" w:rsidRPr="00E75F02">
        <w:t xml:space="preserve">support as a motivator for African American students. Having family </w:t>
      </w:r>
      <w:r w:rsidR="00886C90" w:rsidRPr="00E75F02">
        <w:t xml:space="preserve">and peer </w:t>
      </w:r>
      <w:r w:rsidR="00744221" w:rsidRPr="00E75F02">
        <w:t>support helps to affirm and preserve cultural identity as well as g</w:t>
      </w:r>
      <w:r w:rsidR="00D8541A" w:rsidRPr="00E75F02">
        <w:t>i</w:t>
      </w:r>
      <w:r w:rsidR="00744221" w:rsidRPr="00E75F02">
        <w:t>ve students encouragement to p</w:t>
      </w:r>
      <w:r w:rsidR="00D8541A" w:rsidRPr="00E75F02">
        <w:t>ersevere</w:t>
      </w:r>
      <w:r w:rsidR="00744221" w:rsidRPr="00E75F02">
        <w:t xml:space="preserve"> through obstacles and to stay focused on their end goal. </w:t>
      </w:r>
    </w:p>
    <w:p w14:paraId="1DB2CD44" w14:textId="2689D760" w:rsidR="00F3401C" w:rsidRPr="00E75F02" w:rsidRDefault="00F3401C" w:rsidP="0098433B">
      <w:pPr>
        <w:spacing w:after="0"/>
      </w:pPr>
      <w:r w:rsidRPr="00E75F02">
        <w:t>Participant 9 described how African American faculty and peer motivation contributed to the success at PWI</w:t>
      </w:r>
      <w:r w:rsidR="000A11FF" w:rsidRPr="00E75F02">
        <w:t xml:space="preserve">. </w:t>
      </w:r>
      <w:del w:id="724" w:author="Michael Grohs" w:date="2024-07-15T16:08:00Z" w16du:dateUtc="2024-07-15T21:08:00Z">
        <w:r w:rsidR="00C601D4" w:rsidRPr="00E75F02" w:rsidDel="002E3421">
          <w:delText xml:space="preserve">Participate </w:delText>
        </w:r>
      </w:del>
      <w:ins w:id="725" w:author="Michael Grohs" w:date="2024-07-15T16:08:00Z" w16du:dateUtc="2024-07-15T21:08:00Z">
        <w:r w:rsidR="002E3421" w:rsidRPr="00E75F02">
          <w:t xml:space="preserve">Participant </w:t>
        </w:r>
      </w:ins>
      <w:r w:rsidR="00C601D4" w:rsidRPr="00E75F02">
        <w:t xml:space="preserve">9 </w:t>
      </w:r>
      <w:r w:rsidR="001221F3" w:rsidRPr="00E75F02">
        <w:t>had few faculty and students at</w:t>
      </w:r>
      <w:r w:rsidR="004C65E9" w:rsidRPr="00E75F02">
        <w:t xml:space="preserve"> her PWI.</w:t>
      </w:r>
      <w:r w:rsidR="00C92D42" w:rsidRPr="00E75F02">
        <w:t xml:space="preserve"> Participant </w:t>
      </w:r>
      <w:r w:rsidR="00577D3F" w:rsidRPr="00E75F02">
        <w:t xml:space="preserve">9 described </w:t>
      </w:r>
      <w:r w:rsidR="000D578E" w:rsidRPr="00E75F02">
        <w:t>motivation by</w:t>
      </w:r>
      <w:r w:rsidRPr="00E75F02">
        <w:t xml:space="preserve"> stating the following:</w:t>
      </w:r>
      <w:r w:rsidR="004C5B2F" w:rsidRPr="00E75F02">
        <w:t xml:space="preserve"> </w:t>
      </w:r>
      <w:r w:rsidRPr="00E75F02">
        <w:t xml:space="preserve">“My African American peers were very helpful and motivational. African American faculty members were very supportive and acted essentially as </w:t>
      </w:r>
      <w:r w:rsidR="00886C90" w:rsidRPr="00E75F02">
        <w:t>mentors</w:t>
      </w:r>
      <w:r w:rsidR="006B370E" w:rsidRPr="00E75F02">
        <w:t xml:space="preserve">. </w:t>
      </w:r>
      <w:r w:rsidR="00BF2B68" w:rsidRPr="00E75F02">
        <w:t xml:space="preserve">The emphasis of having supportive peers and faculty suggests the importance of meaningful </w:t>
      </w:r>
      <w:del w:id="726" w:author="Michael Grohs" w:date="2024-07-15T16:09:00Z" w16du:dateUtc="2024-07-15T21:09:00Z">
        <w:r w:rsidR="00BF2B68" w:rsidRPr="00E75F02" w:rsidDel="002E3421">
          <w:delText>relationship</w:delText>
        </w:r>
      </w:del>
      <w:ins w:id="727" w:author="Michael Grohs" w:date="2024-07-15T16:09:00Z" w16du:dateUtc="2024-07-15T21:09:00Z">
        <w:r w:rsidR="002E3421" w:rsidRPr="00E75F02">
          <w:t>relationships</w:t>
        </w:r>
      </w:ins>
      <w:r w:rsidR="00BF2B68" w:rsidRPr="00E75F02">
        <w:t xml:space="preserve"> at PWIs</w:t>
      </w:r>
      <w:r w:rsidR="000A11FF" w:rsidRPr="00E75F02">
        <w:t xml:space="preserve">. </w:t>
      </w:r>
      <w:r w:rsidR="00BF2B68" w:rsidRPr="00E75F02">
        <w:t>Having faculty that actively engage in mentorship, and who provides support</w:t>
      </w:r>
      <w:ins w:id="728" w:author="Michael Grohs" w:date="2024-07-15T16:09:00Z" w16du:dateUtc="2024-07-15T21:09:00Z">
        <w:r w:rsidR="002E3421" w:rsidRPr="00E75F02">
          <w:t>,</w:t>
        </w:r>
      </w:ins>
      <w:r w:rsidR="00BF2B68" w:rsidRPr="00E75F02">
        <w:t xml:space="preserve"> help African American students feel value and supported.</w:t>
      </w:r>
    </w:p>
    <w:p w14:paraId="6DFDE566" w14:textId="0785CF70" w:rsidR="004C5B2F" w:rsidRPr="00E75F02" w:rsidRDefault="00FC6AA5" w:rsidP="0098433B">
      <w:pPr>
        <w:spacing w:after="0"/>
      </w:pPr>
      <w:r w:rsidRPr="00E75F02">
        <w:t xml:space="preserve">Questionnaire </w:t>
      </w:r>
      <w:r w:rsidR="00F3401C" w:rsidRPr="00E75F02">
        <w:t xml:space="preserve">Participant 19 described </w:t>
      </w:r>
      <w:r w:rsidR="006706E1" w:rsidRPr="00E75F02">
        <w:t>self-motivation</w:t>
      </w:r>
      <w:r w:rsidR="00F3401C" w:rsidRPr="00E75F02">
        <w:t xml:space="preserve"> </w:t>
      </w:r>
      <w:r w:rsidR="009602D1" w:rsidRPr="00E75F02">
        <w:t xml:space="preserve">through </w:t>
      </w:r>
      <w:r w:rsidR="0066297B" w:rsidRPr="00E75F02">
        <w:t>her upbringing</w:t>
      </w:r>
      <w:r w:rsidR="00886C90" w:rsidRPr="00E75F02">
        <w:t xml:space="preserve"> with family and peer relationships</w:t>
      </w:r>
      <w:r w:rsidR="0066297B" w:rsidRPr="00E75F02">
        <w:t>.</w:t>
      </w:r>
      <w:r w:rsidR="00811BF5" w:rsidRPr="00E75F02">
        <w:t xml:space="preserve"> </w:t>
      </w:r>
      <w:r w:rsidR="00C72E5F" w:rsidRPr="00E75F02">
        <w:t xml:space="preserve">Most of the members of her family have a </w:t>
      </w:r>
      <w:r w:rsidR="00B9374A" w:rsidRPr="00E75F02">
        <w:t>college</w:t>
      </w:r>
      <w:r w:rsidR="00C72E5F" w:rsidRPr="00E75F02">
        <w:t xml:space="preserve"> degree</w:t>
      </w:r>
      <w:ins w:id="729" w:author="Michael Grohs" w:date="2024-07-15T16:11:00Z" w16du:dateUtc="2024-07-15T21:11:00Z">
        <w:r w:rsidR="00AC44CF" w:rsidRPr="00E75F02">
          <w:t>,</w:t>
        </w:r>
      </w:ins>
      <w:r w:rsidRPr="00E75F02">
        <w:t xml:space="preserve"> and she had sorority sisters as peer mentors</w:t>
      </w:r>
      <w:r w:rsidR="00C72E5F" w:rsidRPr="00E75F02">
        <w:t xml:space="preserve">. </w:t>
      </w:r>
      <w:r w:rsidR="004E33CE" w:rsidRPr="00E75F02">
        <w:t xml:space="preserve">Usually in </w:t>
      </w:r>
      <w:r w:rsidR="006F08E1" w:rsidRPr="00E75F02">
        <w:t xml:space="preserve">African American </w:t>
      </w:r>
      <w:r w:rsidR="004E33CE" w:rsidRPr="00E75F02">
        <w:t xml:space="preserve">families where </w:t>
      </w:r>
      <w:proofErr w:type="gramStart"/>
      <w:r w:rsidR="004E33CE" w:rsidRPr="00E75F02">
        <w:t>the majority of</w:t>
      </w:r>
      <w:proofErr w:type="gramEnd"/>
      <w:r w:rsidR="004E33CE" w:rsidRPr="00E75F02">
        <w:t xml:space="preserve"> the family members are college educated, there is no other </w:t>
      </w:r>
      <w:r w:rsidR="004E33CE" w:rsidRPr="00E75F02">
        <w:lastRenderedPageBreak/>
        <w:t xml:space="preserve">choice but to go to </w:t>
      </w:r>
      <w:ins w:id="730" w:author="Michael Grohs" w:date="2024-07-15T16:12:00Z" w16du:dateUtc="2024-07-15T21:12:00Z">
        <w:r w:rsidR="00AC44CF" w:rsidRPr="00E75F02">
          <w:t xml:space="preserve">and succeed in </w:t>
        </w:r>
      </w:ins>
      <w:r w:rsidR="004E33CE" w:rsidRPr="00E75F02">
        <w:t>colleg</w:t>
      </w:r>
      <w:r w:rsidR="001645BF" w:rsidRPr="00E75F02">
        <w:t>e</w:t>
      </w:r>
      <w:del w:id="731" w:author="Michael Grohs" w:date="2024-07-15T16:12:00Z" w16du:dateUtc="2024-07-15T21:12:00Z">
        <w:r w:rsidR="004E33CE" w:rsidRPr="00E75F02" w:rsidDel="00AC44CF">
          <w:delText xml:space="preserve"> and succeed in college</w:delText>
        </w:r>
      </w:del>
      <w:r w:rsidR="006F08E1" w:rsidRPr="00E75F02">
        <w:t xml:space="preserve">. </w:t>
      </w:r>
      <w:r w:rsidR="00E178DF" w:rsidRPr="00E75F02">
        <w:t xml:space="preserve">Participant 19 stated in her </w:t>
      </w:r>
      <w:r w:rsidR="000D578E" w:rsidRPr="00E75F02">
        <w:t>questionnaire:</w:t>
      </w:r>
      <w:r w:rsidR="004C5B2F" w:rsidRPr="00E75F02">
        <w:t xml:space="preserve"> </w:t>
      </w:r>
      <w:r w:rsidR="00F3401C" w:rsidRPr="00E75F02">
        <w:t>“At a very young age, it was instilled in me to go to college and graduate</w:t>
      </w:r>
      <w:r w:rsidR="00B44963" w:rsidRPr="00E75F02">
        <w:t>.</w:t>
      </w:r>
      <w:r w:rsidR="0039264F" w:rsidRPr="00E75F02">
        <w:t xml:space="preserve"> </w:t>
      </w:r>
      <w:r w:rsidRPr="00E75F02">
        <w:t>There were many sorority sisters in the graduate chapter who were educators. They inspired, influenced, and encouraged me</w:t>
      </w:r>
      <w:r w:rsidR="00B44963" w:rsidRPr="00E75F02">
        <w:t>.”</w:t>
      </w:r>
      <w:r w:rsidR="006B370E" w:rsidRPr="00E75F02">
        <w:t xml:space="preserve"> </w:t>
      </w:r>
      <w:r w:rsidR="003D70E8" w:rsidRPr="00E75F02">
        <w:t>Family</w:t>
      </w:r>
      <w:r w:rsidR="00886C90" w:rsidRPr="00E75F02">
        <w:t xml:space="preserve"> and peer</w:t>
      </w:r>
      <w:r w:rsidR="003D70E8" w:rsidRPr="00E75F02">
        <w:t xml:space="preserve"> support fosters intergenerational success as shown through </w:t>
      </w:r>
      <w:del w:id="732" w:author="Michael Grohs" w:date="2024-07-15T16:18:00Z" w16du:dateUtc="2024-07-15T21:18:00Z">
        <w:r w:rsidR="003D70E8" w:rsidRPr="00E75F02" w:rsidDel="00AC44CF">
          <w:delText xml:space="preserve">participant </w:delText>
        </w:r>
      </w:del>
      <w:ins w:id="733" w:author="Michael Grohs" w:date="2024-07-15T16:18:00Z" w16du:dateUtc="2024-07-15T21:18:00Z">
        <w:r w:rsidR="00AC44CF" w:rsidRPr="00E75F02">
          <w:t xml:space="preserve">Participant </w:t>
        </w:r>
      </w:ins>
      <w:r w:rsidR="003D70E8" w:rsidRPr="00E75F02">
        <w:t xml:space="preserve">19. African American students strive to fulfill the dreams of their families by becoming </w:t>
      </w:r>
      <w:del w:id="734" w:author="Michael Grohs" w:date="2024-07-15T16:18:00Z" w16du:dateUtc="2024-07-15T21:18:00Z">
        <w:r w:rsidR="003D70E8" w:rsidRPr="00E75F02" w:rsidDel="00AC44CF">
          <w:delText xml:space="preserve">a </w:delText>
        </w:r>
      </w:del>
      <w:r w:rsidR="003D70E8" w:rsidRPr="00E75F02">
        <w:t>college graduate</w:t>
      </w:r>
      <w:ins w:id="735" w:author="Michael Grohs" w:date="2024-07-15T16:18:00Z" w16du:dateUtc="2024-07-15T21:18:00Z">
        <w:r w:rsidR="00AC44CF" w:rsidRPr="00E75F02">
          <w:t>s</w:t>
        </w:r>
      </w:ins>
      <w:r w:rsidR="000A11FF" w:rsidRPr="00E75F02">
        <w:t xml:space="preserve">. </w:t>
      </w:r>
      <w:r w:rsidR="003D70E8" w:rsidRPr="00E75F02">
        <w:t xml:space="preserve">African American families </w:t>
      </w:r>
      <w:r w:rsidR="00886C90" w:rsidRPr="00E75F02">
        <w:t xml:space="preserve">or peers </w:t>
      </w:r>
      <w:r w:rsidR="003D70E8" w:rsidRPr="00E75F02">
        <w:t>that have a legacy of college graduates reinforce the importance of education and serve as a foundation for the academic success of African American students.</w:t>
      </w:r>
    </w:p>
    <w:p w14:paraId="3C167C6E" w14:textId="6221AE05" w:rsidR="00F3401C" w:rsidRPr="00E75F02" w:rsidRDefault="005F26CC" w:rsidP="0098433B">
      <w:pPr>
        <w:spacing w:after="0"/>
      </w:pPr>
      <w:r w:rsidRPr="00E75F02">
        <w:t>In addition to support experience</w:t>
      </w:r>
      <w:r w:rsidR="00BE3D26" w:rsidRPr="00E75F02">
        <w:t>s</w:t>
      </w:r>
      <w:r w:rsidRPr="00E75F02">
        <w:t>, another theme that emerged in response to RQ2 was African American alumni described their motivation despite racism and racial microaggressions while attending a PWI</w:t>
      </w:r>
      <w:r w:rsidR="006B370E" w:rsidRPr="00E75F02">
        <w:t xml:space="preserve">. </w:t>
      </w:r>
      <w:r w:rsidRPr="00E75F02">
        <w:t xml:space="preserve">For </w:t>
      </w:r>
      <w:r w:rsidR="00D26F2F" w:rsidRPr="00E75F02">
        <w:t>example,</w:t>
      </w:r>
      <w:r w:rsidRPr="00E75F02">
        <w:t xml:space="preserve"> </w:t>
      </w:r>
      <w:commentRangeStart w:id="736"/>
      <w:r w:rsidRPr="00E75F02">
        <w:t>Q</w:t>
      </w:r>
      <w:r w:rsidR="00F3401C" w:rsidRPr="00E75F02">
        <w:t xml:space="preserve">uestionnaire Participant 1 </w:t>
      </w:r>
      <w:commentRangeEnd w:id="736"/>
      <w:r w:rsidR="006474BE">
        <w:rPr>
          <w:rStyle w:val="CommentReference"/>
        </w:rPr>
        <w:commentReference w:id="736"/>
      </w:r>
      <w:r w:rsidR="00C125A1" w:rsidRPr="00E75F02">
        <w:t>did not experience racism at her PWI</w:t>
      </w:r>
      <w:ins w:id="737" w:author="Michael Grohs" w:date="2024-07-15T00:13:00Z" w16du:dateUtc="2024-07-15T05:13:00Z">
        <w:r w:rsidR="00547214" w:rsidRPr="00E75F02">
          <w:t>;</w:t>
        </w:r>
      </w:ins>
      <w:r w:rsidR="00C125A1" w:rsidRPr="00E75F02">
        <w:t xml:space="preserve"> howe</w:t>
      </w:r>
      <w:r w:rsidR="00ED74B5" w:rsidRPr="00E75F02">
        <w:t>ve</w:t>
      </w:r>
      <w:r w:rsidR="00C125A1" w:rsidRPr="00E75F02">
        <w:t>r</w:t>
      </w:r>
      <w:r w:rsidR="00ED74B5" w:rsidRPr="00E75F02">
        <w:t>, s</w:t>
      </w:r>
      <w:r w:rsidR="00C125A1" w:rsidRPr="00E75F02">
        <w:t xml:space="preserve">he described a </w:t>
      </w:r>
      <w:r w:rsidR="006F1EF1" w:rsidRPr="00E75F02">
        <w:t>racial microaggression</w:t>
      </w:r>
      <w:r w:rsidR="00ED74B5" w:rsidRPr="00E75F02">
        <w:t xml:space="preserve"> that made her think about race at her PWI</w:t>
      </w:r>
      <w:r w:rsidR="00FC6AA5" w:rsidRPr="00E75F02">
        <w:t xml:space="preserve"> a</w:t>
      </w:r>
      <w:r w:rsidR="00D801DF" w:rsidRPr="00E75F02">
        <w:t>s well as describ</w:t>
      </w:r>
      <w:r w:rsidR="003D54D3" w:rsidRPr="00E75F02">
        <w:t>ed</w:t>
      </w:r>
      <w:r w:rsidR="00D801DF" w:rsidRPr="00E75F02">
        <w:t xml:space="preserve"> peer connection at her PWI</w:t>
      </w:r>
      <w:r w:rsidR="00ED74B5" w:rsidRPr="00E75F02">
        <w:t>. Participant 1</w:t>
      </w:r>
      <w:r w:rsidR="006F1EF1" w:rsidRPr="00E75F02">
        <w:t xml:space="preserve"> </w:t>
      </w:r>
      <w:r w:rsidR="00F3401C" w:rsidRPr="00E75F02">
        <w:t>described a racial microaggression experience in the questionnaire:</w:t>
      </w:r>
      <w:r w:rsidR="004C5B2F" w:rsidRPr="00E75F02">
        <w:t xml:space="preserve"> </w:t>
      </w:r>
      <w:r w:rsidR="00F3401C" w:rsidRPr="00E75F02">
        <w:t xml:space="preserve">“I had made a </w:t>
      </w:r>
      <w:r w:rsidR="00706862" w:rsidRPr="00E75F02">
        <w:t>friend</w:t>
      </w:r>
      <w:ins w:id="738" w:author="Michael Grohs" w:date="2024-07-15T00:13:00Z" w16du:dateUtc="2024-07-15T05:13:00Z">
        <w:r w:rsidR="00547214" w:rsidRPr="00E75F02">
          <w:t>,</w:t>
        </w:r>
      </w:ins>
      <w:r w:rsidR="00706862" w:rsidRPr="00E75F02">
        <w:t xml:space="preserve"> </w:t>
      </w:r>
      <w:r w:rsidR="00F3401C" w:rsidRPr="00E75F02">
        <w:t>and we only chatted via instant message</w:t>
      </w:r>
      <w:ins w:id="739" w:author="Michael Grohs" w:date="2024-07-15T00:13:00Z" w16du:dateUtc="2024-07-15T05:13:00Z">
        <w:r w:rsidR="00547214" w:rsidRPr="00E75F02">
          <w:t>,</w:t>
        </w:r>
      </w:ins>
      <w:r w:rsidR="00F3401C" w:rsidRPr="00E75F02">
        <w:t xml:space="preserve"> and when she finally met me, she was shocked that I was </w:t>
      </w:r>
      <w:r w:rsidR="00D13955" w:rsidRPr="00E75F02">
        <w:t>B</w:t>
      </w:r>
      <w:r w:rsidR="00F3401C" w:rsidRPr="00E75F02">
        <w:t>lack and actually verbally expressed that shock.”</w:t>
      </w:r>
      <w:r w:rsidR="003D70E8" w:rsidRPr="00E75F02">
        <w:t xml:space="preserve">  </w:t>
      </w:r>
      <w:r w:rsidR="00D801DF" w:rsidRPr="00E75F02">
        <w:t xml:space="preserve">Participant 1 also stated “Connecting with Black students at my school was life changing. It brought a sense of community I had been longing for.” </w:t>
      </w:r>
      <w:r w:rsidR="003D70E8" w:rsidRPr="00E75F02">
        <w:t>Th</w:t>
      </w:r>
      <w:r w:rsidR="00D801DF" w:rsidRPr="00E75F02">
        <w:t>e</w:t>
      </w:r>
      <w:r w:rsidR="003D70E8" w:rsidRPr="00E75F02">
        <w:t xml:space="preserve"> quote from </w:t>
      </w:r>
      <w:r w:rsidR="00D801DF" w:rsidRPr="00E75F02">
        <w:t>P</w:t>
      </w:r>
      <w:r w:rsidR="003D70E8" w:rsidRPr="00E75F02">
        <w:t>articipant 1 suggest</w:t>
      </w:r>
      <w:ins w:id="740" w:author="Michael Grohs" w:date="2024-07-15T00:14:00Z" w16du:dateUtc="2024-07-15T05:14:00Z">
        <w:r w:rsidR="00803040" w:rsidRPr="00E75F02">
          <w:t>s</w:t>
        </w:r>
      </w:ins>
      <w:r w:rsidR="003D70E8" w:rsidRPr="00E75F02">
        <w:t xml:space="preserve"> </w:t>
      </w:r>
      <w:del w:id="741" w:author="Michael Grohs" w:date="2024-07-15T00:14:00Z" w16du:dateUtc="2024-07-15T05:14:00Z">
        <w:r w:rsidR="003D70E8" w:rsidRPr="00E75F02" w:rsidDel="00803040">
          <w:delText xml:space="preserve">that </w:delText>
        </w:r>
      </w:del>
      <w:r w:rsidR="001D372E" w:rsidRPr="00E75F02">
        <w:t>her friend may</w:t>
      </w:r>
      <w:ins w:id="742" w:author="Michael Grohs" w:date="2024-07-15T22:08:00Z" w16du:dateUtc="2024-07-16T03:08:00Z">
        <w:r w:rsidR="00CB58C9">
          <w:t xml:space="preserve"> have</w:t>
        </w:r>
      </w:ins>
      <w:r w:rsidR="001D372E" w:rsidRPr="00E75F02">
        <w:t xml:space="preserve"> had an assumption or preconception about what African Americans look like or sound like </w:t>
      </w:r>
      <w:del w:id="743" w:author="Michael Grohs" w:date="2024-07-15T22:09:00Z" w16du:dateUtc="2024-07-16T03:09:00Z">
        <w:r w:rsidR="001D372E" w:rsidRPr="00E75F02" w:rsidDel="00CB58C9">
          <w:delText>based on being</w:delText>
        </w:r>
      </w:del>
      <w:ins w:id="744" w:author="Michael Grohs" w:date="2024-07-15T22:09:00Z" w16du:dateUtc="2024-07-16T03:09:00Z">
        <w:r w:rsidR="00CB58C9">
          <w:t>and was</w:t>
        </w:r>
      </w:ins>
      <w:r w:rsidR="001D372E" w:rsidRPr="00E75F02">
        <w:t xml:space="preserve"> shocked to find out her race. This quote highlights how race is perceived in online interactions which leads to implicit bias</w:t>
      </w:r>
      <w:r w:rsidR="000A11FF" w:rsidRPr="00E75F02">
        <w:t xml:space="preserve">. </w:t>
      </w:r>
      <w:r w:rsidR="001D372E" w:rsidRPr="00E75F02">
        <w:t xml:space="preserve">The </w:t>
      </w:r>
      <w:r w:rsidR="00D801DF" w:rsidRPr="00E75F02">
        <w:lastRenderedPageBreak/>
        <w:t xml:space="preserve">information </w:t>
      </w:r>
      <w:r w:rsidR="001D372E" w:rsidRPr="00E75F02">
        <w:t xml:space="preserve">from this participant </w:t>
      </w:r>
      <w:r w:rsidR="00D801DF" w:rsidRPr="00E75F02">
        <w:t xml:space="preserve">regarding connecting with Black students </w:t>
      </w:r>
      <w:r w:rsidR="001D372E" w:rsidRPr="00E75F02">
        <w:t xml:space="preserve">shows the importance of </w:t>
      </w:r>
      <w:r w:rsidR="00D801DF" w:rsidRPr="00E75F02">
        <w:t>peer relationships</w:t>
      </w:r>
      <w:del w:id="745" w:author="Michael Grohs" w:date="2024-07-15T22:09:00Z" w16du:dateUtc="2024-07-16T03:09:00Z">
        <w:r w:rsidR="00D801DF" w:rsidRPr="00E75F02" w:rsidDel="00CB58C9">
          <w:delText xml:space="preserve">, </w:delText>
        </w:r>
      </w:del>
      <w:ins w:id="746" w:author="Michael Grohs" w:date="2024-07-15T22:09:00Z" w16du:dateUtc="2024-07-16T03:09:00Z">
        <w:r w:rsidR="00CB58C9">
          <w:t xml:space="preserve"> and</w:t>
        </w:r>
        <w:r w:rsidR="00CB58C9" w:rsidRPr="00E75F02">
          <w:t xml:space="preserve"> </w:t>
        </w:r>
      </w:ins>
      <w:r w:rsidR="001D372E" w:rsidRPr="00E75F02">
        <w:t xml:space="preserve">fostering diversity and inclusion at PWIs. </w:t>
      </w:r>
    </w:p>
    <w:p w14:paraId="1968955F" w14:textId="2E338710" w:rsidR="00F3401C" w:rsidRPr="00E75F02" w:rsidRDefault="00F3401C" w:rsidP="0098433B">
      <w:pPr>
        <w:spacing w:after="0"/>
      </w:pPr>
      <w:commentRangeStart w:id="747"/>
      <w:r w:rsidRPr="00E75F02">
        <w:t xml:space="preserve">Questionnaire Participant 7 </w:t>
      </w:r>
      <w:commentRangeEnd w:id="747"/>
      <w:r w:rsidR="00243AAF">
        <w:rPr>
          <w:rStyle w:val="CommentReference"/>
        </w:rPr>
        <w:commentReference w:id="747"/>
      </w:r>
      <w:r w:rsidRPr="00E75F02">
        <w:t>described the motivation through race relations in the questionnaire</w:t>
      </w:r>
      <w:r w:rsidR="0081723B" w:rsidRPr="00E75F02">
        <w:t xml:space="preserve">. </w:t>
      </w:r>
      <w:r w:rsidR="00092720" w:rsidRPr="00E75F02">
        <w:t>Things can happen in life that can either hold you back or push you into your destiny</w:t>
      </w:r>
      <w:r w:rsidR="000A11FF" w:rsidRPr="00E75F02">
        <w:t xml:space="preserve">. </w:t>
      </w:r>
      <w:r w:rsidR="00092720" w:rsidRPr="00E75F02">
        <w:t xml:space="preserve">Participant 7 described </w:t>
      </w:r>
      <w:r w:rsidR="00D801DF" w:rsidRPr="00E75F02">
        <w:t xml:space="preserve">peer relationships and </w:t>
      </w:r>
      <w:r w:rsidR="00092720" w:rsidRPr="00E75F02">
        <w:t>her time during the early 1980s at her PWI</w:t>
      </w:r>
      <w:r w:rsidR="000A11FF" w:rsidRPr="00E75F02">
        <w:t xml:space="preserve">. </w:t>
      </w:r>
      <w:del w:id="748" w:author="Michael Grohs" w:date="2024-07-15T22:10:00Z" w16du:dateUtc="2024-07-16T03:10:00Z">
        <w:r w:rsidR="00092720" w:rsidRPr="00E75F02" w:rsidDel="00CB58C9">
          <w:delText>Participate</w:delText>
        </w:r>
        <w:r w:rsidR="00716628" w:rsidRPr="00E75F02" w:rsidDel="00CB58C9">
          <w:delText xml:space="preserve"> </w:delText>
        </w:r>
        <w:r w:rsidR="00092720" w:rsidRPr="00E75F02" w:rsidDel="00CB58C9">
          <w:delText>7</w:delText>
        </w:r>
      </w:del>
      <w:ins w:id="749" w:author="Michael Grohs" w:date="2024-07-15T22:10:00Z" w16du:dateUtc="2024-07-16T03:10:00Z">
        <w:r w:rsidR="00CB58C9">
          <w:t>She</w:t>
        </w:r>
      </w:ins>
      <w:r w:rsidR="00092720" w:rsidRPr="00E75F02">
        <w:t xml:space="preserve"> stated</w:t>
      </w:r>
      <w:ins w:id="750" w:author="Michael Grohs" w:date="2024-07-15T22:10:00Z" w16du:dateUtc="2024-07-16T03:10:00Z">
        <w:r w:rsidR="00CB58C9">
          <w:t>,</w:t>
        </w:r>
      </w:ins>
      <w:del w:id="751" w:author="Michael Grohs" w:date="2024-07-15T22:10:00Z" w16du:dateUtc="2024-07-16T03:10:00Z">
        <w:r w:rsidR="00092720" w:rsidRPr="00E75F02" w:rsidDel="00CB58C9">
          <w:delText xml:space="preserve"> that</w:delText>
        </w:r>
      </w:del>
      <w:r w:rsidR="00092720" w:rsidRPr="00E75F02">
        <w:t xml:space="preserve"> </w:t>
      </w:r>
      <w:r w:rsidRPr="00E75F02">
        <w:t>“Race relations were challenging because the campus and students did not want to change with the times</w:t>
      </w:r>
      <w:commentRangeStart w:id="752"/>
      <w:r w:rsidRPr="00E75F02">
        <w:t>.”</w:t>
      </w:r>
      <w:r w:rsidR="00D62451" w:rsidRPr="00E75F02">
        <w:t xml:space="preserve"> </w:t>
      </w:r>
      <w:r w:rsidR="00D801DF" w:rsidRPr="00E75F02">
        <w:t>“</w:t>
      </w:r>
      <w:commentRangeEnd w:id="752"/>
      <w:r w:rsidR="00CB58C9">
        <w:rPr>
          <w:rStyle w:val="CommentReference"/>
        </w:rPr>
        <w:commentReference w:id="752"/>
      </w:r>
      <w:r w:rsidR="00D801DF" w:rsidRPr="00E75F02">
        <w:t>I was a member of National Pan</w:t>
      </w:r>
      <w:r w:rsidR="0024008E" w:rsidRPr="00E75F02">
        <w:t>-He</w:t>
      </w:r>
      <w:r w:rsidR="00D801DF" w:rsidRPr="00E75F02">
        <w:t>llenic</w:t>
      </w:r>
      <w:r w:rsidR="0024008E" w:rsidRPr="00E75F02">
        <w:t xml:space="preserve"> Council</w:t>
      </w:r>
      <w:r w:rsidR="003D54D3" w:rsidRPr="00E75F02">
        <w:t xml:space="preserve"> (NPHC)</w:t>
      </w:r>
      <w:r w:rsidR="0024008E" w:rsidRPr="00E75F02">
        <w:t>, and we addressed issues of injustice on campus and developed lifelong friendships</w:t>
      </w:r>
      <w:r w:rsidR="006B370E" w:rsidRPr="00E75F02">
        <w:t>.</w:t>
      </w:r>
      <w:r w:rsidR="0024008E" w:rsidRPr="00E75F02">
        <w:t>”</w:t>
      </w:r>
      <w:r w:rsidR="00D801DF" w:rsidRPr="00E75F02">
        <w:t xml:space="preserve"> </w:t>
      </w:r>
      <w:r w:rsidR="00D62451" w:rsidRPr="00E75F02">
        <w:t xml:space="preserve">The information from </w:t>
      </w:r>
      <w:del w:id="753" w:author="Michael Grohs" w:date="2024-07-15T21:48:00Z" w16du:dateUtc="2024-07-16T02:48:00Z">
        <w:r w:rsidR="00D62451" w:rsidRPr="00E75F02" w:rsidDel="007846C6">
          <w:delText xml:space="preserve">participant </w:delText>
        </w:r>
      </w:del>
      <w:ins w:id="754" w:author="Michael Grohs" w:date="2024-07-15T21:48:00Z" w16du:dateUtc="2024-07-16T02:48:00Z">
        <w:r w:rsidR="007846C6">
          <w:t>P</w:t>
        </w:r>
        <w:r w:rsidR="007846C6" w:rsidRPr="00E75F02">
          <w:t xml:space="preserve">articipant </w:t>
        </w:r>
      </w:ins>
      <w:r w:rsidR="00D62451" w:rsidRPr="00E75F02">
        <w:t>7 highlights challenges surrounding race relations at PWIs</w:t>
      </w:r>
      <w:r w:rsidR="0024008E" w:rsidRPr="00E75F02">
        <w:t xml:space="preserve"> and the importance of peer relationships and campus organizations</w:t>
      </w:r>
      <w:r w:rsidR="00D62451" w:rsidRPr="00E75F02">
        <w:t xml:space="preserve">. Ongoing research is needed to help create inclusive educational environments at PWIs. </w:t>
      </w:r>
    </w:p>
    <w:p w14:paraId="5C372FDB" w14:textId="16F0BC4B" w:rsidR="00F3401C" w:rsidRPr="00E75F02" w:rsidRDefault="00F3401C" w:rsidP="0098433B">
      <w:pPr>
        <w:spacing w:after="0"/>
      </w:pPr>
      <w:r w:rsidRPr="00E75F02">
        <w:t xml:space="preserve">Participant </w:t>
      </w:r>
      <w:r w:rsidR="00451BDC" w:rsidRPr="00E75F02">
        <w:t>8</w:t>
      </w:r>
      <w:r w:rsidRPr="00E75F02">
        <w:t xml:space="preserve"> described the most motiv</w:t>
      </w:r>
      <w:r w:rsidR="00F17083" w:rsidRPr="00E75F02">
        <w:t>a</w:t>
      </w:r>
      <w:r w:rsidR="00EE74FF" w:rsidRPr="00E75F02">
        <w:t>ti</w:t>
      </w:r>
      <w:r w:rsidRPr="00E75F02">
        <w:t>ng thing</w:t>
      </w:r>
      <w:ins w:id="755" w:author="Michael Grohs" w:date="2024-07-15T22:12:00Z" w16du:dateUtc="2024-07-16T03:12:00Z">
        <w:r w:rsidR="00B57E54">
          <w:t>s</w:t>
        </w:r>
      </w:ins>
      <w:r w:rsidRPr="00E75F02">
        <w:t xml:space="preserve"> that forced her to finish school </w:t>
      </w:r>
      <w:del w:id="756" w:author="Michael Grohs" w:date="2024-07-15T22:12:00Z" w16du:dateUtc="2024-07-16T03:12:00Z">
        <w:r w:rsidRPr="00E75F02" w:rsidDel="00B57E54">
          <w:delText xml:space="preserve">was </w:delText>
        </w:r>
      </w:del>
      <w:ins w:id="757" w:author="Michael Grohs" w:date="2024-07-15T22:12:00Z" w16du:dateUtc="2024-07-16T03:12:00Z">
        <w:r w:rsidR="00B57E54" w:rsidRPr="00E75F02">
          <w:t>w</w:t>
        </w:r>
        <w:r w:rsidR="00B57E54">
          <w:t>ere</w:t>
        </w:r>
        <w:r w:rsidR="00B57E54" w:rsidRPr="00E75F02">
          <w:t xml:space="preserve"> </w:t>
        </w:r>
      </w:ins>
      <w:r w:rsidRPr="00E75F02">
        <w:t>her mother</w:t>
      </w:r>
      <w:r w:rsidR="00451BDC" w:rsidRPr="00E75F02">
        <w:t xml:space="preserve"> and her close peer relationships</w:t>
      </w:r>
      <w:r w:rsidRPr="00E75F02">
        <w:t>.</w:t>
      </w:r>
    </w:p>
    <w:p w14:paraId="5E466EF6" w14:textId="2367EB46" w:rsidR="00B44963" w:rsidRPr="00E75F02" w:rsidRDefault="00F3401C" w:rsidP="0098433B">
      <w:pPr>
        <w:spacing w:after="0"/>
        <w:ind w:left="720" w:firstLine="0"/>
      </w:pPr>
      <w:r w:rsidRPr="00E75F02">
        <w:t xml:space="preserve">I was having trouble with anatomy and physiology. My mom took me outside and had me look </w:t>
      </w:r>
      <w:proofErr w:type="gramStart"/>
      <w:r w:rsidRPr="00E75F02">
        <w:t>in</w:t>
      </w:r>
      <w:proofErr w:type="gramEnd"/>
      <w:r w:rsidRPr="00E75F02">
        <w:t xml:space="preserve"> the sky. I am a stargazer </w:t>
      </w:r>
      <w:r w:rsidR="00AE2B04" w:rsidRPr="00E75F02">
        <w:t>baby</w:t>
      </w:r>
      <w:r w:rsidRPr="00E75F02">
        <w:t>. The farmers would come to he</w:t>
      </w:r>
      <w:r w:rsidR="00217640" w:rsidRPr="00E75F02">
        <w:t>a</w:t>
      </w:r>
      <w:r w:rsidRPr="00E75F02">
        <w:t>r about the signs and when to plant. Her</w:t>
      </w:r>
      <w:r w:rsidR="00716628" w:rsidRPr="00E75F02">
        <w:t>e</w:t>
      </w:r>
      <w:r w:rsidRPr="00E75F02">
        <w:t xml:space="preserve"> I am struggling to get a C in anatomy and </w:t>
      </w:r>
      <w:r w:rsidR="00AE2B04" w:rsidRPr="00E75F02">
        <w:t>physiology,</w:t>
      </w:r>
      <w:r w:rsidRPr="00E75F02">
        <w:t xml:space="preserve"> and I had all this knowledge and skills through my mom that had been suppressed or not allowed</w:t>
      </w:r>
      <w:r w:rsidR="00451BDC" w:rsidRPr="00E75F02">
        <w:t>. The students in the Black Student League organization helped me to finish school. The Black men allowed me to rest and be me. I did not have to fight</w:t>
      </w:r>
      <w:ins w:id="758" w:author="Michael Grohs" w:date="2024-07-15T21:48:00Z" w16du:dateUtc="2024-07-16T02:48:00Z">
        <w:r w:rsidR="007846C6">
          <w:t>;</w:t>
        </w:r>
      </w:ins>
      <w:r w:rsidR="00451BDC" w:rsidRPr="00E75F02">
        <w:t xml:space="preserve"> they saw what I saw. This helped me to rest and study</w:t>
      </w:r>
      <w:r w:rsidR="00B44963" w:rsidRPr="00E75F02">
        <w:t>.”</w:t>
      </w:r>
    </w:p>
    <w:p w14:paraId="4C33D64D" w14:textId="38290177" w:rsidR="00F3401C" w:rsidRPr="00E75F02" w:rsidRDefault="00D62451" w:rsidP="00B44963">
      <w:pPr>
        <w:spacing w:after="0"/>
        <w:ind w:firstLine="0"/>
      </w:pPr>
      <w:r w:rsidRPr="00E75F02">
        <w:lastRenderedPageBreak/>
        <w:t xml:space="preserve">Participant </w:t>
      </w:r>
      <w:r w:rsidR="00451BDC" w:rsidRPr="00E75F02">
        <w:t>8</w:t>
      </w:r>
      <w:r w:rsidRPr="00E75F02">
        <w:t xml:space="preserve"> </w:t>
      </w:r>
      <w:r w:rsidR="00451BDC" w:rsidRPr="00E75F02">
        <w:t>attended her PWI in the 70</w:t>
      </w:r>
      <w:del w:id="759" w:author="Michael Grohs" w:date="2024-07-15T22:14:00Z" w16du:dateUtc="2024-07-16T03:14:00Z">
        <w:r w:rsidR="00451BDC" w:rsidRPr="00E75F02" w:rsidDel="00B57E54">
          <w:delText>’</w:delText>
        </w:r>
      </w:del>
      <w:r w:rsidR="00451BDC" w:rsidRPr="00E75F02">
        <w:t xml:space="preserve">s. She </w:t>
      </w:r>
      <w:r w:rsidRPr="00E75F02">
        <w:t>shares the testimony of family</w:t>
      </w:r>
      <w:r w:rsidR="00451BDC" w:rsidRPr="00E75F02">
        <w:t xml:space="preserve"> and peer</w:t>
      </w:r>
      <w:r w:rsidRPr="00E75F02">
        <w:t xml:space="preserve"> support as other </w:t>
      </w:r>
      <w:del w:id="760" w:author="Michael Grohs" w:date="2024-07-15T22:14:00Z" w16du:dateUtc="2024-07-16T03:14:00Z">
        <w:r w:rsidRPr="00E75F02" w:rsidDel="00B57E54">
          <w:delText>participant</w:delText>
        </w:r>
      </w:del>
      <w:ins w:id="761" w:author="Michael Grohs" w:date="2024-07-15T22:14:00Z" w16du:dateUtc="2024-07-16T03:14:00Z">
        <w:r w:rsidR="00B57E54" w:rsidRPr="00E75F02">
          <w:t>participants</w:t>
        </w:r>
      </w:ins>
      <w:r w:rsidRPr="00E75F02">
        <w:t xml:space="preserve"> shared in this research. </w:t>
      </w:r>
      <w:r w:rsidR="00F70259" w:rsidRPr="00E75F02">
        <w:t>Family</w:t>
      </w:r>
      <w:r w:rsidR="003177A7" w:rsidRPr="00E75F02">
        <w:t xml:space="preserve"> and peer</w:t>
      </w:r>
      <w:r w:rsidR="00F70259" w:rsidRPr="00E75F02">
        <w:t xml:space="preserve"> support is a foundational pillar for African American students’ motivation and success by helping to achieve their personal and academic goals at their PWI</w:t>
      </w:r>
      <w:r w:rsidR="000A11FF" w:rsidRPr="00E75F02">
        <w:t xml:space="preserve">. </w:t>
      </w:r>
    </w:p>
    <w:p w14:paraId="1E73DDEF" w14:textId="283BAEE6" w:rsidR="00441AF2" w:rsidRPr="00E75F02" w:rsidRDefault="00F3401C" w:rsidP="0098433B">
      <w:pPr>
        <w:spacing w:after="0"/>
        <w:ind w:firstLine="0"/>
      </w:pPr>
      <w:del w:id="762" w:author="Michael Grohs" w:date="2024-07-15T22:15:00Z" w16du:dateUtc="2024-07-16T03:15:00Z">
        <w:r w:rsidRPr="00E75F02" w:rsidDel="00B57E54">
          <w:delText xml:space="preserve">Questionnaire </w:delText>
        </w:r>
      </w:del>
      <w:r w:rsidRPr="00E75F02">
        <w:t xml:space="preserve">Participant 21 described </w:t>
      </w:r>
      <w:r w:rsidR="003177A7" w:rsidRPr="00E75F02">
        <w:t xml:space="preserve">her </w:t>
      </w:r>
      <w:r w:rsidRPr="00E75F02">
        <w:t>self-motivation being a minority in the nursing program</w:t>
      </w:r>
      <w:r w:rsidR="003177A7" w:rsidRPr="00E75F02">
        <w:t xml:space="preserve">. </w:t>
      </w:r>
      <w:del w:id="763" w:author="Michael Grohs" w:date="2024-07-15T22:15:00Z" w16du:dateUtc="2024-07-16T03:15:00Z">
        <w:r w:rsidR="003177A7" w:rsidRPr="00E75F02" w:rsidDel="00B57E54">
          <w:delText>Participant 21</w:delText>
        </w:r>
      </w:del>
      <w:ins w:id="764" w:author="Michael Grohs" w:date="2024-07-15T22:15:00Z" w16du:dateUtc="2024-07-16T03:15:00Z">
        <w:r w:rsidR="00B57E54">
          <w:t>She</w:t>
        </w:r>
      </w:ins>
      <w:r w:rsidR="003177A7" w:rsidRPr="00E75F02">
        <w:t xml:space="preserve"> stated</w:t>
      </w:r>
      <w:del w:id="765" w:author="Michael Grohs" w:date="2024-07-15T16:51:00Z" w16du:dateUtc="2024-07-15T21:51:00Z">
        <w:r w:rsidR="003177A7" w:rsidRPr="00E75F02" w:rsidDel="00E8715C">
          <w:delText xml:space="preserve"> that</w:delText>
        </w:r>
      </w:del>
      <w:r w:rsidR="00441AF2" w:rsidRPr="00E75F02">
        <w:t>,</w:t>
      </w:r>
    </w:p>
    <w:p w14:paraId="3EEDED96" w14:textId="69EB521D" w:rsidR="00441AF2" w:rsidRPr="00E75F02" w:rsidRDefault="005E519E" w:rsidP="00441AF2">
      <w:pPr>
        <w:spacing w:after="0"/>
        <w:ind w:left="720" w:firstLine="0"/>
      </w:pPr>
      <w:r w:rsidRPr="00E75F02">
        <w:t xml:space="preserve">I was </w:t>
      </w:r>
      <w:r w:rsidR="00F3401C" w:rsidRPr="00E75F02">
        <w:t xml:space="preserve">determined to be </w:t>
      </w:r>
      <w:r w:rsidR="004C5B2F" w:rsidRPr="00E75F02">
        <w:t>a part</w:t>
      </w:r>
      <w:r w:rsidR="00F3401C" w:rsidRPr="00E75F02">
        <w:t xml:space="preserve"> of the 99% passing rate for nursing state boards. My class started with 16 people of color</w:t>
      </w:r>
      <w:ins w:id="766" w:author="Michael Grohs" w:date="2024-07-15T22:15:00Z" w16du:dateUtc="2024-07-16T03:15:00Z">
        <w:r w:rsidR="00B57E54">
          <w:t>,</w:t>
        </w:r>
      </w:ins>
      <w:r w:rsidR="00F3401C" w:rsidRPr="00E75F02">
        <w:t xml:space="preserve"> but only </w:t>
      </w:r>
      <w:del w:id="767" w:author="Michael Grohs" w:date="2024-07-15T22:15:00Z" w16du:dateUtc="2024-07-16T03:15:00Z">
        <w:r w:rsidR="00F3401C" w:rsidRPr="00E75F02" w:rsidDel="00B57E54">
          <w:delText xml:space="preserve">4 </w:delText>
        </w:r>
      </w:del>
      <w:ins w:id="768" w:author="Michael Grohs" w:date="2024-07-15T22:15:00Z" w16du:dateUtc="2024-07-16T03:15:00Z">
        <w:r w:rsidR="00B57E54">
          <w:t>four</w:t>
        </w:r>
        <w:r w:rsidR="00B57E54" w:rsidRPr="00E75F02">
          <w:t xml:space="preserve"> </w:t>
        </w:r>
      </w:ins>
      <w:r w:rsidR="00F3401C" w:rsidRPr="00E75F02">
        <w:t>graduated</w:t>
      </w:r>
      <w:r w:rsidR="004C5B2F" w:rsidRPr="00E75F02">
        <w:t>.</w:t>
      </w:r>
      <w:r w:rsidRPr="00E75F02">
        <w:t xml:space="preserve"> My persistence came from the other black nursing students and my sorority sisters</w:t>
      </w:r>
      <w:r w:rsidR="00B44963" w:rsidRPr="00E75F02">
        <w:t>.</w:t>
      </w:r>
    </w:p>
    <w:p w14:paraId="53DE4C15" w14:textId="6812A6E7" w:rsidR="00F3401C" w:rsidRPr="00E75F02" w:rsidRDefault="00526D9A" w:rsidP="0098433B">
      <w:pPr>
        <w:spacing w:after="0"/>
        <w:ind w:firstLine="0"/>
      </w:pPr>
      <w:r w:rsidRPr="00E75F02">
        <w:t xml:space="preserve">African American student sometimes face challenges that can impact their academic success and retention rates. </w:t>
      </w:r>
      <w:r w:rsidR="00F70259" w:rsidRPr="00E75F02">
        <w:t xml:space="preserve">The information gathered from </w:t>
      </w:r>
      <w:del w:id="769" w:author="Michael Grohs" w:date="2024-07-15T22:15:00Z" w16du:dateUtc="2024-07-16T03:15:00Z">
        <w:r w:rsidR="00F70259" w:rsidRPr="00E75F02" w:rsidDel="00B57E54">
          <w:delText xml:space="preserve">participant </w:delText>
        </w:r>
      </w:del>
      <w:ins w:id="770" w:author="Michael Grohs" w:date="2024-07-15T22:15:00Z" w16du:dateUtc="2024-07-16T03:15:00Z">
        <w:r w:rsidR="00B57E54">
          <w:t>P</w:t>
        </w:r>
        <w:r w:rsidR="00B57E54" w:rsidRPr="00E75F02">
          <w:t xml:space="preserve">articipant </w:t>
        </w:r>
      </w:ins>
      <w:r w:rsidR="00F70259" w:rsidRPr="00E75F02">
        <w:t>21 shows the determination</w:t>
      </w:r>
      <w:r w:rsidRPr="00E75F02">
        <w:t xml:space="preserve">, </w:t>
      </w:r>
      <w:r w:rsidR="005E519E" w:rsidRPr="00E75F02">
        <w:t xml:space="preserve">motivation, </w:t>
      </w:r>
      <w:r w:rsidR="00F70259" w:rsidRPr="00E75F02">
        <w:t>challenges</w:t>
      </w:r>
      <w:r w:rsidRPr="00E75F02">
        <w:t>, and success of</w:t>
      </w:r>
      <w:r w:rsidR="00F70259" w:rsidRPr="00E75F02">
        <w:t xml:space="preserve"> African American nursing students at PWI</w:t>
      </w:r>
      <w:ins w:id="771" w:author="Michael Grohs" w:date="2024-07-15T22:18:00Z" w16du:dateUtc="2024-07-16T03:18:00Z">
        <w:r w:rsidR="00FE1230">
          <w:t>s</w:t>
        </w:r>
      </w:ins>
      <w:r w:rsidR="00F70259" w:rsidRPr="00E75F02">
        <w:t>.</w:t>
      </w:r>
      <w:r w:rsidRPr="00E75F02">
        <w:t xml:space="preserve"> It also shows the importance of representation and disparities within the nursing department </w:t>
      </w:r>
      <w:r w:rsidR="005E519E" w:rsidRPr="00E75F02">
        <w:t xml:space="preserve">and peer relationships </w:t>
      </w:r>
      <w:r w:rsidRPr="00E75F02">
        <w:t xml:space="preserve">at this PWI. </w:t>
      </w:r>
    </w:p>
    <w:p w14:paraId="12199447" w14:textId="5BB05D23" w:rsidR="00F3401C" w:rsidRPr="00E75F02" w:rsidRDefault="00F3401C" w:rsidP="0098433B">
      <w:pPr>
        <w:spacing w:after="0"/>
      </w:pPr>
      <w:r w:rsidRPr="00E75F02">
        <w:t xml:space="preserve">Based on the theme </w:t>
      </w:r>
      <w:ins w:id="772" w:author="Michael Grohs" w:date="2024-07-15T22:19:00Z" w16du:dateUtc="2024-07-16T03:19:00Z">
        <w:r w:rsidR="00FE1230">
          <w:t xml:space="preserve">that </w:t>
        </w:r>
      </w:ins>
      <w:r w:rsidRPr="00E75F02">
        <w:t>emerged, African American alumni described the contributions of self-motivation, peer</w:t>
      </w:r>
      <w:r w:rsidR="00770FC1" w:rsidRPr="00E75F02">
        <w:t>,</w:t>
      </w:r>
      <w:r w:rsidRPr="00E75F02">
        <w:t xml:space="preserve"> and faculty support as well as describing the positive and negatives influences of racism and racial microaggression. African American</w:t>
      </w:r>
      <w:del w:id="773" w:author="Michael Grohs" w:date="2024-07-15T22:20:00Z" w16du:dateUtc="2024-07-16T03:20:00Z">
        <w:r w:rsidRPr="00E75F02" w:rsidDel="00FE1230">
          <w:delText>s</w:delText>
        </w:r>
      </w:del>
      <w:r w:rsidRPr="00E75F02">
        <w:t xml:space="preserve"> alumni described the factors of their motivation to persist through racism through various years of their college experience. The researcher found that these themes answered the aligned research questions because both themes describe motivational factors that contributed to their academic success.</w:t>
      </w:r>
    </w:p>
    <w:p w14:paraId="0F3DC4B2" w14:textId="29DE78B9" w:rsidR="00C60204" w:rsidRPr="00E75F02" w:rsidRDefault="00C60204" w:rsidP="0098433B">
      <w:pPr>
        <w:spacing w:after="0"/>
      </w:pPr>
      <w:r w:rsidRPr="00E75F02">
        <w:rPr>
          <w:rStyle w:val="Heading4Char"/>
        </w:rPr>
        <w:t>Research Question 3</w:t>
      </w:r>
      <w:r w:rsidR="004C5B2F" w:rsidRPr="00E75F02">
        <w:rPr>
          <w:rStyle w:val="Heading4Char"/>
        </w:rPr>
        <w:t>.</w:t>
      </w:r>
      <w:r w:rsidR="004C5B2F" w:rsidRPr="00E75F02">
        <w:rPr>
          <w:b/>
          <w:bCs/>
        </w:rPr>
        <w:t xml:space="preserve"> </w:t>
      </w:r>
      <w:r w:rsidR="00F3401C" w:rsidRPr="00E75F02">
        <w:t xml:space="preserve">For RQ3, the </w:t>
      </w:r>
      <w:r w:rsidR="00770FC1" w:rsidRPr="00E75F02">
        <w:t>goal was</w:t>
      </w:r>
      <w:r w:rsidR="00F3401C" w:rsidRPr="00E75F02">
        <w:t xml:space="preserve"> to determine how African American college alumni from PWIs located in the South Atlantic Region of the United </w:t>
      </w:r>
      <w:r w:rsidR="00F3401C" w:rsidRPr="00E75F02">
        <w:lastRenderedPageBreak/>
        <w:t xml:space="preserve">States describe the contributions of African American faculty and peers on ongoing </w:t>
      </w:r>
      <w:commentRangeStart w:id="774"/>
      <w:commentRangeStart w:id="775"/>
      <w:r w:rsidR="00F3401C" w:rsidRPr="00E75F02">
        <w:t>persistence. The results of the study found the first theme African American alumni describe how having African American faculty</w:t>
      </w:r>
      <w:r w:rsidR="005A009A" w:rsidRPr="00E75F02">
        <w:t xml:space="preserve"> and peers</w:t>
      </w:r>
      <w:r w:rsidR="00F3401C" w:rsidRPr="00E75F02">
        <w:t xml:space="preserve"> as role models and mentors contributed to their ongoing persistence while attending a PWI</w:t>
      </w:r>
      <w:r w:rsidR="006F3C90" w:rsidRPr="00E75F02">
        <w:t>.</w:t>
      </w:r>
      <w:r w:rsidR="009D0FD5" w:rsidRPr="00E75F02">
        <w:t xml:space="preserve"> </w:t>
      </w:r>
      <w:r w:rsidR="00084F79" w:rsidRPr="00E75F02">
        <w:t>The</w:t>
      </w:r>
      <w:r w:rsidR="00F3401C" w:rsidRPr="00E75F02">
        <w:t xml:space="preserve"> second theme African American alumni described the effects of having a sense of belonging through </w:t>
      </w:r>
      <w:commentRangeEnd w:id="774"/>
      <w:r w:rsidR="003C3D38" w:rsidRPr="00974C39">
        <w:rPr>
          <w:rStyle w:val="CommentReference"/>
        </w:rPr>
        <w:commentReference w:id="774"/>
      </w:r>
      <w:commentRangeEnd w:id="775"/>
      <w:r w:rsidR="005A24A2" w:rsidRPr="00974C39">
        <w:rPr>
          <w:rStyle w:val="CommentReference"/>
        </w:rPr>
        <w:commentReference w:id="775"/>
      </w:r>
      <w:r w:rsidR="00F3401C" w:rsidRPr="00E75F02">
        <w:t>campus involvement, fraternities, sororities, community involvement, being in leadership roles or having leadership experience at PWIs</w:t>
      </w:r>
      <w:r w:rsidR="004C5B2F" w:rsidRPr="00E75F02">
        <w:t>.</w:t>
      </w:r>
      <w:r w:rsidR="00F3401C" w:rsidRPr="00E75F02">
        <w:t xml:space="preserve"> </w:t>
      </w:r>
    </w:p>
    <w:p w14:paraId="732AC6F4" w14:textId="31560C7D" w:rsidR="00C60204" w:rsidRPr="00E75F02" w:rsidRDefault="00F3401C" w:rsidP="0098433B">
      <w:pPr>
        <w:widowControl w:val="0"/>
        <w:autoSpaceDE w:val="0"/>
        <w:autoSpaceDN w:val="0"/>
        <w:spacing w:after="0"/>
      </w:pPr>
      <w:r w:rsidRPr="00E75F02">
        <w:t xml:space="preserve">Based on the themes, the results of the study found that when it came to having a sense of belonging, all </w:t>
      </w:r>
      <w:bookmarkStart w:id="776" w:name="_Hlk160733786"/>
      <w:r w:rsidRPr="00E75F02">
        <w:t>participants agreed that having a sense of belonging is key to persisting at PWI</w:t>
      </w:r>
      <w:r w:rsidR="009E7F22" w:rsidRPr="00E75F02">
        <w:t xml:space="preserve">. </w:t>
      </w:r>
      <w:bookmarkEnd w:id="776"/>
      <w:proofErr w:type="gramStart"/>
      <w:r w:rsidRPr="00E75F02">
        <w:t>The majority of</w:t>
      </w:r>
      <w:proofErr w:type="gramEnd"/>
      <w:r w:rsidRPr="00E75F02">
        <w:t xml:space="preserve"> the participants belong to a college organization such as a fraternity, sorority</w:t>
      </w:r>
      <w:r w:rsidR="00086EA9" w:rsidRPr="00E75F02">
        <w:t>,</w:t>
      </w:r>
      <w:r w:rsidRPr="00E75F02">
        <w:t xml:space="preserve"> or a </w:t>
      </w:r>
      <w:r w:rsidR="00AE2B04" w:rsidRPr="00E75F02">
        <w:t>culturally</w:t>
      </w:r>
      <w:r w:rsidRPr="00E75F02">
        <w:t xml:space="preserve"> based organization. Some participants gained leadership roles through their organization or through faculty</w:t>
      </w:r>
      <w:r w:rsidR="00340862" w:rsidRPr="00E75F02">
        <w:t xml:space="preserve"> </w:t>
      </w:r>
      <w:proofErr w:type="gramStart"/>
      <w:r w:rsidR="00340862" w:rsidRPr="00E75F02">
        <w:t>appointment</w:t>
      </w:r>
      <w:proofErr w:type="gramEnd"/>
      <w:r w:rsidRPr="00E75F02">
        <w:t xml:space="preserve">. The themes answer the aligned research question because both </w:t>
      </w:r>
      <w:del w:id="777" w:author="Michael Grohs" w:date="2024-07-15T22:29:00Z" w16du:dateUtc="2024-07-16T03:29:00Z">
        <w:r w:rsidRPr="00E75F02" w:rsidDel="001F5D59">
          <w:delText xml:space="preserve">of the themes </w:delText>
        </w:r>
      </w:del>
      <w:r w:rsidR="00AE2B04" w:rsidRPr="00E75F02">
        <w:t>describe</w:t>
      </w:r>
      <w:r w:rsidRPr="00E75F02">
        <w:t xml:space="preserve"> factors of sense of belonging that caused African Americans to persist at PWIs. Having a leadership role can foster inclusion</w:t>
      </w:r>
      <w:r w:rsidR="00086EA9" w:rsidRPr="00E75F02">
        <w:t xml:space="preserve"> at PWIs</w:t>
      </w:r>
      <w:r w:rsidRPr="00E75F02">
        <w:t>.</w:t>
      </w:r>
    </w:p>
    <w:p w14:paraId="1BB95649" w14:textId="030C609A" w:rsidR="00550DC7" w:rsidRPr="00E75F02" w:rsidRDefault="00F3401C" w:rsidP="0098433B">
      <w:pPr>
        <w:widowControl w:val="0"/>
        <w:autoSpaceDE w:val="0"/>
        <w:autoSpaceDN w:val="0"/>
        <w:spacing w:after="0"/>
      </w:pPr>
      <w:r w:rsidRPr="00E75F02">
        <w:t xml:space="preserve">Participant 2 stated that her </w:t>
      </w:r>
      <w:r w:rsidR="00D13955" w:rsidRPr="00E75F02">
        <w:t>B</w:t>
      </w:r>
      <w:r w:rsidRPr="00E75F02">
        <w:t xml:space="preserve">lack professor assigned the </w:t>
      </w:r>
      <w:r w:rsidR="00D13955" w:rsidRPr="00E75F02">
        <w:t>B</w:t>
      </w:r>
      <w:r w:rsidRPr="00E75F02">
        <w:t xml:space="preserve">lack students leadership roles that helped her realize her talent. </w:t>
      </w:r>
    </w:p>
    <w:p w14:paraId="0F49D923" w14:textId="0C5A45FB" w:rsidR="00C60204" w:rsidRPr="00E75F02" w:rsidRDefault="00F3401C" w:rsidP="0098433B">
      <w:pPr>
        <w:widowControl w:val="0"/>
        <w:autoSpaceDE w:val="0"/>
        <w:autoSpaceDN w:val="0"/>
        <w:spacing w:after="0"/>
        <w:ind w:left="729" w:hanging="9"/>
        <w:rPr>
          <w:color w:val="000000"/>
        </w:rPr>
      </w:pPr>
      <w:r w:rsidRPr="00E75F02">
        <w:rPr>
          <w:color w:val="000000"/>
        </w:rPr>
        <w:t xml:space="preserve">I noticed that when he assigned a leadership role, he </w:t>
      </w:r>
      <w:proofErr w:type="gramStart"/>
      <w:r w:rsidRPr="00E75F02">
        <w:rPr>
          <w:color w:val="000000"/>
        </w:rPr>
        <w:t>actually assigned</w:t>
      </w:r>
      <w:proofErr w:type="gramEnd"/>
      <w:r w:rsidRPr="00E75F02">
        <w:rPr>
          <w:color w:val="000000"/>
        </w:rPr>
        <w:t xml:space="preserve"> it to all the</w:t>
      </w:r>
      <w:r w:rsidR="00D13955" w:rsidRPr="00E75F02">
        <w:rPr>
          <w:color w:val="000000"/>
        </w:rPr>
        <w:t xml:space="preserve"> B</w:t>
      </w:r>
      <w:r w:rsidRPr="00E75F02">
        <w:rPr>
          <w:color w:val="000000"/>
        </w:rPr>
        <w:t xml:space="preserve">lack students in class. I don't know if that was on purpose or </w:t>
      </w:r>
      <w:r w:rsidR="006706E1" w:rsidRPr="00E75F02">
        <w:rPr>
          <w:color w:val="000000"/>
        </w:rPr>
        <w:t>not,</w:t>
      </w:r>
      <w:r w:rsidRPr="00E75F02">
        <w:rPr>
          <w:color w:val="000000"/>
        </w:rPr>
        <w:t xml:space="preserve"> but it </w:t>
      </w:r>
      <w:proofErr w:type="gramStart"/>
      <w:r w:rsidRPr="00E75F02">
        <w:rPr>
          <w:color w:val="000000"/>
        </w:rPr>
        <w:t>actually empowered</w:t>
      </w:r>
      <w:proofErr w:type="gramEnd"/>
      <w:r w:rsidRPr="00E75F02">
        <w:rPr>
          <w:color w:val="000000"/>
        </w:rPr>
        <w:t xml:space="preserve"> us in those roles in that setting. And I think that was interesting</w:t>
      </w:r>
      <w:del w:id="778" w:author="Michael Grohs" w:date="2024-07-15T22:35:00Z" w16du:dateUtc="2024-07-16T03:35:00Z">
        <w:r w:rsidRPr="00E75F02" w:rsidDel="001F5D59">
          <w:rPr>
            <w:color w:val="000000"/>
          </w:rPr>
          <w:delText>,</w:delText>
        </w:r>
      </w:del>
      <w:r w:rsidRPr="00E75F02">
        <w:rPr>
          <w:color w:val="000000"/>
        </w:rPr>
        <w:t xml:space="preserve"> because then I saw that something small like that can </w:t>
      </w:r>
      <w:proofErr w:type="gramStart"/>
      <w:r w:rsidRPr="00E75F02">
        <w:rPr>
          <w:color w:val="000000"/>
        </w:rPr>
        <w:t>actually</w:t>
      </w:r>
      <w:r w:rsidRPr="00E75F02">
        <w:t xml:space="preserve"> show</w:t>
      </w:r>
      <w:proofErr w:type="gramEnd"/>
      <w:r w:rsidRPr="00E75F02">
        <w:t xml:space="preserve"> the </w:t>
      </w:r>
      <w:r w:rsidRPr="00E75F02">
        <w:rPr>
          <w:color w:val="000000"/>
        </w:rPr>
        <w:t xml:space="preserve">talents of </w:t>
      </w:r>
      <w:r w:rsidR="00B36C5E" w:rsidRPr="00E75F02">
        <w:rPr>
          <w:color w:val="000000"/>
        </w:rPr>
        <w:t xml:space="preserve">those </w:t>
      </w:r>
      <w:r w:rsidRPr="00E75F02">
        <w:rPr>
          <w:color w:val="000000"/>
        </w:rPr>
        <w:t>who are in that type of setting</w:t>
      </w:r>
      <w:r w:rsidR="004C5B2F" w:rsidRPr="00E75F02">
        <w:rPr>
          <w:color w:val="000000"/>
        </w:rPr>
        <w:t>.</w:t>
      </w:r>
      <w:r w:rsidR="004E6D50" w:rsidRPr="00E75F02">
        <w:rPr>
          <w:color w:val="000000"/>
        </w:rPr>
        <w:t xml:space="preserve"> This information from this participant indicates that the professor wants to promote inclusion and a sense of belonging </w:t>
      </w:r>
      <w:r w:rsidR="004E6D50" w:rsidRPr="00E75F02">
        <w:rPr>
          <w:color w:val="000000"/>
        </w:rPr>
        <w:lastRenderedPageBreak/>
        <w:t>at this PWI</w:t>
      </w:r>
      <w:r w:rsidR="000A11FF" w:rsidRPr="00E75F02">
        <w:rPr>
          <w:color w:val="000000"/>
        </w:rPr>
        <w:t xml:space="preserve">. </w:t>
      </w:r>
    </w:p>
    <w:p w14:paraId="4D7BF56E" w14:textId="036B789D" w:rsidR="00550DC7" w:rsidRPr="00E75F02" w:rsidRDefault="00F3401C" w:rsidP="0098433B">
      <w:pPr>
        <w:widowControl w:val="0"/>
        <w:autoSpaceDE w:val="0"/>
        <w:autoSpaceDN w:val="0"/>
        <w:spacing w:after="0"/>
        <w:rPr>
          <w:color w:val="000000"/>
        </w:rPr>
      </w:pPr>
      <w:r w:rsidRPr="00E75F02">
        <w:rPr>
          <w:color w:val="000000"/>
        </w:rPr>
        <w:t>Participant 4 use</w:t>
      </w:r>
      <w:r w:rsidR="00095937" w:rsidRPr="00E75F02">
        <w:rPr>
          <w:color w:val="000000"/>
        </w:rPr>
        <w:t xml:space="preserve">s </w:t>
      </w:r>
      <w:r w:rsidRPr="00E75F02">
        <w:rPr>
          <w:color w:val="000000"/>
        </w:rPr>
        <w:t xml:space="preserve">being </w:t>
      </w:r>
      <w:r w:rsidR="006706E1" w:rsidRPr="00E75F02">
        <w:rPr>
          <w:color w:val="000000"/>
        </w:rPr>
        <w:t>a part</w:t>
      </w:r>
      <w:r w:rsidRPr="00E75F02">
        <w:rPr>
          <w:color w:val="000000"/>
        </w:rPr>
        <w:t xml:space="preserve"> of an organization and her leadership role to her advantage at her PWI so </w:t>
      </w:r>
      <w:del w:id="779" w:author="Michael Grohs" w:date="2024-07-15T22:37:00Z" w16du:dateUtc="2024-07-16T03:37:00Z">
        <w:r w:rsidRPr="00E75F02" w:rsidDel="00AA47B1">
          <w:rPr>
            <w:color w:val="000000"/>
          </w:rPr>
          <w:delText xml:space="preserve">that </w:delText>
        </w:r>
      </w:del>
      <w:r w:rsidRPr="00E75F02">
        <w:rPr>
          <w:color w:val="000000"/>
        </w:rPr>
        <w:t xml:space="preserve">she could have access on campus and meet other influential people as well as having a voice on the campus. Participant 4 </w:t>
      </w:r>
      <w:del w:id="780" w:author="Michael Grohs" w:date="2024-07-15T21:47:00Z" w16du:dateUtc="2024-07-16T02:47:00Z">
        <w:r w:rsidRPr="00E75F02" w:rsidDel="007846C6">
          <w:rPr>
            <w:color w:val="000000"/>
          </w:rPr>
          <w:delText>states</w:delText>
        </w:r>
      </w:del>
      <w:ins w:id="781" w:author="Michael Grohs" w:date="2024-07-15T21:47:00Z" w16du:dateUtc="2024-07-16T02:47:00Z">
        <w:r w:rsidR="007846C6" w:rsidRPr="00E75F02">
          <w:rPr>
            <w:color w:val="000000"/>
          </w:rPr>
          <w:t>state</w:t>
        </w:r>
        <w:r w:rsidR="007846C6">
          <w:rPr>
            <w:color w:val="000000"/>
          </w:rPr>
          <w:t>d</w:t>
        </w:r>
      </w:ins>
      <w:r w:rsidR="00550DC7" w:rsidRPr="00E75F02">
        <w:rPr>
          <w:color w:val="000000"/>
        </w:rPr>
        <w:t>:</w:t>
      </w:r>
    </w:p>
    <w:p w14:paraId="2DBCEF9E" w14:textId="1A35E416" w:rsidR="00C60204" w:rsidRPr="00E75F02" w:rsidRDefault="00F3401C" w:rsidP="0098433B">
      <w:pPr>
        <w:widowControl w:val="0"/>
        <w:autoSpaceDE w:val="0"/>
        <w:autoSpaceDN w:val="0"/>
        <w:spacing w:after="0"/>
        <w:ind w:left="729" w:hanging="9"/>
        <w:rPr>
          <w:color w:val="000000"/>
        </w:rPr>
      </w:pPr>
      <w:r w:rsidRPr="00E75F02">
        <w:rPr>
          <w:color w:val="000000"/>
        </w:rPr>
        <w:t xml:space="preserve"> </w:t>
      </w:r>
      <w:r w:rsidR="00AE2B04" w:rsidRPr="00E75F02">
        <w:rPr>
          <w:color w:val="000000"/>
        </w:rPr>
        <w:t>If</w:t>
      </w:r>
      <w:r w:rsidRPr="00E75F02">
        <w:rPr>
          <w:color w:val="000000"/>
        </w:rPr>
        <w:t xml:space="preserve"> you were on the executive board of the student </w:t>
      </w:r>
      <w:r w:rsidR="006706E1" w:rsidRPr="00E75F02">
        <w:rPr>
          <w:color w:val="000000"/>
        </w:rPr>
        <w:t>government,</w:t>
      </w:r>
      <w:r w:rsidRPr="00E75F02">
        <w:rPr>
          <w:color w:val="000000"/>
        </w:rPr>
        <w:t xml:space="preserve"> you got access </w:t>
      </w:r>
      <w:del w:id="782" w:author="Michael Grohs" w:date="2024-07-15T22:37:00Z" w16du:dateUtc="2024-07-16T03:37:00Z">
        <w:r w:rsidRPr="00E75F02" w:rsidDel="00AA47B1">
          <w:rPr>
            <w:color w:val="000000"/>
          </w:rPr>
          <w:delText>to  the</w:delText>
        </w:r>
      </w:del>
      <w:ins w:id="783" w:author="Michael Grohs" w:date="2024-07-15T22:37:00Z" w16du:dateUtc="2024-07-16T03:37:00Z">
        <w:r w:rsidR="00AA47B1" w:rsidRPr="00E75F02">
          <w:rPr>
            <w:color w:val="000000"/>
          </w:rPr>
          <w:t>to the</w:t>
        </w:r>
      </w:ins>
      <w:r w:rsidRPr="00E75F02">
        <w:rPr>
          <w:color w:val="000000"/>
        </w:rPr>
        <w:t xml:space="preserve"> University Chancellor</w:t>
      </w:r>
      <w:r w:rsidRPr="00E75F02">
        <w:t>. Y</w:t>
      </w:r>
      <w:r w:rsidRPr="00E75F02">
        <w:rPr>
          <w:color w:val="000000"/>
        </w:rPr>
        <w:t>ou were able to meet and hear things</w:t>
      </w:r>
      <w:del w:id="784" w:author="Michael Grohs" w:date="2024-07-15T22:37:00Z" w16du:dateUtc="2024-07-16T03:37:00Z">
        <w:r w:rsidRPr="00E75F02" w:rsidDel="00AA47B1">
          <w:rPr>
            <w:color w:val="000000"/>
          </w:rPr>
          <w:delText xml:space="preserve">. </w:delText>
        </w:r>
      </w:del>
      <w:ins w:id="785" w:author="Michael Grohs" w:date="2024-07-15T22:37:00Z" w16du:dateUtc="2024-07-16T03:37:00Z">
        <w:r w:rsidR="00AA47B1">
          <w:rPr>
            <w:color w:val="000000"/>
          </w:rPr>
          <w:t>,</w:t>
        </w:r>
        <w:r w:rsidR="00AA47B1" w:rsidRPr="00E75F02">
          <w:rPr>
            <w:color w:val="000000"/>
          </w:rPr>
          <w:t xml:space="preserve"> </w:t>
        </w:r>
      </w:ins>
      <w:del w:id="786" w:author="Michael Grohs" w:date="2024-07-15T22:37:00Z" w16du:dateUtc="2024-07-16T03:37:00Z">
        <w:r w:rsidR="006706E1" w:rsidRPr="00E75F02" w:rsidDel="00AA47B1">
          <w:rPr>
            <w:color w:val="000000"/>
          </w:rPr>
          <w:delText>So</w:delText>
        </w:r>
      </w:del>
      <w:ins w:id="787" w:author="Michael Grohs" w:date="2024-07-15T22:37:00Z" w16du:dateUtc="2024-07-16T03:37:00Z">
        <w:r w:rsidR="00AA47B1">
          <w:rPr>
            <w:color w:val="000000"/>
          </w:rPr>
          <w:t>s</w:t>
        </w:r>
        <w:r w:rsidR="00AA47B1" w:rsidRPr="00E75F02">
          <w:rPr>
            <w:color w:val="000000"/>
          </w:rPr>
          <w:t>o</w:t>
        </w:r>
      </w:ins>
      <w:del w:id="788" w:author="Michael Grohs" w:date="2024-07-15T22:37:00Z" w16du:dateUtc="2024-07-16T03:37:00Z">
        <w:r w:rsidR="006706E1" w:rsidRPr="00E75F02" w:rsidDel="00AA47B1">
          <w:rPr>
            <w:color w:val="000000"/>
          </w:rPr>
          <w:delText>,</w:delText>
        </w:r>
      </w:del>
      <w:r w:rsidRPr="00E75F02">
        <w:rPr>
          <w:color w:val="000000"/>
        </w:rPr>
        <w:t xml:space="preserve"> you heard things first to figure out what that look</w:t>
      </w:r>
      <w:r w:rsidR="00137882" w:rsidRPr="00E75F02">
        <w:rPr>
          <w:color w:val="000000"/>
        </w:rPr>
        <w:t>s</w:t>
      </w:r>
      <w:r w:rsidRPr="00E75F02">
        <w:rPr>
          <w:color w:val="000000"/>
        </w:rPr>
        <w:t xml:space="preserve"> like</w:t>
      </w:r>
      <w:ins w:id="789" w:author="Michael Grohs" w:date="2024-07-15T22:37:00Z" w16du:dateUtc="2024-07-16T03:37:00Z">
        <w:r w:rsidR="00AA47B1">
          <w:rPr>
            <w:color w:val="000000"/>
          </w:rPr>
          <w:t>,</w:t>
        </w:r>
      </w:ins>
      <w:r w:rsidRPr="00E75F02">
        <w:rPr>
          <w:color w:val="000000"/>
        </w:rPr>
        <w:t xml:space="preserve"> so for me it was a defining moment, too, because it taught me what true leadership was, and what active leadership is. You can join an organization, you can be actively involved, and you can literally put teeth to what you did</w:t>
      </w:r>
      <w:r w:rsidR="000A11FF" w:rsidRPr="00E75F02">
        <w:rPr>
          <w:color w:val="000000"/>
        </w:rPr>
        <w:t xml:space="preserve">. </w:t>
      </w:r>
      <w:r w:rsidR="00E00C6F" w:rsidRPr="00E75F02">
        <w:rPr>
          <w:color w:val="000000"/>
        </w:rPr>
        <w:t>The information from this participant shows the importance of having representation at PWIs</w:t>
      </w:r>
      <w:r w:rsidR="000A11FF" w:rsidRPr="00E75F02">
        <w:rPr>
          <w:color w:val="000000"/>
        </w:rPr>
        <w:t xml:space="preserve">. </w:t>
      </w:r>
      <w:r w:rsidR="00B6684F" w:rsidRPr="00E75F02">
        <w:rPr>
          <w:color w:val="000000"/>
        </w:rPr>
        <w:t xml:space="preserve">Participant 5 also indicated the importance of having leadership roles at PWIs. </w:t>
      </w:r>
      <w:r w:rsidR="00E00C6F" w:rsidRPr="00E75F02">
        <w:rPr>
          <w:color w:val="000000"/>
        </w:rPr>
        <w:t xml:space="preserve">Having African American student in </w:t>
      </w:r>
      <w:r w:rsidR="00B6684F" w:rsidRPr="00E75F02">
        <w:rPr>
          <w:color w:val="000000"/>
        </w:rPr>
        <w:t>influential</w:t>
      </w:r>
      <w:r w:rsidR="00E00C6F" w:rsidRPr="00E75F02">
        <w:rPr>
          <w:color w:val="000000"/>
        </w:rPr>
        <w:t xml:space="preserve"> roles at PWI</w:t>
      </w:r>
      <w:r w:rsidR="00B6684F" w:rsidRPr="00E75F02">
        <w:rPr>
          <w:color w:val="000000"/>
        </w:rPr>
        <w:t>s provides them with opportunities for involvement and leadership roles within their PWI.</w:t>
      </w:r>
    </w:p>
    <w:p w14:paraId="396CF18E" w14:textId="42E70FCF" w:rsidR="00F3401C" w:rsidRPr="00E75F02" w:rsidRDefault="00F3401C" w:rsidP="0098433B">
      <w:pPr>
        <w:widowControl w:val="0"/>
        <w:autoSpaceDE w:val="0"/>
        <w:autoSpaceDN w:val="0"/>
        <w:spacing w:after="0"/>
        <w:rPr>
          <w:color w:val="000000"/>
        </w:rPr>
      </w:pPr>
      <w:r w:rsidRPr="00E75F02">
        <w:rPr>
          <w:color w:val="000000"/>
        </w:rPr>
        <w:t>Participant 5 discuss</w:t>
      </w:r>
      <w:ins w:id="790" w:author="Michael Grohs" w:date="2024-07-15T22:38:00Z" w16du:dateUtc="2024-07-16T03:38:00Z">
        <w:r w:rsidR="00AA47B1">
          <w:rPr>
            <w:color w:val="000000"/>
          </w:rPr>
          <w:t>ed</w:t>
        </w:r>
      </w:ins>
      <w:r w:rsidRPr="00E75F02">
        <w:rPr>
          <w:color w:val="000000"/>
        </w:rPr>
        <w:t xml:space="preserve"> how being involved in Black organizations allowed African American students to be leaders. Participant 5 stated</w:t>
      </w:r>
      <w:del w:id="791" w:author="Michael Grohs" w:date="2024-07-15T22:39:00Z" w16du:dateUtc="2024-07-16T03:39:00Z">
        <w:r w:rsidRPr="00E75F02" w:rsidDel="00AA47B1">
          <w:rPr>
            <w:color w:val="000000"/>
          </w:rPr>
          <w:delText xml:space="preserve"> </w:delText>
        </w:r>
        <w:r w:rsidR="0046096F" w:rsidRPr="00E75F02" w:rsidDel="00AA47B1">
          <w:rPr>
            <w:color w:val="000000"/>
          </w:rPr>
          <w:delText>that</w:delText>
        </w:r>
      </w:del>
      <w:r w:rsidR="004C5B2F" w:rsidRPr="00E75F02">
        <w:rPr>
          <w:color w:val="000000"/>
        </w:rPr>
        <w:t>,</w:t>
      </w:r>
      <w:r w:rsidRPr="00E75F02">
        <w:rPr>
          <w:color w:val="000000"/>
        </w:rPr>
        <w:t xml:space="preserve"> “The Black organizations we were in, you could be leaders in them. You could be o</w:t>
      </w:r>
      <w:r w:rsidR="00AB5454" w:rsidRPr="00E75F02">
        <w:rPr>
          <w:color w:val="000000"/>
        </w:rPr>
        <w:t xml:space="preserve">ut in </w:t>
      </w:r>
      <w:del w:id="792" w:author="Michael Grohs" w:date="2024-07-15T22:39:00Z" w16du:dateUtc="2024-07-16T03:39:00Z">
        <w:r w:rsidRPr="00E75F02" w:rsidDel="00AA47B1">
          <w:rPr>
            <w:color w:val="000000"/>
          </w:rPr>
          <w:delText xml:space="preserve"> </w:delText>
        </w:r>
      </w:del>
      <w:r w:rsidRPr="00E75F02">
        <w:rPr>
          <w:color w:val="000000"/>
        </w:rPr>
        <w:t xml:space="preserve">the </w:t>
      </w:r>
      <w:r w:rsidR="00AE2B04" w:rsidRPr="00E75F02">
        <w:rPr>
          <w:color w:val="000000"/>
        </w:rPr>
        <w:t>front</w:t>
      </w:r>
      <w:r w:rsidR="00AB5454" w:rsidRPr="00E75F02">
        <w:rPr>
          <w:color w:val="000000"/>
        </w:rPr>
        <w:t>.</w:t>
      </w:r>
      <w:r w:rsidRPr="00E75F02">
        <w:rPr>
          <w:color w:val="000000"/>
        </w:rPr>
        <w:t xml:space="preserve"> </w:t>
      </w:r>
      <w:r w:rsidR="00AB5454" w:rsidRPr="00E75F02">
        <w:rPr>
          <w:color w:val="000000"/>
        </w:rPr>
        <w:t>Y</w:t>
      </w:r>
      <w:r w:rsidRPr="00E75F02">
        <w:rPr>
          <w:color w:val="000000"/>
        </w:rPr>
        <w:t>ou could be in the pictures representing them</w:t>
      </w:r>
      <w:r w:rsidR="00B33C2C" w:rsidRPr="00E75F02">
        <w:rPr>
          <w:color w:val="000000"/>
        </w:rPr>
        <w:t>.”</w:t>
      </w:r>
      <w:r w:rsidR="00B6684F" w:rsidRPr="00E75F02">
        <w:rPr>
          <w:color w:val="000000"/>
        </w:rPr>
        <w:t xml:space="preserve"> Participant 5 and </w:t>
      </w:r>
      <w:del w:id="793" w:author="Michael Grohs" w:date="2024-07-15T22:39:00Z" w16du:dateUtc="2024-07-16T03:39:00Z">
        <w:r w:rsidR="00B6684F" w:rsidRPr="00E75F02" w:rsidDel="00AA47B1">
          <w:rPr>
            <w:color w:val="000000"/>
          </w:rPr>
          <w:delText xml:space="preserve">Participate </w:delText>
        </w:r>
      </w:del>
      <w:ins w:id="794" w:author="Michael Grohs" w:date="2024-07-15T22:39:00Z" w16du:dateUtc="2024-07-16T03:39:00Z">
        <w:r w:rsidR="00AA47B1" w:rsidRPr="00E75F02">
          <w:rPr>
            <w:color w:val="000000"/>
          </w:rPr>
          <w:t>Participa</w:t>
        </w:r>
        <w:r w:rsidR="00AA47B1">
          <w:rPr>
            <w:color w:val="000000"/>
          </w:rPr>
          <w:t>nt</w:t>
        </w:r>
        <w:r w:rsidR="00AA47B1" w:rsidRPr="00E75F02">
          <w:rPr>
            <w:color w:val="000000"/>
          </w:rPr>
          <w:t xml:space="preserve"> </w:t>
        </w:r>
      </w:ins>
      <w:r w:rsidR="00B6684F" w:rsidRPr="00E75F02">
        <w:rPr>
          <w:color w:val="000000"/>
        </w:rPr>
        <w:t xml:space="preserve">9 discussed the significance of having a sense of belonging and leadership within their organizations at their PWI. </w:t>
      </w:r>
    </w:p>
    <w:p w14:paraId="32F1BE90" w14:textId="2953D25B" w:rsidR="00DC347A" w:rsidRPr="00E75F02" w:rsidRDefault="00F3401C" w:rsidP="0098433B">
      <w:pPr>
        <w:widowControl w:val="0"/>
        <w:autoSpaceDE w:val="0"/>
        <w:autoSpaceDN w:val="0"/>
        <w:spacing w:after="0"/>
        <w:ind w:right="144"/>
        <w:rPr>
          <w:color w:val="000000"/>
        </w:rPr>
      </w:pPr>
      <w:r w:rsidRPr="00E75F02">
        <w:rPr>
          <w:color w:val="000000"/>
        </w:rPr>
        <w:t>Participant 9 discussed how her organization gave her a sense of belonging but more importantly how her leadership role as President of her organization helped to grow her chapter and provide leadership training. Participant 9 stated</w:t>
      </w:r>
      <w:r w:rsidR="004C5B2F" w:rsidRPr="00E75F02">
        <w:rPr>
          <w:color w:val="000000"/>
        </w:rPr>
        <w:t xml:space="preserve">, </w:t>
      </w:r>
      <w:r w:rsidRPr="00E75F02">
        <w:rPr>
          <w:color w:val="000000"/>
        </w:rPr>
        <w:t>“</w:t>
      </w:r>
      <w:r w:rsidR="00AE2B04" w:rsidRPr="00E75F02">
        <w:rPr>
          <w:color w:val="000000"/>
        </w:rPr>
        <w:t>So,</w:t>
      </w:r>
      <w:r w:rsidRPr="00E75F02">
        <w:rPr>
          <w:color w:val="000000"/>
        </w:rPr>
        <w:t xml:space="preserve"> it was </w:t>
      </w:r>
      <w:r w:rsidRPr="00E75F02">
        <w:rPr>
          <w:color w:val="000000"/>
        </w:rPr>
        <w:lastRenderedPageBreak/>
        <w:t>supportive to have the organization</w:t>
      </w:r>
      <w:ins w:id="795" w:author="Michael Grohs" w:date="2024-07-15T22:43:00Z" w16du:dateUtc="2024-07-16T03:43:00Z">
        <w:r w:rsidR="003251F3">
          <w:rPr>
            <w:color w:val="000000"/>
          </w:rPr>
          <w:t>,</w:t>
        </w:r>
      </w:ins>
      <w:r w:rsidRPr="00E75F02">
        <w:rPr>
          <w:color w:val="000000"/>
        </w:rPr>
        <w:t xml:space="preserve"> </w:t>
      </w:r>
      <w:r w:rsidR="00AB5454" w:rsidRPr="00E75F02">
        <w:rPr>
          <w:color w:val="000000"/>
        </w:rPr>
        <w:t xml:space="preserve">but </w:t>
      </w:r>
      <w:r w:rsidRPr="00E75F02">
        <w:rPr>
          <w:color w:val="000000"/>
        </w:rPr>
        <w:t>it was also a good leadership training ground for me to be able to grow the chapter</w:t>
      </w:r>
      <w:r w:rsidR="004C5B2F" w:rsidRPr="00E75F02">
        <w:rPr>
          <w:color w:val="000000"/>
        </w:rPr>
        <w:t>.”</w:t>
      </w:r>
    </w:p>
    <w:p w14:paraId="6C57A919" w14:textId="3235B968" w:rsidR="00DC347A" w:rsidRPr="00E75F02" w:rsidRDefault="003328FF" w:rsidP="0098433B">
      <w:pPr>
        <w:widowControl w:val="0"/>
        <w:autoSpaceDE w:val="0"/>
        <w:autoSpaceDN w:val="0"/>
        <w:spacing w:after="0"/>
        <w:ind w:right="226"/>
        <w:rPr>
          <w:color w:val="000000"/>
        </w:rPr>
      </w:pPr>
      <w:r w:rsidRPr="00E75F02">
        <w:rPr>
          <w:color w:val="000000"/>
        </w:rPr>
        <w:t xml:space="preserve">Participants 2, 4, 5, and 9 </w:t>
      </w:r>
      <w:r w:rsidR="00B83EE7" w:rsidRPr="00E75F02">
        <w:rPr>
          <w:color w:val="000000"/>
        </w:rPr>
        <w:t xml:space="preserve">all spoke on the significance of family, </w:t>
      </w:r>
      <w:proofErr w:type="gramStart"/>
      <w:r w:rsidR="005E519E" w:rsidRPr="00E75F02">
        <w:rPr>
          <w:color w:val="000000"/>
        </w:rPr>
        <w:t>peer</w:t>
      </w:r>
      <w:proofErr w:type="gramEnd"/>
      <w:r w:rsidR="005E519E" w:rsidRPr="00E75F02">
        <w:rPr>
          <w:color w:val="000000"/>
        </w:rPr>
        <w:t xml:space="preserve">, </w:t>
      </w:r>
      <w:r w:rsidR="00B83EE7" w:rsidRPr="00E75F02">
        <w:rPr>
          <w:color w:val="000000"/>
        </w:rPr>
        <w:t>community, and faculty support at PWIs</w:t>
      </w:r>
      <w:r w:rsidR="000A11FF" w:rsidRPr="00E75F02">
        <w:rPr>
          <w:color w:val="000000"/>
        </w:rPr>
        <w:t xml:space="preserve">. </w:t>
      </w:r>
      <w:r w:rsidR="006514B0" w:rsidRPr="00E75F02">
        <w:rPr>
          <w:color w:val="000000"/>
        </w:rPr>
        <w:t xml:space="preserve">Having African American </w:t>
      </w:r>
      <w:r w:rsidR="005E519E" w:rsidRPr="00E75F02">
        <w:rPr>
          <w:color w:val="000000"/>
        </w:rPr>
        <w:t xml:space="preserve">faculty and peer </w:t>
      </w:r>
      <w:r w:rsidR="006514B0" w:rsidRPr="00E75F02">
        <w:rPr>
          <w:color w:val="000000"/>
        </w:rPr>
        <w:t>support gives a sense of belonging</w:t>
      </w:r>
      <w:r w:rsidR="000A11FF" w:rsidRPr="00E75F02">
        <w:rPr>
          <w:color w:val="000000"/>
        </w:rPr>
        <w:t xml:space="preserve">. </w:t>
      </w:r>
      <w:r w:rsidR="006514B0" w:rsidRPr="00E75F02">
        <w:rPr>
          <w:color w:val="000000"/>
        </w:rPr>
        <w:t xml:space="preserve">African American professors help with feeling isolated and help </w:t>
      </w:r>
      <w:del w:id="796" w:author="Michael Grohs" w:date="2024-07-15T22:43:00Z" w16du:dateUtc="2024-07-16T03:43:00Z">
        <w:r w:rsidR="006514B0" w:rsidRPr="00E75F02" w:rsidDel="003251F3">
          <w:rPr>
            <w:color w:val="000000"/>
          </w:rPr>
          <w:delText xml:space="preserve">to </w:delText>
        </w:r>
      </w:del>
      <w:r w:rsidR="006514B0" w:rsidRPr="00E75F02">
        <w:rPr>
          <w:color w:val="000000"/>
        </w:rPr>
        <w:t xml:space="preserve">foster a sense of belonging among African American students. </w:t>
      </w:r>
      <w:r w:rsidR="00DC347A" w:rsidRPr="00E75F02">
        <w:rPr>
          <w:color w:val="000000"/>
        </w:rPr>
        <w:t>A</w:t>
      </w:r>
      <w:r w:rsidR="00F3401C" w:rsidRPr="00E75F02">
        <w:rPr>
          <w:color w:val="000000"/>
        </w:rPr>
        <w:t xml:space="preserve">ll 26 participants stated the importance of having a sense of belonging at a PWI. All 26 participants were actively involved in their campus community, organization, and/or church. </w:t>
      </w:r>
      <w:r w:rsidR="00AE2B04" w:rsidRPr="00E75F02">
        <w:rPr>
          <w:color w:val="000000"/>
        </w:rPr>
        <w:t>Most of</w:t>
      </w:r>
      <w:r w:rsidR="00F3401C" w:rsidRPr="00E75F02">
        <w:rPr>
          <w:color w:val="000000"/>
        </w:rPr>
        <w:t xml:space="preserve"> the participants belonged to a sorority or fraternity. Having a sense of belonging at a PWI helped the students to persist</w:t>
      </w:r>
      <w:r w:rsidR="00326437" w:rsidRPr="00E75F02">
        <w:rPr>
          <w:color w:val="000000"/>
        </w:rPr>
        <w:t>,</w:t>
      </w:r>
      <w:r w:rsidR="00F3401C" w:rsidRPr="00E75F02">
        <w:rPr>
          <w:color w:val="000000"/>
        </w:rPr>
        <w:t xml:space="preserve"> which supports the main theme and the research question. </w:t>
      </w:r>
    </w:p>
    <w:p w14:paraId="6DC7623A" w14:textId="586BC41E" w:rsidR="00F3401C" w:rsidRPr="00E75F02" w:rsidRDefault="00F3401C" w:rsidP="0098433B">
      <w:pPr>
        <w:widowControl w:val="0"/>
        <w:autoSpaceDE w:val="0"/>
        <w:autoSpaceDN w:val="0"/>
        <w:spacing w:after="0"/>
        <w:rPr>
          <w:color w:val="000000"/>
        </w:rPr>
      </w:pPr>
      <w:r w:rsidRPr="00E75F02">
        <w:t xml:space="preserve">Participant 5 </w:t>
      </w:r>
      <w:del w:id="797" w:author="Michael Grohs" w:date="2024-07-15T22:43:00Z" w16du:dateUtc="2024-07-16T03:43:00Z">
        <w:r w:rsidRPr="00E75F02" w:rsidDel="003251F3">
          <w:delText xml:space="preserve">describes </w:delText>
        </w:r>
      </w:del>
      <w:ins w:id="798" w:author="Michael Grohs" w:date="2024-07-15T22:43:00Z" w16du:dateUtc="2024-07-16T03:43:00Z">
        <w:r w:rsidR="003251F3" w:rsidRPr="00E75F02">
          <w:t>describe</w:t>
        </w:r>
        <w:r w:rsidR="003251F3">
          <w:t>d</w:t>
        </w:r>
        <w:r w:rsidR="003251F3" w:rsidRPr="00E75F02">
          <w:t xml:space="preserve"> </w:t>
        </w:r>
      </w:ins>
      <w:r w:rsidRPr="00E75F02">
        <w:t>how being President of the Resident Hall Association allowed her to have fun as an undergraduate</w:t>
      </w:r>
      <w:r w:rsidR="00237245" w:rsidRPr="00E75F02">
        <w:rPr>
          <w:spacing w:val="-2"/>
        </w:rPr>
        <w:t>, “</w:t>
      </w:r>
      <w:r w:rsidRPr="00E75F02">
        <w:t xml:space="preserve">I was </w:t>
      </w:r>
      <w:r w:rsidR="00AE2B04" w:rsidRPr="00E75F02">
        <w:t>voted</w:t>
      </w:r>
      <w:r w:rsidRPr="00E75F02">
        <w:t xml:space="preserve"> president of RHA which is Resident Hall Association. I helped implement different visitation policies for dorms. </w:t>
      </w:r>
      <w:r w:rsidRPr="00E75F02">
        <w:rPr>
          <w:color w:val="000000"/>
        </w:rPr>
        <w:t xml:space="preserve">I made it fun for me, so I had a blast. As </w:t>
      </w:r>
      <w:r w:rsidR="00B6684F" w:rsidRPr="00E75F02">
        <w:rPr>
          <w:color w:val="000000"/>
        </w:rPr>
        <w:t>an</w:t>
      </w:r>
      <w:r w:rsidRPr="00E75F02">
        <w:rPr>
          <w:color w:val="000000"/>
        </w:rPr>
        <w:t xml:space="preserve"> </w:t>
      </w:r>
      <w:del w:id="799" w:author="Michael Grohs" w:date="2024-07-16T13:23:00Z" w16du:dateUtc="2024-07-16T18:23:00Z">
        <w:r w:rsidRPr="00E75F02" w:rsidDel="005C6E92">
          <w:rPr>
            <w:color w:val="000000"/>
          </w:rPr>
          <w:delText>undergraduate</w:delText>
        </w:r>
        <w:r w:rsidR="00AB5454" w:rsidRPr="00E75F02" w:rsidDel="005C6E92">
          <w:rPr>
            <w:color w:val="000000"/>
          </w:rPr>
          <w:delText xml:space="preserve">, </w:delText>
        </w:r>
        <w:r w:rsidRPr="00E75F02" w:rsidDel="005C6E92">
          <w:rPr>
            <w:color w:val="000000"/>
          </w:rPr>
          <w:delText xml:space="preserve"> I</w:delText>
        </w:r>
      </w:del>
      <w:ins w:id="800" w:author="Michael Grohs" w:date="2024-07-16T13:23:00Z" w16du:dateUtc="2024-07-16T18:23:00Z">
        <w:r w:rsidR="005C6E92" w:rsidRPr="00E75F02">
          <w:rPr>
            <w:color w:val="000000"/>
          </w:rPr>
          <w:t>undergraduate, I</w:t>
        </w:r>
      </w:ins>
      <w:r w:rsidRPr="00E75F02">
        <w:rPr>
          <w:color w:val="000000"/>
        </w:rPr>
        <w:t xml:space="preserve"> had so much fun.</w:t>
      </w:r>
      <w:r w:rsidR="00237245" w:rsidRPr="00E75F02">
        <w:rPr>
          <w:color w:val="000000"/>
        </w:rPr>
        <w:t>”</w:t>
      </w:r>
      <w:r w:rsidR="00B6684F" w:rsidRPr="00E75F02">
        <w:rPr>
          <w:color w:val="000000"/>
        </w:rPr>
        <w:t xml:space="preserve"> The information from this participant can help with </w:t>
      </w:r>
      <w:r w:rsidR="00A537D9" w:rsidRPr="00E75F02">
        <w:rPr>
          <w:color w:val="000000"/>
        </w:rPr>
        <w:t>facilitating</w:t>
      </w:r>
      <w:r w:rsidR="00B6684F" w:rsidRPr="00E75F02">
        <w:rPr>
          <w:color w:val="000000"/>
        </w:rPr>
        <w:t xml:space="preserve"> </w:t>
      </w:r>
      <w:r w:rsidR="00A537D9" w:rsidRPr="00E75F02">
        <w:rPr>
          <w:color w:val="000000"/>
        </w:rPr>
        <w:t>dialogue</w:t>
      </w:r>
      <w:r w:rsidR="00B6684F" w:rsidRPr="00E75F02">
        <w:rPr>
          <w:color w:val="000000"/>
        </w:rPr>
        <w:t xml:space="preserve"> relating to diversity and inclusion in her leadership role as President of the Resident Hall which could help with addressing and implementing policies that address the needs and concerns of African American students at her PWI</w:t>
      </w:r>
      <w:r w:rsidR="00A537D9" w:rsidRPr="00E75F02">
        <w:rPr>
          <w:color w:val="000000"/>
        </w:rPr>
        <w:t>.</w:t>
      </w:r>
      <w:r w:rsidR="00B6684F" w:rsidRPr="00E75F02">
        <w:rPr>
          <w:color w:val="000000"/>
        </w:rPr>
        <w:t xml:space="preserve"> </w:t>
      </w:r>
    </w:p>
    <w:p w14:paraId="2C3BB8BA" w14:textId="0C907636" w:rsidR="00F3401C" w:rsidRPr="00E75F02" w:rsidRDefault="00F3401C" w:rsidP="005C6E92">
      <w:pPr>
        <w:widowControl w:val="0"/>
        <w:autoSpaceDE w:val="0"/>
        <w:autoSpaceDN w:val="0"/>
        <w:spacing w:after="0"/>
        <w:pPrChange w:id="801" w:author="Michael Grohs" w:date="2024-07-16T13:23:00Z" w16du:dateUtc="2024-07-16T18:23:00Z">
          <w:pPr>
            <w:widowControl w:val="0"/>
            <w:autoSpaceDE w:val="0"/>
            <w:autoSpaceDN w:val="0"/>
            <w:spacing w:after="0"/>
            <w:ind w:firstLine="0"/>
          </w:pPr>
        </w:pPrChange>
      </w:pPr>
      <w:r w:rsidRPr="00E75F02">
        <w:t>Participant</w:t>
      </w:r>
      <w:r w:rsidRPr="00E75F02">
        <w:rPr>
          <w:spacing w:val="-4"/>
        </w:rPr>
        <w:t xml:space="preserve"> </w:t>
      </w:r>
      <w:r w:rsidRPr="00E75F02">
        <w:t>06</w:t>
      </w:r>
      <w:r w:rsidRPr="00E75F02">
        <w:rPr>
          <w:spacing w:val="-4"/>
        </w:rPr>
        <w:t xml:space="preserve"> </w:t>
      </w:r>
      <w:r w:rsidRPr="00E75F02">
        <w:t>described how being involved in a sorority helped her persist at her PWI</w:t>
      </w:r>
      <w:r w:rsidR="00E84076" w:rsidRPr="00E75F02">
        <w:t>.</w:t>
      </w:r>
      <w:r w:rsidR="000F0DDE" w:rsidRPr="00E75F02">
        <w:t xml:space="preserve"> </w:t>
      </w:r>
      <w:r w:rsidR="00237245" w:rsidRPr="00E75F02">
        <w:t>“</w:t>
      </w:r>
      <w:r w:rsidRPr="00E75F02">
        <w:rPr>
          <w:color w:val="000000"/>
        </w:rPr>
        <w:t>I was fortunate enough to be initiated into Alpha, Kappa Alpha Sorority Incorporated, and that really gave me a strong foundation in a lot of areas.</w:t>
      </w:r>
      <w:r w:rsidR="00237245" w:rsidRPr="00E75F02">
        <w:rPr>
          <w:color w:val="000000"/>
        </w:rPr>
        <w:t>”</w:t>
      </w:r>
      <w:r w:rsidR="00A537D9" w:rsidRPr="00E75F02">
        <w:rPr>
          <w:color w:val="000000"/>
        </w:rPr>
        <w:t xml:space="preserve"> This quote shows the importance of having a sense of belonging. Being a member of a sorority has </w:t>
      </w:r>
      <w:r w:rsidR="00A537D9" w:rsidRPr="00E75F02">
        <w:rPr>
          <w:color w:val="000000"/>
        </w:rPr>
        <w:lastRenderedPageBreak/>
        <w:t xml:space="preserve">great benefits and offers opportunities for personal growth, leadership, and community development. Joining a sorority builds lifelong friendships and helps to develop networking skills. </w:t>
      </w:r>
    </w:p>
    <w:p w14:paraId="1E66D754" w14:textId="3801D903" w:rsidR="00F3401C" w:rsidRPr="00E75F02" w:rsidRDefault="00F3401C" w:rsidP="0098433B">
      <w:pPr>
        <w:widowControl w:val="0"/>
        <w:autoSpaceDE w:val="0"/>
        <w:autoSpaceDN w:val="0"/>
        <w:spacing w:after="0"/>
      </w:pPr>
      <w:commentRangeStart w:id="802"/>
      <w:r w:rsidRPr="00E75F02">
        <w:t>Questionnaire Participant</w:t>
      </w:r>
      <w:r w:rsidRPr="00E75F02">
        <w:rPr>
          <w:spacing w:val="-4"/>
        </w:rPr>
        <w:t xml:space="preserve"> </w:t>
      </w:r>
      <w:r w:rsidRPr="00E75F02">
        <w:t>17</w:t>
      </w:r>
      <w:r w:rsidRPr="00E75F02">
        <w:rPr>
          <w:spacing w:val="-4"/>
        </w:rPr>
        <w:t xml:space="preserve"> </w:t>
      </w:r>
      <w:commentRangeEnd w:id="802"/>
      <w:r w:rsidR="006474BE">
        <w:rPr>
          <w:rStyle w:val="CommentReference"/>
        </w:rPr>
        <w:commentReference w:id="802"/>
      </w:r>
      <w:r w:rsidRPr="00E75F02">
        <w:t>described how being involved in organizations helped with persistence and being lonely at a PWI</w:t>
      </w:r>
      <w:r w:rsidR="00237245" w:rsidRPr="00E75F02">
        <w:t>, “</w:t>
      </w:r>
      <w:r w:rsidRPr="00E75F02">
        <w:rPr>
          <w:color w:val="000000"/>
        </w:rPr>
        <w:t>Being a member of National Association for the Advancement of Colored People (NAACP), AKA, choir, and a job prevented loneliness from creeping in.</w:t>
      </w:r>
      <w:r w:rsidR="00237245" w:rsidRPr="00E75F02">
        <w:rPr>
          <w:color w:val="000000"/>
        </w:rPr>
        <w:t>”</w:t>
      </w:r>
      <w:r w:rsidR="00A537D9" w:rsidRPr="00E75F02">
        <w:rPr>
          <w:color w:val="000000"/>
        </w:rPr>
        <w:t xml:space="preserve">  Participant</w:t>
      </w:r>
      <w:ins w:id="803" w:author="Michael Grohs" w:date="2024-07-16T13:28:00Z" w16du:dateUtc="2024-07-16T18:28:00Z">
        <w:r w:rsidR="005C6E92">
          <w:rPr>
            <w:color w:val="000000"/>
          </w:rPr>
          <w:t>s</w:t>
        </w:r>
      </w:ins>
      <w:r w:rsidR="00A537D9" w:rsidRPr="00E75F02">
        <w:rPr>
          <w:color w:val="000000"/>
        </w:rPr>
        <w:t xml:space="preserve"> 17</w:t>
      </w:r>
      <w:r w:rsidR="00B90F81" w:rsidRPr="00E75F02">
        <w:rPr>
          <w:color w:val="000000"/>
        </w:rPr>
        <w:t xml:space="preserve">, </w:t>
      </w:r>
      <w:r w:rsidR="00FD69AF" w:rsidRPr="00E75F02">
        <w:rPr>
          <w:color w:val="000000"/>
        </w:rPr>
        <w:t>19, and</w:t>
      </w:r>
      <w:r w:rsidR="00A537D9" w:rsidRPr="00E75F02">
        <w:rPr>
          <w:color w:val="000000"/>
        </w:rPr>
        <w:t xml:space="preserve"> </w:t>
      </w:r>
      <w:del w:id="804" w:author="Michael Grohs" w:date="2024-07-16T13:28:00Z" w16du:dateUtc="2024-07-16T18:28:00Z">
        <w:r w:rsidR="00A537D9" w:rsidRPr="00E75F02" w:rsidDel="005C6E92">
          <w:rPr>
            <w:color w:val="000000"/>
          </w:rPr>
          <w:delText xml:space="preserve">Participant </w:delText>
        </w:r>
      </w:del>
      <w:r w:rsidR="00A537D9" w:rsidRPr="00E75F02">
        <w:rPr>
          <w:color w:val="000000"/>
        </w:rPr>
        <w:t xml:space="preserve">06 </w:t>
      </w:r>
      <w:del w:id="805" w:author="Michael Grohs" w:date="2024-07-16T13:28:00Z" w16du:dateUtc="2024-07-16T18:28:00Z">
        <w:r w:rsidR="00A537D9" w:rsidRPr="00E75F02" w:rsidDel="005C6E92">
          <w:rPr>
            <w:color w:val="000000"/>
          </w:rPr>
          <w:delText xml:space="preserve">both </w:delText>
        </w:r>
      </w:del>
      <w:ins w:id="806" w:author="Michael Grohs" w:date="2024-07-16T13:28:00Z" w16du:dateUtc="2024-07-16T18:28:00Z">
        <w:r w:rsidR="005C6E92">
          <w:rPr>
            <w:color w:val="000000"/>
          </w:rPr>
          <w:t>all</w:t>
        </w:r>
        <w:r w:rsidR="005C6E92" w:rsidRPr="00E75F02">
          <w:rPr>
            <w:color w:val="000000"/>
          </w:rPr>
          <w:t xml:space="preserve"> </w:t>
        </w:r>
      </w:ins>
      <w:r w:rsidR="00A537D9" w:rsidRPr="00E75F02">
        <w:rPr>
          <w:color w:val="000000"/>
        </w:rPr>
        <w:t>discussed the importance of campus involvement as well as sorority involvement. This indicates the importance of having a sense of belonging at a PWI</w:t>
      </w:r>
      <w:r w:rsidR="000A11FF" w:rsidRPr="00E75F02">
        <w:rPr>
          <w:color w:val="000000"/>
        </w:rPr>
        <w:t xml:space="preserve">. </w:t>
      </w:r>
      <w:r w:rsidR="00A537D9" w:rsidRPr="00E75F02">
        <w:rPr>
          <w:color w:val="000000"/>
        </w:rPr>
        <w:t>Joining a</w:t>
      </w:r>
      <w:r w:rsidR="00B90F81" w:rsidRPr="00E75F02">
        <w:rPr>
          <w:color w:val="000000"/>
        </w:rPr>
        <w:t xml:space="preserve"> campus organization that is culturally fitting such as NAACP, </w:t>
      </w:r>
      <w:r w:rsidR="00A537D9" w:rsidRPr="00E75F02">
        <w:rPr>
          <w:color w:val="000000"/>
        </w:rPr>
        <w:t xml:space="preserve">African American </w:t>
      </w:r>
      <w:r w:rsidR="00AB5454" w:rsidRPr="00E75F02">
        <w:rPr>
          <w:color w:val="000000"/>
        </w:rPr>
        <w:t>sorority,</w:t>
      </w:r>
      <w:r w:rsidR="00A537D9" w:rsidRPr="00E75F02">
        <w:rPr>
          <w:color w:val="000000"/>
        </w:rPr>
        <w:t xml:space="preserve"> or fraternity at a PWI offers a sense of belonging and support for African American students who feel underrepresented on campus.</w:t>
      </w:r>
    </w:p>
    <w:p w14:paraId="69339020" w14:textId="730BAED7" w:rsidR="00F3401C" w:rsidRPr="00E75F02" w:rsidRDefault="00F3401C" w:rsidP="00AB5454">
      <w:pPr>
        <w:widowControl w:val="0"/>
        <w:autoSpaceDE w:val="0"/>
        <w:autoSpaceDN w:val="0"/>
        <w:spacing w:after="0"/>
        <w:rPr>
          <w:color w:val="000000"/>
        </w:rPr>
      </w:pPr>
      <w:del w:id="807" w:author="Michael Grohs" w:date="2024-07-16T13:28:00Z" w16du:dateUtc="2024-07-16T18:28:00Z">
        <w:r w:rsidRPr="00E75F02" w:rsidDel="005C6E92">
          <w:delText xml:space="preserve">Questionnaire </w:delText>
        </w:r>
      </w:del>
      <w:r w:rsidRPr="00E75F02">
        <w:t>Participant</w:t>
      </w:r>
      <w:r w:rsidRPr="00E75F02">
        <w:rPr>
          <w:spacing w:val="-4"/>
        </w:rPr>
        <w:t xml:space="preserve"> </w:t>
      </w:r>
      <w:r w:rsidRPr="00E75F02">
        <w:t>19</w:t>
      </w:r>
      <w:r w:rsidRPr="00E75F02">
        <w:rPr>
          <w:spacing w:val="-4"/>
        </w:rPr>
        <w:t xml:space="preserve"> </w:t>
      </w:r>
      <w:r w:rsidRPr="00E75F02">
        <w:t>described peer connections that helped with persistence at a PWI</w:t>
      </w:r>
      <w:r w:rsidR="00237245" w:rsidRPr="00E75F02">
        <w:t>, “</w:t>
      </w:r>
      <w:r w:rsidRPr="00E75F02">
        <w:rPr>
          <w:color w:val="000000"/>
        </w:rPr>
        <w:t>Becoming a part of the Divine Nine and the everlasting friendships that were formed helped with persistence.</w:t>
      </w:r>
      <w:r w:rsidR="00237245" w:rsidRPr="00E75F02">
        <w:rPr>
          <w:color w:val="000000"/>
        </w:rPr>
        <w:t>”</w:t>
      </w:r>
      <w:r w:rsidR="00B90F81" w:rsidRPr="00E75F02">
        <w:rPr>
          <w:color w:val="000000"/>
        </w:rPr>
        <w:t xml:space="preserve">  This quote relates to the information received from other participants regarding the importance of campus involvement and having a sense of belonging at PWIs.</w:t>
      </w:r>
      <w:r w:rsidR="00AB5454" w:rsidRPr="00E75F02">
        <w:rPr>
          <w:color w:val="000000"/>
        </w:rPr>
        <w:t xml:space="preserve"> </w:t>
      </w:r>
      <w:r w:rsidRPr="00E75F02">
        <w:rPr>
          <w:color w:val="000000"/>
        </w:rPr>
        <w:t xml:space="preserve">The quotes that were within the data set helped to support the theme. </w:t>
      </w:r>
      <w:r w:rsidR="00F97363" w:rsidRPr="00E75F02">
        <w:rPr>
          <w:color w:val="000000"/>
        </w:rPr>
        <w:t xml:space="preserve">A full list of initial codes is listed in Appendix </w:t>
      </w:r>
      <w:r w:rsidR="00346DCE" w:rsidRPr="00E75F02">
        <w:rPr>
          <w:color w:val="000000"/>
        </w:rPr>
        <w:t>F</w:t>
      </w:r>
      <w:r w:rsidR="00F97363" w:rsidRPr="00E75F02">
        <w:rPr>
          <w:color w:val="000000"/>
        </w:rPr>
        <w:t>.</w:t>
      </w:r>
    </w:p>
    <w:p w14:paraId="478B0B08" w14:textId="4619BF98" w:rsidR="00DC347A" w:rsidRPr="00E75F02" w:rsidRDefault="00F3401C" w:rsidP="0098433B">
      <w:pPr>
        <w:widowControl w:val="0"/>
        <w:autoSpaceDE w:val="0"/>
        <w:autoSpaceDN w:val="0"/>
        <w:spacing w:after="0"/>
        <w:ind w:right="144"/>
      </w:pPr>
      <w:r w:rsidRPr="00E75F02">
        <w:t xml:space="preserve">The outcomes of the reflexivity protocol </w:t>
      </w:r>
      <w:del w:id="808" w:author="Michael Grohs" w:date="2024-07-16T13:32:00Z" w16du:dateUtc="2024-07-16T18:32:00Z">
        <w:r w:rsidRPr="00E75F02" w:rsidDel="00713D17">
          <w:delText>shows</w:delText>
        </w:r>
      </w:del>
      <w:ins w:id="809" w:author="Michael Grohs" w:date="2024-07-16T13:32:00Z" w16du:dateUtc="2024-07-16T18:32:00Z">
        <w:r w:rsidR="00713D17" w:rsidRPr="00E75F02">
          <w:t>show</w:t>
        </w:r>
      </w:ins>
      <w:r w:rsidRPr="00E75F02">
        <w:t xml:space="preserve"> that the approach used is effective in </w:t>
      </w:r>
      <w:r w:rsidR="00AE2B04" w:rsidRPr="00E75F02">
        <w:t>preventing biases</w:t>
      </w:r>
      <w:r w:rsidRPr="00E75F02">
        <w:t xml:space="preserve"> in the study that could influence the process and outcomes. This study used reflexive thematic analysis. Reflexive thematic analysis allows the researcher to make sense of the data using their own personal experience (Braun &amp; Clarke, 20</w:t>
      </w:r>
      <w:r w:rsidR="0097778D" w:rsidRPr="00E75F02">
        <w:t>22</w:t>
      </w:r>
      <w:r w:rsidRPr="00E75F02">
        <w:t xml:space="preserve">). Accountability and trustworthiness </w:t>
      </w:r>
      <w:r w:rsidR="0046096F" w:rsidRPr="00E75F02">
        <w:t>were</w:t>
      </w:r>
      <w:r w:rsidRPr="00E75F02">
        <w:t xml:space="preserve"> accounted for </w:t>
      </w:r>
      <w:proofErr w:type="gramStart"/>
      <w:r w:rsidRPr="00E75F02">
        <w:t xml:space="preserve">through </w:t>
      </w:r>
      <w:r w:rsidRPr="00E75F02">
        <w:lastRenderedPageBreak/>
        <w:t>the use of</w:t>
      </w:r>
      <w:proofErr w:type="gramEnd"/>
      <w:r w:rsidRPr="00E75F02">
        <w:t xml:space="preserve"> note taking and reflection.</w:t>
      </w:r>
    </w:p>
    <w:p w14:paraId="0D567010" w14:textId="03E57ED6" w:rsidR="00DC347A" w:rsidRPr="00E75F02" w:rsidRDefault="00F3401C" w:rsidP="0098433B">
      <w:pPr>
        <w:widowControl w:val="0"/>
        <w:autoSpaceDE w:val="0"/>
        <w:autoSpaceDN w:val="0"/>
        <w:spacing w:after="0"/>
        <w:rPr>
          <w:spacing w:val="-3"/>
        </w:rPr>
      </w:pPr>
      <w:r w:rsidRPr="00E75F02">
        <w:t xml:space="preserve">Notes were made on African American faculty and </w:t>
      </w:r>
      <w:r w:rsidR="00AE2B04" w:rsidRPr="00E75F02">
        <w:t>peer</w:t>
      </w:r>
      <w:del w:id="810" w:author="Michael Grohs" w:date="2024-07-16T13:33:00Z" w16du:dateUtc="2024-07-16T18:33:00Z">
        <w:r w:rsidR="00AE2B04" w:rsidRPr="00E75F02" w:rsidDel="00713D17">
          <w:delText>’</w:delText>
        </w:r>
      </w:del>
      <w:r w:rsidR="00AE2B04" w:rsidRPr="00E75F02">
        <w:t>s</w:t>
      </w:r>
      <w:ins w:id="811" w:author="Michael Grohs" w:date="2024-07-16T13:33:00Z" w16du:dateUtc="2024-07-16T18:33:00Z">
        <w:r w:rsidR="00713D17">
          <w:t>’</w:t>
        </w:r>
      </w:ins>
      <w:r w:rsidRPr="00E75F02">
        <w:t xml:space="preserve"> contributions and what made the participants persist</w:t>
      </w:r>
      <w:r w:rsidRPr="00E75F02">
        <w:rPr>
          <w:spacing w:val="-2"/>
        </w:rPr>
        <w:t xml:space="preserve"> at their PWI. </w:t>
      </w:r>
      <w:r w:rsidRPr="00E75F02">
        <w:t>Notes</w:t>
      </w:r>
      <w:r w:rsidRPr="00E75F02">
        <w:rPr>
          <w:spacing w:val="-2"/>
        </w:rPr>
        <w:t xml:space="preserve"> were also made </w:t>
      </w:r>
      <w:r w:rsidRPr="00E75F02">
        <w:t>on</w:t>
      </w:r>
      <w:r w:rsidRPr="00E75F02">
        <w:rPr>
          <w:spacing w:val="-2"/>
        </w:rPr>
        <w:t xml:space="preserve"> </w:t>
      </w:r>
      <w:r w:rsidRPr="00E75F02">
        <w:t>the</w:t>
      </w:r>
      <w:r w:rsidRPr="00E75F02">
        <w:rPr>
          <w:spacing w:val="-1"/>
        </w:rPr>
        <w:t xml:space="preserve"> </w:t>
      </w:r>
      <w:r w:rsidRPr="00E75F02">
        <w:t>procedures</w:t>
      </w:r>
      <w:r w:rsidRPr="00E75F02">
        <w:rPr>
          <w:spacing w:val="-2"/>
        </w:rPr>
        <w:t xml:space="preserve"> </w:t>
      </w:r>
      <w:r w:rsidRPr="00E75F02">
        <w:t>and how the meaning w</w:t>
      </w:r>
      <w:r w:rsidR="001D1E4C" w:rsidRPr="00E75F02">
        <w:t>as</w:t>
      </w:r>
      <w:r w:rsidRPr="00E75F02">
        <w:t xml:space="preserve"> built from the data. Using notes helped with organizing the study and </w:t>
      </w:r>
      <w:del w:id="812" w:author="Michael Grohs" w:date="2024-07-16T13:33:00Z" w16du:dateUtc="2024-07-16T18:33:00Z">
        <w:r w:rsidRPr="00E75F02" w:rsidDel="00713D17">
          <w:delText xml:space="preserve">helped </w:delText>
        </w:r>
      </w:del>
      <w:r w:rsidRPr="00E75F02">
        <w:t>with the review of decisions that were made within the study. For example, the researcher</w:t>
      </w:r>
      <w:r w:rsidRPr="00E75F02">
        <w:rPr>
          <w:spacing w:val="40"/>
        </w:rPr>
        <w:t xml:space="preserve"> </w:t>
      </w:r>
      <w:r w:rsidRPr="00E75F02">
        <w:t xml:space="preserve">thought the results of the study </w:t>
      </w:r>
      <w:del w:id="813" w:author="Michael Grohs" w:date="2024-07-16T13:34:00Z" w16du:dateUtc="2024-07-16T18:34:00Z">
        <w:r w:rsidRPr="00E75F02" w:rsidDel="00713D17">
          <w:delText>would  clearly</w:delText>
        </w:r>
      </w:del>
      <w:ins w:id="814" w:author="Michael Grohs" w:date="2024-07-16T13:34:00Z" w16du:dateUtc="2024-07-16T18:34:00Z">
        <w:r w:rsidR="00713D17" w:rsidRPr="00E75F02">
          <w:t>would clearly</w:t>
        </w:r>
      </w:ins>
      <w:r w:rsidRPr="00E75F02">
        <w:t xml:space="preserve"> show that the contributions from African American faculty and peers contributed to the persistence and success of African American alumni at PWIs. In </w:t>
      </w:r>
      <w:r w:rsidR="006C6437" w:rsidRPr="00E75F02">
        <w:t>fact,</w:t>
      </w:r>
      <w:r w:rsidRPr="00E75F02">
        <w:t xml:space="preserve"> the results varied and showed that some participants had few or did not have </w:t>
      </w:r>
      <w:r w:rsidR="005A24A2" w:rsidRPr="00E75F02">
        <w:t xml:space="preserve">any </w:t>
      </w:r>
      <w:r w:rsidRPr="00E75F02">
        <w:t>African American faculty.</w:t>
      </w:r>
      <w:r w:rsidRPr="00E75F02">
        <w:rPr>
          <w:spacing w:val="-3"/>
        </w:rPr>
        <w:t xml:space="preserve"> </w:t>
      </w:r>
      <w:r w:rsidR="006C6437" w:rsidRPr="00E75F02">
        <w:rPr>
          <w:spacing w:val="-3"/>
        </w:rPr>
        <w:t>Their persistence</w:t>
      </w:r>
      <w:r w:rsidRPr="00E75F02">
        <w:rPr>
          <w:spacing w:val="-3"/>
        </w:rPr>
        <w:t xml:space="preserve"> came from a </w:t>
      </w:r>
      <w:del w:id="815" w:author="Michael Grohs" w:date="2024-07-16T17:56:00Z" w16du:dateUtc="2024-07-16T22:56:00Z">
        <w:r w:rsidR="0046096F" w:rsidRPr="00E75F02" w:rsidDel="00E42E8E">
          <w:rPr>
            <w:spacing w:val="-3"/>
          </w:rPr>
          <w:delText>non-African</w:delText>
        </w:r>
      </w:del>
      <w:ins w:id="816" w:author="Michael Grohs" w:date="2024-07-16T17:56:00Z" w16du:dateUtc="2024-07-16T22:56:00Z">
        <w:r w:rsidR="00E42E8E">
          <w:rPr>
            <w:spacing w:val="-3"/>
          </w:rPr>
          <w:t xml:space="preserve">professor of </w:t>
        </w:r>
        <w:r w:rsidR="00E42E8E" w:rsidRPr="00E75F02">
          <w:rPr>
            <w:spacing w:val="-3"/>
          </w:rPr>
          <w:t>non-African</w:t>
        </w:r>
      </w:ins>
      <w:r w:rsidRPr="00E75F02">
        <w:rPr>
          <w:spacing w:val="-3"/>
        </w:rPr>
        <w:t xml:space="preserve"> </w:t>
      </w:r>
      <w:r w:rsidR="006C6437" w:rsidRPr="00E75F02">
        <w:rPr>
          <w:spacing w:val="-3"/>
        </w:rPr>
        <w:t>descent</w:t>
      </w:r>
      <w:del w:id="817" w:author="Michael Grohs" w:date="2024-07-16T17:56:00Z" w16du:dateUtc="2024-07-16T22:56:00Z">
        <w:r w:rsidR="006C6437" w:rsidRPr="00E75F02" w:rsidDel="00E42E8E">
          <w:rPr>
            <w:spacing w:val="-3"/>
          </w:rPr>
          <w:delText xml:space="preserve"> professor</w:delText>
        </w:r>
      </w:del>
      <w:r w:rsidRPr="00E75F02">
        <w:rPr>
          <w:spacing w:val="-3"/>
        </w:rPr>
        <w:t>.</w:t>
      </w:r>
    </w:p>
    <w:p w14:paraId="1C0C5F78" w14:textId="777CABF0" w:rsidR="00F3401C" w:rsidRPr="00E75F02" w:rsidRDefault="00F3401C" w:rsidP="0098433B">
      <w:pPr>
        <w:widowControl w:val="0"/>
        <w:autoSpaceDE w:val="0"/>
        <w:autoSpaceDN w:val="0"/>
        <w:spacing w:after="0"/>
        <w:ind w:right="144"/>
      </w:pPr>
      <w:r w:rsidRPr="00E75F02">
        <w:rPr>
          <w:spacing w:val="-3"/>
        </w:rPr>
        <w:t xml:space="preserve">Participant 7 discussed how a </w:t>
      </w:r>
      <w:r w:rsidR="001F7C95" w:rsidRPr="00E75F02">
        <w:rPr>
          <w:spacing w:val="-3"/>
        </w:rPr>
        <w:t>W</w:t>
      </w:r>
      <w:r w:rsidRPr="00E75F02">
        <w:rPr>
          <w:spacing w:val="-3"/>
        </w:rPr>
        <w:t xml:space="preserve">hite </w:t>
      </w:r>
      <w:r w:rsidR="003D54D3" w:rsidRPr="00E75F02">
        <w:rPr>
          <w:spacing w:val="-3"/>
        </w:rPr>
        <w:t>faculty</w:t>
      </w:r>
      <w:r w:rsidRPr="00E75F02">
        <w:rPr>
          <w:spacing w:val="-3"/>
        </w:rPr>
        <w:t xml:space="preserve"> </w:t>
      </w:r>
      <w:ins w:id="818" w:author="Michael Grohs" w:date="2024-07-16T13:34:00Z" w16du:dateUtc="2024-07-16T18:34:00Z">
        <w:r w:rsidR="00C12950">
          <w:rPr>
            <w:spacing w:val="-3"/>
          </w:rPr>
          <w:t xml:space="preserve">member </w:t>
        </w:r>
      </w:ins>
      <w:r w:rsidRPr="00E75F02">
        <w:rPr>
          <w:spacing w:val="-3"/>
        </w:rPr>
        <w:t xml:space="preserve">became her mentor. </w:t>
      </w:r>
      <w:del w:id="819" w:author="Michael Grohs" w:date="2024-07-16T13:34:00Z" w16du:dateUtc="2024-07-16T18:34:00Z">
        <w:r w:rsidR="005A24A2" w:rsidRPr="00E75F02" w:rsidDel="00C12950">
          <w:rPr>
            <w:spacing w:val="-3"/>
          </w:rPr>
          <w:delText xml:space="preserve">Numerous </w:delText>
        </w:r>
        <w:r w:rsidRPr="00E75F02" w:rsidDel="00C12950">
          <w:rPr>
            <w:spacing w:val="-3"/>
          </w:rPr>
          <w:delText xml:space="preserve"> participants</w:delText>
        </w:r>
      </w:del>
      <w:ins w:id="820" w:author="Michael Grohs" w:date="2024-07-16T13:34:00Z" w16du:dateUtc="2024-07-16T18:34:00Z">
        <w:r w:rsidR="00C12950" w:rsidRPr="00E75F02">
          <w:rPr>
            <w:spacing w:val="-3"/>
          </w:rPr>
          <w:t>Numerous participants</w:t>
        </w:r>
      </w:ins>
      <w:r w:rsidRPr="00E75F02">
        <w:rPr>
          <w:spacing w:val="-3"/>
        </w:rPr>
        <w:t xml:space="preserve"> had </w:t>
      </w:r>
      <w:r w:rsidR="006C6437" w:rsidRPr="00E75F02">
        <w:rPr>
          <w:spacing w:val="-3"/>
        </w:rPr>
        <w:t>non</w:t>
      </w:r>
      <w:ins w:id="821" w:author="Michael Grohs" w:date="2024-07-16T13:35:00Z" w16du:dateUtc="2024-07-16T18:35:00Z">
        <w:r w:rsidR="00C12950">
          <w:rPr>
            <w:spacing w:val="-3"/>
          </w:rPr>
          <w:t>-</w:t>
        </w:r>
      </w:ins>
      <w:del w:id="822" w:author="Michael Grohs" w:date="2024-07-16T13:35:00Z" w16du:dateUtc="2024-07-16T18:35:00Z">
        <w:r w:rsidR="006C6437" w:rsidRPr="00E75F02" w:rsidDel="00C12950">
          <w:rPr>
            <w:spacing w:val="-3"/>
          </w:rPr>
          <w:delText>white</w:delText>
        </w:r>
        <w:r w:rsidRPr="00E75F02" w:rsidDel="00C12950">
          <w:rPr>
            <w:spacing w:val="-3"/>
          </w:rPr>
          <w:delText xml:space="preserve"> </w:delText>
        </w:r>
      </w:del>
      <w:ins w:id="823" w:author="Michael Grohs" w:date="2024-07-16T13:35:00Z" w16du:dateUtc="2024-07-16T18:35:00Z">
        <w:r w:rsidR="00C12950">
          <w:rPr>
            <w:spacing w:val="-3"/>
          </w:rPr>
          <w:t>W</w:t>
        </w:r>
        <w:r w:rsidR="00C12950" w:rsidRPr="00E75F02">
          <w:rPr>
            <w:spacing w:val="-3"/>
          </w:rPr>
          <w:t xml:space="preserve">hite </w:t>
        </w:r>
      </w:ins>
      <w:r w:rsidRPr="00E75F02">
        <w:rPr>
          <w:spacing w:val="-3"/>
        </w:rPr>
        <w:t>faculty that provided support and mentorship for them at their PWI. Participant 7 stated</w:t>
      </w:r>
      <w:ins w:id="824" w:author="Michael Grohs" w:date="2024-07-16T13:35:00Z" w16du:dateUtc="2024-07-16T18:35:00Z">
        <w:r w:rsidR="00C12950">
          <w:rPr>
            <w:spacing w:val="-3"/>
          </w:rPr>
          <w:t>,</w:t>
        </w:r>
      </w:ins>
      <w:r w:rsidRPr="00E75F02">
        <w:rPr>
          <w:spacing w:val="-3"/>
        </w:rPr>
        <w:t xml:space="preserve"> “</w:t>
      </w:r>
      <w:r w:rsidRPr="00E75F02">
        <w:rPr>
          <w:color w:val="000000"/>
        </w:rPr>
        <w:t xml:space="preserve">That </w:t>
      </w:r>
      <w:proofErr w:type="gramStart"/>
      <w:r w:rsidRPr="00E75F02">
        <w:rPr>
          <w:color w:val="000000"/>
        </w:rPr>
        <w:t>particular professor</w:t>
      </w:r>
      <w:proofErr w:type="gramEnd"/>
      <w:r w:rsidRPr="00E75F02">
        <w:rPr>
          <w:color w:val="000000"/>
        </w:rPr>
        <w:t xml:space="preserve"> has been very impactful for me, not only just in academic way, but you know, personally, cause like I said, I picked up a second mentor, and she's awesome. She is a </w:t>
      </w:r>
      <w:r w:rsidR="001F7C95" w:rsidRPr="00E75F02">
        <w:rPr>
          <w:color w:val="000000"/>
        </w:rPr>
        <w:t>W</w:t>
      </w:r>
      <w:r w:rsidRPr="00E75F02">
        <w:rPr>
          <w:color w:val="000000"/>
        </w:rPr>
        <w:t>hite female, but she's amazing</w:t>
      </w:r>
      <w:r w:rsidR="00B44963" w:rsidRPr="00E75F02">
        <w:t xml:space="preserve">.” </w:t>
      </w:r>
      <w:commentRangeStart w:id="825"/>
      <w:proofErr w:type="spellStart"/>
      <w:r w:rsidRPr="00E75F02">
        <w:rPr>
          <w:color w:val="000000"/>
        </w:rPr>
        <w:t>Questionnaire</w:t>
      </w:r>
      <w:del w:id="826" w:author="Michael Grohs" w:date="2024-07-16T13:35:00Z" w16du:dateUtc="2024-07-16T18:35:00Z">
        <w:r w:rsidRPr="00E75F02" w:rsidDel="00C12950">
          <w:rPr>
            <w:color w:val="000000"/>
          </w:rPr>
          <w:delText xml:space="preserve"> </w:delText>
        </w:r>
      </w:del>
      <w:r w:rsidRPr="00E75F02">
        <w:rPr>
          <w:color w:val="000000"/>
        </w:rPr>
        <w:t>Participant</w:t>
      </w:r>
      <w:proofErr w:type="spellEnd"/>
      <w:r w:rsidRPr="00E75F02">
        <w:rPr>
          <w:color w:val="000000"/>
        </w:rPr>
        <w:t xml:space="preserve"> 6 </w:t>
      </w:r>
      <w:commentRangeEnd w:id="825"/>
      <w:r w:rsidR="003D656A">
        <w:rPr>
          <w:rStyle w:val="CommentReference"/>
        </w:rPr>
        <w:commentReference w:id="825"/>
      </w:r>
      <w:r w:rsidRPr="00E75F02">
        <w:rPr>
          <w:color w:val="000000"/>
        </w:rPr>
        <w:t>stated that “Believe it or not</w:t>
      </w:r>
      <w:ins w:id="827" w:author="Michael Grohs" w:date="2024-07-16T13:35:00Z" w16du:dateUtc="2024-07-16T18:35:00Z">
        <w:r w:rsidR="00C12950">
          <w:rPr>
            <w:color w:val="000000"/>
          </w:rPr>
          <w:t>,</w:t>
        </w:r>
      </w:ins>
      <w:r w:rsidRPr="00E75F02">
        <w:rPr>
          <w:color w:val="000000"/>
        </w:rPr>
        <w:t xml:space="preserve"> it was my W</w:t>
      </w:r>
      <w:r w:rsidR="00DC347A" w:rsidRPr="00E75F02">
        <w:rPr>
          <w:color w:val="000000"/>
        </w:rPr>
        <w:t>hite</w:t>
      </w:r>
      <w:r w:rsidRPr="00E75F02">
        <w:rPr>
          <w:color w:val="000000"/>
        </w:rPr>
        <w:t xml:space="preserve"> advisor and another </w:t>
      </w:r>
      <w:r w:rsidR="00DC347A" w:rsidRPr="00E75F02">
        <w:rPr>
          <w:color w:val="000000"/>
        </w:rPr>
        <w:t>W</w:t>
      </w:r>
      <w:r w:rsidRPr="00E75F02">
        <w:rPr>
          <w:color w:val="000000"/>
        </w:rPr>
        <w:t>hite professor who pushed me the most</w:t>
      </w:r>
      <w:r w:rsidR="00B33C2C" w:rsidRPr="00E75F02">
        <w:rPr>
          <w:color w:val="000000"/>
        </w:rPr>
        <w:t xml:space="preserve">.” </w:t>
      </w:r>
      <w:commentRangeStart w:id="828"/>
      <w:del w:id="829" w:author="Michael Grohs" w:date="2024-07-16T13:36:00Z" w16du:dateUtc="2024-07-16T18:36:00Z">
        <w:r w:rsidR="00B90F81" w:rsidRPr="00E75F02" w:rsidDel="00C12950">
          <w:rPr>
            <w:color w:val="000000"/>
          </w:rPr>
          <w:delText xml:space="preserve">Questionnaire participant </w:delText>
        </w:r>
      </w:del>
      <w:ins w:id="830" w:author="Michael Grohs" w:date="2024-07-16T13:36:00Z" w16du:dateUtc="2024-07-16T18:36:00Z">
        <w:r w:rsidR="00C12950">
          <w:rPr>
            <w:color w:val="000000"/>
          </w:rPr>
          <w:t>P</w:t>
        </w:r>
        <w:r w:rsidR="00C12950" w:rsidRPr="00E75F02">
          <w:rPr>
            <w:color w:val="000000"/>
          </w:rPr>
          <w:t xml:space="preserve">articipant </w:t>
        </w:r>
      </w:ins>
      <w:r w:rsidR="00B90F81" w:rsidRPr="00E75F02">
        <w:rPr>
          <w:color w:val="000000"/>
        </w:rPr>
        <w:t xml:space="preserve">6 and </w:t>
      </w:r>
      <w:del w:id="831" w:author="Michael Grohs" w:date="2024-07-16T13:36:00Z" w16du:dateUtc="2024-07-16T18:36:00Z">
        <w:r w:rsidR="00B90F81" w:rsidRPr="00E75F02" w:rsidDel="00C12950">
          <w:rPr>
            <w:color w:val="000000"/>
          </w:rPr>
          <w:delText xml:space="preserve">participant </w:delText>
        </w:r>
      </w:del>
      <w:r w:rsidR="00B90F81" w:rsidRPr="00E75F02">
        <w:rPr>
          <w:color w:val="000000"/>
        </w:rPr>
        <w:t xml:space="preserve">7 </w:t>
      </w:r>
      <w:commentRangeEnd w:id="828"/>
      <w:r w:rsidR="003D656A">
        <w:rPr>
          <w:rStyle w:val="CommentReference"/>
        </w:rPr>
        <w:commentReference w:id="828"/>
      </w:r>
      <w:r w:rsidR="00B90F81" w:rsidRPr="00E75F02">
        <w:rPr>
          <w:color w:val="000000"/>
        </w:rPr>
        <w:t>had quotes that show how impactful mentorship is regardless of racial boundaries. This shows that mentorship can be based on support and guidance rather than racial identity</w:t>
      </w:r>
      <w:r w:rsidR="000A11FF" w:rsidRPr="00E75F02">
        <w:rPr>
          <w:color w:val="000000"/>
        </w:rPr>
        <w:t xml:space="preserve">. </w:t>
      </w:r>
      <w:r w:rsidR="00FD69AF" w:rsidRPr="00E75F02">
        <w:rPr>
          <w:color w:val="000000"/>
        </w:rPr>
        <w:t>The information received shows the impact of interpersonal relations at PWIs</w:t>
      </w:r>
      <w:r w:rsidR="000A11FF" w:rsidRPr="00E75F02">
        <w:rPr>
          <w:color w:val="000000"/>
        </w:rPr>
        <w:t xml:space="preserve">. </w:t>
      </w:r>
      <w:r w:rsidRPr="00E75F02">
        <w:t>Using the</w:t>
      </w:r>
      <w:r w:rsidRPr="00E75F02">
        <w:rPr>
          <w:spacing w:val="-4"/>
        </w:rPr>
        <w:t xml:space="preserve"> </w:t>
      </w:r>
      <w:r w:rsidRPr="00E75F02">
        <w:t>reflexivity</w:t>
      </w:r>
      <w:r w:rsidRPr="00E75F02">
        <w:rPr>
          <w:spacing w:val="-3"/>
        </w:rPr>
        <w:t xml:space="preserve"> </w:t>
      </w:r>
      <w:r w:rsidRPr="00E75F02">
        <w:t>protocol with the results of the study shows that the study was conducted without bias, with an open mind, and no preconceived expectations.</w:t>
      </w:r>
    </w:p>
    <w:p w14:paraId="632CE408" w14:textId="35C5A4BA" w:rsidR="009644BC" w:rsidRPr="00E75F02" w:rsidRDefault="009644BC" w:rsidP="0098433B">
      <w:pPr>
        <w:widowControl w:val="0"/>
        <w:autoSpaceDE w:val="0"/>
        <w:autoSpaceDN w:val="0"/>
        <w:spacing w:after="0"/>
        <w:ind w:right="144"/>
        <w:rPr>
          <w:color w:val="000000"/>
        </w:rPr>
      </w:pPr>
      <w:r w:rsidRPr="00E75F02">
        <w:lastRenderedPageBreak/>
        <w:t>Overall, the quote from the participants shows the importance of having representation, mentorship, and support from African American professors and African American peers at PWIs. African American faculty help to enhance the experiences of African American students’ academic success and personal success</w:t>
      </w:r>
      <w:r w:rsidR="000A11FF" w:rsidRPr="00E75F02">
        <w:t xml:space="preserve">. </w:t>
      </w:r>
      <w:r w:rsidRPr="00E75F02">
        <w:t xml:space="preserve">Having African American faculty can have </w:t>
      </w:r>
      <w:r w:rsidR="000A11FF" w:rsidRPr="00E75F02">
        <w:t>an</w:t>
      </w:r>
      <w:r w:rsidRPr="00E75F02">
        <w:t xml:space="preserve"> impact on the lives on African American students through mentorship, guidance, and support to help navigate the challenges and barriers African American students face at </w:t>
      </w:r>
      <w:del w:id="832" w:author="Michael Grohs" w:date="2024-07-16T17:57:00Z" w16du:dateUtc="2024-07-16T22:57:00Z">
        <w:r w:rsidRPr="00E75F02" w:rsidDel="003D656A">
          <w:delText>PWIS</w:delText>
        </w:r>
      </w:del>
      <w:ins w:id="833" w:author="Michael Grohs" w:date="2024-07-16T17:57:00Z" w16du:dateUtc="2024-07-16T22:57:00Z">
        <w:r w:rsidR="003D656A" w:rsidRPr="00E75F02">
          <w:t>PWI</w:t>
        </w:r>
        <w:r w:rsidR="003D656A">
          <w:t>s</w:t>
        </w:r>
      </w:ins>
      <w:r w:rsidRPr="00E75F02">
        <w:t xml:space="preserve">. </w:t>
      </w:r>
    </w:p>
    <w:p w14:paraId="0A7957F7" w14:textId="2D88AD53" w:rsidR="00AE36DB" w:rsidRPr="00E75F02" w:rsidRDefault="00F5096E" w:rsidP="0098433B">
      <w:pPr>
        <w:spacing w:after="0"/>
      </w:pPr>
      <w:r w:rsidRPr="00E75F02">
        <w:rPr>
          <w:color w:val="222222"/>
          <w:shd w:val="clear" w:color="auto" w:fill="FFFFFF"/>
        </w:rPr>
        <w:t xml:space="preserve">Data saturation was reached when no further insights emerged to address the research questions. This saturation point is important for ensuring research credibility and avoiding redundant data collection (Mwita, 2022). Throughout the process, continuous data collection methods </w:t>
      </w:r>
      <w:r w:rsidR="006C6437" w:rsidRPr="00E75F02">
        <w:rPr>
          <w:color w:val="222222"/>
          <w:shd w:val="clear" w:color="auto" w:fill="FFFFFF"/>
        </w:rPr>
        <w:t>were</w:t>
      </w:r>
      <w:r w:rsidRPr="00E75F02">
        <w:rPr>
          <w:color w:val="222222"/>
          <w:shd w:val="clear" w:color="auto" w:fill="FFFFFF"/>
        </w:rPr>
        <w:t xml:space="preserve"> utilized via open-ended questionnaires and interviews. Engagement in reflexivity practices took place through taking notes during both data collection and analysis. As the study progressed, it became evident that the information provided by participants was consistently repetitive, leading the researcher to discern codes, categories, and emerging themes within the data.</w:t>
      </w:r>
    </w:p>
    <w:tbl>
      <w:tblPr>
        <w:tblStyle w:val="TableGridHeader14"/>
        <w:tblW w:w="8856" w:type="dxa"/>
        <w:jc w:val="left"/>
        <w:tblLayout w:type="fixed"/>
        <w:tblLook w:val="04A0" w:firstRow="1" w:lastRow="0" w:firstColumn="1" w:lastColumn="0" w:noHBand="0" w:noVBand="1"/>
      </w:tblPr>
      <w:tblGrid>
        <w:gridCol w:w="3505"/>
        <w:gridCol w:w="1103"/>
        <w:gridCol w:w="990"/>
        <w:gridCol w:w="1440"/>
        <w:gridCol w:w="1818"/>
      </w:tblGrid>
      <w:tr w:rsidR="00880993" w:rsidRPr="00E75F02" w14:paraId="431F11BB"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5" w:type="dxa"/>
          </w:tcPr>
          <w:p w14:paraId="5BF5ECAF" w14:textId="77777777" w:rsidR="00880993" w:rsidRPr="00F025EB" w:rsidRDefault="00880993" w:rsidP="0025081C">
            <w:pPr>
              <w:spacing w:line="240" w:lineRule="auto"/>
              <w:ind w:firstLine="0"/>
              <w:rPr>
                <w:b/>
              </w:rPr>
            </w:pPr>
            <w:r w:rsidRPr="00F025EB">
              <w:rPr>
                <w:b/>
              </w:rPr>
              <w:t>Criterion</w:t>
            </w:r>
          </w:p>
          <w:p w14:paraId="0485DAF5" w14:textId="77777777" w:rsidR="00880993" w:rsidRPr="00F025EB" w:rsidRDefault="00880993" w:rsidP="0025081C">
            <w:pPr>
              <w:spacing w:line="240" w:lineRule="auto"/>
              <w:ind w:firstLine="0"/>
              <w:rPr>
                <w:b/>
              </w:rPr>
            </w:pPr>
            <w:r w:rsidRPr="00F025EB">
              <w:t>*</w:t>
            </w:r>
            <w:r w:rsidRPr="00F025EB">
              <w:rPr>
                <w:b/>
              </w:rPr>
              <w:t>(Score = 0, 1, 2, or 3)</w:t>
            </w:r>
          </w:p>
        </w:tc>
        <w:tc>
          <w:tcPr>
            <w:tcW w:w="1103" w:type="dxa"/>
          </w:tcPr>
          <w:p w14:paraId="1E2D9344" w14:textId="77777777" w:rsidR="00880993" w:rsidRPr="00F025EB" w:rsidRDefault="00880993" w:rsidP="0025081C">
            <w:pPr>
              <w:spacing w:line="240" w:lineRule="auto"/>
              <w:ind w:firstLine="0"/>
              <w:rPr>
                <w:b/>
              </w:rPr>
            </w:pPr>
            <w:r w:rsidRPr="00F025EB">
              <w:rPr>
                <w:b/>
              </w:rPr>
              <w:t>Learner Score</w:t>
            </w:r>
          </w:p>
        </w:tc>
        <w:tc>
          <w:tcPr>
            <w:tcW w:w="990" w:type="dxa"/>
          </w:tcPr>
          <w:p w14:paraId="55775C43" w14:textId="77777777" w:rsidR="00880993" w:rsidRPr="00F025EB" w:rsidRDefault="00880993" w:rsidP="0025081C">
            <w:pPr>
              <w:spacing w:line="240" w:lineRule="auto"/>
              <w:ind w:firstLine="0"/>
              <w:rPr>
                <w:b/>
              </w:rPr>
            </w:pPr>
            <w:r w:rsidRPr="00F025EB">
              <w:rPr>
                <w:b/>
              </w:rPr>
              <w:t>Chair Score</w:t>
            </w:r>
          </w:p>
        </w:tc>
        <w:tc>
          <w:tcPr>
            <w:tcW w:w="1440" w:type="dxa"/>
          </w:tcPr>
          <w:p w14:paraId="5F1B57E5" w14:textId="77777777" w:rsidR="00880993" w:rsidRPr="00F025EB" w:rsidRDefault="00880993" w:rsidP="0025081C">
            <w:pPr>
              <w:spacing w:line="240" w:lineRule="auto"/>
              <w:ind w:firstLine="0"/>
              <w:rPr>
                <w:b/>
              </w:rPr>
            </w:pPr>
            <w:r w:rsidRPr="00F025EB">
              <w:rPr>
                <w:b/>
              </w:rPr>
              <w:t>Methodologist Score</w:t>
            </w:r>
          </w:p>
        </w:tc>
        <w:tc>
          <w:tcPr>
            <w:tcW w:w="1818" w:type="dxa"/>
          </w:tcPr>
          <w:p w14:paraId="3707D910" w14:textId="77777777" w:rsidR="00880993" w:rsidRPr="00F025EB" w:rsidRDefault="00880993" w:rsidP="0025081C">
            <w:pPr>
              <w:spacing w:line="240" w:lineRule="auto"/>
              <w:ind w:firstLine="0"/>
              <w:rPr>
                <w:b/>
              </w:rPr>
            </w:pPr>
            <w:r w:rsidRPr="00F025EB">
              <w:rPr>
                <w:b/>
              </w:rPr>
              <w:t>Content Expert Score</w:t>
            </w:r>
          </w:p>
        </w:tc>
      </w:tr>
      <w:tr w:rsidR="00880993" w:rsidRPr="00E75F02" w14:paraId="46EFE2F4" w14:textId="77777777" w:rsidTr="0025081C">
        <w:trPr>
          <w:trHeight w:val="251"/>
          <w:jc w:val="left"/>
        </w:trPr>
        <w:tc>
          <w:tcPr>
            <w:tcW w:w="8856" w:type="dxa"/>
            <w:gridSpan w:val="5"/>
            <w:shd w:val="clear" w:color="auto" w:fill="CCC0D9" w:themeFill="accent4" w:themeFillTint="66"/>
          </w:tcPr>
          <w:p w14:paraId="19F80163" w14:textId="77777777" w:rsidR="00880993" w:rsidRPr="00F025EB" w:rsidRDefault="00880993" w:rsidP="0025081C">
            <w:pPr>
              <w:spacing w:line="240" w:lineRule="auto"/>
              <w:ind w:firstLine="0"/>
              <w:rPr>
                <w:b/>
                <w:sz w:val="20"/>
              </w:rPr>
            </w:pPr>
            <w:r w:rsidRPr="00F025EB">
              <w:rPr>
                <w:b/>
                <w:sz w:val="20"/>
              </w:rPr>
              <w:t>RESULTS</w:t>
            </w:r>
          </w:p>
          <w:p w14:paraId="5A59ED42" w14:textId="620B0904" w:rsidR="00880993" w:rsidRPr="00F025EB" w:rsidRDefault="00880993" w:rsidP="0025081C">
            <w:pPr>
              <w:spacing w:line="240" w:lineRule="auto"/>
              <w:ind w:firstLine="0"/>
              <w:rPr>
                <w:sz w:val="20"/>
              </w:rPr>
            </w:pPr>
            <w:r w:rsidRPr="00F025EB">
              <w:rPr>
                <w:sz w:val="20"/>
              </w:rPr>
              <w:t>(Number of pages as needed)</w:t>
            </w:r>
          </w:p>
        </w:tc>
      </w:tr>
      <w:tr w:rsidR="00880993" w:rsidRPr="00E75F02" w14:paraId="0F8E2DC2" w14:textId="77777777" w:rsidTr="0025081C">
        <w:trPr>
          <w:trHeight w:val="251"/>
          <w:jc w:val="left"/>
        </w:trPr>
        <w:tc>
          <w:tcPr>
            <w:tcW w:w="3505" w:type="dxa"/>
          </w:tcPr>
          <w:p w14:paraId="7BE28CA5" w14:textId="77777777" w:rsidR="00880993" w:rsidRPr="00F025EB" w:rsidRDefault="00880993" w:rsidP="0025081C">
            <w:pPr>
              <w:spacing w:afterLines="40" w:after="96" w:line="240" w:lineRule="auto"/>
              <w:ind w:firstLine="0"/>
              <w:jc w:val="left"/>
              <w:rPr>
                <w:b/>
                <w:sz w:val="20"/>
              </w:rPr>
            </w:pPr>
            <w:r w:rsidRPr="00F025EB">
              <w:rPr>
                <w:b/>
                <w:sz w:val="20"/>
              </w:rPr>
              <w:t>Data and the analysis of that data are presented in a narrative, non-evaluative, unbiased, organized manner.</w:t>
            </w:r>
          </w:p>
          <w:p w14:paraId="1D75580D" w14:textId="5BF9D189" w:rsidR="008F7626" w:rsidRPr="00F025EB" w:rsidRDefault="008F7626" w:rsidP="008F7626">
            <w:pPr>
              <w:spacing w:afterLines="40" w:after="96" w:line="240" w:lineRule="auto"/>
              <w:ind w:firstLine="0"/>
              <w:jc w:val="left"/>
              <w:rPr>
                <w:sz w:val="20"/>
              </w:rPr>
            </w:pPr>
            <w:r w:rsidRPr="00F025EB">
              <w:rPr>
                <w:sz w:val="20"/>
                <w:szCs w:val="20"/>
              </w:rPr>
              <w:t xml:space="preserve">In thematic analysis, the researcher should address saturation and the distribution of themes that emerged when themes were not present in all data sets. Qualitative, </w:t>
            </w:r>
            <w:r w:rsidR="006706E1" w:rsidRPr="00F025EB">
              <w:rPr>
                <w:sz w:val="20"/>
                <w:szCs w:val="20"/>
              </w:rPr>
              <w:t>thematically analyzed</w:t>
            </w:r>
            <w:r w:rsidRPr="00F025EB">
              <w:rPr>
                <w:sz w:val="20"/>
                <w:szCs w:val="20"/>
              </w:rPr>
              <w:t xml:space="preserve"> data may be organized by</w:t>
            </w:r>
            <w:r w:rsidRPr="00F025EB">
              <w:rPr>
                <w:sz w:val="20"/>
              </w:rPr>
              <w:t xml:space="preserve"> theme, participant and/or research question. </w:t>
            </w:r>
          </w:p>
          <w:p w14:paraId="39BFB8B9" w14:textId="77777777" w:rsidR="008F7626" w:rsidRPr="00F025EB" w:rsidRDefault="008F7626" w:rsidP="008F7626">
            <w:pPr>
              <w:pStyle w:val="CommentText"/>
              <w:ind w:firstLine="0"/>
              <w:jc w:val="left"/>
            </w:pPr>
          </w:p>
          <w:p w14:paraId="0B1E6E6C" w14:textId="77777777" w:rsidR="008F7626" w:rsidRPr="00F025EB" w:rsidRDefault="008F7626" w:rsidP="008F7626">
            <w:pPr>
              <w:pStyle w:val="CommentText"/>
              <w:ind w:firstLine="0"/>
              <w:jc w:val="left"/>
            </w:pPr>
            <w:r w:rsidRPr="00F025EB">
              <w:lastRenderedPageBreak/>
              <w:t>In phenomenology the research should address the stability of the structure based on each constituent being essential, not merely frequent.</w:t>
            </w:r>
          </w:p>
          <w:p w14:paraId="297ED737" w14:textId="77777777" w:rsidR="008F7626" w:rsidRPr="00F025EB" w:rsidRDefault="008F7626" w:rsidP="008F7626">
            <w:pPr>
              <w:pStyle w:val="CommentText"/>
              <w:ind w:firstLine="0"/>
              <w:jc w:val="left"/>
            </w:pPr>
          </w:p>
          <w:p w14:paraId="02131261" w14:textId="32485638" w:rsidR="008F7626" w:rsidRPr="00F025EB" w:rsidRDefault="008F7626" w:rsidP="008F7626">
            <w:pPr>
              <w:pStyle w:val="CommentText"/>
              <w:ind w:firstLine="0"/>
              <w:jc w:val="left"/>
            </w:pPr>
            <w:r w:rsidRPr="00F025EB">
              <w:t xml:space="preserve">Note, this addresses volume and quality of the data collected as germane to the phenomenon under study, not to population representativeness. </w:t>
            </w:r>
          </w:p>
          <w:p w14:paraId="1C207957" w14:textId="77777777" w:rsidR="00A211F8" w:rsidRPr="00F025EB" w:rsidRDefault="00A211F8" w:rsidP="008F7626">
            <w:pPr>
              <w:pStyle w:val="CommentText"/>
              <w:ind w:firstLine="0"/>
              <w:jc w:val="left"/>
            </w:pPr>
          </w:p>
          <w:p w14:paraId="3F303D46" w14:textId="533E2041" w:rsidR="00BC46E5" w:rsidRPr="00F025EB" w:rsidRDefault="00880993" w:rsidP="0025081C">
            <w:pPr>
              <w:spacing w:before="0" w:after="0" w:line="240" w:lineRule="auto"/>
              <w:ind w:firstLine="0"/>
              <w:jc w:val="left"/>
              <w:rPr>
                <w:sz w:val="20"/>
                <w:szCs w:val="20"/>
              </w:rPr>
            </w:pPr>
            <w:r w:rsidRPr="00F025EB">
              <w:rPr>
                <w:sz w:val="20"/>
                <w:szCs w:val="20"/>
              </w:rPr>
              <w:t xml:space="preserve">Results of analysis are presented in appropriate narrative, tabular, graphical and/or visual format. If using thematic analysis, coding and theming process must be </w:t>
            </w:r>
            <w:proofErr w:type="gramStart"/>
            <w:r w:rsidRPr="00F025EB">
              <w:rPr>
                <w:sz w:val="20"/>
                <w:szCs w:val="20"/>
              </w:rPr>
              <w:t>clearly evident</w:t>
            </w:r>
            <w:proofErr w:type="gramEnd"/>
            <w:r w:rsidRPr="00F025EB">
              <w:rPr>
                <w:sz w:val="20"/>
                <w:szCs w:val="20"/>
              </w:rPr>
              <w:t xml:space="preserve"> in the results presentation. Integration of quotes in the results presentation to substantiate the stated findings and build a narrative picture is required</w:t>
            </w:r>
            <w:r w:rsidR="00BC46E5" w:rsidRPr="00F025EB">
              <w:rPr>
                <w:sz w:val="20"/>
                <w:szCs w:val="20"/>
              </w:rPr>
              <w:t>.</w:t>
            </w:r>
          </w:p>
          <w:p w14:paraId="11683FB3" w14:textId="67606096" w:rsidR="00BC46E5" w:rsidRPr="00F025EB" w:rsidRDefault="00BC46E5" w:rsidP="0025081C">
            <w:pPr>
              <w:spacing w:before="0" w:after="0" w:line="240" w:lineRule="auto"/>
              <w:ind w:firstLine="0"/>
              <w:jc w:val="left"/>
              <w:rPr>
                <w:sz w:val="20"/>
                <w:szCs w:val="20"/>
              </w:rPr>
            </w:pPr>
          </w:p>
          <w:p w14:paraId="77663AEC" w14:textId="190F00A5" w:rsidR="00BC46E5" w:rsidRPr="00F025EB" w:rsidRDefault="00BC46E5" w:rsidP="0025081C">
            <w:pPr>
              <w:spacing w:before="0" w:after="0" w:line="240" w:lineRule="auto"/>
              <w:ind w:firstLine="0"/>
              <w:jc w:val="left"/>
              <w:rPr>
                <w:sz w:val="20"/>
                <w:szCs w:val="20"/>
              </w:rPr>
            </w:pPr>
            <w:r w:rsidRPr="00F025EB">
              <w:rPr>
                <w:sz w:val="20"/>
                <w:szCs w:val="20"/>
              </w:rPr>
              <w:t>For a case study design, include a summary of the case (how did the analysis inform the case?).</w:t>
            </w:r>
          </w:p>
          <w:p w14:paraId="7D321139" w14:textId="77777777" w:rsidR="00880993" w:rsidRPr="00F025EB" w:rsidRDefault="00880993" w:rsidP="0025081C">
            <w:pPr>
              <w:spacing w:before="0" w:after="0" w:line="240" w:lineRule="auto"/>
              <w:ind w:firstLine="0"/>
              <w:jc w:val="left"/>
              <w:rPr>
                <w:sz w:val="20"/>
                <w:szCs w:val="20"/>
              </w:rPr>
            </w:pPr>
          </w:p>
          <w:p w14:paraId="04CBBBE2" w14:textId="77777777" w:rsidR="00880993" w:rsidRPr="00F025EB" w:rsidRDefault="00880993" w:rsidP="0025081C">
            <w:pPr>
              <w:spacing w:before="0" w:after="0" w:line="240" w:lineRule="auto"/>
              <w:ind w:firstLine="0"/>
              <w:jc w:val="left"/>
              <w:rPr>
                <w:sz w:val="20"/>
              </w:rPr>
            </w:pPr>
            <w:r w:rsidRPr="00F025EB">
              <w:rPr>
                <w:sz w:val="20"/>
              </w:rPr>
              <w:t>Learner describes thematic findings mostly in own words in narrative form as if they are telling their story or summarizing their experiences, and then use selected quotes (ideally one or few sentences, no longer than one paragraph) to illustrate.</w:t>
            </w:r>
          </w:p>
        </w:tc>
        <w:tc>
          <w:tcPr>
            <w:tcW w:w="1103" w:type="dxa"/>
          </w:tcPr>
          <w:p w14:paraId="74562225" w14:textId="77777777" w:rsidR="00880993" w:rsidRPr="00F025EB" w:rsidRDefault="00565027" w:rsidP="0025081C">
            <w:pPr>
              <w:spacing w:afterLines="40" w:after="96" w:line="240" w:lineRule="auto"/>
              <w:ind w:firstLine="0"/>
              <w:rPr>
                <w:sz w:val="20"/>
              </w:rPr>
            </w:pPr>
            <w:r w:rsidRPr="00F025EB">
              <w:rPr>
                <w:sz w:val="20"/>
              </w:rPr>
              <w:lastRenderedPageBreak/>
              <w:t>2</w:t>
            </w:r>
          </w:p>
          <w:p w14:paraId="7D86C4F6" w14:textId="77777777" w:rsidR="00565027" w:rsidRPr="00F025EB" w:rsidRDefault="00565027" w:rsidP="0025081C">
            <w:pPr>
              <w:spacing w:afterLines="40" w:after="96" w:line="240" w:lineRule="auto"/>
              <w:ind w:firstLine="0"/>
              <w:rPr>
                <w:sz w:val="20"/>
              </w:rPr>
            </w:pPr>
          </w:p>
          <w:p w14:paraId="2CD3FCE3" w14:textId="77777777" w:rsidR="00565027" w:rsidRPr="00F025EB" w:rsidRDefault="00565027" w:rsidP="0025081C">
            <w:pPr>
              <w:spacing w:afterLines="40" w:after="96" w:line="240" w:lineRule="auto"/>
              <w:ind w:firstLine="0"/>
              <w:rPr>
                <w:sz w:val="20"/>
              </w:rPr>
            </w:pPr>
          </w:p>
          <w:p w14:paraId="142F5ECA" w14:textId="77777777" w:rsidR="00565027" w:rsidRPr="00F025EB" w:rsidRDefault="00565027" w:rsidP="0025081C">
            <w:pPr>
              <w:spacing w:afterLines="40" w:after="96" w:line="240" w:lineRule="auto"/>
              <w:ind w:firstLine="0"/>
              <w:rPr>
                <w:sz w:val="20"/>
              </w:rPr>
            </w:pPr>
            <w:r w:rsidRPr="00F025EB">
              <w:rPr>
                <w:sz w:val="20"/>
              </w:rPr>
              <w:t>2</w:t>
            </w:r>
          </w:p>
          <w:p w14:paraId="4EC628DE" w14:textId="77777777" w:rsidR="00565027" w:rsidRPr="00F025EB" w:rsidRDefault="00565027" w:rsidP="0025081C">
            <w:pPr>
              <w:spacing w:afterLines="40" w:after="96" w:line="240" w:lineRule="auto"/>
              <w:ind w:firstLine="0"/>
              <w:rPr>
                <w:sz w:val="20"/>
              </w:rPr>
            </w:pPr>
          </w:p>
          <w:p w14:paraId="52C7C02E" w14:textId="77777777" w:rsidR="00565027" w:rsidRPr="00F025EB" w:rsidRDefault="00565027" w:rsidP="0025081C">
            <w:pPr>
              <w:spacing w:afterLines="40" w:after="96" w:line="240" w:lineRule="auto"/>
              <w:ind w:firstLine="0"/>
              <w:rPr>
                <w:sz w:val="20"/>
              </w:rPr>
            </w:pPr>
          </w:p>
          <w:p w14:paraId="1ACC4E38" w14:textId="77777777" w:rsidR="00565027" w:rsidRPr="00F025EB" w:rsidRDefault="00565027" w:rsidP="0025081C">
            <w:pPr>
              <w:spacing w:afterLines="40" w:after="96" w:line="240" w:lineRule="auto"/>
              <w:ind w:firstLine="0"/>
              <w:rPr>
                <w:sz w:val="20"/>
              </w:rPr>
            </w:pPr>
          </w:p>
          <w:p w14:paraId="28583F45" w14:textId="77777777" w:rsidR="00565027" w:rsidRPr="00F025EB" w:rsidRDefault="00565027" w:rsidP="0025081C">
            <w:pPr>
              <w:spacing w:afterLines="40" w:after="96" w:line="240" w:lineRule="auto"/>
              <w:ind w:firstLine="0"/>
              <w:rPr>
                <w:sz w:val="20"/>
              </w:rPr>
            </w:pPr>
          </w:p>
          <w:p w14:paraId="34BCE8AB" w14:textId="77777777" w:rsidR="00565027" w:rsidRPr="00F025EB" w:rsidRDefault="00565027" w:rsidP="0025081C">
            <w:pPr>
              <w:spacing w:afterLines="40" w:after="96" w:line="240" w:lineRule="auto"/>
              <w:ind w:firstLine="0"/>
              <w:rPr>
                <w:sz w:val="20"/>
              </w:rPr>
            </w:pPr>
          </w:p>
          <w:p w14:paraId="1D8A8C63" w14:textId="018321B2" w:rsidR="00565027" w:rsidRPr="00F025EB" w:rsidRDefault="00565027" w:rsidP="0025081C">
            <w:pPr>
              <w:spacing w:afterLines="40" w:after="96" w:line="240" w:lineRule="auto"/>
              <w:ind w:firstLine="0"/>
              <w:rPr>
                <w:sz w:val="20"/>
              </w:rPr>
            </w:pPr>
            <w:r w:rsidRPr="00F025EB">
              <w:rPr>
                <w:sz w:val="20"/>
              </w:rPr>
              <w:t>N/A</w:t>
            </w:r>
          </w:p>
          <w:p w14:paraId="7AA3C5B1" w14:textId="77777777" w:rsidR="00565027" w:rsidRPr="00F025EB" w:rsidRDefault="00565027" w:rsidP="0025081C">
            <w:pPr>
              <w:spacing w:afterLines="40" w:after="96" w:line="240" w:lineRule="auto"/>
              <w:ind w:firstLine="0"/>
              <w:rPr>
                <w:sz w:val="20"/>
              </w:rPr>
            </w:pPr>
          </w:p>
          <w:p w14:paraId="0463A1D1" w14:textId="77777777" w:rsidR="00565027" w:rsidRPr="00F025EB" w:rsidRDefault="00565027" w:rsidP="0025081C">
            <w:pPr>
              <w:spacing w:afterLines="40" w:after="96" w:line="240" w:lineRule="auto"/>
              <w:ind w:firstLine="0"/>
              <w:rPr>
                <w:sz w:val="20"/>
              </w:rPr>
            </w:pPr>
          </w:p>
          <w:p w14:paraId="2494DC92" w14:textId="77777777" w:rsidR="00565027" w:rsidRPr="00F025EB" w:rsidRDefault="00565027" w:rsidP="0025081C">
            <w:pPr>
              <w:spacing w:afterLines="40" w:after="96" w:line="240" w:lineRule="auto"/>
              <w:ind w:firstLine="0"/>
              <w:rPr>
                <w:sz w:val="20"/>
              </w:rPr>
            </w:pPr>
          </w:p>
          <w:p w14:paraId="5FA3EF34" w14:textId="77777777" w:rsidR="00565027" w:rsidRPr="00F025EB" w:rsidRDefault="00565027" w:rsidP="0025081C">
            <w:pPr>
              <w:spacing w:afterLines="40" w:after="96" w:line="240" w:lineRule="auto"/>
              <w:ind w:firstLine="0"/>
              <w:rPr>
                <w:sz w:val="20"/>
              </w:rPr>
            </w:pPr>
          </w:p>
          <w:p w14:paraId="75D11B46" w14:textId="77777777" w:rsidR="00565027" w:rsidRPr="00F025EB" w:rsidRDefault="00565027" w:rsidP="0025081C">
            <w:pPr>
              <w:spacing w:afterLines="40" w:after="96" w:line="240" w:lineRule="auto"/>
              <w:ind w:firstLine="0"/>
              <w:rPr>
                <w:sz w:val="20"/>
              </w:rPr>
            </w:pPr>
            <w:r w:rsidRPr="00F025EB">
              <w:rPr>
                <w:sz w:val="20"/>
              </w:rPr>
              <w:t>2</w:t>
            </w:r>
          </w:p>
          <w:p w14:paraId="7367967B" w14:textId="77777777" w:rsidR="00565027" w:rsidRPr="00F025EB" w:rsidRDefault="00565027" w:rsidP="0025081C">
            <w:pPr>
              <w:spacing w:afterLines="40" w:after="96" w:line="240" w:lineRule="auto"/>
              <w:ind w:firstLine="0"/>
              <w:rPr>
                <w:sz w:val="20"/>
              </w:rPr>
            </w:pPr>
          </w:p>
          <w:p w14:paraId="1C127F7A" w14:textId="77777777" w:rsidR="00565027" w:rsidRPr="00F025EB" w:rsidRDefault="00565027" w:rsidP="0025081C">
            <w:pPr>
              <w:spacing w:afterLines="40" w:after="96" w:line="240" w:lineRule="auto"/>
              <w:ind w:firstLine="0"/>
              <w:rPr>
                <w:sz w:val="20"/>
              </w:rPr>
            </w:pPr>
          </w:p>
          <w:p w14:paraId="0660F6F6" w14:textId="50EEE613" w:rsidR="00565027" w:rsidRPr="00F025EB" w:rsidRDefault="00565027" w:rsidP="0025081C">
            <w:pPr>
              <w:spacing w:afterLines="40" w:after="96" w:line="240" w:lineRule="auto"/>
              <w:ind w:firstLine="0"/>
              <w:rPr>
                <w:sz w:val="20"/>
              </w:rPr>
            </w:pPr>
            <w:r w:rsidRPr="00F025EB">
              <w:rPr>
                <w:sz w:val="20"/>
              </w:rPr>
              <w:t>2</w:t>
            </w:r>
          </w:p>
          <w:p w14:paraId="4CBD2742" w14:textId="77777777" w:rsidR="00565027" w:rsidRPr="00F025EB" w:rsidRDefault="00565027" w:rsidP="0025081C">
            <w:pPr>
              <w:spacing w:afterLines="40" w:after="96" w:line="240" w:lineRule="auto"/>
              <w:ind w:firstLine="0"/>
              <w:rPr>
                <w:sz w:val="20"/>
              </w:rPr>
            </w:pPr>
          </w:p>
          <w:p w14:paraId="54FBC6DE" w14:textId="77777777" w:rsidR="00565027" w:rsidRPr="00F025EB" w:rsidRDefault="00565027" w:rsidP="0025081C">
            <w:pPr>
              <w:spacing w:afterLines="40" w:after="96" w:line="240" w:lineRule="auto"/>
              <w:ind w:firstLine="0"/>
              <w:rPr>
                <w:sz w:val="20"/>
              </w:rPr>
            </w:pPr>
          </w:p>
          <w:p w14:paraId="2AF40945" w14:textId="77777777" w:rsidR="00565027" w:rsidRPr="00F025EB" w:rsidRDefault="00565027" w:rsidP="0025081C">
            <w:pPr>
              <w:spacing w:afterLines="40" w:after="96" w:line="240" w:lineRule="auto"/>
              <w:ind w:firstLine="0"/>
              <w:rPr>
                <w:sz w:val="20"/>
              </w:rPr>
            </w:pPr>
          </w:p>
          <w:p w14:paraId="7C7833EB" w14:textId="77777777" w:rsidR="00565027" w:rsidRPr="00F025EB" w:rsidRDefault="00565027" w:rsidP="0025081C">
            <w:pPr>
              <w:spacing w:afterLines="40" w:after="96" w:line="240" w:lineRule="auto"/>
              <w:ind w:firstLine="0"/>
              <w:rPr>
                <w:sz w:val="20"/>
              </w:rPr>
            </w:pPr>
          </w:p>
          <w:p w14:paraId="29285B88" w14:textId="77777777" w:rsidR="00565027" w:rsidRPr="00F025EB" w:rsidRDefault="00565027" w:rsidP="0025081C">
            <w:pPr>
              <w:spacing w:afterLines="40" w:after="96" w:line="240" w:lineRule="auto"/>
              <w:ind w:firstLine="0"/>
              <w:rPr>
                <w:sz w:val="20"/>
              </w:rPr>
            </w:pPr>
          </w:p>
          <w:p w14:paraId="60F7FC0A" w14:textId="77777777" w:rsidR="00565027" w:rsidRPr="00F025EB" w:rsidRDefault="00565027" w:rsidP="0025081C">
            <w:pPr>
              <w:spacing w:afterLines="40" w:after="96" w:line="240" w:lineRule="auto"/>
              <w:ind w:firstLine="0"/>
              <w:rPr>
                <w:sz w:val="20"/>
              </w:rPr>
            </w:pPr>
          </w:p>
          <w:p w14:paraId="4CB67FD8" w14:textId="77777777" w:rsidR="00565027" w:rsidRPr="00F025EB" w:rsidRDefault="00565027" w:rsidP="0025081C">
            <w:pPr>
              <w:spacing w:afterLines="40" w:after="96" w:line="240" w:lineRule="auto"/>
              <w:ind w:firstLine="0"/>
              <w:rPr>
                <w:sz w:val="20"/>
              </w:rPr>
            </w:pPr>
          </w:p>
          <w:p w14:paraId="68F6D677" w14:textId="25E486C7" w:rsidR="00565027" w:rsidRPr="00F025EB" w:rsidRDefault="00565027" w:rsidP="0025081C">
            <w:pPr>
              <w:spacing w:afterLines="40" w:after="96" w:line="240" w:lineRule="auto"/>
              <w:ind w:firstLine="0"/>
              <w:rPr>
                <w:sz w:val="20"/>
              </w:rPr>
            </w:pPr>
            <w:r w:rsidRPr="00F025EB">
              <w:rPr>
                <w:sz w:val="20"/>
              </w:rPr>
              <w:t>N/A</w:t>
            </w:r>
          </w:p>
          <w:p w14:paraId="70CF2A48" w14:textId="77777777" w:rsidR="00565027" w:rsidRPr="00F025EB" w:rsidRDefault="00565027" w:rsidP="0025081C">
            <w:pPr>
              <w:spacing w:afterLines="40" w:after="96" w:line="240" w:lineRule="auto"/>
              <w:ind w:firstLine="0"/>
              <w:rPr>
                <w:sz w:val="20"/>
              </w:rPr>
            </w:pPr>
          </w:p>
          <w:p w14:paraId="52446B39" w14:textId="25D24A5E" w:rsidR="00565027" w:rsidRPr="00F025EB" w:rsidRDefault="00565027" w:rsidP="0025081C">
            <w:pPr>
              <w:spacing w:afterLines="40" w:after="96" w:line="240" w:lineRule="auto"/>
              <w:ind w:firstLine="0"/>
              <w:rPr>
                <w:sz w:val="20"/>
              </w:rPr>
            </w:pPr>
            <w:r w:rsidRPr="00F025EB">
              <w:rPr>
                <w:sz w:val="20"/>
              </w:rPr>
              <w:t>2</w:t>
            </w:r>
          </w:p>
          <w:p w14:paraId="16F39077" w14:textId="2F1C94CE" w:rsidR="00880993" w:rsidRPr="00F025EB" w:rsidRDefault="00880993" w:rsidP="0025081C">
            <w:pPr>
              <w:spacing w:afterLines="40" w:after="96" w:line="240" w:lineRule="auto"/>
              <w:ind w:firstLine="0"/>
              <w:rPr>
                <w:sz w:val="20"/>
              </w:rPr>
            </w:pPr>
          </w:p>
        </w:tc>
        <w:tc>
          <w:tcPr>
            <w:tcW w:w="990" w:type="dxa"/>
          </w:tcPr>
          <w:p w14:paraId="19C9E8E1" w14:textId="1A91D19F" w:rsidR="00880993" w:rsidRPr="00F025EB" w:rsidRDefault="002C42ED" w:rsidP="0025081C">
            <w:pPr>
              <w:spacing w:afterLines="40" w:after="96" w:line="240" w:lineRule="auto"/>
              <w:ind w:firstLine="0"/>
              <w:rPr>
                <w:sz w:val="20"/>
              </w:rPr>
            </w:pPr>
            <w:r w:rsidRPr="00F025EB">
              <w:rPr>
                <w:sz w:val="20"/>
              </w:rPr>
              <w:lastRenderedPageBreak/>
              <w:t>2</w:t>
            </w:r>
          </w:p>
          <w:p w14:paraId="608A088B" w14:textId="77777777" w:rsidR="0093186F" w:rsidRPr="00F025EB" w:rsidRDefault="0093186F" w:rsidP="0025081C">
            <w:pPr>
              <w:spacing w:afterLines="40" w:after="96" w:line="240" w:lineRule="auto"/>
              <w:ind w:firstLine="0"/>
              <w:rPr>
                <w:sz w:val="20"/>
              </w:rPr>
            </w:pPr>
          </w:p>
          <w:p w14:paraId="5D6AA552" w14:textId="77777777" w:rsidR="0093186F" w:rsidRPr="00F025EB" w:rsidRDefault="0093186F" w:rsidP="0025081C">
            <w:pPr>
              <w:spacing w:afterLines="40" w:after="96" w:line="240" w:lineRule="auto"/>
              <w:ind w:firstLine="0"/>
              <w:rPr>
                <w:sz w:val="20"/>
              </w:rPr>
            </w:pPr>
          </w:p>
          <w:p w14:paraId="3D3C10CA" w14:textId="1F3EBF77" w:rsidR="0093186F" w:rsidRPr="00F025EB" w:rsidRDefault="002C42ED" w:rsidP="0025081C">
            <w:pPr>
              <w:spacing w:afterLines="40" w:after="96" w:line="240" w:lineRule="auto"/>
              <w:ind w:firstLine="0"/>
              <w:rPr>
                <w:sz w:val="20"/>
              </w:rPr>
            </w:pPr>
            <w:r w:rsidRPr="00F025EB">
              <w:rPr>
                <w:sz w:val="20"/>
              </w:rPr>
              <w:t>2</w:t>
            </w:r>
          </w:p>
          <w:p w14:paraId="19A7A1E0" w14:textId="77777777" w:rsidR="0093186F" w:rsidRPr="00F025EB" w:rsidRDefault="0093186F" w:rsidP="0025081C">
            <w:pPr>
              <w:spacing w:afterLines="40" w:after="96" w:line="240" w:lineRule="auto"/>
              <w:ind w:firstLine="0"/>
              <w:rPr>
                <w:sz w:val="20"/>
              </w:rPr>
            </w:pPr>
          </w:p>
          <w:p w14:paraId="3E80FADB" w14:textId="77777777" w:rsidR="0093186F" w:rsidRPr="00F025EB" w:rsidRDefault="0093186F" w:rsidP="0025081C">
            <w:pPr>
              <w:spacing w:afterLines="40" w:after="96" w:line="240" w:lineRule="auto"/>
              <w:ind w:firstLine="0"/>
              <w:rPr>
                <w:sz w:val="20"/>
              </w:rPr>
            </w:pPr>
          </w:p>
          <w:p w14:paraId="1A2865A5" w14:textId="77777777" w:rsidR="0093186F" w:rsidRPr="00F025EB" w:rsidRDefault="0093186F" w:rsidP="0025081C">
            <w:pPr>
              <w:spacing w:afterLines="40" w:after="96" w:line="240" w:lineRule="auto"/>
              <w:ind w:firstLine="0"/>
              <w:rPr>
                <w:sz w:val="20"/>
              </w:rPr>
            </w:pPr>
          </w:p>
          <w:p w14:paraId="75C7BEBE" w14:textId="77777777" w:rsidR="0093186F" w:rsidRPr="00F025EB" w:rsidRDefault="0093186F" w:rsidP="0025081C">
            <w:pPr>
              <w:spacing w:afterLines="40" w:after="96" w:line="240" w:lineRule="auto"/>
              <w:ind w:firstLine="0"/>
              <w:rPr>
                <w:sz w:val="20"/>
              </w:rPr>
            </w:pPr>
          </w:p>
          <w:p w14:paraId="2DDF4C8D" w14:textId="77777777" w:rsidR="0093186F" w:rsidRPr="00F025EB" w:rsidRDefault="0093186F" w:rsidP="0025081C">
            <w:pPr>
              <w:spacing w:afterLines="40" w:after="96" w:line="240" w:lineRule="auto"/>
              <w:ind w:firstLine="0"/>
              <w:rPr>
                <w:sz w:val="20"/>
              </w:rPr>
            </w:pPr>
          </w:p>
          <w:p w14:paraId="3EADF6F3" w14:textId="77777777" w:rsidR="0093186F" w:rsidRPr="00F025EB" w:rsidRDefault="0093186F" w:rsidP="0025081C">
            <w:pPr>
              <w:spacing w:afterLines="40" w:after="96" w:line="240" w:lineRule="auto"/>
              <w:ind w:firstLine="0"/>
              <w:rPr>
                <w:sz w:val="20"/>
              </w:rPr>
            </w:pPr>
          </w:p>
          <w:p w14:paraId="1090919E" w14:textId="77777777" w:rsidR="0093186F" w:rsidRPr="00F025EB" w:rsidRDefault="0093186F" w:rsidP="0025081C">
            <w:pPr>
              <w:spacing w:afterLines="40" w:after="96" w:line="240" w:lineRule="auto"/>
              <w:ind w:firstLine="0"/>
              <w:rPr>
                <w:sz w:val="20"/>
              </w:rPr>
            </w:pPr>
          </w:p>
          <w:p w14:paraId="04D2674E" w14:textId="77777777" w:rsidR="0093186F" w:rsidRPr="00F025EB" w:rsidRDefault="0093186F" w:rsidP="0025081C">
            <w:pPr>
              <w:spacing w:afterLines="40" w:after="96" w:line="240" w:lineRule="auto"/>
              <w:ind w:firstLine="0"/>
              <w:rPr>
                <w:sz w:val="20"/>
              </w:rPr>
            </w:pPr>
          </w:p>
          <w:p w14:paraId="143316CC" w14:textId="77777777" w:rsidR="0093186F" w:rsidRPr="00F025EB" w:rsidRDefault="0093186F" w:rsidP="0025081C">
            <w:pPr>
              <w:spacing w:afterLines="40" w:after="96" w:line="240" w:lineRule="auto"/>
              <w:ind w:firstLine="0"/>
              <w:rPr>
                <w:sz w:val="20"/>
              </w:rPr>
            </w:pPr>
          </w:p>
          <w:p w14:paraId="23F0FA40" w14:textId="77777777" w:rsidR="0093186F" w:rsidRPr="00F025EB" w:rsidRDefault="0093186F" w:rsidP="0025081C">
            <w:pPr>
              <w:spacing w:afterLines="40" w:after="96" w:line="240" w:lineRule="auto"/>
              <w:ind w:firstLine="0"/>
              <w:rPr>
                <w:sz w:val="20"/>
              </w:rPr>
            </w:pPr>
          </w:p>
          <w:p w14:paraId="6F6BA6DD" w14:textId="77777777" w:rsidR="0093186F" w:rsidRPr="00F025EB" w:rsidRDefault="0093186F" w:rsidP="0025081C">
            <w:pPr>
              <w:spacing w:afterLines="40" w:after="96" w:line="240" w:lineRule="auto"/>
              <w:ind w:firstLine="0"/>
              <w:rPr>
                <w:sz w:val="20"/>
              </w:rPr>
            </w:pPr>
            <w:r w:rsidRPr="00F025EB">
              <w:rPr>
                <w:sz w:val="20"/>
              </w:rPr>
              <w:t>2</w:t>
            </w:r>
          </w:p>
          <w:p w14:paraId="7717AD34" w14:textId="77777777" w:rsidR="0093186F" w:rsidRPr="00F025EB" w:rsidRDefault="0093186F" w:rsidP="0025081C">
            <w:pPr>
              <w:spacing w:afterLines="40" w:after="96" w:line="240" w:lineRule="auto"/>
              <w:ind w:firstLine="0"/>
              <w:rPr>
                <w:sz w:val="20"/>
              </w:rPr>
            </w:pPr>
          </w:p>
          <w:p w14:paraId="113128F8" w14:textId="77777777" w:rsidR="0093186F" w:rsidRPr="00F025EB" w:rsidRDefault="0093186F" w:rsidP="0025081C">
            <w:pPr>
              <w:spacing w:afterLines="40" w:after="96" w:line="240" w:lineRule="auto"/>
              <w:ind w:firstLine="0"/>
              <w:rPr>
                <w:sz w:val="20"/>
              </w:rPr>
            </w:pPr>
          </w:p>
          <w:p w14:paraId="6F160327" w14:textId="77777777" w:rsidR="0093186F" w:rsidRPr="00F025EB" w:rsidRDefault="00E4685A" w:rsidP="0025081C">
            <w:pPr>
              <w:spacing w:afterLines="40" w:after="96" w:line="240" w:lineRule="auto"/>
              <w:ind w:firstLine="0"/>
              <w:rPr>
                <w:sz w:val="20"/>
              </w:rPr>
            </w:pPr>
            <w:r w:rsidRPr="00F025EB">
              <w:rPr>
                <w:sz w:val="20"/>
              </w:rPr>
              <w:t>2</w:t>
            </w:r>
          </w:p>
          <w:p w14:paraId="6E92BC28" w14:textId="77777777" w:rsidR="00E4685A" w:rsidRPr="00F025EB" w:rsidRDefault="00E4685A" w:rsidP="0025081C">
            <w:pPr>
              <w:spacing w:afterLines="40" w:after="96" w:line="240" w:lineRule="auto"/>
              <w:ind w:firstLine="0"/>
              <w:rPr>
                <w:sz w:val="20"/>
              </w:rPr>
            </w:pPr>
          </w:p>
          <w:p w14:paraId="31902FE6" w14:textId="77777777" w:rsidR="00E4685A" w:rsidRPr="00F025EB" w:rsidRDefault="00E4685A" w:rsidP="0025081C">
            <w:pPr>
              <w:spacing w:afterLines="40" w:after="96" w:line="240" w:lineRule="auto"/>
              <w:ind w:firstLine="0"/>
              <w:rPr>
                <w:sz w:val="20"/>
              </w:rPr>
            </w:pPr>
          </w:p>
          <w:p w14:paraId="06238141" w14:textId="77777777" w:rsidR="00E4685A" w:rsidRPr="00F025EB" w:rsidRDefault="00E4685A" w:rsidP="0025081C">
            <w:pPr>
              <w:spacing w:afterLines="40" w:after="96" w:line="240" w:lineRule="auto"/>
              <w:ind w:firstLine="0"/>
              <w:rPr>
                <w:sz w:val="20"/>
              </w:rPr>
            </w:pPr>
          </w:p>
          <w:p w14:paraId="3F174293" w14:textId="77777777" w:rsidR="00E4685A" w:rsidRPr="00F025EB" w:rsidRDefault="00E4685A" w:rsidP="0025081C">
            <w:pPr>
              <w:spacing w:afterLines="40" w:after="96" w:line="240" w:lineRule="auto"/>
              <w:ind w:firstLine="0"/>
              <w:rPr>
                <w:sz w:val="20"/>
              </w:rPr>
            </w:pPr>
          </w:p>
          <w:p w14:paraId="7297A6B0" w14:textId="77777777" w:rsidR="00E4685A" w:rsidRPr="00F025EB" w:rsidRDefault="00E4685A" w:rsidP="0025081C">
            <w:pPr>
              <w:spacing w:afterLines="40" w:after="96" w:line="240" w:lineRule="auto"/>
              <w:ind w:firstLine="0"/>
              <w:rPr>
                <w:sz w:val="20"/>
              </w:rPr>
            </w:pPr>
          </w:p>
          <w:p w14:paraId="5E07AB22" w14:textId="77777777" w:rsidR="00E4685A" w:rsidRPr="00F025EB" w:rsidRDefault="00E4685A" w:rsidP="0025081C">
            <w:pPr>
              <w:spacing w:afterLines="40" w:after="96" w:line="240" w:lineRule="auto"/>
              <w:ind w:firstLine="0"/>
              <w:rPr>
                <w:sz w:val="20"/>
              </w:rPr>
            </w:pPr>
          </w:p>
          <w:p w14:paraId="138AC4AB" w14:textId="77777777" w:rsidR="00E4685A" w:rsidRPr="00F025EB" w:rsidRDefault="00E4685A" w:rsidP="0025081C">
            <w:pPr>
              <w:spacing w:afterLines="40" w:after="96" w:line="240" w:lineRule="auto"/>
              <w:ind w:firstLine="0"/>
              <w:rPr>
                <w:sz w:val="20"/>
              </w:rPr>
            </w:pPr>
          </w:p>
          <w:p w14:paraId="6C961F3E" w14:textId="77777777" w:rsidR="00E4685A" w:rsidRPr="00F025EB" w:rsidRDefault="00E4685A" w:rsidP="0025081C">
            <w:pPr>
              <w:spacing w:afterLines="40" w:after="96" w:line="240" w:lineRule="auto"/>
              <w:ind w:firstLine="0"/>
              <w:rPr>
                <w:sz w:val="20"/>
              </w:rPr>
            </w:pPr>
          </w:p>
          <w:p w14:paraId="75C40651" w14:textId="77777777" w:rsidR="00E4685A" w:rsidRPr="00F025EB" w:rsidRDefault="00E4685A" w:rsidP="0025081C">
            <w:pPr>
              <w:spacing w:afterLines="40" w:after="96" w:line="240" w:lineRule="auto"/>
              <w:ind w:firstLine="0"/>
              <w:rPr>
                <w:sz w:val="20"/>
              </w:rPr>
            </w:pPr>
          </w:p>
          <w:p w14:paraId="6578A66D" w14:textId="5EA157C8" w:rsidR="00E4685A" w:rsidRPr="00F025EB" w:rsidRDefault="002C42ED" w:rsidP="0025081C">
            <w:pPr>
              <w:spacing w:afterLines="40" w:after="96" w:line="240" w:lineRule="auto"/>
              <w:ind w:firstLine="0"/>
              <w:rPr>
                <w:sz w:val="20"/>
              </w:rPr>
            </w:pPr>
            <w:r w:rsidRPr="00F025EB">
              <w:rPr>
                <w:sz w:val="20"/>
              </w:rPr>
              <w:t>2</w:t>
            </w:r>
          </w:p>
          <w:p w14:paraId="5DB18C18" w14:textId="77777777" w:rsidR="00E4685A" w:rsidRPr="00F025EB" w:rsidRDefault="00E4685A" w:rsidP="0025081C">
            <w:pPr>
              <w:spacing w:afterLines="40" w:after="96" w:line="240" w:lineRule="auto"/>
              <w:ind w:firstLine="0"/>
              <w:rPr>
                <w:sz w:val="20"/>
              </w:rPr>
            </w:pPr>
          </w:p>
          <w:p w14:paraId="7F8B8DB9" w14:textId="77777777" w:rsidR="00E4685A" w:rsidRPr="00F025EB" w:rsidRDefault="00E4685A" w:rsidP="0025081C">
            <w:pPr>
              <w:spacing w:afterLines="40" w:after="96" w:line="240" w:lineRule="auto"/>
              <w:ind w:firstLine="0"/>
              <w:rPr>
                <w:sz w:val="20"/>
              </w:rPr>
            </w:pPr>
          </w:p>
          <w:p w14:paraId="2AFC3467" w14:textId="77777777" w:rsidR="00E4685A" w:rsidRPr="00F025EB" w:rsidRDefault="00E4685A" w:rsidP="0025081C">
            <w:pPr>
              <w:spacing w:afterLines="40" w:after="96" w:line="240" w:lineRule="auto"/>
              <w:ind w:firstLine="0"/>
              <w:rPr>
                <w:sz w:val="20"/>
              </w:rPr>
            </w:pPr>
          </w:p>
          <w:p w14:paraId="09F80989" w14:textId="77777777" w:rsidR="00E4685A" w:rsidRPr="00F025EB" w:rsidRDefault="00E4685A" w:rsidP="0025081C">
            <w:pPr>
              <w:spacing w:afterLines="40" w:after="96" w:line="240" w:lineRule="auto"/>
              <w:ind w:firstLine="0"/>
              <w:rPr>
                <w:sz w:val="20"/>
              </w:rPr>
            </w:pPr>
          </w:p>
          <w:p w14:paraId="575E6BE3" w14:textId="77777777" w:rsidR="00E4685A" w:rsidRPr="00F025EB" w:rsidRDefault="00E4685A" w:rsidP="0025081C">
            <w:pPr>
              <w:spacing w:afterLines="40" w:after="96" w:line="240" w:lineRule="auto"/>
              <w:ind w:firstLine="0"/>
              <w:rPr>
                <w:sz w:val="20"/>
              </w:rPr>
            </w:pPr>
          </w:p>
          <w:p w14:paraId="18F9E406" w14:textId="131D711D" w:rsidR="00E4685A" w:rsidRPr="00F025EB" w:rsidRDefault="00E4685A" w:rsidP="0025081C">
            <w:pPr>
              <w:spacing w:afterLines="40" w:after="96" w:line="240" w:lineRule="auto"/>
              <w:ind w:firstLine="0"/>
              <w:rPr>
                <w:sz w:val="20"/>
              </w:rPr>
            </w:pPr>
          </w:p>
        </w:tc>
        <w:tc>
          <w:tcPr>
            <w:tcW w:w="1440" w:type="dxa"/>
          </w:tcPr>
          <w:p w14:paraId="471660D8" w14:textId="77777777" w:rsidR="00880993" w:rsidRPr="00F025EB" w:rsidRDefault="00065FAD" w:rsidP="0025081C">
            <w:pPr>
              <w:spacing w:afterLines="40" w:after="96" w:line="240" w:lineRule="auto"/>
              <w:ind w:firstLine="0"/>
              <w:rPr>
                <w:sz w:val="20"/>
              </w:rPr>
            </w:pPr>
            <w:r w:rsidRPr="00F025EB">
              <w:rPr>
                <w:sz w:val="20"/>
              </w:rPr>
              <w:lastRenderedPageBreak/>
              <w:t>2</w:t>
            </w:r>
          </w:p>
          <w:p w14:paraId="2860FF31" w14:textId="77777777" w:rsidR="00065FAD" w:rsidRPr="00F025EB" w:rsidRDefault="00065FAD" w:rsidP="0025081C">
            <w:pPr>
              <w:spacing w:afterLines="40" w:after="96" w:line="240" w:lineRule="auto"/>
              <w:ind w:firstLine="0"/>
              <w:rPr>
                <w:sz w:val="20"/>
              </w:rPr>
            </w:pPr>
          </w:p>
          <w:p w14:paraId="003DFF80" w14:textId="77777777" w:rsidR="00065FAD" w:rsidRPr="00F025EB" w:rsidRDefault="00065FAD" w:rsidP="0025081C">
            <w:pPr>
              <w:spacing w:afterLines="40" w:after="96" w:line="240" w:lineRule="auto"/>
              <w:ind w:firstLine="0"/>
              <w:rPr>
                <w:sz w:val="20"/>
              </w:rPr>
            </w:pPr>
          </w:p>
          <w:p w14:paraId="3D493F82" w14:textId="77777777" w:rsidR="00065FAD" w:rsidRPr="00F025EB" w:rsidRDefault="00065FAD" w:rsidP="0025081C">
            <w:pPr>
              <w:spacing w:afterLines="40" w:after="96" w:line="240" w:lineRule="auto"/>
              <w:ind w:firstLine="0"/>
              <w:rPr>
                <w:sz w:val="20"/>
              </w:rPr>
            </w:pPr>
            <w:r w:rsidRPr="00F025EB">
              <w:rPr>
                <w:sz w:val="20"/>
              </w:rPr>
              <w:t>2</w:t>
            </w:r>
          </w:p>
          <w:p w14:paraId="74D95CB3" w14:textId="77777777" w:rsidR="00065FAD" w:rsidRPr="00F025EB" w:rsidRDefault="00065FAD" w:rsidP="0025081C">
            <w:pPr>
              <w:spacing w:afterLines="40" w:after="96" w:line="240" w:lineRule="auto"/>
              <w:ind w:firstLine="0"/>
              <w:rPr>
                <w:sz w:val="20"/>
              </w:rPr>
            </w:pPr>
          </w:p>
          <w:p w14:paraId="3BA00130" w14:textId="77777777" w:rsidR="00065FAD" w:rsidRPr="00F025EB" w:rsidRDefault="00065FAD" w:rsidP="0025081C">
            <w:pPr>
              <w:spacing w:afterLines="40" w:after="96" w:line="240" w:lineRule="auto"/>
              <w:ind w:firstLine="0"/>
              <w:rPr>
                <w:sz w:val="20"/>
              </w:rPr>
            </w:pPr>
          </w:p>
          <w:p w14:paraId="187C7EB4" w14:textId="77777777" w:rsidR="00065FAD" w:rsidRPr="00F025EB" w:rsidRDefault="00065FAD" w:rsidP="0025081C">
            <w:pPr>
              <w:spacing w:afterLines="40" w:after="96" w:line="240" w:lineRule="auto"/>
              <w:ind w:firstLine="0"/>
              <w:rPr>
                <w:sz w:val="20"/>
              </w:rPr>
            </w:pPr>
          </w:p>
          <w:p w14:paraId="045138E1" w14:textId="77777777" w:rsidR="00065FAD" w:rsidRPr="00F025EB" w:rsidRDefault="00065FAD" w:rsidP="0025081C">
            <w:pPr>
              <w:spacing w:afterLines="40" w:after="96" w:line="240" w:lineRule="auto"/>
              <w:ind w:firstLine="0"/>
              <w:rPr>
                <w:sz w:val="20"/>
              </w:rPr>
            </w:pPr>
          </w:p>
          <w:p w14:paraId="023E57A8" w14:textId="77777777" w:rsidR="00065FAD" w:rsidRPr="00F025EB" w:rsidRDefault="00065FAD" w:rsidP="0025081C">
            <w:pPr>
              <w:spacing w:afterLines="40" w:after="96" w:line="240" w:lineRule="auto"/>
              <w:ind w:firstLine="0"/>
              <w:rPr>
                <w:sz w:val="20"/>
              </w:rPr>
            </w:pPr>
          </w:p>
          <w:p w14:paraId="46985B33" w14:textId="77777777" w:rsidR="00065FAD" w:rsidRPr="00F025EB" w:rsidRDefault="00065FAD" w:rsidP="0025081C">
            <w:pPr>
              <w:spacing w:afterLines="40" w:after="96" w:line="240" w:lineRule="auto"/>
              <w:ind w:firstLine="0"/>
              <w:rPr>
                <w:sz w:val="20"/>
              </w:rPr>
            </w:pPr>
          </w:p>
          <w:p w14:paraId="47AADC5E" w14:textId="77777777" w:rsidR="00065FAD" w:rsidRPr="00F025EB" w:rsidRDefault="00065FAD" w:rsidP="0025081C">
            <w:pPr>
              <w:spacing w:afterLines="40" w:after="96" w:line="240" w:lineRule="auto"/>
              <w:ind w:firstLine="0"/>
              <w:rPr>
                <w:sz w:val="20"/>
              </w:rPr>
            </w:pPr>
          </w:p>
          <w:p w14:paraId="0047B340" w14:textId="77777777" w:rsidR="00065FAD" w:rsidRPr="00F025EB" w:rsidRDefault="00065FAD" w:rsidP="0025081C">
            <w:pPr>
              <w:spacing w:afterLines="40" w:after="96" w:line="240" w:lineRule="auto"/>
              <w:ind w:firstLine="0"/>
              <w:rPr>
                <w:sz w:val="20"/>
              </w:rPr>
            </w:pPr>
          </w:p>
          <w:p w14:paraId="76C13D74" w14:textId="77777777" w:rsidR="00065FAD" w:rsidRPr="00F025EB" w:rsidRDefault="00065FAD" w:rsidP="0025081C">
            <w:pPr>
              <w:spacing w:afterLines="40" w:after="96" w:line="240" w:lineRule="auto"/>
              <w:ind w:firstLine="0"/>
              <w:rPr>
                <w:sz w:val="20"/>
              </w:rPr>
            </w:pPr>
          </w:p>
          <w:p w14:paraId="60609883" w14:textId="77777777" w:rsidR="00065FAD" w:rsidRPr="00F025EB" w:rsidRDefault="00065FAD" w:rsidP="0025081C">
            <w:pPr>
              <w:spacing w:afterLines="40" w:after="96" w:line="240" w:lineRule="auto"/>
              <w:ind w:firstLine="0"/>
              <w:rPr>
                <w:sz w:val="20"/>
              </w:rPr>
            </w:pPr>
          </w:p>
          <w:p w14:paraId="325D67BE" w14:textId="77777777" w:rsidR="00065FAD" w:rsidRPr="00F025EB" w:rsidRDefault="00065FAD" w:rsidP="0025081C">
            <w:pPr>
              <w:spacing w:afterLines="40" w:after="96" w:line="240" w:lineRule="auto"/>
              <w:ind w:firstLine="0"/>
              <w:rPr>
                <w:sz w:val="20"/>
              </w:rPr>
            </w:pPr>
            <w:r w:rsidRPr="00F025EB">
              <w:rPr>
                <w:sz w:val="20"/>
              </w:rPr>
              <w:t>2</w:t>
            </w:r>
          </w:p>
          <w:p w14:paraId="713421B1" w14:textId="77777777" w:rsidR="00065FAD" w:rsidRPr="00F025EB" w:rsidRDefault="00065FAD" w:rsidP="0025081C">
            <w:pPr>
              <w:spacing w:afterLines="40" w:after="96" w:line="240" w:lineRule="auto"/>
              <w:ind w:firstLine="0"/>
              <w:rPr>
                <w:sz w:val="20"/>
              </w:rPr>
            </w:pPr>
          </w:p>
          <w:p w14:paraId="52AAE90B" w14:textId="77777777" w:rsidR="00065FAD" w:rsidRPr="00F025EB" w:rsidRDefault="00065FAD" w:rsidP="0025081C">
            <w:pPr>
              <w:spacing w:afterLines="40" w:after="96" w:line="240" w:lineRule="auto"/>
              <w:ind w:firstLine="0"/>
              <w:rPr>
                <w:sz w:val="20"/>
              </w:rPr>
            </w:pPr>
          </w:p>
          <w:p w14:paraId="7F311C10" w14:textId="77777777" w:rsidR="00065FAD" w:rsidRPr="00F025EB" w:rsidRDefault="00065FAD" w:rsidP="0025081C">
            <w:pPr>
              <w:spacing w:afterLines="40" w:after="96" w:line="240" w:lineRule="auto"/>
              <w:ind w:firstLine="0"/>
              <w:rPr>
                <w:sz w:val="20"/>
              </w:rPr>
            </w:pPr>
            <w:r w:rsidRPr="00F025EB">
              <w:rPr>
                <w:sz w:val="20"/>
              </w:rPr>
              <w:t>2</w:t>
            </w:r>
          </w:p>
          <w:p w14:paraId="3C4F03D5" w14:textId="77777777" w:rsidR="00065FAD" w:rsidRPr="00F025EB" w:rsidRDefault="00065FAD" w:rsidP="0025081C">
            <w:pPr>
              <w:spacing w:afterLines="40" w:after="96" w:line="240" w:lineRule="auto"/>
              <w:ind w:firstLine="0"/>
              <w:rPr>
                <w:sz w:val="20"/>
              </w:rPr>
            </w:pPr>
          </w:p>
          <w:p w14:paraId="0AF9CBFA" w14:textId="77777777" w:rsidR="00065FAD" w:rsidRPr="00F025EB" w:rsidRDefault="00065FAD" w:rsidP="0025081C">
            <w:pPr>
              <w:spacing w:afterLines="40" w:after="96" w:line="240" w:lineRule="auto"/>
              <w:ind w:firstLine="0"/>
              <w:rPr>
                <w:sz w:val="20"/>
              </w:rPr>
            </w:pPr>
          </w:p>
          <w:p w14:paraId="6E0B2914" w14:textId="77777777" w:rsidR="00065FAD" w:rsidRPr="00F025EB" w:rsidRDefault="00065FAD" w:rsidP="0025081C">
            <w:pPr>
              <w:spacing w:afterLines="40" w:after="96" w:line="240" w:lineRule="auto"/>
              <w:ind w:firstLine="0"/>
              <w:rPr>
                <w:sz w:val="20"/>
              </w:rPr>
            </w:pPr>
          </w:p>
          <w:p w14:paraId="0918D50E" w14:textId="77777777" w:rsidR="00065FAD" w:rsidRPr="00F025EB" w:rsidRDefault="00065FAD" w:rsidP="0025081C">
            <w:pPr>
              <w:spacing w:afterLines="40" w:after="96" w:line="240" w:lineRule="auto"/>
              <w:ind w:firstLine="0"/>
              <w:rPr>
                <w:sz w:val="20"/>
              </w:rPr>
            </w:pPr>
          </w:p>
          <w:p w14:paraId="08FA82ED" w14:textId="77777777" w:rsidR="00065FAD" w:rsidRPr="00F025EB" w:rsidRDefault="00065FAD" w:rsidP="0025081C">
            <w:pPr>
              <w:spacing w:afterLines="40" w:after="96" w:line="240" w:lineRule="auto"/>
              <w:ind w:firstLine="0"/>
              <w:rPr>
                <w:sz w:val="20"/>
              </w:rPr>
            </w:pPr>
          </w:p>
          <w:p w14:paraId="1EA09B6A" w14:textId="77777777" w:rsidR="00065FAD" w:rsidRPr="00F025EB" w:rsidRDefault="00065FAD" w:rsidP="0025081C">
            <w:pPr>
              <w:spacing w:afterLines="40" w:after="96" w:line="240" w:lineRule="auto"/>
              <w:ind w:firstLine="0"/>
              <w:rPr>
                <w:sz w:val="20"/>
              </w:rPr>
            </w:pPr>
          </w:p>
          <w:p w14:paraId="7A549A03" w14:textId="77777777" w:rsidR="00065FAD" w:rsidRPr="00F025EB" w:rsidRDefault="00065FAD" w:rsidP="0025081C">
            <w:pPr>
              <w:spacing w:afterLines="40" w:after="96" w:line="240" w:lineRule="auto"/>
              <w:ind w:firstLine="0"/>
              <w:rPr>
                <w:sz w:val="20"/>
              </w:rPr>
            </w:pPr>
          </w:p>
          <w:p w14:paraId="54E6EE88" w14:textId="77777777" w:rsidR="00065FAD" w:rsidRPr="00F025EB" w:rsidRDefault="00065FAD" w:rsidP="0025081C">
            <w:pPr>
              <w:spacing w:afterLines="40" w:after="96" w:line="240" w:lineRule="auto"/>
              <w:ind w:firstLine="0"/>
              <w:rPr>
                <w:sz w:val="20"/>
              </w:rPr>
            </w:pPr>
          </w:p>
          <w:p w14:paraId="1EAC6728" w14:textId="77777777" w:rsidR="00065FAD" w:rsidRPr="00F025EB" w:rsidRDefault="00065FAD" w:rsidP="0025081C">
            <w:pPr>
              <w:spacing w:afterLines="40" w:after="96" w:line="240" w:lineRule="auto"/>
              <w:ind w:firstLine="0"/>
              <w:rPr>
                <w:sz w:val="20"/>
              </w:rPr>
            </w:pPr>
          </w:p>
          <w:p w14:paraId="45AD75E6" w14:textId="56FE1D3B" w:rsidR="00065FAD" w:rsidRPr="00F025EB" w:rsidRDefault="00065FAD" w:rsidP="0025081C">
            <w:pPr>
              <w:spacing w:afterLines="40" w:after="96" w:line="240" w:lineRule="auto"/>
              <w:ind w:firstLine="0"/>
              <w:rPr>
                <w:sz w:val="20"/>
              </w:rPr>
            </w:pPr>
            <w:r w:rsidRPr="00F025EB">
              <w:rPr>
                <w:sz w:val="20"/>
              </w:rPr>
              <w:t>2</w:t>
            </w:r>
          </w:p>
        </w:tc>
        <w:tc>
          <w:tcPr>
            <w:tcW w:w="1818" w:type="dxa"/>
          </w:tcPr>
          <w:p w14:paraId="579CED1F" w14:textId="77777777" w:rsidR="00880993" w:rsidRPr="00F025EB" w:rsidRDefault="00880993" w:rsidP="0025081C">
            <w:pPr>
              <w:spacing w:afterLines="40" w:after="96" w:line="240" w:lineRule="auto"/>
              <w:ind w:firstLine="0"/>
              <w:rPr>
                <w:sz w:val="20"/>
              </w:rPr>
            </w:pPr>
            <w:r w:rsidRPr="00F025EB">
              <w:rPr>
                <w:sz w:val="20"/>
              </w:rPr>
              <w:lastRenderedPageBreak/>
              <w:t>X</w:t>
            </w:r>
          </w:p>
          <w:p w14:paraId="01E7E9F3" w14:textId="77777777" w:rsidR="00F939B3" w:rsidRPr="00F025EB" w:rsidRDefault="00F939B3" w:rsidP="0025081C">
            <w:pPr>
              <w:spacing w:afterLines="40" w:after="96" w:line="240" w:lineRule="auto"/>
              <w:ind w:firstLine="0"/>
              <w:rPr>
                <w:sz w:val="20"/>
              </w:rPr>
            </w:pPr>
          </w:p>
          <w:p w14:paraId="51A40C38" w14:textId="77777777" w:rsidR="00F939B3" w:rsidRPr="00F025EB" w:rsidRDefault="00F939B3" w:rsidP="0025081C">
            <w:pPr>
              <w:spacing w:afterLines="40" w:after="96" w:line="240" w:lineRule="auto"/>
              <w:ind w:firstLine="0"/>
              <w:rPr>
                <w:sz w:val="20"/>
              </w:rPr>
            </w:pPr>
          </w:p>
          <w:p w14:paraId="5F010565" w14:textId="77777777" w:rsidR="00F939B3" w:rsidRPr="00F025EB" w:rsidRDefault="00F939B3" w:rsidP="0025081C">
            <w:pPr>
              <w:spacing w:afterLines="40" w:after="96" w:line="240" w:lineRule="auto"/>
              <w:ind w:firstLine="0"/>
              <w:rPr>
                <w:sz w:val="20"/>
              </w:rPr>
            </w:pPr>
            <w:r w:rsidRPr="00F025EB">
              <w:rPr>
                <w:sz w:val="20"/>
              </w:rPr>
              <w:t>2</w:t>
            </w:r>
          </w:p>
          <w:p w14:paraId="32118AF9" w14:textId="77777777" w:rsidR="00F939B3" w:rsidRPr="00F025EB" w:rsidRDefault="00F939B3" w:rsidP="0025081C">
            <w:pPr>
              <w:spacing w:afterLines="40" w:after="96" w:line="240" w:lineRule="auto"/>
              <w:ind w:firstLine="0"/>
              <w:rPr>
                <w:sz w:val="20"/>
              </w:rPr>
            </w:pPr>
          </w:p>
          <w:p w14:paraId="2443B32B" w14:textId="77777777" w:rsidR="00F939B3" w:rsidRPr="00F025EB" w:rsidRDefault="00F939B3" w:rsidP="0025081C">
            <w:pPr>
              <w:spacing w:afterLines="40" w:after="96" w:line="240" w:lineRule="auto"/>
              <w:ind w:firstLine="0"/>
              <w:rPr>
                <w:sz w:val="20"/>
              </w:rPr>
            </w:pPr>
          </w:p>
          <w:p w14:paraId="4A9503F6" w14:textId="77777777" w:rsidR="00F939B3" w:rsidRPr="00F025EB" w:rsidRDefault="00F939B3" w:rsidP="0025081C">
            <w:pPr>
              <w:spacing w:afterLines="40" w:after="96" w:line="240" w:lineRule="auto"/>
              <w:ind w:firstLine="0"/>
              <w:rPr>
                <w:sz w:val="20"/>
              </w:rPr>
            </w:pPr>
          </w:p>
          <w:p w14:paraId="2AB2EDE1" w14:textId="77777777" w:rsidR="00F939B3" w:rsidRPr="00F025EB" w:rsidRDefault="00F939B3" w:rsidP="0025081C">
            <w:pPr>
              <w:spacing w:afterLines="40" w:after="96" w:line="240" w:lineRule="auto"/>
              <w:ind w:firstLine="0"/>
              <w:rPr>
                <w:sz w:val="20"/>
              </w:rPr>
            </w:pPr>
          </w:p>
          <w:p w14:paraId="5387E9C9" w14:textId="77777777" w:rsidR="00F939B3" w:rsidRPr="00F025EB" w:rsidRDefault="00F939B3" w:rsidP="0025081C">
            <w:pPr>
              <w:spacing w:afterLines="40" w:after="96" w:line="240" w:lineRule="auto"/>
              <w:ind w:firstLine="0"/>
              <w:rPr>
                <w:sz w:val="20"/>
              </w:rPr>
            </w:pPr>
          </w:p>
          <w:p w14:paraId="213A713B" w14:textId="77777777" w:rsidR="00F939B3" w:rsidRPr="00F025EB" w:rsidRDefault="00F939B3" w:rsidP="0025081C">
            <w:pPr>
              <w:spacing w:afterLines="40" w:after="96" w:line="240" w:lineRule="auto"/>
              <w:ind w:firstLine="0"/>
              <w:rPr>
                <w:sz w:val="20"/>
              </w:rPr>
            </w:pPr>
          </w:p>
          <w:p w14:paraId="31610536" w14:textId="77777777" w:rsidR="00F939B3" w:rsidRPr="00F025EB" w:rsidRDefault="00F939B3" w:rsidP="0025081C">
            <w:pPr>
              <w:spacing w:afterLines="40" w:after="96" w:line="240" w:lineRule="auto"/>
              <w:ind w:firstLine="0"/>
              <w:rPr>
                <w:sz w:val="20"/>
              </w:rPr>
            </w:pPr>
          </w:p>
          <w:p w14:paraId="2E13178A" w14:textId="77777777" w:rsidR="00F939B3" w:rsidRPr="00F025EB" w:rsidRDefault="00F939B3" w:rsidP="0025081C">
            <w:pPr>
              <w:spacing w:afterLines="40" w:after="96" w:line="240" w:lineRule="auto"/>
              <w:ind w:firstLine="0"/>
              <w:rPr>
                <w:sz w:val="20"/>
              </w:rPr>
            </w:pPr>
          </w:p>
          <w:p w14:paraId="5D204A9D" w14:textId="77777777" w:rsidR="00F939B3" w:rsidRPr="00F025EB" w:rsidRDefault="00F939B3" w:rsidP="0025081C">
            <w:pPr>
              <w:spacing w:afterLines="40" w:after="96" w:line="240" w:lineRule="auto"/>
              <w:ind w:firstLine="0"/>
              <w:rPr>
                <w:sz w:val="20"/>
              </w:rPr>
            </w:pPr>
          </w:p>
          <w:p w14:paraId="08BE1BC2" w14:textId="77777777" w:rsidR="00F939B3" w:rsidRPr="00F025EB" w:rsidRDefault="00F939B3" w:rsidP="0025081C">
            <w:pPr>
              <w:spacing w:afterLines="40" w:after="96" w:line="240" w:lineRule="auto"/>
              <w:ind w:firstLine="0"/>
              <w:rPr>
                <w:sz w:val="20"/>
              </w:rPr>
            </w:pPr>
          </w:p>
          <w:p w14:paraId="73867143" w14:textId="77777777" w:rsidR="00F939B3" w:rsidRPr="00F025EB" w:rsidRDefault="00F939B3" w:rsidP="0025081C">
            <w:pPr>
              <w:spacing w:afterLines="40" w:after="96" w:line="240" w:lineRule="auto"/>
              <w:ind w:firstLine="0"/>
              <w:rPr>
                <w:sz w:val="20"/>
              </w:rPr>
            </w:pPr>
            <w:r w:rsidRPr="00F025EB">
              <w:rPr>
                <w:sz w:val="20"/>
              </w:rPr>
              <w:t>2</w:t>
            </w:r>
          </w:p>
          <w:p w14:paraId="20E99CFA" w14:textId="77777777" w:rsidR="00F939B3" w:rsidRPr="00F025EB" w:rsidRDefault="00F939B3" w:rsidP="0025081C">
            <w:pPr>
              <w:spacing w:afterLines="40" w:after="96" w:line="240" w:lineRule="auto"/>
              <w:ind w:firstLine="0"/>
              <w:rPr>
                <w:sz w:val="20"/>
              </w:rPr>
            </w:pPr>
          </w:p>
          <w:p w14:paraId="21E2D642" w14:textId="77777777" w:rsidR="00F939B3" w:rsidRPr="00F025EB" w:rsidRDefault="00F939B3" w:rsidP="0025081C">
            <w:pPr>
              <w:spacing w:afterLines="40" w:after="96" w:line="240" w:lineRule="auto"/>
              <w:ind w:firstLine="0"/>
              <w:rPr>
                <w:sz w:val="20"/>
              </w:rPr>
            </w:pPr>
          </w:p>
          <w:p w14:paraId="0C78966D" w14:textId="092F7D43" w:rsidR="00F939B3" w:rsidRPr="00F025EB" w:rsidRDefault="00F939B3" w:rsidP="0025081C">
            <w:pPr>
              <w:spacing w:afterLines="40" w:after="96" w:line="240" w:lineRule="auto"/>
              <w:ind w:firstLine="0"/>
              <w:rPr>
                <w:sz w:val="20"/>
              </w:rPr>
            </w:pPr>
            <w:r w:rsidRPr="00F025EB">
              <w:rPr>
                <w:sz w:val="20"/>
              </w:rPr>
              <w:t>2</w:t>
            </w:r>
          </w:p>
          <w:p w14:paraId="5B03721D" w14:textId="77777777" w:rsidR="00F939B3" w:rsidRPr="00F025EB" w:rsidRDefault="00F939B3" w:rsidP="0025081C">
            <w:pPr>
              <w:spacing w:afterLines="40" w:after="96" w:line="240" w:lineRule="auto"/>
              <w:ind w:firstLine="0"/>
              <w:rPr>
                <w:sz w:val="20"/>
              </w:rPr>
            </w:pPr>
          </w:p>
          <w:p w14:paraId="0F11C49E" w14:textId="77777777" w:rsidR="00F939B3" w:rsidRPr="00F025EB" w:rsidRDefault="00F939B3" w:rsidP="0025081C">
            <w:pPr>
              <w:spacing w:afterLines="40" w:after="96" w:line="240" w:lineRule="auto"/>
              <w:ind w:firstLine="0"/>
              <w:rPr>
                <w:sz w:val="20"/>
              </w:rPr>
            </w:pPr>
          </w:p>
          <w:p w14:paraId="0B0FF547" w14:textId="77777777" w:rsidR="00F939B3" w:rsidRPr="00F025EB" w:rsidRDefault="00F939B3" w:rsidP="0025081C">
            <w:pPr>
              <w:spacing w:afterLines="40" w:after="96" w:line="240" w:lineRule="auto"/>
              <w:ind w:firstLine="0"/>
              <w:rPr>
                <w:sz w:val="20"/>
              </w:rPr>
            </w:pPr>
          </w:p>
          <w:p w14:paraId="2AC4ADAC" w14:textId="77777777" w:rsidR="00F939B3" w:rsidRPr="00F025EB" w:rsidRDefault="00F939B3" w:rsidP="0025081C">
            <w:pPr>
              <w:spacing w:afterLines="40" w:after="96" w:line="240" w:lineRule="auto"/>
              <w:ind w:firstLine="0"/>
              <w:rPr>
                <w:sz w:val="20"/>
              </w:rPr>
            </w:pPr>
          </w:p>
          <w:p w14:paraId="0D7F486A" w14:textId="77777777" w:rsidR="00F939B3" w:rsidRPr="00F025EB" w:rsidRDefault="00F939B3" w:rsidP="0025081C">
            <w:pPr>
              <w:spacing w:afterLines="40" w:after="96" w:line="240" w:lineRule="auto"/>
              <w:ind w:firstLine="0"/>
              <w:rPr>
                <w:sz w:val="20"/>
              </w:rPr>
            </w:pPr>
          </w:p>
          <w:p w14:paraId="7F39D6A4" w14:textId="77777777" w:rsidR="00F939B3" w:rsidRPr="00F025EB" w:rsidRDefault="00F939B3" w:rsidP="0025081C">
            <w:pPr>
              <w:spacing w:afterLines="40" w:after="96" w:line="240" w:lineRule="auto"/>
              <w:ind w:firstLine="0"/>
              <w:rPr>
                <w:sz w:val="20"/>
              </w:rPr>
            </w:pPr>
          </w:p>
          <w:p w14:paraId="4DB6AFA5" w14:textId="77777777" w:rsidR="00F939B3" w:rsidRPr="00F025EB" w:rsidRDefault="00F939B3" w:rsidP="0025081C">
            <w:pPr>
              <w:spacing w:afterLines="40" w:after="96" w:line="240" w:lineRule="auto"/>
              <w:ind w:firstLine="0"/>
              <w:rPr>
                <w:sz w:val="20"/>
              </w:rPr>
            </w:pPr>
          </w:p>
          <w:p w14:paraId="7EB04A8F" w14:textId="77777777" w:rsidR="00F939B3" w:rsidRPr="00F025EB" w:rsidRDefault="00F939B3" w:rsidP="0025081C">
            <w:pPr>
              <w:spacing w:afterLines="40" w:after="96" w:line="240" w:lineRule="auto"/>
              <w:ind w:firstLine="0"/>
              <w:rPr>
                <w:sz w:val="20"/>
              </w:rPr>
            </w:pPr>
          </w:p>
          <w:p w14:paraId="68BDF0DC" w14:textId="77777777" w:rsidR="00F939B3" w:rsidRPr="00F025EB" w:rsidRDefault="00F939B3" w:rsidP="0025081C">
            <w:pPr>
              <w:spacing w:afterLines="40" w:after="96" w:line="240" w:lineRule="auto"/>
              <w:ind w:firstLine="0"/>
              <w:rPr>
                <w:sz w:val="20"/>
              </w:rPr>
            </w:pPr>
          </w:p>
          <w:p w14:paraId="52E39C72" w14:textId="00F5A393" w:rsidR="00F939B3" w:rsidRPr="00F025EB" w:rsidRDefault="00F939B3" w:rsidP="0025081C">
            <w:pPr>
              <w:spacing w:afterLines="40" w:after="96" w:line="240" w:lineRule="auto"/>
              <w:ind w:firstLine="0"/>
              <w:rPr>
                <w:sz w:val="20"/>
              </w:rPr>
            </w:pPr>
            <w:r w:rsidRPr="00F025EB">
              <w:rPr>
                <w:sz w:val="20"/>
              </w:rPr>
              <w:t>2</w:t>
            </w:r>
          </w:p>
          <w:p w14:paraId="2A90C97B" w14:textId="003B91A9" w:rsidR="00F939B3" w:rsidRPr="00F025EB" w:rsidRDefault="00F939B3" w:rsidP="0025081C">
            <w:pPr>
              <w:spacing w:afterLines="40" w:after="96" w:line="240" w:lineRule="auto"/>
              <w:ind w:firstLine="0"/>
              <w:rPr>
                <w:sz w:val="20"/>
              </w:rPr>
            </w:pPr>
          </w:p>
        </w:tc>
      </w:tr>
      <w:tr w:rsidR="00347FDC" w:rsidRPr="00E75F02" w14:paraId="16D35532" w14:textId="77777777" w:rsidTr="0025081C">
        <w:trPr>
          <w:trHeight w:val="251"/>
          <w:jc w:val="left"/>
        </w:trPr>
        <w:tc>
          <w:tcPr>
            <w:tcW w:w="3505" w:type="dxa"/>
          </w:tcPr>
          <w:p w14:paraId="476F925C" w14:textId="44781650" w:rsidR="00347FDC" w:rsidRPr="00F025EB" w:rsidRDefault="00347FDC" w:rsidP="00347FDC">
            <w:pPr>
              <w:spacing w:afterLines="40" w:after="96" w:line="240" w:lineRule="auto"/>
              <w:ind w:firstLine="0"/>
              <w:jc w:val="left"/>
              <w:rPr>
                <w:b/>
                <w:sz w:val="20"/>
              </w:rPr>
            </w:pPr>
            <w:r w:rsidRPr="00F025EB">
              <w:rPr>
                <w:sz w:val="20"/>
              </w:rPr>
              <w:lastRenderedPageBreak/>
              <w:t>The outcome of the reflexivity protocol is reported in a way that helps the reader distinguish the learner’s preconceptions from the perspectives (and meanings) shared by participants. This discussion should touch on major preconceptions that may have biased the data analysis and what was done to mitigate these biases.</w:t>
            </w:r>
          </w:p>
        </w:tc>
        <w:tc>
          <w:tcPr>
            <w:tcW w:w="1103" w:type="dxa"/>
          </w:tcPr>
          <w:p w14:paraId="1E4EA03A" w14:textId="0F7BB7C4" w:rsidR="00347FDC" w:rsidRPr="00F025EB" w:rsidRDefault="00565027" w:rsidP="0025081C">
            <w:pPr>
              <w:spacing w:afterLines="40" w:after="96" w:line="240" w:lineRule="auto"/>
              <w:ind w:firstLine="0"/>
              <w:rPr>
                <w:sz w:val="20"/>
              </w:rPr>
            </w:pPr>
            <w:r w:rsidRPr="00F025EB">
              <w:rPr>
                <w:sz w:val="20"/>
              </w:rPr>
              <w:t>2</w:t>
            </w:r>
          </w:p>
        </w:tc>
        <w:tc>
          <w:tcPr>
            <w:tcW w:w="990" w:type="dxa"/>
          </w:tcPr>
          <w:p w14:paraId="49658B84" w14:textId="7F98E7BF" w:rsidR="00347FDC" w:rsidRPr="00F025EB" w:rsidRDefault="001031B1" w:rsidP="0025081C">
            <w:pPr>
              <w:spacing w:afterLines="40" w:after="96" w:line="240" w:lineRule="auto"/>
              <w:ind w:firstLine="0"/>
              <w:rPr>
                <w:sz w:val="20"/>
              </w:rPr>
            </w:pPr>
            <w:r w:rsidRPr="00F025EB">
              <w:rPr>
                <w:sz w:val="20"/>
              </w:rPr>
              <w:t>2</w:t>
            </w:r>
          </w:p>
        </w:tc>
        <w:tc>
          <w:tcPr>
            <w:tcW w:w="1440" w:type="dxa"/>
          </w:tcPr>
          <w:p w14:paraId="57A61481" w14:textId="6DB44702" w:rsidR="00347FDC" w:rsidRPr="00F025EB" w:rsidRDefault="00065FAD" w:rsidP="0025081C">
            <w:pPr>
              <w:spacing w:afterLines="40" w:after="96" w:line="240" w:lineRule="auto"/>
              <w:ind w:firstLine="0"/>
              <w:rPr>
                <w:sz w:val="20"/>
              </w:rPr>
            </w:pPr>
            <w:r w:rsidRPr="00F025EB">
              <w:rPr>
                <w:sz w:val="20"/>
              </w:rPr>
              <w:t>2</w:t>
            </w:r>
          </w:p>
        </w:tc>
        <w:tc>
          <w:tcPr>
            <w:tcW w:w="1818" w:type="dxa"/>
          </w:tcPr>
          <w:p w14:paraId="196D72A1" w14:textId="6A90EFED" w:rsidR="00347FDC" w:rsidRPr="00F025EB" w:rsidRDefault="00F939B3" w:rsidP="0025081C">
            <w:pPr>
              <w:spacing w:afterLines="40" w:after="96" w:line="240" w:lineRule="auto"/>
              <w:ind w:firstLine="0"/>
              <w:rPr>
                <w:sz w:val="20"/>
              </w:rPr>
            </w:pPr>
            <w:r w:rsidRPr="00F025EB">
              <w:rPr>
                <w:sz w:val="20"/>
              </w:rPr>
              <w:t>2</w:t>
            </w:r>
          </w:p>
        </w:tc>
      </w:tr>
      <w:tr w:rsidR="00880993" w:rsidRPr="00E75F02" w14:paraId="546E5516" w14:textId="77777777" w:rsidTr="0025081C">
        <w:trPr>
          <w:trHeight w:val="653"/>
          <w:jc w:val="left"/>
        </w:trPr>
        <w:tc>
          <w:tcPr>
            <w:tcW w:w="3505" w:type="dxa"/>
          </w:tcPr>
          <w:p w14:paraId="03F538D8" w14:textId="01FDC003" w:rsidR="00880993" w:rsidRPr="00F025EB" w:rsidRDefault="00880993" w:rsidP="0025081C">
            <w:pPr>
              <w:spacing w:afterLines="40" w:after="96" w:line="240" w:lineRule="auto"/>
              <w:ind w:firstLine="0"/>
              <w:jc w:val="left"/>
              <w:rPr>
                <w:sz w:val="20"/>
              </w:rPr>
            </w:pPr>
            <w:r w:rsidRPr="00F025EB">
              <w:rPr>
                <w:sz w:val="20"/>
              </w:rPr>
              <w:t xml:space="preserve">As appropriate, tables are presented for initial codes, themes and theme meanings, along with sample quotes. </w:t>
            </w:r>
          </w:p>
        </w:tc>
        <w:tc>
          <w:tcPr>
            <w:tcW w:w="1103" w:type="dxa"/>
          </w:tcPr>
          <w:p w14:paraId="71927C00" w14:textId="184595D9" w:rsidR="00880993" w:rsidRPr="00F025EB" w:rsidRDefault="00565027" w:rsidP="0025081C">
            <w:pPr>
              <w:spacing w:afterLines="40" w:after="96" w:line="240" w:lineRule="auto"/>
              <w:ind w:firstLine="0"/>
              <w:rPr>
                <w:sz w:val="20"/>
              </w:rPr>
            </w:pPr>
            <w:r w:rsidRPr="00F025EB">
              <w:rPr>
                <w:sz w:val="20"/>
              </w:rPr>
              <w:t>2</w:t>
            </w:r>
          </w:p>
        </w:tc>
        <w:tc>
          <w:tcPr>
            <w:tcW w:w="990" w:type="dxa"/>
          </w:tcPr>
          <w:p w14:paraId="1BABFB6C" w14:textId="276676F3" w:rsidR="00880993" w:rsidRPr="00F025EB" w:rsidRDefault="002C42ED" w:rsidP="0025081C">
            <w:pPr>
              <w:spacing w:afterLines="40" w:after="96" w:line="240" w:lineRule="auto"/>
              <w:ind w:firstLine="0"/>
              <w:rPr>
                <w:sz w:val="20"/>
              </w:rPr>
            </w:pPr>
            <w:r w:rsidRPr="00F025EB">
              <w:rPr>
                <w:sz w:val="20"/>
              </w:rPr>
              <w:t>2</w:t>
            </w:r>
          </w:p>
        </w:tc>
        <w:tc>
          <w:tcPr>
            <w:tcW w:w="1440" w:type="dxa"/>
          </w:tcPr>
          <w:p w14:paraId="2FD9159C" w14:textId="38150B1E" w:rsidR="00880993" w:rsidRPr="00F025EB" w:rsidRDefault="00065FAD" w:rsidP="0025081C">
            <w:pPr>
              <w:spacing w:afterLines="40" w:after="96" w:line="240" w:lineRule="auto"/>
              <w:ind w:firstLine="0"/>
              <w:rPr>
                <w:sz w:val="20"/>
              </w:rPr>
            </w:pPr>
            <w:r w:rsidRPr="00F025EB">
              <w:rPr>
                <w:sz w:val="20"/>
              </w:rPr>
              <w:t>2</w:t>
            </w:r>
          </w:p>
        </w:tc>
        <w:tc>
          <w:tcPr>
            <w:tcW w:w="1818" w:type="dxa"/>
          </w:tcPr>
          <w:p w14:paraId="361EBE11" w14:textId="77777777" w:rsidR="00880993" w:rsidRPr="00F025EB" w:rsidRDefault="00880993" w:rsidP="0025081C">
            <w:pPr>
              <w:spacing w:afterLines="40" w:after="96" w:line="240" w:lineRule="auto"/>
              <w:ind w:firstLine="0"/>
              <w:rPr>
                <w:sz w:val="20"/>
              </w:rPr>
            </w:pPr>
            <w:r w:rsidRPr="00F025EB">
              <w:rPr>
                <w:sz w:val="20"/>
              </w:rPr>
              <w:t>X</w:t>
            </w:r>
          </w:p>
        </w:tc>
      </w:tr>
      <w:tr w:rsidR="00880993" w:rsidRPr="00E75F02" w14:paraId="5E168A6B" w14:textId="77777777" w:rsidTr="0025081C">
        <w:trPr>
          <w:trHeight w:val="653"/>
          <w:jc w:val="left"/>
        </w:trPr>
        <w:tc>
          <w:tcPr>
            <w:tcW w:w="3505" w:type="dxa"/>
          </w:tcPr>
          <w:p w14:paraId="27C30EB3" w14:textId="1AB47DE1" w:rsidR="00880993" w:rsidRPr="00F025EB" w:rsidRDefault="00880993" w:rsidP="0025081C">
            <w:pPr>
              <w:keepLines/>
              <w:spacing w:afterLines="40" w:after="96" w:line="240" w:lineRule="auto"/>
              <w:ind w:firstLine="0"/>
              <w:jc w:val="left"/>
              <w:rPr>
                <w:sz w:val="20"/>
                <w:szCs w:val="20"/>
              </w:rPr>
            </w:pPr>
            <w:r w:rsidRPr="00F025EB">
              <w:rPr>
                <w:sz w:val="20"/>
                <w:szCs w:val="20"/>
              </w:rPr>
              <w:lastRenderedPageBreak/>
              <w:t xml:space="preserve">Sufficient quantity and quality of the data or information appropriate to the research design is presented in the analyses to answer the research question(s). Evidence for this must be clearly presented in this section and in an appendix as appropriate. </w:t>
            </w:r>
          </w:p>
          <w:p w14:paraId="0364F6D8" w14:textId="77777777" w:rsidR="00880993" w:rsidRPr="00F025EB" w:rsidRDefault="00880993" w:rsidP="0025081C">
            <w:pPr>
              <w:keepLines/>
              <w:spacing w:afterLines="40" w:after="96" w:line="240" w:lineRule="auto"/>
              <w:ind w:firstLine="0"/>
              <w:jc w:val="left"/>
              <w:rPr>
                <w:sz w:val="20"/>
                <w:szCs w:val="20"/>
              </w:rPr>
            </w:pPr>
            <w:r w:rsidRPr="00F025EB">
              <w:rPr>
                <w:sz w:val="20"/>
                <w:szCs w:val="20"/>
              </w:rPr>
              <w:t>Note: AQR reviewer may request to review raw data at any time during the AQR process. Additional data collection may be required if sufficient data is not present.</w:t>
            </w:r>
          </w:p>
        </w:tc>
        <w:tc>
          <w:tcPr>
            <w:tcW w:w="1103" w:type="dxa"/>
          </w:tcPr>
          <w:p w14:paraId="535E618F" w14:textId="40926FC9" w:rsidR="00880993" w:rsidRPr="00F025EB" w:rsidRDefault="00565027" w:rsidP="0025081C">
            <w:pPr>
              <w:spacing w:afterLines="40" w:after="96" w:line="240" w:lineRule="auto"/>
              <w:ind w:firstLine="0"/>
              <w:rPr>
                <w:sz w:val="20"/>
              </w:rPr>
            </w:pPr>
            <w:r w:rsidRPr="00F025EB">
              <w:rPr>
                <w:sz w:val="20"/>
              </w:rPr>
              <w:t>2</w:t>
            </w:r>
          </w:p>
        </w:tc>
        <w:tc>
          <w:tcPr>
            <w:tcW w:w="990" w:type="dxa"/>
          </w:tcPr>
          <w:p w14:paraId="66D1816A" w14:textId="3C17F738" w:rsidR="00880993" w:rsidRPr="00F025EB" w:rsidRDefault="00D4500D" w:rsidP="0025081C">
            <w:pPr>
              <w:spacing w:afterLines="40" w:after="96" w:line="240" w:lineRule="auto"/>
              <w:ind w:firstLine="0"/>
              <w:rPr>
                <w:sz w:val="20"/>
              </w:rPr>
            </w:pPr>
            <w:r w:rsidRPr="00F025EB">
              <w:rPr>
                <w:sz w:val="20"/>
              </w:rPr>
              <w:t>2</w:t>
            </w:r>
          </w:p>
        </w:tc>
        <w:tc>
          <w:tcPr>
            <w:tcW w:w="1440" w:type="dxa"/>
          </w:tcPr>
          <w:p w14:paraId="0E5EB0E1" w14:textId="1A584D40" w:rsidR="00880993" w:rsidRPr="00F025EB" w:rsidRDefault="00065FAD"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61B45465" w14:textId="77777777" w:rsidR="00880993" w:rsidRPr="00F025EB" w:rsidRDefault="00880993" w:rsidP="0025081C">
            <w:pPr>
              <w:autoSpaceDE w:val="0"/>
              <w:autoSpaceDN w:val="0"/>
              <w:adjustRightInd w:val="0"/>
              <w:spacing w:afterLines="40" w:after="96" w:line="240" w:lineRule="auto"/>
              <w:ind w:firstLine="0"/>
              <w:rPr>
                <w:sz w:val="20"/>
              </w:rPr>
            </w:pPr>
            <w:r w:rsidRPr="00F025EB">
              <w:rPr>
                <w:sz w:val="20"/>
              </w:rPr>
              <w:t>X</w:t>
            </w:r>
          </w:p>
        </w:tc>
      </w:tr>
      <w:tr w:rsidR="00880993" w:rsidRPr="00E75F02" w14:paraId="3A26BE58" w14:textId="77777777" w:rsidTr="0025081C">
        <w:trPr>
          <w:trHeight w:val="653"/>
          <w:jc w:val="left"/>
        </w:trPr>
        <w:tc>
          <w:tcPr>
            <w:tcW w:w="3505" w:type="dxa"/>
          </w:tcPr>
          <w:p w14:paraId="438D9A27" w14:textId="77777777" w:rsidR="00880993" w:rsidRPr="00F025EB" w:rsidRDefault="00880993" w:rsidP="003A001F">
            <w:pPr>
              <w:pStyle w:val="ListParagraph"/>
              <w:keepLines/>
              <w:numPr>
                <w:ilvl w:val="0"/>
                <w:numId w:val="6"/>
              </w:numPr>
              <w:spacing w:afterLines="40" w:after="96"/>
              <w:ind w:left="360"/>
              <w:jc w:val="left"/>
              <w:rPr>
                <w:sz w:val="20"/>
                <w:szCs w:val="20"/>
              </w:rPr>
            </w:pPr>
            <w:r w:rsidRPr="00F025EB">
              <w:rPr>
                <w:sz w:val="20"/>
                <w:szCs w:val="20"/>
                <w:u w:val="single"/>
              </w:rPr>
              <w:t>Qualitative data analysis</w:t>
            </w:r>
            <w:r w:rsidRPr="00F025EB">
              <w:rPr>
                <w:sz w:val="20"/>
                <w:szCs w:val="20"/>
              </w:rPr>
              <w:t xml:space="preserve"> is fully described and displayed using techniques specific to the design and analytic method used. </w:t>
            </w:r>
          </w:p>
          <w:p w14:paraId="2A5FAB0D" w14:textId="77777777" w:rsidR="00880993" w:rsidRPr="00F025EB" w:rsidRDefault="00880993" w:rsidP="003A001F">
            <w:pPr>
              <w:pStyle w:val="ListParagraph"/>
              <w:keepLines/>
              <w:numPr>
                <w:ilvl w:val="0"/>
                <w:numId w:val="6"/>
              </w:numPr>
              <w:spacing w:afterLines="40" w:after="96"/>
              <w:ind w:left="360"/>
              <w:jc w:val="left"/>
              <w:rPr>
                <w:sz w:val="20"/>
                <w:szCs w:val="20"/>
              </w:rPr>
            </w:pPr>
            <w:r w:rsidRPr="00F025EB">
              <w:rPr>
                <w:sz w:val="20"/>
                <w:szCs w:val="20"/>
                <w:u w:val="single"/>
              </w:rPr>
              <w:t>Data sets</w:t>
            </w:r>
            <w:r w:rsidRPr="00F025EB">
              <w:rPr>
                <w:sz w:val="20"/>
                <w:szCs w:val="20"/>
              </w:rPr>
              <w:t xml:space="preserve"> are summarized including counts AND examples of participant’s responses for thematic analysis. For other approaches to qualitative analysis, results may be summarized in matrices or visual formats appropriate to the form of analysis. </w:t>
            </w:r>
          </w:p>
          <w:p w14:paraId="1C5AAE2B" w14:textId="77777777" w:rsidR="00880993" w:rsidRPr="00F025EB" w:rsidRDefault="00880993" w:rsidP="003A001F">
            <w:pPr>
              <w:pStyle w:val="ListParagraph"/>
              <w:keepLines/>
              <w:numPr>
                <w:ilvl w:val="0"/>
                <w:numId w:val="6"/>
              </w:numPr>
              <w:spacing w:afterLines="40" w:after="96"/>
              <w:ind w:left="360"/>
              <w:jc w:val="left"/>
              <w:rPr>
                <w:sz w:val="20"/>
                <w:szCs w:val="20"/>
              </w:rPr>
            </w:pPr>
            <w:r w:rsidRPr="00F025EB">
              <w:rPr>
                <w:sz w:val="20"/>
                <w:szCs w:val="20"/>
                <w:u w:val="single"/>
              </w:rPr>
              <w:t xml:space="preserve">Findings </w:t>
            </w:r>
            <w:r w:rsidRPr="00F025EB">
              <w:rPr>
                <w:sz w:val="20"/>
                <w:szCs w:val="20"/>
              </w:rPr>
              <w:t>may be presented as themes using section titles for thematic analysis, as stories for narrative designs, as models or theories for grounded theory, and as visual models or narrative stories for case studies.</w:t>
            </w:r>
          </w:p>
        </w:tc>
        <w:tc>
          <w:tcPr>
            <w:tcW w:w="1103" w:type="dxa"/>
          </w:tcPr>
          <w:p w14:paraId="1C59AEFA" w14:textId="77777777" w:rsidR="00880993" w:rsidRPr="00F025EB" w:rsidRDefault="00565027" w:rsidP="0025081C">
            <w:pPr>
              <w:spacing w:afterLines="40" w:after="96" w:line="240" w:lineRule="auto"/>
              <w:ind w:firstLine="0"/>
              <w:rPr>
                <w:sz w:val="20"/>
              </w:rPr>
            </w:pPr>
            <w:r w:rsidRPr="00F025EB">
              <w:rPr>
                <w:sz w:val="20"/>
              </w:rPr>
              <w:t>2</w:t>
            </w:r>
          </w:p>
          <w:p w14:paraId="38F70F13" w14:textId="77777777" w:rsidR="00565027" w:rsidRPr="00F025EB" w:rsidRDefault="00565027" w:rsidP="0025081C">
            <w:pPr>
              <w:spacing w:afterLines="40" w:after="96" w:line="240" w:lineRule="auto"/>
              <w:ind w:firstLine="0"/>
              <w:rPr>
                <w:sz w:val="20"/>
              </w:rPr>
            </w:pPr>
          </w:p>
          <w:p w14:paraId="145F86D2" w14:textId="77777777" w:rsidR="00565027" w:rsidRPr="00F025EB" w:rsidRDefault="00565027" w:rsidP="0025081C">
            <w:pPr>
              <w:spacing w:afterLines="40" w:after="96" w:line="240" w:lineRule="auto"/>
              <w:ind w:firstLine="0"/>
              <w:rPr>
                <w:sz w:val="20"/>
              </w:rPr>
            </w:pPr>
          </w:p>
          <w:p w14:paraId="08D376E0" w14:textId="77777777" w:rsidR="00565027" w:rsidRPr="00F025EB" w:rsidRDefault="00565027" w:rsidP="0025081C">
            <w:pPr>
              <w:spacing w:afterLines="40" w:after="96" w:line="240" w:lineRule="auto"/>
              <w:ind w:firstLine="0"/>
              <w:rPr>
                <w:sz w:val="20"/>
              </w:rPr>
            </w:pPr>
          </w:p>
          <w:p w14:paraId="67388A84" w14:textId="77777777" w:rsidR="00565027" w:rsidRPr="00F025EB" w:rsidRDefault="00565027" w:rsidP="0025081C">
            <w:pPr>
              <w:spacing w:afterLines="40" w:after="96" w:line="240" w:lineRule="auto"/>
              <w:ind w:firstLine="0"/>
              <w:rPr>
                <w:sz w:val="20"/>
              </w:rPr>
            </w:pPr>
            <w:r w:rsidRPr="00F025EB">
              <w:rPr>
                <w:sz w:val="20"/>
              </w:rPr>
              <w:t>2</w:t>
            </w:r>
          </w:p>
          <w:p w14:paraId="0F207E2D" w14:textId="77777777" w:rsidR="00565027" w:rsidRPr="00F025EB" w:rsidRDefault="00565027" w:rsidP="0025081C">
            <w:pPr>
              <w:spacing w:afterLines="40" w:after="96" w:line="240" w:lineRule="auto"/>
              <w:ind w:firstLine="0"/>
              <w:rPr>
                <w:sz w:val="20"/>
              </w:rPr>
            </w:pPr>
          </w:p>
          <w:p w14:paraId="3682492F" w14:textId="77777777" w:rsidR="00565027" w:rsidRPr="00F025EB" w:rsidRDefault="00565027" w:rsidP="0025081C">
            <w:pPr>
              <w:spacing w:afterLines="40" w:after="96" w:line="240" w:lineRule="auto"/>
              <w:ind w:firstLine="0"/>
              <w:rPr>
                <w:sz w:val="20"/>
              </w:rPr>
            </w:pPr>
          </w:p>
          <w:p w14:paraId="56559FFE" w14:textId="77777777" w:rsidR="00565027" w:rsidRPr="00F025EB" w:rsidRDefault="00565027" w:rsidP="0025081C">
            <w:pPr>
              <w:spacing w:afterLines="40" w:after="96" w:line="240" w:lineRule="auto"/>
              <w:ind w:firstLine="0"/>
              <w:rPr>
                <w:sz w:val="20"/>
              </w:rPr>
            </w:pPr>
          </w:p>
          <w:p w14:paraId="2CF7370D" w14:textId="77777777" w:rsidR="00565027" w:rsidRPr="00F025EB" w:rsidRDefault="00565027" w:rsidP="0025081C">
            <w:pPr>
              <w:spacing w:afterLines="40" w:after="96" w:line="240" w:lineRule="auto"/>
              <w:ind w:firstLine="0"/>
              <w:rPr>
                <w:sz w:val="20"/>
              </w:rPr>
            </w:pPr>
          </w:p>
          <w:p w14:paraId="7BDEB839" w14:textId="77777777" w:rsidR="00565027" w:rsidRPr="00F025EB" w:rsidRDefault="00565027" w:rsidP="0025081C">
            <w:pPr>
              <w:spacing w:afterLines="40" w:after="96" w:line="240" w:lineRule="auto"/>
              <w:ind w:firstLine="0"/>
              <w:rPr>
                <w:sz w:val="20"/>
              </w:rPr>
            </w:pPr>
          </w:p>
          <w:p w14:paraId="5DD872B3" w14:textId="2A4E6310" w:rsidR="00880993" w:rsidRPr="00F025EB" w:rsidRDefault="00565027" w:rsidP="0025081C">
            <w:pPr>
              <w:spacing w:afterLines="40" w:after="96" w:line="240" w:lineRule="auto"/>
              <w:ind w:firstLine="0"/>
              <w:rPr>
                <w:sz w:val="20"/>
              </w:rPr>
            </w:pPr>
            <w:r w:rsidRPr="00F025EB">
              <w:rPr>
                <w:sz w:val="20"/>
              </w:rPr>
              <w:t>2</w:t>
            </w:r>
          </w:p>
        </w:tc>
        <w:tc>
          <w:tcPr>
            <w:tcW w:w="990" w:type="dxa"/>
          </w:tcPr>
          <w:p w14:paraId="58C3C55E" w14:textId="67585055" w:rsidR="00D4500D" w:rsidRPr="00F025EB" w:rsidRDefault="002C42ED" w:rsidP="00D4500D">
            <w:pPr>
              <w:spacing w:afterLines="40" w:after="96" w:line="240" w:lineRule="auto"/>
              <w:ind w:firstLine="0"/>
              <w:rPr>
                <w:sz w:val="20"/>
              </w:rPr>
            </w:pPr>
            <w:r w:rsidRPr="00F025EB">
              <w:rPr>
                <w:sz w:val="20"/>
              </w:rPr>
              <w:t>2</w:t>
            </w:r>
          </w:p>
          <w:p w14:paraId="35CEA598" w14:textId="77777777" w:rsidR="00D4500D" w:rsidRPr="00F025EB" w:rsidRDefault="00D4500D" w:rsidP="00D4500D">
            <w:pPr>
              <w:spacing w:afterLines="40" w:after="96" w:line="240" w:lineRule="auto"/>
              <w:ind w:firstLine="0"/>
              <w:rPr>
                <w:sz w:val="20"/>
              </w:rPr>
            </w:pPr>
          </w:p>
          <w:p w14:paraId="137FB10C" w14:textId="77777777" w:rsidR="00D4500D" w:rsidRPr="00F025EB" w:rsidRDefault="00D4500D" w:rsidP="00D4500D">
            <w:pPr>
              <w:spacing w:afterLines="40" w:after="96" w:line="240" w:lineRule="auto"/>
              <w:ind w:firstLine="0"/>
              <w:rPr>
                <w:sz w:val="20"/>
              </w:rPr>
            </w:pPr>
          </w:p>
          <w:p w14:paraId="219309FD" w14:textId="77777777" w:rsidR="00D4500D" w:rsidRPr="00F025EB" w:rsidRDefault="00D4500D" w:rsidP="00D4500D">
            <w:pPr>
              <w:spacing w:afterLines="40" w:after="96" w:line="240" w:lineRule="auto"/>
              <w:ind w:firstLine="0"/>
              <w:rPr>
                <w:sz w:val="20"/>
              </w:rPr>
            </w:pPr>
          </w:p>
          <w:p w14:paraId="61DB12E2" w14:textId="749F4218" w:rsidR="00D4500D" w:rsidRPr="00F025EB" w:rsidRDefault="002C42ED" w:rsidP="00D4500D">
            <w:pPr>
              <w:spacing w:afterLines="40" w:after="96" w:line="240" w:lineRule="auto"/>
              <w:ind w:firstLine="0"/>
              <w:rPr>
                <w:sz w:val="20"/>
              </w:rPr>
            </w:pPr>
            <w:r w:rsidRPr="00F025EB">
              <w:rPr>
                <w:sz w:val="20"/>
              </w:rPr>
              <w:t>2</w:t>
            </w:r>
          </w:p>
          <w:p w14:paraId="1BA4E277" w14:textId="77777777" w:rsidR="00D4500D" w:rsidRPr="00F025EB" w:rsidRDefault="00D4500D" w:rsidP="00D4500D">
            <w:pPr>
              <w:spacing w:afterLines="40" w:after="96" w:line="240" w:lineRule="auto"/>
              <w:ind w:firstLine="0"/>
              <w:rPr>
                <w:sz w:val="20"/>
              </w:rPr>
            </w:pPr>
          </w:p>
          <w:p w14:paraId="3136B231" w14:textId="77777777" w:rsidR="00D4500D" w:rsidRPr="00F025EB" w:rsidRDefault="00D4500D" w:rsidP="00D4500D">
            <w:pPr>
              <w:spacing w:afterLines="40" w:after="96" w:line="240" w:lineRule="auto"/>
              <w:ind w:firstLine="0"/>
              <w:rPr>
                <w:sz w:val="20"/>
              </w:rPr>
            </w:pPr>
          </w:p>
          <w:p w14:paraId="16A70575" w14:textId="77777777" w:rsidR="00D4500D" w:rsidRPr="00F025EB" w:rsidRDefault="00D4500D" w:rsidP="00D4500D">
            <w:pPr>
              <w:spacing w:afterLines="40" w:after="96" w:line="240" w:lineRule="auto"/>
              <w:ind w:firstLine="0"/>
              <w:rPr>
                <w:sz w:val="20"/>
              </w:rPr>
            </w:pPr>
          </w:p>
          <w:p w14:paraId="13488E54" w14:textId="77777777" w:rsidR="00D4500D" w:rsidRPr="00F025EB" w:rsidRDefault="00D4500D" w:rsidP="00D4500D">
            <w:pPr>
              <w:spacing w:afterLines="40" w:after="96" w:line="240" w:lineRule="auto"/>
              <w:ind w:firstLine="0"/>
              <w:rPr>
                <w:sz w:val="20"/>
              </w:rPr>
            </w:pPr>
          </w:p>
          <w:p w14:paraId="5DB02CF7" w14:textId="77777777" w:rsidR="00D4500D" w:rsidRPr="00F025EB" w:rsidRDefault="00D4500D" w:rsidP="00D4500D">
            <w:pPr>
              <w:spacing w:afterLines="40" w:after="96" w:line="240" w:lineRule="auto"/>
              <w:ind w:firstLine="0"/>
              <w:rPr>
                <w:sz w:val="20"/>
              </w:rPr>
            </w:pPr>
          </w:p>
          <w:p w14:paraId="53B51704" w14:textId="612018E8" w:rsidR="00D4500D" w:rsidRPr="00F025EB" w:rsidRDefault="00385C8A" w:rsidP="00D4500D">
            <w:pPr>
              <w:spacing w:afterLines="40" w:after="96" w:line="240" w:lineRule="auto"/>
              <w:ind w:firstLine="0"/>
              <w:rPr>
                <w:sz w:val="20"/>
              </w:rPr>
            </w:pPr>
            <w:r w:rsidRPr="00F025EB">
              <w:rPr>
                <w:sz w:val="20"/>
              </w:rPr>
              <w:t>2</w:t>
            </w:r>
          </w:p>
        </w:tc>
        <w:tc>
          <w:tcPr>
            <w:tcW w:w="1440" w:type="dxa"/>
          </w:tcPr>
          <w:p w14:paraId="3D7DBDE8" w14:textId="77777777" w:rsidR="00880993" w:rsidRPr="00F025EB" w:rsidRDefault="00065FAD" w:rsidP="0025081C">
            <w:pPr>
              <w:autoSpaceDE w:val="0"/>
              <w:autoSpaceDN w:val="0"/>
              <w:adjustRightInd w:val="0"/>
              <w:spacing w:afterLines="40" w:after="96" w:line="240" w:lineRule="auto"/>
              <w:ind w:firstLine="0"/>
              <w:rPr>
                <w:sz w:val="20"/>
              </w:rPr>
            </w:pPr>
            <w:r w:rsidRPr="00F025EB">
              <w:rPr>
                <w:sz w:val="20"/>
              </w:rPr>
              <w:t>2</w:t>
            </w:r>
          </w:p>
          <w:p w14:paraId="291D6414" w14:textId="77777777" w:rsidR="00065FAD" w:rsidRPr="00F025EB" w:rsidRDefault="00065FAD" w:rsidP="0025081C">
            <w:pPr>
              <w:autoSpaceDE w:val="0"/>
              <w:autoSpaceDN w:val="0"/>
              <w:adjustRightInd w:val="0"/>
              <w:spacing w:afterLines="40" w:after="96" w:line="240" w:lineRule="auto"/>
              <w:ind w:firstLine="0"/>
              <w:rPr>
                <w:sz w:val="20"/>
              </w:rPr>
            </w:pPr>
          </w:p>
          <w:p w14:paraId="5D3021AC" w14:textId="77777777" w:rsidR="00065FAD" w:rsidRPr="00F025EB" w:rsidRDefault="00065FAD" w:rsidP="0025081C">
            <w:pPr>
              <w:autoSpaceDE w:val="0"/>
              <w:autoSpaceDN w:val="0"/>
              <w:adjustRightInd w:val="0"/>
              <w:spacing w:afterLines="40" w:after="96" w:line="240" w:lineRule="auto"/>
              <w:ind w:firstLine="0"/>
              <w:rPr>
                <w:sz w:val="20"/>
              </w:rPr>
            </w:pPr>
          </w:p>
          <w:p w14:paraId="53619C12" w14:textId="77777777" w:rsidR="00065FAD" w:rsidRPr="00F025EB" w:rsidRDefault="00065FAD" w:rsidP="0025081C">
            <w:pPr>
              <w:autoSpaceDE w:val="0"/>
              <w:autoSpaceDN w:val="0"/>
              <w:adjustRightInd w:val="0"/>
              <w:spacing w:afterLines="40" w:after="96" w:line="240" w:lineRule="auto"/>
              <w:ind w:firstLine="0"/>
              <w:rPr>
                <w:sz w:val="20"/>
              </w:rPr>
            </w:pPr>
          </w:p>
          <w:p w14:paraId="2D441149" w14:textId="2757F99C" w:rsidR="00065FAD" w:rsidRPr="00F025EB" w:rsidRDefault="00065FAD" w:rsidP="0025081C">
            <w:pPr>
              <w:autoSpaceDE w:val="0"/>
              <w:autoSpaceDN w:val="0"/>
              <w:adjustRightInd w:val="0"/>
              <w:spacing w:afterLines="40" w:after="96" w:line="240" w:lineRule="auto"/>
              <w:ind w:firstLine="0"/>
              <w:rPr>
                <w:sz w:val="20"/>
              </w:rPr>
            </w:pPr>
            <w:r w:rsidRPr="00F025EB">
              <w:rPr>
                <w:sz w:val="20"/>
              </w:rPr>
              <w:t>2</w:t>
            </w:r>
          </w:p>
          <w:p w14:paraId="1D047951" w14:textId="77777777" w:rsidR="00BE0A18" w:rsidRPr="00F025EB" w:rsidRDefault="00BE0A18" w:rsidP="0025081C">
            <w:pPr>
              <w:autoSpaceDE w:val="0"/>
              <w:autoSpaceDN w:val="0"/>
              <w:adjustRightInd w:val="0"/>
              <w:spacing w:afterLines="40" w:after="96" w:line="240" w:lineRule="auto"/>
              <w:ind w:firstLine="0"/>
              <w:rPr>
                <w:sz w:val="20"/>
              </w:rPr>
            </w:pPr>
          </w:p>
          <w:p w14:paraId="04A536FC" w14:textId="77777777" w:rsidR="00BE0A18" w:rsidRPr="00F025EB" w:rsidRDefault="00BE0A18" w:rsidP="0025081C">
            <w:pPr>
              <w:autoSpaceDE w:val="0"/>
              <w:autoSpaceDN w:val="0"/>
              <w:adjustRightInd w:val="0"/>
              <w:spacing w:afterLines="40" w:after="96" w:line="240" w:lineRule="auto"/>
              <w:ind w:firstLine="0"/>
              <w:rPr>
                <w:sz w:val="20"/>
              </w:rPr>
            </w:pPr>
          </w:p>
          <w:p w14:paraId="6177664D" w14:textId="77777777" w:rsidR="00BE0A18" w:rsidRPr="00F025EB" w:rsidRDefault="00BE0A18" w:rsidP="0025081C">
            <w:pPr>
              <w:autoSpaceDE w:val="0"/>
              <w:autoSpaceDN w:val="0"/>
              <w:adjustRightInd w:val="0"/>
              <w:spacing w:afterLines="40" w:after="96" w:line="240" w:lineRule="auto"/>
              <w:ind w:firstLine="0"/>
              <w:rPr>
                <w:sz w:val="20"/>
              </w:rPr>
            </w:pPr>
          </w:p>
          <w:p w14:paraId="59B2BFA1" w14:textId="77777777" w:rsidR="00BE0A18" w:rsidRPr="00F025EB" w:rsidRDefault="00BE0A18" w:rsidP="0025081C">
            <w:pPr>
              <w:autoSpaceDE w:val="0"/>
              <w:autoSpaceDN w:val="0"/>
              <w:adjustRightInd w:val="0"/>
              <w:spacing w:afterLines="40" w:after="96" w:line="240" w:lineRule="auto"/>
              <w:ind w:firstLine="0"/>
              <w:rPr>
                <w:sz w:val="20"/>
              </w:rPr>
            </w:pPr>
          </w:p>
          <w:p w14:paraId="5B07A54A" w14:textId="77777777" w:rsidR="00BE0A18" w:rsidRPr="00F025EB" w:rsidRDefault="00BE0A18" w:rsidP="0025081C">
            <w:pPr>
              <w:autoSpaceDE w:val="0"/>
              <w:autoSpaceDN w:val="0"/>
              <w:adjustRightInd w:val="0"/>
              <w:spacing w:afterLines="40" w:after="96" w:line="240" w:lineRule="auto"/>
              <w:ind w:firstLine="0"/>
              <w:rPr>
                <w:sz w:val="20"/>
              </w:rPr>
            </w:pPr>
          </w:p>
          <w:p w14:paraId="39E780E5" w14:textId="326E39E1" w:rsidR="00BE0A18" w:rsidRPr="00F025EB" w:rsidRDefault="00BE0A18" w:rsidP="0025081C">
            <w:pPr>
              <w:autoSpaceDE w:val="0"/>
              <w:autoSpaceDN w:val="0"/>
              <w:adjustRightInd w:val="0"/>
              <w:spacing w:afterLines="40" w:after="96" w:line="240" w:lineRule="auto"/>
              <w:ind w:firstLine="0"/>
              <w:rPr>
                <w:sz w:val="20"/>
              </w:rPr>
            </w:pPr>
            <w:r w:rsidRPr="00F025EB">
              <w:rPr>
                <w:sz w:val="20"/>
              </w:rPr>
              <w:t>2</w:t>
            </w:r>
          </w:p>
          <w:p w14:paraId="5CEA1729" w14:textId="77777777" w:rsidR="00BE0A18" w:rsidRPr="00F025EB" w:rsidRDefault="00BE0A18" w:rsidP="0025081C">
            <w:pPr>
              <w:autoSpaceDE w:val="0"/>
              <w:autoSpaceDN w:val="0"/>
              <w:adjustRightInd w:val="0"/>
              <w:spacing w:afterLines="40" w:after="96" w:line="240" w:lineRule="auto"/>
              <w:ind w:firstLine="0"/>
              <w:rPr>
                <w:sz w:val="20"/>
              </w:rPr>
            </w:pPr>
          </w:p>
          <w:p w14:paraId="366CF1B0" w14:textId="77777777" w:rsidR="00BE0A18" w:rsidRPr="00F025EB" w:rsidRDefault="00BE0A18" w:rsidP="0025081C">
            <w:pPr>
              <w:autoSpaceDE w:val="0"/>
              <w:autoSpaceDN w:val="0"/>
              <w:adjustRightInd w:val="0"/>
              <w:spacing w:afterLines="40" w:after="96" w:line="240" w:lineRule="auto"/>
              <w:ind w:firstLine="0"/>
              <w:rPr>
                <w:sz w:val="20"/>
              </w:rPr>
            </w:pPr>
          </w:p>
          <w:p w14:paraId="411A8BB3" w14:textId="77777777" w:rsidR="00BE0A18" w:rsidRPr="00F025EB" w:rsidRDefault="00BE0A18" w:rsidP="0025081C">
            <w:pPr>
              <w:autoSpaceDE w:val="0"/>
              <w:autoSpaceDN w:val="0"/>
              <w:adjustRightInd w:val="0"/>
              <w:spacing w:afterLines="40" w:after="96" w:line="240" w:lineRule="auto"/>
              <w:ind w:firstLine="0"/>
              <w:rPr>
                <w:sz w:val="20"/>
              </w:rPr>
            </w:pPr>
          </w:p>
          <w:p w14:paraId="6540D40F" w14:textId="5424994E" w:rsidR="00065FAD" w:rsidRPr="00F025EB" w:rsidRDefault="00065FAD" w:rsidP="00065FAD">
            <w:pPr>
              <w:autoSpaceDE w:val="0"/>
              <w:autoSpaceDN w:val="0"/>
              <w:adjustRightInd w:val="0"/>
              <w:spacing w:afterLines="40" w:after="96" w:line="240" w:lineRule="auto"/>
              <w:ind w:firstLine="0"/>
              <w:jc w:val="left"/>
              <w:rPr>
                <w:sz w:val="20"/>
              </w:rPr>
            </w:pPr>
          </w:p>
        </w:tc>
        <w:tc>
          <w:tcPr>
            <w:tcW w:w="1818" w:type="dxa"/>
          </w:tcPr>
          <w:p w14:paraId="2CEDDDD8" w14:textId="77777777" w:rsidR="00880993" w:rsidRPr="00F025EB" w:rsidRDefault="00880993" w:rsidP="0025081C">
            <w:pPr>
              <w:autoSpaceDE w:val="0"/>
              <w:autoSpaceDN w:val="0"/>
              <w:adjustRightInd w:val="0"/>
              <w:spacing w:afterLines="40" w:after="96" w:line="240" w:lineRule="auto"/>
              <w:ind w:firstLine="0"/>
              <w:rPr>
                <w:sz w:val="20"/>
              </w:rPr>
            </w:pPr>
            <w:r w:rsidRPr="00F025EB">
              <w:rPr>
                <w:sz w:val="20"/>
              </w:rPr>
              <w:t>X</w:t>
            </w:r>
          </w:p>
          <w:p w14:paraId="725AB810" w14:textId="77777777" w:rsidR="00F939B3" w:rsidRPr="00F025EB" w:rsidRDefault="00F939B3" w:rsidP="0025081C">
            <w:pPr>
              <w:autoSpaceDE w:val="0"/>
              <w:autoSpaceDN w:val="0"/>
              <w:adjustRightInd w:val="0"/>
              <w:spacing w:afterLines="40" w:after="96" w:line="240" w:lineRule="auto"/>
              <w:ind w:firstLine="0"/>
              <w:rPr>
                <w:sz w:val="20"/>
              </w:rPr>
            </w:pPr>
          </w:p>
          <w:p w14:paraId="446BAABC" w14:textId="77777777" w:rsidR="00F939B3" w:rsidRPr="00F025EB" w:rsidRDefault="00F939B3" w:rsidP="0025081C">
            <w:pPr>
              <w:autoSpaceDE w:val="0"/>
              <w:autoSpaceDN w:val="0"/>
              <w:adjustRightInd w:val="0"/>
              <w:spacing w:afterLines="40" w:after="96" w:line="240" w:lineRule="auto"/>
              <w:ind w:firstLine="0"/>
              <w:rPr>
                <w:sz w:val="20"/>
              </w:rPr>
            </w:pPr>
          </w:p>
          <w:p w14:paraId="19BFA5B6" w14:textId="77777777" w:rsidR="00F939B3" w:rsidRPr="00F025EB" w:rsidRDefault="00F939B3" w:rsidP="0025081C">
            <w:pPr>
              <w:autoSpaceDE w:val="0"/>
              <w:autoSpaceDN w:val="0"/>
              <w:adjustRightInd w:val="0"/>
              <w:spacing w:afterLines="40" w:after="96" w:line="240" w:lineRule="auto"/>
              <w:ind w:firstLine="0"/>
              <w:rPr>
                <w:sz w:val="20"/>
              </w:rPr>
            </w:pPr>
          </w:p>
          <w:p w14:paraId="243E8B28" w14:textId="77777777" w:rsidR="00F939B3" w:rsidRPr="00F025EB" w:rsidRDefault="00F939B3" w:rsidP="0025081C">
            <w:pPr>
              <w:autoSpaceDE w:val="0"/>
              <w:autoSpaceDN w:val="0"/>
              <w:adjustRightInd w:val="0"/>
              <w:spacing w:afterLines="40" w:after="96" w:line="240" w:lineRule="auto"/>
              <w:ind w:firstLine="0"/>
              <w:rPr>
                <w:sz w:val="20"/>
              </w:rPr>
            </w:pPr>
            <w:r w:rsidRPr="00F025EB">
              <w:rPr>
                <w:sz w:val="20"/>
              </w:rPr>
              <w:t>2</w:t>
            </w:r>
          </w:p>
          <w:p w14:paraId="13928B20" w14:textId="77777777" w:rsidR="00F939B3" w:rsidRPr="00F025EB" w:rsidRDefault="00F939B3" w:rsidP="0025081C">
            <w:pPr>
              <w:autoSpaceDE w:val="0"/>
              <w:autoSpaceDN w:val="0"/>
              <w:adjustRightInd w:val="0"/>
              <w:spacing w:afterLines="40" w:after="96" w:line="240" w:lineRule="auto"/>
              <w:ind w:firstLine="0"/>
              <w:rPr>
                <w:sz w:val="20"/>
              </w:rPr>
            </w:pPr>
          </w:p>
          <w:p w14:paraId="5066756A" w14:textId="77777777" w:rsidR="00F939B3" w:rsidRPr="00F025EB" w:rsidRDefault="00F939B3" w:rsidP="0025081C">
            <w:pPr>
              <w:autoSpaceDE w:val="0"/>
              <w:autoSpaceDN w:val="0"/>
              <w:adjustRightInd w:val="0"/>
              <w:spacing w:afterLines="40" w:after="96" w:line="240" w:lineRule="auto"/>
              <w:ind w:firstLine="0"/>
              <w:rPr>
                <w:sz w:val="20"/>
              </w:rPr>
            </w:pPr>
          </w:p>
          <w:p w14:paraId="4856903A" w14:textId="77777777" w:rsidR="00F939B3" w:rsidRPr="00F025EB" w:rsidRDefault="00F939B3" w:rsidP="0025081C">
            <w:pPr>
              <w:autoSpaceDE w:val="0"/>
              <w:autoSpaceDN w:val="0"/>
              <w:adjustRightInd w:val="0"/>
              <w:spacing w:afterLines="40" w:after="96" w:line="240" w:lineRule="auto"/>
              <w:ind w:firstLine="0"/>
              <w:rPr>
                <w:sz w:val="20"/>
              </w:rPr>
            </w:pPr>
          </w:p>
          <w:p w14:paraId="4ABFD78E" w14:textId="77777777" w:rsidR="00F939B3" w:rsidRPr="00F025EB" w:rsidRDefault="00F939B3" w:rsidP="0025081C">
            <w:pPr>
              <w:autoSpaceDE w:val="0"/>
              <w:autoSpaceDN w:val="0"/>
              <w:adjustRightInd w:val="0"/>
              <w:spacing w:afterLines="40" w:after="96" w:line="240" w:lineRule="auto"/>
              <w:ind w:firstLine="0"/>
              <w:rPr>
                <w:sz w:val="20"/>
              </w:rPr>
            </w:pPr>
          </w:p>
          <w:p w14:paraId="433CADD7" w14:textId="77777777" w:rsidR="00F939B3" w:rsidRPr="00F025EB" w:rsidRDefault="00F939B3" w:rsidP="0025081C">
            <w:pPr>
              <w:autoSpaceDE w:val="0"/>
              <w:autoSpaceDN w:val="0"/>
              <w:adjustRightInd w:val="0"/>
              <w:spacing w:afterLines="40" w:after="96" w:line="240" w:lineRule="auto"/>
              <w:ind w:firstLine="0"/>
              <w:rPr>
                <w:sz w:val="20"/>
              </w:rPr>
            </w:pPr>
          </w:p>
          <w:p w14:paraId="5170BA3F" w14:textId="6CA5D42E" w:rsidR="00F939B3" w:rsidRPr="00F025EB" w:rsidRDefault="00F939B3" w:rsidP="0025081C">
            <w:pPr>
              <w:autoSpaceDE w:val="0"/>
              <w:autoSpaceDN w:val="0"/>
              <w:adjustRightInd w:val="0"/>
              <w:spacing w:afterLines="40" w:after="96" w:line="240" w:lineRule="auto"/>
              <w:ind w:firstLine="0"/>
              <w:rPr>
                <w:sz w:val="20"/>
              </w:rPr>
            </w:pPr>
            <w:r w:rsidRPr="00F025EB">
              <w:rPr>
                <w:sz w:val="20"/>
              </w:rPr>
              <w:t>2</w:t>
            </w:r>
          </w:p>
          <w:p w14:paraId="03143AF7" w14:textId="6844ECB0" w:rsidR="00F939B3" w:rsidRPr="00F025EB" w:rsidRDefault="00F939B3" w:rsidP="0025081C">
            <w:pPr>
              <w:autoSpaceDE w:val="0"/>
              <w:autoSpaceDN w:val="0"/>
              <w:adjustRightInd w:val="0"/>
              <w:spacing w:afterLines="40" w:after="96" w:line="240" w:lineRule="auto"/>
              <w:ind w:firstLine="0"/>
              <w:rPr>
                <w:sz w:val="20"/>
              </w:rPr>
            </w:pPr>
          </w:p>
        </w:tc>
      </w:tr>
      <w:tr w:rsidR="00880993" w:rsidRPr="00E75F02" w14:paraId="610E7E95" w14:textId="77777777" w:rsidTr="0025081C">
        <w:trPr>
          <w:trHeight w:val="653"/>
          <w:jc w:val="left"/>
        </w:trPr>
        <w:tc>
          <w:tcPr>
            <w:tcW w:w="3505" w:type="dxa"/>
          </w:tcPr>
          <w:p w14:paraId="7B60FAAD" w14:textId="0E5ED7B0" w:rsidR="00880993" w:rsidRPr="00F025EB" w:rsidRDefault="00880993" w:rsidP="00392DAB">
            <w:pPr>
              <w:keepLines/>
              <w:spacing w:afterLines="40" w:after="96" w:line="240" w:lineRule="auto"/>
              <w:ind w:firstLine="0"/>
              <w:jc w:val="left"/>
              <w:rPr>
                <w:sz w:val="20"/>
                <w:szCs w:val="20"/>
              </w:rPr>
            </w:pPr>
            <w:r w:rsidRPr="00F025EB">
              <w:rPr>
                <w:sz w:val="20"/>
                <w:szCs w:val="20"/>
              </w:rPr>
              <w:t>Appendices must include qualitative data analysis that supports results in Chapter 4 as appropriate (</w:t>
            </w:r>
            <w:r w:rsidR="006706E1" w:rsidRPr="00F025EB">
              <w:rPr>
                <w:sz w:val="20"/>
                <w:szCs w:val="20"/>
              </w:rPr>
              <w:t>i.e.,</w:t>
            </w:r>
            <w:r w:rsidRPr="00F025EB">
              <w:rPr>
                <w:sz w:val="20"/>
                <w:szCs w:val="20"/>
              </w:rPr>
              <w:t xml:space="preserve"> source tables for coding and theming process or codebook, if not included directly in Chapter 4).</w:t>
            </w:r>
          </w:p>
        </w:tc>
        <w:tc>
          <w:tcPr>
            <w:tcW w:w="1103" w:type="dxa"/>
          </w:tcPr>
          <w:p w14:paraId="527DC558" w14:textId="1C3B1623" w:rsidR="00880993" w:rsidRPr="00F025EB" w:rsidRDefault="00565027" w:rsidP="0025081C">
            <w:pPr>
              <w:spacing w:afterLines="40" w:after="96" w:line="240" w:lineRule="auto"/>
              <w:ind w:firstLine="0"/>
              <w:rPr>
                <w:sz w:val="20"/>
              </w:rPr>
            </w:pPr>
            <w:r w:rsidRPr="00F025EB">
              <w:rPr>
                <w:sz w:val="20"/>
              </w:rPr>
              <w:t>2</w:t>
            </w:r>
          </w:p>
        </w:tc>
        <w:tc>
          <w:tcPr>
            <w:tcW w:w="990" w:type="dxa"/>
          </w:tcPr>
          <w:p w14:paraId="3E089C9B" w14:textId="36042387" w:rsidR="00880993" w:rsidRPr="00F025EB" w:rsidRDefault="00385C8A" w:rsidP="0025081C">
            <w:pPr>
              <w:spacing w:afterLines="40" w:after="96" w:line="240" w:lineRule="auto"/>
              <w:ind w:firstLine="0"/>
              <w:rPr>
                <w:sz w:val="20"/>
              </w:rPr>
            </w:pPr>
            <w:r w:rsidRPr="00F025EB">
              <w:rPr>
                <w:sz w:val="20"/>
              </w:rPr>
              <w:t>2</w:t>
            </w:r>
          </w:p>
        </w:tc>
        <w:tc>
          <w:tcPr>
            <w:tcW w:w="1440" w:type="dxa"/>
          </w:tcPr>
          <w:p w14:paraId="6B6CC5C4" w14:textId="3FB95EEA" w:rsidR="00880993" w:rsidRPr="00F025EB" w:rsidRDefault="00171AA2"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46EBD9C7" w14:textId="77777777" w:rsidR="00880993" w:rsidRPr="00F025EB" w:rsidRDefault="00880993" w:rsidP="0025081C">
            <w:pPr>
              <w:autoSpaceDE w:val="0"/>
              <w:autoSpaceDN w:val="0"/>
              <w:adjustRightInd w:val="0"/>
              <w:spacing w:afterLines="40" w:after="96" w:line="240" w:lineRule="auto"/>
              <w:ind w:firstLine="0"/>
              <w:rPr>
                <w:sz w:val="20"/>
              </w:rPr>
            </w:pPr>
            <w:r w:rsidRPr="00F025EB">
              <w:rPr>
                <w:sz w:val="20"/>
              </w:rPr>
              <w:t>X</w:t>
            </w:r>
          </w:p>
        </w:tc>
      </w:tr>
      <w:tr w:rsidR="00880993" w:rsidRPr="00E75F02" w14:paraId="4511BF50" w14:textId="77777777" w:rsidTr="0025081C">
        <w:trPr>
          <w:trHeight w:val="653"/>
          <w:jc w:val="left"/>
        </w:trPr>
        <w:tc>
          <w:tcPr>
            <w:tcW w:w="3505" w:type="dxa"/>
          </w:tcPr>
          <w:p w14:paraId="041B0B6D" w14:textId="563F9B9B" w:rsidR="00880993" w:rsidRPr="00F025EB" w:rsidRDefault="009A54E7" w:rsidP="0025081C">
            <w:pPr>
              <w:keepLines/>
              <w:spacing w:afterLines="40" w:after="96" w:line="240" w:lineRule="auto"/>
              <w:ind w:firstLine="0"/>
              <w:jc w:val="left"/>
              <w:rPr>
                <w:sz w:val="20"/>
                <w:szCs w:val="20"/>
              </w:rPr>
            </w:pPr>
            <w:r w:rsidRPr="00F025EB">
              <w:rPr>
                <w:sz w:val="20"/>
                <w:szCs w:val="20"/>
              </w:rPr>
              <w:t>Section is written in a way that is well structured, has a logical flow, uses correct paragraph structure, sentence structure, punctuation, and APA format.</w:t>
            </w:r>
          </w:p>
        </w:tc>
        <w:tc>
          <w:tcPr>
            <w:tcW w:w="1103" w:type="dxa"/>
          </w:tcPr>
          <w:p w14:paraId="1C91FA4A" w14:textId="21CCEE78" w:rsidR="00880993" w:rsidRPr="00F025EB" w:rsidRDefault="00565027" w:rsidP="0025081C">
            <w:pPr>
              <w:spacing w:afterLines="40" w:after="96" w:line="240" w:lineRule="auto"/>
              <w:ind w:firstLine="0"/>
              <w:rPr>
                <w:sz w:val="20"/>
              </w:rPr>
            </w:pPr>
            <w:r w:rsidRPr="00F025EB">
              <w:rPr>
                <w:sz w:val="20"/>
              </w:rPr>
              <w:t>2</w:t>
            </w:r>
          </w:p>
        </w:tc>
        <w:tc>
          <w:tcPr>
            <w:tcW w:w="990" w:type="dxa"/>
          </w:tcPr>
          <w:p w14:paraId="273BAA5F" w14:textId="491EFE65" w:rsidR="00880993" w:rsidRPr="00F025EB" w:rsidRDefault="002C42ED" w:rsidP="0025081C">
            <w:pPr>
              <w:spacing w:afterLines="40" w:after="96" w:line="240" w:lineRule="auto"/>
              <w:ind w:firstLine="0"/>
              <w:rPr>
                <w:sz w:val="20"/>
              </w:rPr>
            </w:pPr>
            <w:r w:rsidRPr="00F025EB">
              <w:rPr>
                <w:sz w:val="20"/>
              </w:rPr>
              <w:t>2</w:t>
            </w:r>
          </w:p>
        </w:tc>
        <w:tc>
          <w:tcPr>
            <w:tcW w:w="1440" w:type="dxa"/>
          </w:tcPr>
          <w:p w14:paraId="3703CEE9" w14:textId="457B0130" w:rsidR="00880993" w:rsidRPr="00F025EB" w:rsidRDefault="00171AA2"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282596AA" w14:textId="77777777" w:rsidR="00880993" w:rsidRPr="00F025EB" w:rsidRDefault="00880993" w:rsidP="0025081C">
            <w:pPr>
              <w:autoSpaceDE w:val="0"/>
              <w:autoSpaceDN w:val="0"/>
              <w:adjustRightInd w:val="0"/>
              <w:spacing w:afterLines="40" w:after="96" w:line="240" w:lineRule="auto"/>
              <w:ind w:firstLine="0"/>
              <w:rPr>
                <w:sz w:val="20"/>
              </w:rPr>
            </w:pPr>
            <w:r w:rsidRPr="00F025EB">
              <w:rPr>
                <w:sz w:val="20"/>
              </w:rPr>
              <w:t>X</w:t>
            </w:r>
          </w:p>
        </w:tc>
      </w:tr>
      <w:tr w:rsidR="00880993" w:rsidRPr="00E75F02" w14:paraId="6592AA7F" w14:textId="77777777" w:rsidTr="0025081C">
        <w:trPr>
          <w:trHeight w:val="653"/>
          <w:jc w:val="left"/>
        </w:trPr>
        <w:tc>
          <w:tcPr>
            <w:tcW w:w="8856" w:type="dxa"/>
            <w:gridSpan w:val="5"/>
          </w:tcPr>
          <w:p w14:paraId="54E54BCF" w14:textId="77777777" w:rsidR="00880993" w:rsidRPr="00F025EB" w:rsidRDefault="00880993" w:rsidP="0025081C">
            <w:pPr>
              <w:spacing w:line="240" w:lineRule="auto"/>
              <w:ind w:firstLine="0"/>
              <w:jc w:val="left"/>
              <w:rPr>
                <w:b/>
                <w:sz w:val="20"/>
                <w:szCs w:val="20"/>
              </w:rPr>
            </w:pPr>
            <w:r w:rsidRPr="00F025EB">
              <w:rPr>
                <w:b/>
                <w:sz w:val="20"/>
                <w:szCs w:val="20"/>
              </w:rPr>
              <w:t>*Score each requirement listed in the criteria table using the following scale:</w:t>
            </w:r>
          </w:p>
          <w:p w14:paraId="7B9A25AD" w14:textId="77777777" w:rsidR="00880993" w:rsidRPr="00F025EB" w:rsidRDefault="00880993" w:rsidP="0025081C">
            <w:pPr>
              <w:spacing w:line="240" w:lineRule="auto"/>
              <w:ind w:firstLine="0"/>
              <w:jc w:val="left"/>
              <w:rPr>
                <w:sz w:val="20"/>
                <w:szCs w:val="20"/>
              </w:rPr>
            </w:pPr>
            <w:r w:rsidRPr="00F025EB">
              <w:rPr>
                <w:sz w:val="20"/>
                <w:szCs w:val="20"/>
              </w:rPr>
              <w:t>0 = Item Not Present or Unacceptable. Substantial Revisions are Required.</w:t>
            </w:r>
          </w:p>
          <w:p w14:paraId="63A46A1D" w14:textId="77777777" w:rsidR="00880993" w:rsidRPr="00F025EB" w:rsidRDefault="00880993" w:rsidP="0025081C">
            <w:pPr>
              <w:spacing w:line="240" w:lineRule="auto"/>
              <w:ind w:firstLine="0"/>
              <w:jc w:val="left"/>
              <w:rPr>
                <w:sz w:val="20"/>
                <w:szCs w:val="20"/>
              </w:rPr>
            </w:pPr>
            <w:r w:rsidRPr="00F025EB">
              <w:rPr>
                <w:sz w:val="20"/>
                <w:szCs w:val="20"/>
              </w:rPr>
              <w:t>1 = Item is Present. Does Not Meet Expectations. Revisions are Required.</w:t>
            </w:r>
          </w:p>
          <w:p w14:paraId="3587B593" w14:textId="77777777" w:rsidR="00880993" w:rsidRPr="00F025EB" w:rsidRDefault="00880993" w:rsidP="0025081C">
            <w:pPr>
              <w:spacing w:line="240" w:lineRule="auto"/>
              <w:ind w:firstLine="0"/>
              <w:jc w:val="left"/>
              <w:rPr>
                <w:sz w:val="20"/>
                <w:szCs w:val="20"/>
              </w:rPr>
            </w:pPr>
            <w:r w:rsidRPr="00F025EB">
              <w:rPr>
                <w:sz w:val="20"/>
                <w:szCs w:val="20"/>
              </w:rPr>
              <w:t xml:space="preserve">2 = Item is Acceptable. Meets Expectations. Some Revisions May be Suggested or Required. </w:t>
            </w:r>
          </w:p>
          <w:p w14:paraId="324D967B" w14:textId="77777777" w:rsidR="00880993" w:rsidRPr="00F025EB" w:rsidRDefault="00880993" w:rsidP="0025081C">
            <w:pPr>
              <w:spacing w:line="240" w:lineRule="auto"/>
              <w:ind w:firstLine="0"/>
              <w:jc w:val="left"/>
              <w:rPr>
                <w:rFonts w:eastAsia="Times New Roman"/>
                <w:sz w:val="20"/>
                <w:szCs w:val="20"/>
              </w:rPr>
            </w:pPr>
            <w:r w:rsidRPr="00F025EB">
              <w:rPr>
                <w:sz w:val="20"/>
                <w:szCs w:val="20"/>
              </w:rPr>
              <w:t>3 = Item Exceeds Expectations. No Revisions are Required.</w:t>
            </w:r>
          </w:p>
        </w:tc>
      </w:tr>
      <w:tr w:rsidR="00880993" w:rsidRPr="00E75F02" w14:paraId="1418A063" w14:textId="77777777" w:rsidTr="0025081C">
        <w:trPr>
          <w:trHeight w:val="653"/>
          <w:jc w:val="left"/>
        </w:trPr>
        <w:tc>
          <w:tcPr>
            <w:tcW w:w="8856" w:type="dxa"/>
            <w:gridSpan w:val="5"/>
          </w:tcPr>
          <w:p w14:paraId="46A3C4B8" w14:textId="77777777" w:rsidR="00880993" w:rsidRPr="00F025EB" w:rsidRDefault="00880993" w:rsidP="0025081C">
            <w:pPr>
              <w:spacing w:afterLines="40" w:after="96" w:line="240" w:lineRule="auto"/>
              <w:ind w:firstLine="0"/>
              <w:jc w:val="left"/>
              <w:rPr>
                <w:b/>
                <w:sz w:val="20"/>
                <w:szCs w:val="20"/>
              </w:rPr>
            </w:pPr>
            <w:r w:rsidRPr="00F025EB">
              <w:rPr>
                <w:b/>
                <w:sz w:val="20"/>
                <w:szCs w:val="20"/>
              </w:rPr>
              <w:lastRenderedPageBreak/>
              <w:t>Reviewer Comments:</w:t>
            </w:r>
          </w:p>
          <w:p w14:paraId="13BEA6FB" w14:textId="77777777" w:rsidR="00880993" w:rsidRPr="00F025EB" w:rsidDel="005E12C6" w:rsidRDefault="00880993" w:rsidP="0025081C">
            <w:pPr>
              <w:spacing w:afterLines="40" w:after="96" w:line="240" w:lineRule="auto"/>
              <w:ind w:firstLine="0"/>
              <w:rPr>
                <w:b/>
                <w:sz w:val="20"/>
                <w:szCs w:val="20"/>
              </w:rPr>
            </w:pPr>
          </w:p>
        </w:tc>
      </w:tr>
    </w:tbl>
    <w:p w14:paraId="406DAC65" w14:textId="77777777" w:rsidR="00C12950" w:rsidRDefault="00C12950" w:rsidP="005D1432">
      <w:pPr>
        <w:pStyle w:val="Heading3"/>
        <w:rPr>
          <w:ins w:id="834" w:author="Michael Grohs" w:date="2024-07-16T13:39:00Z" w16du:dateUtc="2024-07-16T18:39:00Z"/>
          <w:rStyle w:val="Heading3Char"/>
          <w:b/>
          <w:bCs/>
          <w:i/>
        </w:rPr>
      </w:pPr>
      <w:bookmarkStart w:id="835" w:name="_Toc171694983"/>
    </w:p>
    <w:p w14:paraId="398012FE" w14:textId="3EA0F898" w:rsidR="00EE14B3" w:rsidRPr="00E75F02" w:rsidRDefault="00EE14B3" w:rsidP="005D1432">
      <w:pPr>
        <w:pStyle w:val="Heading3"/>
      </w:pPr>
      <w:r w:rsidRPr="00E75F02">
        <w:rPr>
          <w:rStyle w:val="Heading3Char"/>
          <w:b/>
          <w:bCs/>
          <w:i/>
        </w:rPr>
        <w:t>Limitations</w:t>
      </w:r>
      <w:bookmarkEnd w:id="835"/>
    </w:p>
    <w:p w14:paraId="1B633C52" w14:textId="5BDA28F2" w:rsidR="00B420DA" w:rsidRPr="00E75F02" w:rsidRDefault="00D8047B" w:rsidP="005D1432">
      <w:pPr>
        <w:spacing w:after="0"/>
      </w:pPr>
      <w:r w:rsidRPr="00E75F02">
        <w:t xml:space="preserve">Limitations </w:t>
      </w:r>
      <w:r w:rsidR="00441C81" w:rsidRPr="00E75F02">
        <w:t>are</w:t>
      </w:r>
      <w:r w:rsidRPr="00E75F02">
        <w:t xml:space="preserve"> described as weaknesses </w:t>
      </w:r>
      <w:r w:rsidR="00441C81" w:rsidRPr="00E75F02">
        <w:t>that</w:t>
      </w:r>
      <w:r w:rsidR="00D705D4" w:rsidRPr="00E75F02">
        <w:t xml:space="preserve"> could </w:t>
      </w:r>
      <w:r w:rsidR="00DA6A6A" w:rsidRPr="00E75F02">
        <w:t xml:space="preserve">potentially </w:t>
      </w:r>
      <w:r w:rsidR="00D705D4" w:rsidRPr="00E75F02">
        <w:t>affect the</w:t>
      </w:r>
      <w:r w:rsidR="00DA6A6A" w:rsidRPr="00E75F02">
        <w:t xml:space="preserve"> outcomes of a research study</w:t>
      </w:r>
      <w:r w:rsidRPr="00E75F02">
        <w:t xml:space="preserve"> (Ross &amp; Bibler Zaidi, 2019). Anticipated limitations described in </w:t>
      </w:r>
      <w:del w:id="836" w:author="Michael Grohs" w:date="2024-07-16T13:41:00Z" w16du:dateUtc="2024-07-16T18:41:00Z">
        <w:r w:rsidRPr="00E75F02" w:rsidDel="007479C8">
          <w:delText xml:space="preserve">chapter </w:delText>
        </w:r>
      </w:del>
      <w:ins w:id="837" w:author="Michael Grohs" w:date="2024-07-16T13:41:00Z" w16du:dateUtc="2024-07-16T18:41:00Z">
        <w:r w:rsidR="007479C8">
          <w:t>C</w:t>
        </w:r>
        <w:r w:rsidR="007479C8" w:rsidRPr="00E75F02">
          <w:t xml:space="preserve">hapter </w:t>
        </w:r>
      </w:ins>
      <w:del w:id="838" w:author="Michael Grohs" w:date="2024-07-16T13:41:00Z" w16du:dateUtc="2024-07-16T18:41:00Z">
        <w:r w:rsidRPr="00E75F02" w:rsidDel="007479C8">
          <w:delText xml:space="preserve">one </w:delText>
        </w:r>
      </w:del>
      <w:ins w:id="839" w:author="Michael Grohs" w:date="2024-07-16T13:41:00Z" w16du:dateUtc="2024-07-16T18:41:00Z">
        <w:r w:rsidR="007479C8">
          <w:t>1</w:t>
        </w:r>
        <w:r w:rsidR="007479C8" w:rsidRPr="00E75F02">
          <w:t xml:space="preserve"> </w:t>
        </w:r>
      </w:ins>
      <w:r w:rsidRPr="00E75F02">
        <w:t xml:space="preserve">detailed possible issues with </w:t>
      </w:r>
      <w:r w:rsidR="008A108F" w:rsidRPr="00E75F02">
        <w:t xml:space="preserve">convenience </w:t>
      </w:r>
      <w:r w:rsidRPr="00E75F02">
        <w:t>sampling, l</w:t>
      </w:r>
      <w:r w:rsidR="008E6A60" w:rsidRPr="00E75F02">
        <w:t>imitations of data source</w:t>
      </w:r>
      <w:r w:rsidRPr="00E75F02">
        <w:t xml:space="preserve">, </w:t>
      </w:r>
      <w:r w:rsidR="00535C87" w:rsidRPr="00E75F02">
        <w:t>transferability of information</w:t>
      </w:r>
      <w:r w:rsidR="00D33339" w:rsidRPr="00E75F02">
        <w:t>, t</w:t>
      </w:r>
      <w:r w:rsidRPr="00E75F02">
        <w:t xml:space="preserve">he use of </w:t>
      </w:r>
      <w:r w:rsidR="00535C87" w:rsidRPr="00E75F02">
        <w:t>semi structured</w:t>
      </w:r>
      <w:r w:rsidRPr="00E75F02">
        <w:t xml:space="preserve"> </w:t>
      </w:r>
      <w:r w:rsidR="00CC4FF2" w:rsidRPr="00E75F02">
        <w:t xml:space="preserve">interview </w:t>
      </w:r>
      <w:r w:rsidRPr="00E75F02">
        <w:t xml:space="preserve">questions, and </w:t>
      </w:r>
      <w:r w:rsidR="00CC4FF2" w:rsidRPr="00E75F02">
        <w:t>the transcription of data</w:t>
      </w:r>
      <w:r w:rsidR="00746301" w:rsidRPr="00E75F02">
        <w:t xml:space="preserve"> using third party tools</w:t>
      </w:r>
      <w:r w:rsidRPr="00E75F02">
        <w:t xml:space="preserve">. </w:t>
      </w:r>
    </w:p>
    <w:p w14:paraId="394FB4FE" w14:textId="3C36E8E3" w:rsidR="00557468" w:rsidRPr="00E75F02" w:rsidRDefault="00EC7BDC" w:rsidP="005D1432">
      <w:pPr>
        <w:spacing w:after="0"/>
      </w:pPr>
      <w:r w:rsidRPr="00E75F02">
        <w:t xml:space="preserve">Two </w:t>
      </w:r>
      <w:del w:id="840" w:author="Michael Grohs" w:date="2024-07-16T13:40:00Z" w16du:dateUtc="2024-07-16T18:40:00Z">
        <w:r w:rsidR="00817E28" w:rsidRPr="00E75F02" w:rsidDel="007479C8">
          <w:delText xml:space="preserve"> </w:delText>
        </w:r>
      </w:del>
      <w:r w:rsidR="00817E28" w:rsidRPr="00E75F02">
        <w:t>limitation</w:t>
      </w:r>
      <w:r w:rsidRPr="00E75F02">
        <w:t xml:space="preserve">s </w:t>
      </w:r>
      <w:r w:rsidR="00817E28" w:rsidRPr="00E75F02">
        <w:t xml:space="preserve">that </w:t>
      </w:r>
      <w:r w:rsidRPr="00E75F02">
        <w:t xml:space="preserve">were </w:t>
      </w:r>
      <w:del w:id="841" w:author="Michael Grohs" w:date="2024-07-16T13:41:00Z" w16du:dateUtc="2024-07-16T18:41:00Z">
        <w:r w:rsidR="00817E28" w:rsidRPr="00E75F02" w:rsidDel="007479C8">
          <w:delText xml:space="preserve"> </w:delText>
        </w:r>
      </w:del>
      <w:r w:rsidR="00817E28" w:rsidRPr="00E75F02">
        <w:t xml:space="preserve">present </w:t>
      </w:r>
      <w:del w:id="842" w:author="Michael Grohs" w:date="2024-07-16T13:41:00Z" w16du:dateUtc="2024-07-16T18:41:00Z">
        <w:r w:rsidR="00817E28" w:rsidRPr="00E75F02" w:rsidDel="007479C8">
          <w:delText>was</w:delText>
        </w:r>
        <w:r w:rsidRPr="00E75F02" w:rsidDel="007479C8">
          <w:delText xml:space="preserve"> </w:delText>
        </w:r>
      </w:del>
      <w:ins w:id="843" w:author="Michael Grohs" w:date="2024-07-16T13:41:00Z" w16du:dateUtc="2024-07-16T18:41:00Z">
        <w:r w:rsidR="007479C8" w:rsidRPr="00E75F02">
          <w:t>w</w:t>
        </w:r>
        <w:r w:rsidR="007479C8">
          <w:t>ere</w:t>
        </w:r>
        <w:r w:rsidR="007479C8" w:rsidRPr="00E75F02">
          <w:t xml:space="preserve"> </w:t>
        </w:r>
      </w:ins>
      <w:r w:rsidRPr="00E75F02">
        <w:t>the amount of time for each interview and the</w:t>
      </w:r>
      <w:r w:rsidR="00D8047B" w:rsidRPr="00E75F02">
        <w:t xml:space="preserve"> lack of </w:t>
      </w:r>
      <w:r w:rsidR="006C6437" w:rsidRPr="00E75F02">
        <w:t>funding.</w:t>
      </w:r>
      <w:r w:rsidR="00060E3E" w:rsidRPr="00E75F02">
        <w:t xml:space="preserve"> </w:t>
      </w:r>
      <w:r w:rsidR="00346DCE" w:rsidRPr="00E75F02">
        <w:t>P</w:t>
      </w:r>
      <w:r w:rsidRPr="00E75F02">
        <w:t>articipant</w:t>
      </w:r>
      <w:r w:rsidR="00346DCE" w:rsidRPr="00E75F02">
        <w:t xml:space="preserve"> 3</w:t>
      </w:r>
      <w:r w:rsidRPr="00E75F02">
        <w:t xml:space="preserve"> w</w:t>
      </w:r>
      <w:r w:rsidR="00346DCE" w:rsidRPr="00E75F02">
        <w:t xml:space="preserve">as </w:t>
      </w:r>
      <w:r w:rsidRPr="00E75F02">
        <w:t xml:space="preserve">actively teaching in </w:t>
      </w:r>
      <w:r w:rsidR="00346DCE" w:rsidRPr="00E75F02">
        <w:t>her</w:t>
      </w:r>
      <w:r w:rsidRPr="00E75F02">
        <w:t xml:space="preserve"> classroom</w:t>
      </w:r>
      <w:r w:rsidR="00346DCE" w:rsidRPr="00E75F02">
        <w:t xml:space="preserve"> since her kids came back early during her planning period</w:t>
      </w:r>
      <w:r w:rsidR="006B370E" w:rsidRPr="00E75F02">
        <w:t xml:space="preserve">. </w:t>
      </w:r>
      <w:r w:rsidRPr="00E75F02">
        <w:t xml:space="preserve">It was not determined </w:t>
      </w:r>
      <w:r w:rsidR="00346DCE" w:rsidRPr="00E75F02">
        <w:t xml:space="preserve">if she </w:t>
      </w:r>
      <w:r w:rsidRPr="00E75F02">
        <w:t>would find another teacher</w:t>
      </w:r>
      <w:r w:rsidR="00346DCE" w:rsidRPr="00E75F02">
        <w:t xml:space="preserve"> to take over during the interview</w:t>
      </w:r>
      <w:r w:rsidRPr="00E75F02">
        <w:t>.</w:t>
      </w:r>
      <w:r w:rsidR="00346DCE" w:rsidRPr="00E75F02">
        <w:t xml:space="preserve"> This was the only available time she had for the interview.</w:t>
      </w:r>
      <w:r w:rsidRPr="00E75F02">
        <w:t xml:space="preserve"> </w:t>
      </w:r>
      <w:r w:rsidR="00D8047B" w:rsidRPr="00E75F02">
        <w:t xml:space="preserve">Zoom Business and Survey Monkey </w:t>
      </w:r>
      <w:del w:id="844" w:author="Michael Grohs" w:date="2024-07-16T13:43:00Z" w16du:dateUtc="2024-07-16T18:43:00Z">
        <w:r w:rsidR="00060E3E" w:rsidRPr="00E75F02" w:rsidDel="007479C8">
          <w:delText>were</w:delText>
        </w:r>
        <w:r w:rsidR="00D8047B" w:rsidRPr="00E75F02" w:rsidDel="007479C8">
          <w:delText xml:space="preserve"> expensive and require</w:delText>
        </w:r>
        <w:r w:rsidR="00060E3E" w:rsidRPr="00E75F02" w:rsidDel="007479C8">
          <w:delText>d</w:delText>
        </w:r>
        <w:r w:rsidR="00D8047B" w:rsidRPr="00E75F02" w:rsidDel="007479C8">
          <w:delText xml:space="preserve"> a monthly subscription</w:delText>
        </w:r>
        <w:r w:rsidR="00060E3E" w:rsidRPr="00E75F02" w:rsidDel="007479C8">
          <w:delText xml:space="preserve"> that w</w:delText>
        </w:r>
        <w:r w:rsidR="000F1C87" w:rsidRPr="00E75F02" w:rsidDel="007479C8">
          <w:delText>as</w:delText>
        </w:r>
        <w:r w:rsidR="00060E3E" w:rsidRPr="00E75F02" w:rsidDel="007479C8">
          <w:delText xml:space="preserve"> not </w:delText>
        </w:r>
        <w:r w:rsidR="006706E1" w:rsidRPr="00E75F02" w:rsidDel="007479C8">
          <w:delText>a part</w:delText>
        </w:r>
        <w:r w:rsidR="00060E3E" w:rsidRPr="00E75F02" w:rsidDel="007479C8">
          <w:delText xml:space="preserve"> of my budget </w:delText>
        </w:r>
      </w:del>
      <w:ins w:id="845" w:author="Michael Grohs" w:date="2024-07-16T13:55:00Z" w16du:dateUtc="2024-07-16T18:55:00Z">
        <w:r w:rsidR="00D371E7">
          <w:t>came with</w:t>
        </w:r>
      </w:ins>
      <w:ins w:id="846" w:author="Michael Grohs" w:date="2024-07-16T13:43:00Z" w16du:dateUtc="2024-07-16T18:43:00Z">
        <w:r w:rsidR="007479C8">
          <w:t xml:space="preserve"> budgetary restrictions </w:t>
        </w:r>
      </w:ins>
      <w:r w:rsidR="00060E3E" w:rsidRPr="00E75F02">
        <w:t xml:space="preserve">which caused a </w:t>
      </w:r>
      <w:r w:rsidR="00DF7AB7" w:rsidRPr="00E75F02">
        <w:t>delay in</w:t>
      </w:r>
      <w:r w:rsidR="00060E3E" w:rsidRPr="00E75F02">
        <w:t xml:space="preserve"> data collection.</w:t>
      </w:r>
      <w:r w:rsidR="00DF7AB7" w:rsidRPr="00E75F02">
        <w:t xml:space="preserve"> Having additional </w:t>
      </w:r>
      <w:r w:rsidR="00D8047B" w:rsidRPr="00E75F02">
        <w:t xml:space="preserve">funding could have potentially acquired </w:t>
      </w:r>
      <w:r w:rsidR="00DF7AB7" w:rsidRPr="00E75F02">
        <w:t xml:space="preserve">the researcher to start data collection </w:t>
      </w:r>
      <w:r w:rsidR="007F73E9" w:rsidRPr="00E75F02">
        <w:t xml:space="preserve">early as well as collected </w:t>
      </w:r>
      <w:r w:rsidR="00D8047B" w:rsidRPr="00E75F02">
        <w:t xml:space="preserve">more data to contribute to the study. </w:t>
      </w:r>
      <w:r w:rsidR="00AA1DB6" w:rsidRPr="00E75F02">
        <w:t>S</w:t>
      </w:r>
      <w:r w:rsidR="00D8047B" w:rsidRPr="00E75F02">
        <w:t>elf-report</w:t>
      </w:r>
      <w:r w:rsidR="00AA1DB6" w:rsidRPr="00E75F02">
        <w:t>ing</w:t>
      </w:r>
      <w:r w:rsidR="002D0CB5" w:rsidRPr="00E75F02">
        <w:t xml:space="preserve"> and transferability of </w:t>
      </w:r>
      <w:r w:rsidR="006C6437" w:rsidRPr="00E75F02">
        <w:t>information were</w:t>
      </w:r>
      <w:r w:rsidR="00AA1DB6" w:rsidRPr="00E75F02">
        <w:t xml:space="preserve"> a limitation due to </w:t>
      </w:r>
      <w:r w:rsidR="004E5776" w:rsidRPr="00E75F02">
        <w:t xml:space="preserve">participants </w:t>
      </w:r>
      <w:r w:rsidR="00706C06" w:rsidRPr="00E75F02">
        <w:t>g</w:t>
      </w:r>
      <w:r w:rsidR="002F12DB" w:rsidRPr="00E75F02">
        <w:t xml:space="preserve">iving </w:t>
      </w:r>
      <w:r w:rsidR="00706C06" w:rsidRPr="00E75F02">
        <w:t>vague details or</w:t>
      </w:r>
      <w:r w:rsidR="009619AB" w:rsidRPr="00E75F02">
        <w:t xml:space="preserve"> </w:t>
      </w:r>
      <w:r w:rsidR="00706C06" w:rsidRPr="00E75F02">
        <w:t>not elaborat</w:t>
      </w:r>
      <w:r w:rsidR="009619AB" w:rsidRPr="00E75F02">
        <w:t>ing</w:t>
      </w:r>
      <w:r w:rsidR="00706C06" w:rsidRPr="00E75F02">
        <w:t xml:space="preserve"> on their questions</w:t>
      </w:r>
      <w:r w:rsidR="00EF1D56" w:rsidRPr="00E75F02">
        <w:t xml:space="preserve"> relating to their PWI experiences</w:t>
      </w:r>
      <w:r w:rsidR="00D8047B" w:rsidRPr="00E75F02">
        <w:t xml:space="preserve">. </w:t>
      </w:r>
    </w:p>
    <w:p w14:paraId="2CB39801" w14:textId="7089BB43" w:rsidR="00557468" w:rsidRPr="00E75F02" w:rsidRDefault="00D8047B" w:rsidP="005D1432">
      <w:pPr>
        <w:spacing w:after="0"/>
      </w:pPr>
      <w:r w:rsidRPr="00E75F02">
        <w:t>One of the most significant limitations in this study was the sample size</w:t>
      </w:r>
      <w:r w:rsidR="00B81AB1" w:rsidRPr="00E75F02">
        <w:t xml:space="preserve"> of mostly female</w:t>
      </w:r>
      <w:r w:rsidR="00773618" w:rsidRPr="00E75F02">
        <w:t xml:space="preserve"> African American </w:t>
      </w:r>
      <w:r w:rsidR="006C6437" w:rsidRPr="00E75F02">
        <w:t>alumni. The</w:t>
      </w:r>
      <w:r w:rsidR="004461A2" w:rsidRPr="00E75F02">
        <w:t xml:space="preserve"> </w:t>
      </w:r>
      <w:r w:rsidRPr="00E75F02">
        <w:t>sample size met methodology minimums</w:t>
      </w:r>
      <w:ins w:id="847" w:author="Michael Grohs" w:date="2024-07-16T13:55:00Z" w16du:dateUtc="2024-07-16T18:55:00Z">
        <w:r w:rsidR="00D371E7">
          <w:t>;</w:t>
        </w:r>
      </w:ins>
      <w:r w:rsidR="004461A2" w:rsidRPr="00E75F02">
        <w:t xml:space="preserve"> however</w:t>
      </w:r>
      <w:ins w:id="848" w:author="Michael Grohs" w:date="2024-07-16T13:55:00Z" w16du:dateUtc="2024-07-16T18:55:00Z">
        <w:r w:rsidR="00D371E7">
          <w:t>,</w:t>
        </w:r>
      </w:ins>
      <w:r w:rsidR="004461A2" w:rsidRPr="00E75F02">
        <w:t xml:space="preserve"> a </w:t>
      </w:r>
      <w:r w:rsidRPr="00E75F02">
        <w:t xml:space="preserve">sample size </w:t>
      </w:r>
      <w:r w:rsidR="004461A2" w:rsidRPr="00E75F02">
        <w:t xml:space="preserve">with the equal amounts of </w:t>
      </w:r>
      <w:r w:rsidR="00773618" w:rsidRPr="00E75F02">
        <w:t>African America</w:t>
      </w:r>
      <w:ins w:id="849" w:author="Michael Grohs" w:date="2024-07-16T13:55:00Z" w16du:dateUtc="2024-07-16T18:55:00Z">
        <w:r w:rsidR="00D371E7">
          <w:t>n</w:t>
        </w:r>
      </w:ins>
      <w:r w:rsidR="00773618" w:rsidRPr="00E75F02">
        <w:t xml:space="preserve"> </w:t>
      </w:r>
      <w:r w:rsidR="004461A2" w:rsidRPr="00E75F02">
        <w:t xml:space="preserve">males and females </w:t>
      </w:r>
      <w:r w:rsidRPr="00E75F02">
        <w:lastRenderedPageBreak/>
        <w:t>could have been a more accurate</w:t>
      </w:r>
      <w:r w:rsidR="004461A2" w:rsidRPr="00E75F02">
        <w:t xml:space="preserve"> sam</w:t>
      </w:r>
      <w:r w:rsidR="00D33339" w:rsidRPr="00E75F02">
        <w:t>ple</w:t>
      </w:r>
      <w:r w:rsidR="004461A2" w:rsidRPr="00E75F02">
        <w:t xml:space="preserve"> of the </w:t>
      </w:r>
      <w:r w:rsidRPr="00E75F02">
        <w:t>population of participants</w:t>
      </w:r>
      <w:r w:rsidR="004461A2" w:rsidRPr="00E75F02">
        <w:t xml:space="preserve"> that are alumni from PWIs. </w:t>
      </w:r>
      <w:r w:rsidR="00F4719D" w:rsidRPr="00E75F02">
        <w:t xml:space="preserve">The number of </w:t>
      </w:r>
      <w:r w:rsidR="006D3DCE" w:rsidRPr="00E75F02">
        <w:t>one-on-one interviews</w:t>
      </w:r>
      <w:r w:rsidRPr="00E75F02">
        <w:t xml:space="preserve"> could have possibly narrowed the amount of data given</w:t>
      </w:r>
      <w:r w:rsidR="0029111C" w:rsidRPr="00E75F02">
        <w:t xml:space="preserve"> </w:t>
      </w:r>
      <w:del w:id="850" w:author="Michael Grohs" w:date="2024-07-16T13:57:00Z" w16du:dateUtc="2024-07-16T18:57:00Z">
        <w:r w:rsidR="0029111C" w:rsidRPr="00E75F02" w:rsidDel="00D371E7">
          <w:delText>due</w:delText>
        </w:r>
        <w:r w:rsidR="00161F58" w:rsidRPr="00E75F02" w:rsidDel="00D371E7">
          <w:delText xml:space="preserve"> </w:delText>
        </w:r>
        <w:r w:rsidR="0029111C" w:rsidRPr="00E75F02" w:rsidDel="00D371E7">
          <w:delText>to only</w:delText>
        </w:r>
      </w:del>
      <w:ins w:id="851" w:author="Michael Grohs" w:date="2024-07-16T13:57:00Z" w16du:dateUtc="2024-07-16T18:57:00Z">
        <w:r w:rsidR="00D371E7">
          <w:t>because only</w:t>
        </w:r>
      </w:ins>
      <w:r w:rsidR="0029111C" w:rsidRPr="00E75F02">
        <w:t xml:space="preserve"> </w:t>
      </w:r>
      <w:del w:id="852" w:author="Michael Grohs" w:date="2024-07-16T13:56:00Z" w16du:dateUtc="2024-07-16T18:56:00Z">
        <w:r w:rsidR="00D33339" w:rsidRPr="00E75F02" w:rsidDel="00D371E7">
          <w:delText>ten</w:delText>
        </w:r>
        <w:r w:rsidR="00161F58" w:rsidRPr="00E75F02" w:rsidDel="00D371E7">
          <w:delText xml:space="preserve"> </w:delText>
        </w:r>
      </w:del>
      <w:ins w:id="853" w:author="Michael Grohs" w:date="2024-07-16T13:56:00Z" w16du:dateUtc="2024-07-16T18:56:00Z">
        <w:r w:rsidR="00D371E7">
          <w:t>10 of the 26</w:t>
        </w:r>
        <w:r w:rsidR="00D371E7" w:rsidRPr="00E75F02">
          <w:t xml:space="preserve"> </w:t>
        </w:r>
      </w:ins>
      <w:del w:id="854" w:author="Michael Grohs" w:date="2024-07-16T13:58:00Z" w16du:dateUtc="2024-07-16T18:58:00Z">
        <w:r w:rsidR="00161F58" w:rsidRPr="00E75F02" w:rsidDel="00D371E7">
          <w:delText>participants</w:delText>
        </w:r>
      </w:del>
      <w:proofErr w:type="spellStart"/>
      <w:ins w:id="855" w:author="Michael Grohs" w:date="2024-07-16T14:18:00Z" w16du:dateUtc="2024-07-16T19:18:00Z">
        <w:r w:rsidR="00E65F2C">
          <w:t>participants</w:t>
        </w:r>
      </w:ins>
      <w:del w:id="856" w:author="Michael Grohs" w:date="2024-07-16T13:57:00Z" w16du:dateUtc="2024-07-16T18:57:00Z">
        <w:r w:rsidR="00161F58" w:rsidRPr="00E75F02" w:rsidDel="00D371E7">
          <w:delText xml:space="preserve"> out of the </w:delText>
        </w:r>
        <w:r w:rsidR="006C6437" w:rsidRPr="00E75F02" w:rsidDel="00D371E7">
          <w:delText>twenty-six</w:delText>
        </w:r>
        <w:r w:rsidR="00161F58" w:rsidRPr="00E75F02" w:rsidDel="00D371E7">
          <w:delText xml:space="preserve"> </w:delText>
        </w:r>
      </w:del>
      <w:del w:id="857" w:author="Michael Grohs" w:date="2024-07-16T13:58:00Z" w16du:dateUtc="2024-07-16T18:58:00Z">
        <w:r w:rsidR="00161F58" w:rsidRPr="00E75F02" w:rsidDel="00D371E7">
          <w:delText>wanted to do a one-to-one interview</w:delText>
        </w:r>
      </w:del>
      <w:ins w:id="858" w:author="Michael Grohs" w:date="2024-07-16T13:58:00Z" w16du:dateUtc="2024-07-16T18:58:00Z">
        <w:r w:rsidR="00D371E7">
          <w:t>participat</w:t>
        </w:r>
      </w:ins>
      <w:ins w:id="859" w:author="Michael Grohs" w:date="2024-07-16T14:18:00Z" w16du:dateUtc="2024-07-16T19:18:00Z">
        <w:r w:rsidR="00E65F2C">
          <w:t>ed</w:t>
        </w:r>
      </w:ins>
      <w:proofErr w:type="spellEnd"/>
      <w:r w:rsidR="00161F58" w:rsidRPr="00E75F02">
        <w:t>.</w:t>
      </w:r>
      <w:r w:rsidRPr="00E75F02">
        <w:t xml:space="preserve"> Fortunately, </w:t>
      </w:r>
      <w:r w:rsidR="003561B8" w:rsidRPr="00E75F02">
        <w:t xml:space="preserve">the </w:t>
      </w:r>
      <w:r w:rsidRPr="00E75F02">
        <w:t>t</w:t>
      </w:r>
      <w:r w:rsidR="006D3DCE" w:rsidRPr="00E75F02">
        <w:t>wo</w:t>
      </w:r>
      <w:r w:rsidRPr="00E75F02">
        <w:t xml:space="preserve"> data collection tools </w:t>
      </w:r>
      <w:r w:rsidR="003561B8" w:rsidRPr="00E75F02">
        <w:t xml:space="preserve">that </w:t>
      </w:r>
      <w:r w:rsidR="00557468" w:rsidRPr="00E75F02">
        <w:t xml:space="preserve">were used </w:t>
      </w:r>
      <w:r w:rsidR="006D3DCE" w:rsidRPr="00E75F02">
        <w:t>helped t</w:t>
      </w:r>
      <w:r w:rsidRPr="00E75F02">
        <w:t xml:space="preserve">o increase the total number of participants that either participated in an interview or </w:t>
      </w:r>
      <w:r w:rsidR="006D3DCE" w:rsidRPr="00E75F02">
        <w:t>questionnaire</w:t>
      </w:r>
      <w:r w:rsidRPr="00E75F02">
        <w:t xml:space="preserve">. </w:t>
      </w:r>
    </w:p>
    <w:p w14:paraId="3C38C454" w14:textId="5B333135" w:rsidR="00EE14B3" w:rsidRPr="00E75F02" w:rsidRDefault="00C70917" w:rsidP="005D1432">
      <w:pPr>
        <w:spacing w:after="0"/>
      </w:pPr>
      <w:r w:rsidRPr="00E75F02">
        <w:t xml:space="preserve">A </w:t>
      </w:r>
      <w:r w:rsidR="006C6437" w:rsidRPr="00E75F02">
        <w:t>limitation that</w:t>
      </w:r>
      <w:r w:rsidRPr="00E75F02">
        <w:t xml:space="preserve"> was present in the study was the use of social media groups</w:t>
      </w:r>
      <w:r w:rsidR="00FB1073" w:rsidRPr="00E75F02">
        <w:t xml:space="preserve"> that had majority female members</w:t>
      </w:r>
      <w:r w:rsidR="00F343C4" w:rsidRPr="00E75F02">
        <w:t>. T</w:t>
      </w:r>
      <w:r w:rsidRPr="00E75F02">
        <w:t>he recruitment flyer was posted</w:t>
      </w:r>
      <w:ins w:id="860" w:author="Michael Grohs" w:date="2024-07-16T14:19:00Z" w16du:dateUtc="2024-07-16T19:19:00Z">
        <w:r w:rsidR="00E65F2C">
          <w:t>;</w:t>
        </w:r>
      </w:ins>
      <w:r w:rsidR="00F45165" w:rsidRPr="00E75F02">
        <w:t xml:space="preserve"> however</w:t>
      </w:r>
      <w:r w:rsidR="00CD006B" w:rsidRPr="00E75F02">
        <w:t xml:space="preserve">, the </w:t>
      </w:r>
      <w:r w:rsidRPr="00E75F02">
        <w:t>social media groups were geared towards</w:t>
      </w:r>
      <w:r w:rsidR="00CD006B" w:rsidRPr="00E75F02">
        <w:t xml:space="preserve"> African American alumni</w:t>
      </w:r>
      <w:r w:rsidR="0082263F" w:rsidRPr="00E75F02">
        <w:t xml:space="preserve"> in the South Atlantic Region</w:t>
      </w:r>
      <w:r w:rsidR="001C0877" w:rsidRPr="00E75F02">
        <w:t xml:space="preserve"> which</w:t>
      </w:r>
      <w:r w:rsidR="002148AD" w:rsidRPr="00E75F02">
        <w:t xml:space="preserve"> could </w:t>
      </w:r>
      <w:r w:rsidRPr="00E75F02">
        <w:t>have possibly limited the scope</w:t>
      </w:r>
      <w:r w:rsidR="001C0877" w:rsidRPr="00E75F02">
        <w:t xml:space="preserve"> of male participants</w:t>
      </w:r>
      <w:r w:rsidRPr="00E75F02">
        <w:t xml:space="preserve"> and prevented the </w:t>
      </w:r>
      <w:commentRangeStart w:id="861"/>
      <w:r w:rsidRPr="00E75F02">
        <w:t xml:space="preserve">researcher from reaching </w:t>
      </w:r>
      <w:commentRangeEnd w:id="861"/>
      <w:r w:rsidR="00E65F2C">
        <w:rPr>
          <w:rStyle w:val="CommentReference"/>
        </w:rPr>
        <w:commentReference w:id="861"/>
      </w:r>
      <w:r w:rsidR="001C0877" w:rsidRPr="00E75F02">
        <w:t xml:space="preserve">other African American alumni outside </w:t>
      </w:r>
      <w:r w:rsidR="00611815" w:rsidRPr="00E75F02">
        <w:t>the South Atlantic area.</w:t>
      </w:r>
      <w:r w:rsidRPr="00E75F02">
        <w:t xml:space="preserve"> </w:t>
      </w:r>
      <w:r w:rsidR="009026F3" w:rsidRPr="00E75F02">
        <w:t>M</w:t>
      </w:r>
      <w:r w:rsidRPr="00E75F02">
        <w:t xml:space="preserve">ultiple participants belonged to the </w:t>
      </w:r>
      <w:r w:rsidR="009026F3" w:rsidRPr="00E75F02">
        <w:t xml:space="preserve">same </w:t>
      </w:r>
      <w:r w:rsidRPr="00E75F02">
        <w:t>social media group</w:t>
      </w:r>
      <w:r w:rsidR="009026F3" w:rsidRPr="00E75F02">
        <w:t xml:space="preserve"> which</w:t>
      </w:r>
      <w:r w:rsidR="003E27D1" w:rsidRPr="00E75F02">
        <w:t xml:space="preserve"> </w:t>
      </w:r>
      <w:r w:rsidR="009026F3" w:rsidRPr="00E75F02">
        <w:t>also</w:t>
      </w:r>
      <w:r w:rsidR="003E27D1" w:rsidRPr="00E75F02">
        <w:t xml:space="preserve"> </w:t>
      </w:r>
      <w:r w:rsidR="009026F3" w:rsidRPr="00E75F02">
        <w:t xml:space="preserve">caused a limitation. </w:t>
      </w:r>
      <w:r w:rsidR="004B7573" w:rsidRPr="00E75F02">
        <w:t>Fortunately, the number of African American alumni in the social m</w:t>
      </w:r>
      <w:r w:rsidR="003B2E0E" w:rsidRPr="00E75F02">
        <w:t>edia groups were vast</w:t>
      </w:r>
      <w:r w:rsidR="0010130E" w:rsidRPr="00E75F02">
        <w:t xml:space="preserve">. </w:t>
      </w:r>
      <w:r w:rsidR="00557468" w:rsidRPr="00E75F02">
        <w:t xml:space="preserve">A </w:t>
      </w:r>
      <w:r w:rsidR="00316D22" w:rsidRPr="00E75F02">
        <w:t>substantia</w:t>
      </w:r>
      <w:r w:rsidR="00F12C3A" w:rsidRPr="00E75F02">
        <w:t>l</w:t>
      </w:r>
      <w:r w:rsidR="00316D22" w:rsidRPr="00E75F02">
        <w:t xml:space="preserve"> </w:t>
      </w:r>
      <w:r w:rsidR="006C6437" w:rsidRPr="00E75F02">
        <w:t>number</w:t>
      </w:r>
      <w:r w:rsidR="00316D22" w:rsidRPr="00E75F02">
        <w:t xml:space="preserve"> of participants </w:t>
      </w:r>
      <w:r w:rsidR="00557468" w:rsidRPr="00E75F02">
        <w:t xml:space="preserve">were recruited </w:t>
      </w:r>
      <w:r w:rsidR="007759E7" w:rsidRPr="00E75F02">
        <w:t xml:space="preserve">which </w:t>
      </w:r>
      <w:commentRangeStart w:id="862"/>
      <w:r w:rsidR="007759E7" w:rsidRPr="00E75F02">
        <w:t xml:space="preserve">caused for </w:t>
      </w:r>
      <w:commentRangeEnd w:id="862"/>
      <w:r w:rsidR="00DE251C">
        <w:rPr>
          <w:rStyle w:val="CommentReference"/>
        </w:rPr>
        <w:commentReference w:id="862"/>
      </w:r>
      <w:r w:rsidR="007759E7" w:rsidRPr="00E75F02">
        <w:t>conclusion of data collection within a short time frame.</w:t>
      </w:r>
      <w:r w:rsidRPr="00E75F02">
        <w:t xml:space="preserve"> </w:t>
      </w:r>
    </w:p>
    <w:p w14:paraId="6D7124C6" w14:textId="6A588A4F" w:rsidR="00C86BC2" w:rsidRPr="00E75F02" w:rsidRDefault="00C86BC2" w:rsidP="005D1432">
      <w:pPr>
        <w:spacing w:after="0"/>
      </w:pPr>
      <w:r w:rsidRPr="00E75F02">
        <w:t xml:space="preserve">This </w:t>
      </w:r>
      <w:r w:rsidR="00D33339" w:rsidRPr="00E75F02">
        <w:t>research</w:t>
      </w:r>
      <w:r w:rsidRPr="00E75F02">
        <w:t xml:space="preserve"> met the overall goal of this study. The overall goal of the study was to see if having an African American faculty or peer contributed to the success of African American alumni at </w:t>
      </w:r>
      <w:r w:rsidR="00D33339" w:rsidRPr="00E75F02">
        <w:t>p</w:t>
      </w:r>
      <w:r w:rsidR="00517BA3" w:rsidRPr="00E75F02">
        <w:t>redominantly</w:t>
      </w:r>
      <w:r w:rsidRPr="00E75F02">
        <w:t xml:space="preserve"> White institutions. Most participants reported having an African American faculty or peer that contributed to their success at their PWI. The sample proved the importance of the contributions of African American faculty a</w:t>
      </w:r>
      <w:r w:rsidR="00D33339" w:rsidRPr="00E75F02">
        <w:t>nd</w:t>
      </w:r>
      <w:r w:rsidRPr="00E75F02">
        <w:t xml:space="preserve"> peers at PWIs. </w:t>
      </w:r>
    </w:p>
    <w:tbl>
      <w:tblPr>
        <w:tblStyle w:val="TableGridHeader15"/>
        <w:tblW w:w="8856" w:type="dxa"/>
        <w:jc w:val="left"/>
        <w:tblLayout w:type="fixed"/>
        <w:tblLook w:val="04A0" w:firstRow="1" w:lastRow="0" w:firstColumn="1" w:lastColumn="0" w:noHBand="0" w:noVBand="1"/>
      </w:tblPr>
      <w:tblGrid>
        <w:gridCol w:w="3502"/>
        <w:gridCol w:w="1106"/>
        <w:gridCol w:w="990"/>
        <w:gridCol w:w="1440"/>
        <w:gridCol w:w="1818"/>
      </w:tblGrid>
      <w:tr w:rsidR="00EE14B3" w:rsidRPr="00E75F02" w14:paraId="08CC5F09" w14:textId="77777777" w:rsidTr="00861B6E">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007C7872" w14:textId="77777777" w:rsidR="00EE14B3" w:rsidRPr="00F025EB" w:rsidRDefault="00EE14B3" w:rsidP="00861B6E">
            <w:pPr>
              <w:spacing w:line="240" w:lineRule="auto"/>
              <w:ind w:firstLine="0"/>
              <w:rPr>
                <w:b/>
              </w:rPr>
            </w:pPr>
            <w:r w:rsidRPr="00F025EB">
              <w:rPr>
                <w:b/>
              </w:rPr>
              <w:t>Criterion</w:t>
            </w:r>
          </w:p>
          <w:p w14:paraId="422552A7" w14:textId="77777777" w:rsidR="00EE14B3" w:rsidRPr="00F025EB" w:rsidRDefault="00EE14B3" w:rsidP="00861B6E">
            <w:pPr>
              <w:spacing w:line="240" w:lineRule="auto"/>
              <w:ind w:firstLine="0"/>
              <w:rPr>
                <w:b/>
              </w:rPr>
            </w:pPr>
            <w:r w:rsidRPr="00F025EB">
              <w:t>*</w:t>
            </w:r>
            <w:r w:rsidRPr="00F025EB">
              <w:rPr>
                <w:b/>
              </w:rPr>
              <w:t>(Score = 0, 1, 2, or 3)</w:t>
            </w:r>
          </w:p>
        </w:tc>
        <w:tc>
          <w:tcPr>
            <w:tcW w:w="1106" w:type="dxa"/>
          </w:tcPr>
          <w:p w14:paraId="2CE0B513" w14:textId="77777777" w:rsidR="00EE14B3" w:rsidRPr="00F025EB" w:rsidRDefault="00EE14B3" w:rsidP="00861B6E">
            <w:pPr>
              <w:spacing w:line="240" w:lineRule="auto"/>
              <w:ind w:firstLine="0"/>
              <w:rPr>
                <w:b/>
              </w:rPr>
            </w:pPr>
            <w:r w:rsidRPr="00F025EB">
              <w:rPr>
                <w:b/>
              </w:rPr>
              <w:t>Learner Score</w:t>
            </w:r>
          </w:p>
        </w:tc>
        <w:tc>
          <w:tcPr>
            <w:tcW w:w="990" w:type="dxa"/>
          </w:tcPr>
          <w:p w14:paraId="438F6821" w14:textId="77777777" w:rsidR="00EE14B3" w:rsidRPr="00F025EB" w:rsidRDefault="00EE14B3" w:rsidP="00861B6E">
            <w:pPr>
              <w:spacing w:line="240" w:lineRule="auto"/>
              <w:ind w:firstLine="0"/>
              <w:rPr>
                <w:b/>
              </w:rPr>
            </w:pPr>
            <w:r w:rsidRPr="00F025EB">
              <w:rPr>
                <w:b/>
              </w:rPr>
              <w:t>Chair Score</w:t>
            </w:r>
          </w:p>
        </w:tc>
        <w:tc>
          <w:tcPr>
            <w:tcW w:w="1440" w:type="dxa"/>
          </w:tcPr>
          <w:p w14:paraId="6F9A85BD" w14:textId="77777777" w:rsidR="00EE14B3" w:rsidRPr="00F025EB" w:rsidRDefault="00EE14B3" w:rsidP="00861B6E">
            <w:pPr>
              <w:spacing w:line="240" w:lineRule="auto"/>
              <w:ind w:firstLine="0"/>
              <w:rPr>
                <w:b/>
              </w:rPr>
            </w:pPr>
            <w:r w:rsidRPr="00F025EB">
              <w:rPr>
                <w:b/>
              </w:rPr>
              <w:t>Methodologist Score</w:t>
            </w:r>
          </w:p>
        </w:tc>
        <w:tc>
          <w:tcPr>
            <w:tcW w:w="1818" w:type="dxa"/>
          </w:tcPr>
          <w:p w14:paraId="16099601" w14:textId="77777777" w:rsidR="00EE14B3" w:rsidRPr="00F025EB" w:rsidRDefault="00EE14B3" w:rsidP="00861B6E">
            <w:pPr>
              <w:spacing w:line="240" w:lineRule="auto"/>
              <w:ind w:firstLine="0"/>
              <w:rPr>
                <w:b/>
              </w:rPr>
            </w:pPr>
            <w:r w:rsidRPr="00F025EB">
              <w:rPr>
                <w:b/>
              </w:rPr>
              <w:t>Content Expert Score</w:t>
            </w:r>
          </w:p>
        </w:tc>
      </w:tr>
      <w:tr w:rsidR="00EE14B3" w:rsidRPr="00E75F02" w14:paraId="5D9DFE43" w14:textId="77777777" w:rsidTr="00861B6E">
        <w:trPr>
          <w:trHeight w:val="251"/>
          <w:jc w:val="left"/>
        </w:trPr>
        <w:tc>
          <w:tcPr>
            <w:tcW w:w="8856" w:type="dxa"/>
            <w:gridSpan w:val="5"/>
            <w:shd w:val="clear" w:color="auto" w:fill="CCC0D9" w:themeFill="accent4" w:themeFillTint="66"/>
          </w:tcPr>
          <w:p w14:paraId="2366985D" w14:textId="77777777" w:rsidR="00EE14B3" w:rsidRPr="00F025EB" w:rsidRDefault="00EE14B3" w:rsidP="00861B6E">
            <w:pPr>
              <w:spacing w:line="240" w:lineRule="auto"/>
              <w:ind w:firstLine="0"/>
              <w:rPr>
                <w:b/>
                <w:sz w:val="20"/>
              </w:rPr>
            </w:pPr>
            <w:r w:rsidRPr="00F025EB">
              <w:rPr>
                <w:b/>
                <w:sz w:val="20"/>
              </w:rPr>
              <w:t>LIMITATIONS</w:t>
            </w:r>
          </w:p>
          <w:p w14:paraId="31EFF530" w14:textId="77777777" w:rsidR="00EE14B3" w:rsidRPr="00F025EB" w:rsidRDefault="00EE14B3" w:rsidP="00861B6E">
            <w:pPr>
              <w:spacing w:line="240" w:lineRule="auto"/>
              <w:ind w:firstLine="0"/>
              <w:rPr>
                <w:sz w:val="20"/>
              </w:rPr>
            </w:pPr>
            <w:r w:rsidRPr="00F025EB">
              <w:rPr>
                <w:sz w:val="20"/>
              </w:rPr>
              <w:t>(Minimum one to two pages)</w:t>
            </w:r>
          </w:p>
        </w:tc>
      </w:tr>
      <w:tr w:rsidR="00EE14B3" w:rsidRPr="00E75F02" w14:paraId="46F68E4C" w14:textId="77777777" w:rsidTr="00861B6E">
        <w:trPr>
          <w:trHeight w:val="251"/>
          <w:jc w:val="left"/>
        </w:trPr>
        <w:tc>
          <w:tcPr>
            <w:tcW w:w="3502" w:type="dxa"/>
          </w:tcPr>
          <w:p w14:paraId="113049A7" w14:textId="5AEF03A5" w:rsidR="00EE14B3" w:rsidRPr="00F025EB" w:rsidRDefault="00B13BC1" w:rsidP="00861B6E">
            <w:pPr>
              <w:spacing w:afterLines="40" w:after="96" w:line="240" w:lineRule="auto"/>
              <w:ind w:firstLine="0"/>
              <w:jc w:val="left"/>
              <w:rPr>
                <w:sz w:val="20"/>
                <w:szCs w:val="20"/>
              </w:rPr>
            </w:pPr>
            <w:r w:rsidRPr="00F025EB">
              <w:rPr>
                <w:sz w:val="20"/>
                <w:szCs w:val="20"/>
              </w:rPr>
              <w:lastRenderedPageBreak/>
              <w:t xml:space="preserve">Lists </w:t>
            </w:r>
            <w:r w:rsidR="00EE14B3" w:rsidRPr="00F025EB">
              <w:rPr>
                <w:sz w:val="20"/>
                <w:szCs w:val="20"/>
              </w:rPr>
              <w:t xml:space="preserve">limitations that emerged based specifically on data collection and data analysis, and how the interpretation of results may be affected by the limitations. </w:t>
            </w:r>
          </w:p>
        </w:tc>
        <w:tc>
          <w:tcPr>
            <w:tcW w:w="1106" w:type="dxa"/>
          </w:tcPr>
          <w:p w14:paraId="04864212" w14:textId="49DD847C" w:rsidR="00EE14B3" w:rsidRPr="00F025EB" w:rsidRDefault="002E2799" w:rsidP="00861B6E">
            <w:pPr>
              <w:spacing w:afterLines="40" w:after="96" w:line="240" w:lineRule="auto"/>
              <w:ind w:firstLine="0"/>
              <w:rPr>
                <w:sz w:val="20"/>
              </w:rPr>
            </w:pPr>
            <w:r w:rsidRPr="00F025EB">
              <w:rPr>
                <w:sz w:val="20"/>
              </w:rPr>
              <w:t>2</w:t>
            </w:r>
          </w:p>
        </w:tc>
        <w:tc>
          <w:tcPr>
            <w:tcW w:w="990" w:type="dxa"/>
          </w:tcPr>
          <w:p w14:paraId="2DA15B12" w14:textId="0627BBC6" w:rsidR="00EE14B3" w:rsidRPr="00F025EB" w:rsidRDefault="003F0CB4" w:rsidP="00861B6E">
            <w:pPr>
              <w:spacing w:afterLines="40" w:after="96" w:line="240" w:lineRule="auto"/>
              <w:ind w:firstLine="0"/>
              <w:rPr>
                <w:sz w:val="20"/>
              </w:rPr>
            </w:pPr>
            <w:r w:rsidRPr="00F025EB">
              <w:rPr>
                <w:sz w:val="20"/>
              </w:rPr>
              <w:t>2</w:t>
            </w:r>
          </w:p>
        </w:tc>
        <w:tc>
          <w:tcPr>
            <w:tcW w:w="1440" w:type="dxa"/>
          </w:tcPr>
          <w:p w14:paraId="222F93AA" w14:textId="1AE96189" w:rsidR="00EE14B3" w:rsidRPr="00F025EB" w:rsidRDefault="00171AA2" w:rsidP="00861B6E">
            <w:pPr>
              <w:spacing w:afterLines="40" w:after="96" w:line="240" w:lineRule="auto"/>
              <w:ind w:firstLine="0"/>
              <w:rPr>
                <w:sz w:val="20"/>
              </w:rPr>
            </w:pPr>
            <w:r w:rsidRPr="00F025EB">
              <w:rPr>
                <w:sz w:val="20"/>
              </w:rPr>
              <w:t>2</w:t>
            </w:r>
          </w:p>
        </w:tc>
        <w:tc>
          <w:tcPr>
            <w:tcW w:w="1818" w:type="dxa"/>
          </w:tcPr>
          <w:p w14:paraId="1640973C" w14:textId="77777777" w:rsidR="00EE14B3" w:rsidRPr="00F025EB" w:rsidRDefault="00EE14B3" w:rsidP="00861B6E">
            <w:pPr>
              <w:spacing w:afterLines="40" w:after="96" w:line="240" w:lineRule="auto"/>
              <w:ind w:firstLine="0"/>
              <w:rPr>
                <w:sz w:val="20"/>
              </w:rPr>
            </w:pPr>
            <w:r w:rsidRPr="00F025EB">
              <w:rPr>
                <w:sz w:val="20"/>
              </w:rPr>
              <w:t>X</w:t>
            </w:r>
          </w:p>
        </w:tc>
      </w:tr>
      <w:tr w:rsidR="00EE14B3" w:rsidRPr="00E75F02" w14:paraId="301A6ED8" w14:textId="77777777" w:rsidTr="00861B6E">
        <w:trPr>
          <w:trHeight w:val="251"/>
          <w:jc w:val="left"/>
        </w:trPr>
        <w:tc>
          <w:tcPr>
            <w:tcW w:w="3502" w:type="dxa"/>
          </w:tcPr>
          <w:p w14:paraId="75D17514" w14:textId="726E9A66" w:rsidR="00EE14B3" w:rsidRPr="00F025EB" w:rsidRDefault="00EE14B3" w:rsidP="00EE14B3">
            <w:pPr>
              <w:spacing w:afterLines="40" w:after="96" w:line="240" w:lineRule="auto"/>
              <w:ind w:firstLine="0"/>
              <w:jc w:val="left"/>
              <w:rPr>
                <w:sz w:val="20"/>
                <w:szCs w:val="20"/>
              </w:rPr>
            </w:pPr>
            <w:r w:rsidRPr="00F025EB">
              <w:rPr>
                <w:sz w:val="20"/>
                <w:szCs w:val="20"/>
              </w:rPr>
              <w:t>Discuss associated consequences for the transferability and applicability of the findings.</w:t>
            </w:r>
          </w:p>
        </w:tc>
        <w:tc>
          <w:tcPr>
            <w:tcW w:w="1106" w:type="dxa"/>
          </w:tcPr>
          <w:p w14:paraId="7F856FD5" w14:textId="52305493" w:rsidR="00EE14B3" w:rsidRPr="00F025EB" w:rsidRDefault="002E2799" w:rsidP="00EE14B3">
            <w:pPr>
              <w:spacing w:afterLines="40" w:after="96" w:line="240" w:lineRule="auto"/>
              <w:ind w:firstLine="0"/>
              <w:rPr>
                <w:sz w:val="20"/>
              </w:rPr>
            </w:pPr>
            <w:r w:rsidRPr="00F025EB">
              <w:rPr>
                <w:sz w:val="20"/>
              </w:rPr>
              <w:t>2</w:t>
            </w:r>
          </w:p>
        </w:tc>
        <w:tc>
          <w:tcPr>
            <w:tcW w:w="990" w:type="dxa"/>
          </w:tcPr>
          <w:p w14:paraId="3D202A0D" w14:textId="29ED895E" w:rsidR="00EE14B3" w:rsidRPr="00F025EB" w:rsidRDefault="00342E7D" w:rsidP="00EE14B3">
            <w:pPr>
              <w:spacing w:afterLines="40" w:after="96" w:line="240" w:lineRule="auto"/>
              <w:ind w:firstLine="0"/>
              <w:rPr>
                <w:sz w:val="20"/>
              </w:rPr>
            </w:pPr>
            <w:r w:rsidRPr="00F025EB">
              <w:rPr>
                <w:sz w:val="20"/>
              </w:rPr>
              <w:t>2</w:t>
            </w:r>
          </w:p>
        </w:tc>
        <w:tc>
          <w:tcPr>
            <w:tcW w:w="1440" w:type="dxa"/>
          </w:tcPr>
          <w:p w14:paraId="15FA0F50" w14:textId="064F891C" w:rsidR="00EE14B3" w:rsidRPr="00F025EB" w:rsidRDefault="00171AA2" w:rsidP="00EE14B3">
            <w:pPr>
              <w:spacing w:afterLines="40" w:after="96" w:line="240" w:lineRule="auto"/>
              <w:ind w:firstLine="0"/>
              <w:rPr>
                <w:sz w:val="20"/>
              </w:rPr>
            </w:pPr>
            <w:r w:rsidRPr="00F025EB">
              <w:rPr>
                <w:sz w:val="20"/>
              </w:rPr>
              <w:t>2</w:t>
            </w:r>
          </w:p>
        </w:tc>
        <w:tc>
          <w:tcPr>
            <w:tcW w:w="1818" w:type="dxa"/>
          </w:tcPr>
          <w:p w14:paraId="352A3AB1" w14:textId="11A5DE8F" w:rsidR="00EE14B3" w:rsidRPr="00F025EB" w:rsidRDefault="00EE14B3" w:rsidP="00EE14B3">
            <w:pPr>
              <w:spacing w:afterLines="40" w:after="96" w:line="240" w:lineRule="auto"/>
              <w:ind w:firstLine="0"/>
              <w:rPr>
                <w:sz w:val="20"/>
              </w:rPr>
            </w:pPr>
            <w:r w:rsidRPr="00F025EB">
              <w:rPr>
                <w:sz w:val="20"/>
              </w:rPr>
              <w:t>X</w:t>
            </w:r>
          </w:p>
        </w:tc>
      </w:tr>
      <w:tr w:rsidR="00B13BC1" w:rsidRPr="00E75F02" w14:paraId="685219D7" w14:textId="77777777" w:rsidTr="00861B6E">
        <w:trPr>
          <w:trHeight w:val="251"/>
          <w:jc w:val="left"/>
        </w:trPr>
        <w:tc>
          <w:tcPr>
            <w:tcW w:w="3502" w:type="dxa"/>
          </w:tcPr>
          <w:p w14:paraId="1505F362" w14:textId="5EB7D7D8" w:rsidR="00B13BC1" w:rsidRPr="00F025EB" w:rsidRDefault="00B13BC1" w:rsidP="00B13BC1">
            <w:pPr>
              <w:spacing w:afterLines="40" w:after="96" w:line="240" w:lineRule="auto"/>
              <w:ind w:firstLine="0"/>
              <w:jc w:val="left"/>
              <w:rPr>
                <w:sz w:val="20"/>
                <w:szCs w:val="20"/>
              </w:rPr>
            </w:pPr>
            <w:r w:rsidRPr="00F025EB">
              <w:rPr>
                <w:sz w:val="20"/>
              </w:rPr>
              <w:t>Discuss the current limitations in relation to the anticipated limitations originally presented in Chapter 1.</w:t>
            </w:r>
          </w:p>
        </w:tc>
        <w:tc>
          <w:tcPr>
            <w:tcW w:w="1106" w:type="dxa"/>
          </w:tcPr>
          <w:p w14:paraId="2056C235" w14:textId="232968D7" w:rsidR="00B13BC1" w:rsidRPr="00F025EB" w:rsidRDefault="002E2799" w:rsidP="00B13BC1">
            <w:pPr>
              <w:spacing w:afterLines="40" w:after="96" w:line="240" w:lineRule="auto"/>
              <w:ind w:firstLine="0"/>
              <w:rPr>
                <w:sz w:val="20"/>
              </w:rPr>
            </w:pPr>
            <w:r w:rsidRPr="00F025EB">
              <w:rPr>
                <w:sz w:val="20"/>
              </w:rPr>
              <w:t>2</w:t>
            </w:r>
          </w:p>
        </w:tc>
        <w:tc>
          <w:tcPr>
            <w:tcW w:w="990" w:type="dxa"/>
          </w:tcPr>
          <w:p w14:paraId="3B65294C" w14:textId="23940B37" w:rsidR="00B13BC1" w:rsidRPr="00F025EB" w:rsidRDefault="00342E7D" w:rsidP="00B13BC1">
            <w:pPr>
              <w:spacing w:afterLines="40" w:after="96" w:line="240" w:lineRule="auto"/>
              <w:ind w:firstLine="0"/>
              <w:rPr>
                <w:sz w:val="20"/>
              </w:rPr>
            </w:pPr>
            <w:r w:rsidRPr="00F025EB">
              <w:rPr>
                <w:sz w:val="20"/>
              </w:rPr>
              <w:t>2</w:t>
            </w:r>
          </w:p>
        </w:tc>
        <w:tc>
          <w:tcPr>
            <w:tcW w:w="1440" w:type="dxa"/>
          </w:tcPr>
          <w:p w14:paraId="32EE0B5F" w14:textId="344B9D76" w:rsidR="00B13BC1" w:rsidRPr="00F025EB" w:rsidRDefault="00171AA2" w:rsidP="00B13BC1">
            <w:pPr>
              <w:spacing w:afterLines="40" w:after="96" w:line="240" w:lineRule="auto"/>
              <w:ind w:firstLine="0"/>
              <w:rPr>
                <w:sz w:val="20"/>
              </w:rPr>
            </w:pPr>
            <w:r w:rsidRPr="00F025EB">
              <w:rPr>
                <w:sz w:val="20"/>
              </w:rPr>
              <w:t>2</w:t>
            </w:r>
          </w:p>
        </w:tc>
        <w:tc>
          <w:tcPr>
            <w:tcW w:w="1818" w:type="dxa"/>
          </w:tcPr>
          <w:p w14:paraId="71370F47" w14:textId="4DE05D7F" w:rsidR="00B13BC1" w:rsidRPr="00F025EB" w:rsidRDefault="00B13BC1" w:rsidP="00B13BC1">
            <w:pPr>
              <w:spacing w:afterLines="40" w:after="96" w:line="240" w:lineRule="auto"/>
              <w:ind w:firstLine="0"/>
              <w:rPr>
                <w:sz w:val="20"/>
              </w:rPr>
            </w:pPr>
            <w:r w:rsidRPr="00F025EB">
              <w:rPr>
                <w:sz w:val="20"/>
              </w:rPr>
              <w:t>X</w:t>
            </w:r>
          </w:p>
        </w:tc>
      </w:tr>
      <w:tr w:rsidR="00B13BC1" w:rsidRPr="00E75F02" w14:paraId="0F6DDF41" w14:textId="77777777" w:rsidTr="00861B6E">
        <w:trPr>
          <w:trHeight w:val="653"/>
          <w:jc w:val="left"/>
        </w:trPr>
        <w:tc>
          <w:tcPr>
            <w:tcW w:w="3502" w:type="dxa"/>
          </w:tcPr>
          <w:p w14:paraId="7BBDC79B" w14:textId="0233C7D5" w:rsidR="00B13BC1" w:rsidRPr="00F025EB" w:rsidRDefault="009E006C" w:rsidP="00B13BC1">
            <w:pPr>
              <w:keepLines/>
              <w:spacing w:afterLines="40" w:after="96" w:line="240" w:lineRule="auto"/>
              <w:ind w:firstLine="0"/>
              <w:jc w:val="left"/>
              <w:rPr>
                <w:sz w:val="20"/>
                <w:szCs w:val="20"/>
              </w:rPr>
            </w:pPr>
            <w:r w:rsidRPr="00F025EB">
              <w:rPr>
                <w:sz w:val="20"/>
                <w:szCs w:val="20"/>
              </w:rPr>
              <w:t>Section is written in a way that is well structured, has a logical flow, uses correct paragraph structure, sentence structure, punctuation, and APA format.</w:t>
            </w:r>
          </w:p>
        </w:tc>
        <w:tc>
          <w:tcPr>
            <w:tcW w:w="1106" w:type="dxa"/>
          </w:tcPr>
          <w:p w14:paraId="3A9F88E2" w14:textId="06A7C6FE" w:rsidR="00B13BC1" w:rsidRPr="00F025EB" w:rsidRDefault="002E2799" w:rsidP="00B13BC1">
            <w:pPr>
              <w:spacing w:afterLines="40" w:after="96" w:line="240" w:lineRule="auto"/>
              <w:ind w:firstLine="0"/>
              <w:rPr>
                <w:sz w:val="20"/>
              </w:rPr>
            </w:pPr>
            <w:r w:rsidRPr="00F025EB">
              <w:rPr>
                <w:sz w:val="20"/>
              </w:rPr>
              <w:t>2</w:t>
            </w:r>
          </w:p>
        </w:tc>
        <w:tc>
          <w:tcPr>
            <w:tcW w:w="990" w:type="dxa"/>
          </w:tcPr>
          <w:p w14:paraId="15531E72" w14:textId="6A01FC65" w:rsidR="00B13BC1" w:rsidRPr="00F025EB" w:rsidRDefault="002C42ED" w:rsidP="00B13BC1">
            <w:pPr>
              <w:spacing w:afterLines="40" w:after="96" w:line="240" w:lineRule="auto"/>
              <w:ind w:firstLine="0"/>
              <w:rPr>
                <w:sz w:val="20"/>
              </w:rPr>
            </w:pPr>
            <w:r w:rsidRPr="00F025EB">
              <w:rPr>
                <w:sz w:val="20"/>
              </w:rPr>
              <w:t>2</w:t>
            </w:r>
          </w:p>
        </w:tc>
        <w:tc>
          <w:tcPr>
            <w:tcW w:w="1440" w:type="dxa"/>
          </w:tcPr>
          <w:p w14:paraId="30C3B4CF" w14:textId="53E48ABD" w:rsidR="00B13BC1" w:rsidRPr="00F025EB" w:rsidRDefault="00171AA2" w:rsidP="00B13BC1">
            <w:pPr>
              <w:autoSpaceDE w:val="0"/>
              <w:autoSpaceDN w:val="0"/>
              <w:adjustRightInd w:val="0"/>
              <w:spacing w:afterLines="40" w:after="96" w:line="240" w:lineRule="auto"/>
              <w:ind w:firstLine="0"/>
              <w:rPr>
                <w:sz w:val="20"/>
              </w:rPr>
            </w:pPr>
            <w:r w:rsidRPr="00F025EB">
              <w:rPr>
                <w:sz w:val="20"/>
              </w:rPr>
              <w:t>2</w:t>
            </w:r>
          </w:p>
        </w:tc>
        <w:tc>
          <w:tcPr>
            <w:tcW w:w="1818" w:type="dxa"/>
          </w:tcPr>
          <w:p w14:paraId="5EFC4848" w14:textId="77777777" w:rsidR="00B13BC1" w:rsidRPr="00F025EB" w:rsidRDefault="00B13BC1" w:rsidP="00B13BC1">
            <w:pPr>
              <w:autoSpaceDE w:val="0"/>
              <w:autoSpaceDN w:val="0"/>
              <w:adjustRightInd w:val="0"/>
              <w:spacing w:afterLines="40" w:after="96" w:line="240" w:lineRule="auto"/>
              <w:ind w:firstLine="0"/>
              <w:rPr>
                <w:sz w:val="20"/>
              </w:rPr>
            </w:pPr>
            <w:r w:rsidRPr="00F025EB">
              <w:rPr>
                <w:sz w:val="20"/>
              </w:rPr>
              <w:t>X</w:t>
            </w:r>
          </w:p>
        </w:tc>
      </w:tr>
      <w:tr w:rsidR="00B13BC1" w:rsidRPr="00E75F02" w14:paraId="229B0BEC" w14:textId="77777777" w:rsidTr="00861B6E">
        <w:trPr>
          <w:trHeight w:val="653"/>
          <w:jc w:val="left"/>
        </w:trPr>
        <w:tc>
          <w:tcPr>
            <w:tcW w:w="8856" w:type="dxa"/>
            <w:gridSpan w:val="5"/>
          </w:tcPr>
          <w:p w14:paraId="051A8613" w14:textId="77777777" w:rsidR="00B13BC1" w:rsidRPr="00F025EB" w:rsidRDefault="00B13BC1" w:rsidP="00B13BC1">
            <w:pPr>
              <w:spacing w:line="240" w:lineRule="auto"/>
              <w:ind w:firstLine="0"/>
              <w:jc w:val="left"/>
              <w:rPr>
                <w:b/>
                <w:sz w:val="20"/>
                <w:szCs w:val="20"/>
              </w:rPr>
            </w:pPr>
            <w:r w:rsidRPr="00F025EB">
              <w:rPr>
                <w:b/>
                <w:sz w:val="20"/>
                <w:szCs w:val="20"/>
              </w:rPr>
              <w:t>*Score each requirement listed in the criteria table using the following scale:</w:t>
            </w:r>
          </w:p>
          <w:p w14:paraId="659648FD" w14:textId="77777777" w:rsidR="00B13BC1" w:rsidRPr="00F025EB" w:rsidRDefault="00B13BC1" w:rsidP="00B13BC1">
            <w:pPr>
              <w:spacing w:line="240" w:lineRule="auto"/>
              <w:ind w:firstLine="0"/>
              <w:jc w:val="left"/>
              <w:rPr>
                <w:sz w:val="20"/>
                <w:szCs w:val="20"/>
              </w:rPr>
            </w:pPr>
            <w:r w:rsidRPr="00F025EB">
              <w:rPr>
                <w:sz w:val="20"/>
                <w:szCs w:val="20"/>
              </w:rPr>
              <w:t>0 = Item Not Present or Unacceptable. Substantial Revisions are Required.</w:t>
            </w:r>
          </w:p>
          <w:p w14:paraId="517AF3B1" w14:textId="77777777" w:rsidR="00B13BC1" w:rsidRPr="00F025EB" w:rsidRDefault="00B13BC1" w:rsidP="00B13BC1">
            <w:pPr>
              <w:spacing w:line="240" w:lineRule="auto"/>
              <w:ind w:firstLine="0"/>
              <w:jc w:val="left"/>
              <w:rPr>
                <w:sz w:val="20"/>
                <w:szCs w:val="20"/>
              </w:rPr>
            </w:pPr>
            <w:r w:rsidRPr="00F025EB">
              <w:rPr>
                <w:sz w:val="20"/>
                <w:szCs w:val="20"/>
              </w:rPr>
              <w:t>1 = Item is Present. Does Not Meet Expectations. Revisions are Required.</w:t>
            </w:r>
          </w:p>
          <w:p w14:paraId="74E3A8B6" w14:textId="77777777" w:rsidR="00B13BC1" w:rsidRPr="00F025EB" w:rsidRDefault="00B13BC1" w:rsidP="00B13BC1">
            <w:pPr>
              <w:spacing w:line="240" w:lineRule="auto"/>
              <w:ind w:firstLine="0"/>
              <w:jc w:val="left"/>
              <w:rPr>
                <w:sz w:val="20"/>
                <w:szCs w:val="20"/>
              </w:rPr>
            </w:pPr>
            <w:r w:rsidRPr="00F025EB">
              <w:rPr>
                <w:sz w:val="20"/>
                <w:szCs w:val="20"/>
              </w:rPr>
              <w:t xml:space="preserve">2 = Item is Acceptable. Meets Expectations. Some Revisions May be Suggested or Required. </w:t>
            </w:r>
          </w:p>
          <w:p w14:paraId="5CCC3F08" w14:textId="77777777" w:rsidR="00B13BC1" w:rsidRPr="00F025EB" w:rsidRDefault="00B13BC1" w:rsidP="00B13BC1">
            <w:pPr>
              <w:spacing w:line="240" w:lineRule="auto"/>
              <w:ind w:firstLine="0"/>
              <w:jc w:val="left"/>
              <w:rPr>
                <w:rFonts w:eastAsia="Times New Roman"/>
                <w:sz w:val="20"/>
                <w:szCs w:val="20"/>
              </w:rPr>
            </w:pPr>
            <w:r w:rsidRPr="00F025EB">
              <w:rPr>
                <w:sz w:val="20"/>
                <w:szCs w:val="20"/>
              </w:rPr>
              <w:t>3 = Item Exceeds Expectations. No Revisions are Required.</w:t>
            </w:r>
          </w:p>
        </w:tc>
      </w:tr>
      <w:tr w:rsidR="00B13BC1" w:rsidRPr="00E75F02" w14:paraId="7503EE91" w14:textId="77777777" w:rsidTr="00861B6E">
        <w:trPr>
          <w:trHeight w:val="653"/>
          <w:jc w:val="left"/>
        </w:trPr>
        <w:tc>
          <w:tcPr>
            <w:tcW w:w="8856" w:type="dxa"/>
            <w:gridSpan w:val="5"/>
          </w:tcPr>
          <w:p w14:paraId="3125136F" w14:textId="77777777" w:rsidR="00B13BC1" w:rsidRPr="00F025EB" w:rsidRDefault="00B13BC1" w:rsidP="00B13BC1">
            <w:pPr>
              <w:spacing w:afterLines="40" w:after="96" w:line="240" w:lineRule="auto"/>
              <w:ind w:firstLine="0"/>
              <w:jc w:val="left"/>
              <w:rPr>
                <w:b/>
                <w:sz w:val="20"/>
                <w:szCs w:val="20"/>
              </w:rPr>
            </w:pPr>
            <w:r w:rsidRPr="00F025EB">
              <w:rPr>
                <w:b/>
                <w:sz w:val="20"/>
                <w:szCs w:val="20"/>
              </w:rPr>
              <w:t>Reviewer Comments:</w:t>
            </w:r>
          </w:p>
          <w:p w14:paraId="766753BA" w14:textId="77777777" w:rsidR="00B13BC1" w:rsidRPr="00F025EB" w:rsidDel="005E12C6" w:rsidRDefault="00B13BC1" w:rsidP="00B13BC1">
            <w:pPr>
              <w:spacing w:afterLines="40" w:after="96" w:line="240" w:lineRule="auto"/>
              <w:ind w:firstLine="0"/>
              <w:rPr>
                <w:b/>
                <w:sz w:val="20"/>
                <w:szCs w:val="20"/>
              </w:rPr>
            </w:pPr>
          </w:p>
        </w:tc>
      </w:tr>
    </w:tbl>
    <w:p w14:paraId="5FB6680D" w14:textId="77777777" w:rsidR="00880993" w:rsidRPr="00E75F02" w:rsidRDefault="00880993" w:rsidP="005D1432">
      <w:pPr>
        <w:pStyle w:val="Heading2"/>
      </w:pPr>
      <w:bookmarkStart w:id="863" w:name="_Toc171694984"/>
      <w:r w:rsidRPr="00E75F02">
        <w:t>Summary</w:t>
      </w:r>
      <w:bookmarkEnd w:id="863"/>
    </w:p>
    <w:p w14:paraId="2975895F" w14:textId="7F2FD825" w:rsidR="0022082F" w:rsidRPr="00E75F02" w:rsidRDefault="00B44B69" w:rsidP="005D1432">
      <w:pPr>
        <w:spacing w:after="0"/>
      </w:pPr>
      <w:commentRangeStart w:id="864"/>
      <w:r w:rsidRPr="00E75F02">
        <w:t>Chapter 4 presents the results of the study that describe</w:t>
      </w:r>
      <w:del w:id="865" w:author="Michael Grohs" w:date="2024-07-15T00:08:00Z" w16du:dateUtc="2024-07-15T05:08:00Z">
        <w:r w:rsidRPr="00E75F02" w:rsidDel="00547214">
          <w:delText>s</w:delText>
        </w:r>
      </w:del>
      <w:r w:rsidRPr="00E75F02">
        <w:t xml:space="preserve"> the contributions of African American faculty and peers on African American alumni at PWIs.</w:t>
      </w:r>
      <w:r w:rsidR="00B10F96" w:rsidRPr="00E75F02">
        <w:t xml:space="preserve"> This study addressed the </w:t>
      </w:r>
      <w:r w:rsidR="000F39FE" w:rsidRPr="00E75F02">
        <w:t>purpose of this descriptive qualitative study which is to explore how African American alumni describes the contributions of African American faculty and peers on goal setting, self-motivation, and ongoing persistence at Predominantly White Institutions (PWIs</w:t>
      </w:r>
      <w:r w:rsidR="00CB4C30" w:rsidRPr="00E75F02">
        <w:t xml:space="preserve">) </w:t>
      </w:r>
      <w:r w:rsidR="000F39FE" w:rsidRPr="00E75F02">
        <w:t>in the South Atlantic Region of United States of America.</w:t>
      </w:r>
      <w:r w:rsidR="00B10F96" w:rsidRPr="00E75F02">
        <w:rPr>
          <w:spacing w:val="-3"/>
        </w:rPr>
        <w:t xml:space="preserve"> </w:t>
      </w:r>
      <w:commentRangeEnd w:id="864"/>
      <w:r w:rsidR="00547214" w:rsidRPr="00F025EB">
        <w:rPr>
          <w:rStyle w:val="CommentReference"/>
        </w:rPr>
        <w:commentReference w:id="864"/>
      </w:r>
      <w:r w:rsidR="000F39FE" w:rsidRPr="00E75F02">
        <w:t>Data</w:t>
      </w:r>
      <w:r w:rsidR="00B10F96" w:rsidRPr="00E75F02">
        <w:rPr>
          <w:spacing w:val="-3"/>
        </w:rPr>
        <w:t xml:space="preserve"> </w:t>
      </w:r>
      <w:r w:rsidR="00B10F96" w:rsidRPr="00E75F02">
        <w:t>from</w:t>
      </w:r>
      <w:r w:rsidR="00B10F96" w:rsidRPr="00E75F02">
        <w:rPr>
          <w:spacing w:val="-3"/>
        </w:rPr>
        <w:t xml:space="preserve"> </w:t>
      </w:r>
      <w:r w:rsidR="00B10F96" w:rsidRPr="00E75F02">
        <w:t>2</w:t>
      </w:r>
      <w:r w:rsidR="000F39FE" w:rsidRPr="00E75F02">
        <w:t>6</w:t>
      </w:r>
      <w:r w:rsidR="00B10F96" w:rsidRPr="00E75F02">
        <w:rPr>
          <w:spacing w:val="-3"/>
        </w:rPr>
        <w:t xml:space="preserve"> </w:t>
      </w:r>
      <w:r w:rsidR="000F39FE" w:rsidRPr="00E75F02">
        <w:t xml:space="preserve">African American </w:t>
      </w:r>
      <w:r w:rsidR="006C6437" w:rsidRPr="00E75F02">
        <w:t xml:space="preserve">alumni </w:t>
      </w:r>
      <w:r w:rsidR="006C6437" w:rsidRPr="00E75F02">
        <w:rPr>
          <w:spacing w:val="-3"/>
        </w:rPr>
        <w:t>were</w:t>
      </w:r>
      <w:r w:rsidR="00B10F96" w:rsidRPr="00E75F02">
        <w:rPr>
          <w:spacing w:val="-3"/>
        </w:rPr>
        <w:t xml:space="preserve"> </w:t>
      </w:r>
      <w:r w:rsidR="00B10F96" w:rsidRPr="00E75F02">
        <w:t>collected</w:t>
      </w:r>
      <w:r w:rsidR="00B10F96" w:rsidRPr="00E75F02">
        <w:rPr>
          <w:spacing w:val="-3"/>
        </w:rPr>
        <w:t xml:space="preserve"> </w:t>
      </w:r>
      <w:proofErr w:type="gramStart"/>
      <w:r w:rsidR="00B10F96" w:rsidRPr="00E75F02">
        <w:t>through</w:t>
      </w:r>
      <w:r w:rsidR="00B10F96" w:rsidRPr="00E75F02">
        <w:rPr>
          <w:spacing w:val="-3"/>
        </w:rPr>
        <w:t xml:space="preserve"> </w:t>
      </w:r>
      <w:r w:rsidR="00B10F96" w:rsidRPr="00E75F02">
        <w:t>the</w:t>
      </w:r>
      <w:r w:rsidR="00B10F96" w:rsidRPr="00E75F02">
        <w:rPr>
          <w:spacing w:val="-4"/>
        </w:rPr>
        <w:t xml:space="preserve"> </w:t>
      </w:r>
      <w:r w:rsidR="00B10F96" w:rsidRPr="00E75F02">
        <w:t>use</w:t>
      </w:r>
      <w:r w:rsidR="00B10F96" w:rsidRPr="00E75F02">
        <w:rPr>
          <w:spacing w:val="-4"/>
        </w:rPr>
        <w:t xml:space="preserve"> </w:t>
      </w:r>
      <w:r w:rsidR="00B10F96" w:rsidRPr="00E75F02">
        <w:t>of</w:t>
      </w:r>
      <w:proofErr w:type="gramEnd"/>
      <w:r w:rsidR="00B10F96" w:rsidRPr="00E75F02">
        <w:rPr>
          <w:spacing w:val="-3"/>
        </w:rPr>
        <w:t xml:space="preserve"> </w:t>
      </w:r>
      <w:r w:rsidR="00B10F96" w:rsidRPr="00E75F02">
        <w:t>one-</w:t>
      </w:r>
      <w:del w:id="866" w:author="Michael Grohs" w:date="2024-07-15T18:52:00Z" w16du:dateUtc="2024-07-15T23:52:00Z">
        <w:r w:rsidR="00B10F96" w:rsidRPr="00E75F02" w:rsidDel="00F025EB">
          <w:delText xml:space="preserve"> </w:delText>
        </w:r>
      </w:del>
      <w:r w:rsidR="00B10F96" w:rsidRPr="00E75F02">
        <w:t xml:space="preserve">on-one interviews and </w:t>
      </w:r>
      <w:r w:rsidR="000F39FE" w:rsidRPr="00E75F02">
        <w:t>questionnaires</w:t>
      </w:r>
      <w:r w:rsidR="00B10F96" w:rsidRPr="00E75F02">
        <w:t>.</w:t>
      </w:r>
    </w:p>
    <w:p w14:paraId="73C29190" w14:textId="428AA0C9" w:rsidR="00880993" w:rsidRPr="00E75F02" w:rsidRDefault="00B10F96" w:rsidP="005D1432">
      <w:pPr>
        <w:spacing w:after="0"/>
      </w:pPr>
      <w:r w:rsidRPr="00E75F02">
        <w:t xml:space="preserve"> The data from the one-on-one interview and </w:t>
      </w:r>
      <w:r w:rsidR="00CB4C30" w:rsidRPr="00E75F02">
        <w:t xml:space="preserve">questionnaires </w:t>
      </w:r>
      <w:del w:id="867" w:author="Michael Grohs" w:date="2024-07-15T18:59:00Z" w16du:dateUtc="2024-07-15T23:59:00Z">
        <w:r w:rsidRPr="00E75F02" w:rsidDel="00A95788">
          <w:delText xml:space="preserve">was </w:delText>
        </w:r>
      </w:del>
      <w:ins w:id="868" w:author="Michael Grohs" w:date="2024-07-15T18:59:00Z" w16du:dateUtc="2024-07-15T23:59:00Z">
        <w:r w:rsidR="00A95788" w:rsidRPr="00E75F02">
          <w:t>w</w:t>
        </w:r>
        <w:r w:rsidR="00A95788">
          <w:t>ere</w:t>
        </w:r>
        <w:r w:rsidR="00A95788" w:rsidRPr="00E75F02">
          <w:t xml:space="preserve"> </w:t>
        </w:r>
      </w:ins>
      <w:r w:rsidRPr="00E75F02">
        <w:t>analyzed using thematic</w:t>
      </w:r>
      <w:r w:rsidRPr="00E75F02">
        <w:rPr>
          <w:spacing w:val="-1"/>
        </w:rPr>
        <w:t xml:space="preserve"> </w:t>
      </w:r>
      <w:r w:rsidRPr="00E75F02">
        <w:t xml:space="preserve">analysis </w:t>
      </w:r>
      <w:r w:rsidR="00CB4C30" w:rsidRPr="00E75F02">
        <w:t xml:space="preserve">from the works of </w:t>
      </w:r>
      <w:r w:rsidRPr="00E75F02">
        <w:t>Braun and Clarke</w:t>
      </w:r>
      <w:r w:rsidRPr="00E75F02">
        <w:rPr>
          <w:spacing w:val="-1"/>
        </w:rPr>
        <w:t xml:space="preserve"> </w:t>
      </w:r>
      <w:r w:rsidRPr="00E75F02">
        <w:t>(20</w:t>
      </w:r>
      <w:r w:rsidR="004F5C4E" w:rsidRPr="00E75F02">
        <w:t>22</w:t>
      </w:r>
      <w:r w:rsidRPr="00E75F02">
        <w:t xml:space="preserve">). This qualitative </w:t>
      </w:r>
      <w:r w:rsidRPr="00E75F02">
        <w:lastRenderedPageBreak/>
        <w:t xml:space="preserve">descriptive study aimed to explore how </w:t>
      </w:r>
      <w:r w:rsidR="00CB4C30" w:rsidRPr="00E75F02">
        <w:t xml:space="preserve">African American alumni </w:t>
      </w:r>
      <w:commentRangeStart w:id="869"/>
      <w:r w:rsidR="00CB4C30" w:rsidRPr="00E75F02">
        <w:t xml:space="preserve">describes </w:t>
      </w:r>
      <w:commentRangeEnd w:id="869"/>
      <w:r w:rsidR="00A95788">
        <w:rPr>
          <w:rStyle w:val="CommentReference"/>
        </w:rPr>
        <w:commentReference w:id="869"/>
      </w:r>
      <w:r w:rsidR="00CB4C30" w:rsidRPr="00E75F02">
        <w:t xml:space="preserve">the contributions of </w:t>
      </w:r>
      <w:commentRangeStart w:id="870"/>
      <w:r w:rsidR="00CB4C30" w:rsidRPr="00E75F02">
        <w:t>African American faculty and peers on goal setting, self-motivation, and ongoing persistence at Predominantly White Institutions (PWIs) in the South Atlantic Region of United States of America</w:t>
      </w:r>
      <w:commentRangeEnd w:id="870"/>
      <w:r w:rsidR="00224CD0">
        <w:rPr>
          <w:rStyle w:val="CommentReference"/>
        </w:rPr>
        <w:commentReference w:id="870"/>
      </w:r>
      <w:r w:rsidR="00CB4C30" w:rsidRPr="00E75F02">
        <w:t>.</w:t>
      </w:r>
      <w:r w:rsidRPr="00E75F02">
        <w:t xml:space="preserve"> Three research questions were used to guide the </w:t>
      </w:r>
      <w:r w:rsidR="006C6437" w:rsidRPr="00E75F02">
        <w:t>study, collect</w:t>
      </w:r>
      <w:r w:rsidR="00CB4C30" w:rsidRPr="00E75F02">
        <w:t xml:space="preserve"> the</w:t>
      </w:r>
      <w:r w:rsidRPr="00E75F02">
        <w:t xml:space="preserve"> data, and </w:t>
      </w:r>
      <w:r w:rsidR="00CB4C30" w:rsidRPr="00E75F02">
        <w:t>analyze the data using t</w:t>
      </w:r>
      <w:r w:rsidRPr="00E75F02">
        <w:t>hematic analysis:</w:t>
      </w:r>
    </w:p>
    <w:p w14:paraId="608F1160" w14:textId="77777777" w:rsidR="00485749" w:rsidRPr="00E75F02" w:rsidRDefault="00485749" w:rsidP="005D1432">
      <w:pPr>
        <w:pStyle w:val="ListRQ"/>
        <w:spacing w:after="0"/>
        <w:contextualSpacing/>
      </w:pPr>
      <w:r w:rsidRPr="00E75F02">
        <w:t xml:space="preserve">RQ1: </w:t>
      </w:r>
      <w:r w:rsidRPr="00E75F02">
        <w:tab/>
        <w:t xml:space="preserve">How do African American college alumni from PWIs located in the South Atlantic Region of the United States of America describe the contributions of their African American faculty and peers on goal setting? </w:t>
      </w:r>
    </w:p>
    <w:p w14:paraId="6B9A72B4" w14:textId="77777777" w:rsidR="00485749" w:rsidRPr="00E75F02" w:rsidRDefault="00485749" w:rsidP="005D1432">
      <w:pPr>
        <w:pStyle w:val="ListRQ"/>
        <w:spacing w:after="0"/>
        <w:contextualSpacing/>
      </w:pPr>
      <w:r w:rsidRPr="00E75F02">
        <w:t xml:space="preserve">RQ2: </w:t>
      </w:r>
      <w:r w:rsidRPr="00E75F02">
        <w:tab/>
        <w:t>How do African American college alumni from PWIs located in the South Atlantic Region of the United States of America describe the contributions of their African American faculty and peers on self-motivation?</w:t>
      </w:r>
    </w:p>
    <w:p w14:paraId="1F2F53A3" w14:textId="77777777" w:rsidR="00485749" w:rsidRPr="00E75F02" w:rsidRDefault="00485749" w:rsidP="005D1432">
      <w:pPr>
        <w:pStyle w:val="ListRQ"/>
        <w:spacing w:after="0"/>
        <w:contextualSpacing/>
      </w:pPr>
      <w:r w:rsidRPr="00E75F02">
        <w:t xml:space="preserve">RQ3: </w:t>
      </w:r>
      <w:r w:rsidRPr="00E75F02">
        <w:tab/>
        <w:t xml:space="preserve">How do African American college alumni from PWIs located in the South Atlantic Region of the United States of America describe the contributions of their African American faculty and peers on ongoing persistence? </w:t>
      </w:r>
    </w:p>
    <w:p w14:paraId="4F8B0CB0" w14:textId="018A9A1F" w:rsidR="00B44B69" w:rsidRPr="00E75F02" w:rsidRDefault="00CB4C30" w:rsidP="005D1432">
      <w:pPr>
        <w:pStyle w:val="BodyText"/>
        <w:spacing w:after="0"/>
      </w:pPr>
      <w:r w:rsidRPr="00E75F02">
        <w:t>C</w:t>
      </w:r>
      <w:r w:rsidR="00B10F96" w:rsidRPr="00E75F02">
        <w:t>hapter</w:t>
      </w:r>
      <w:r w:rsidRPr="00E75F02">
        <w:t xml:space="preserve"> 4 shows</w:t>
      </w:r>
      <w:r w:rsidR="00B10F96" w:rsidRPr="00E75F02">
        <w:rPr>
          <w:spacing w:val="-5"/>
        </w:rPr>
        <w:t xml:space="preserve"> </w:t>
      </w:r>
      <w:r w:rsidR="00B10F96" w:rsidRPr="00E75F02">
        <w:t>the</w:t>
      </w:r>
      <w:r w:rsidR="00B10F96" w:rsidRPr="00E75F02">
        <w:rPr>
          <w:spacing w:val="-4"/>
        </w:rPr>
        <w:t xml:space="preserve"> </w:t>
      </w:r>
      <w:r w:rsidR="00B10F96" w:rsidRPr="00E75F02">
        <w:t>presentation</w:t>
      </w:r>
      <w:r w:rsidR="00B10F96" w:rsidRPr="00E75F02">
        <w:rPr>
          <w:spacing w:val="-4"/>
        </w:rPr>
        <w:t xml:space="preserve"> </w:t>
      </w:r>
      <w:r w:rsidR="00B10F96" w:rsidRPr="00E75F02">
        <w:t>of</w:t>
      </w:r>
      <w:r w:rsidR="00B10F96" w:rsidRPr="00E75F02">
        <w:rPr>
          <w:spacing w:val="-4"/>
        </w:rPr>
        <w:t xml:space="preserve"> </w:t>
      </w:r>
      <w:r w:rsidR="00B10F96" w:rsidRPr="00E75F02">
        <w:t>findings</w:t>
      </w:r>
      <w:r w:rsidR="00B10F96" w:rsidRPr="00E75F02">
        <w:rPr>
          <w:spacing w:val="-4"/>
        </w:rPr>
        <w:t xml:space="preserve"> </w:t>
      </w:r>
      <w:r w:rsidR="00B10F96" w:rsidRPr="00E75F02">
        <w:t>that</w:t>
      </w:r>
      <w:r w:rsidR="00B10F96" w:rsidRPr="00E75F02">
        <w:rPr>
          <w:spacing w:val="-4"/>
        </w:rPr>
        <w:t xml:space="preserve"> </w:t>
      </w:r>
      <w:r w:rsidR="00B10F96" w:rsidRPr="00E75F02">
        <w:t>detailed</w:t>
      </w:r>
      <w:r w:rsidR="00B10F96" w:rsidRPr="00E75F02">
        <w:rPr>
          <w:spacing w:val="-4"/>
        </w:rPr>
        <w:t xml:space="preserve"> </w:t>
      </w:r>
      <w:r w:rsidR="00B10F96" w:rsidRPr="00E75F02">
        <w:t>the</w:t>
      </w:r>
      <w:r w:rsidR="00152C5A" w:rsidRPr="00E75F02">
        <w:rPr>
          <w:spacing w:val="-4"/>
        </w:rPr>
        <w:t xml:space="preserve"> formation </w:t>
      </w:r>
      <w:r w:rsidR="006C6437" w:rsidRPr="00E75F02">
        <w:t>of categories</w:t>
      </w:r>
      <w:r w:rsidR="00B10F96" w:rsidRPr="00E75F02">
        <w:t xml:space="preserve"> </w:t>
      </w:r>
      <w:r w:rsidRPr="00E75F02">
        <w:t xml:space="preserve">and </w:t>
      </w:r>
      <w:r w:rsidR="00B10F96" w:rsidRPr="00E75F02">
        <w:t>themes</w:t>
      </w:r>
      <w:r w:rsidRPr="00E75F02">
        <w:t xml:space="preserve">. The themes </w:t>
      </w:r>
      <w:r w:rsidR="00702812" w:rsidRPr="00E75F02">
        <w:t>were</w:t>
      </w:r>
      <w:r w:rsidR="00B10F96" w:rsidRPr="00E75F02">
        <w:t xml:space="preserve"> used to </w:t>
      </w:r>
      <w:r w:rsidR="00702812" w:rsidRPr="00E75F02">
        <w:t xml:space="preserve">support the </w:t>
      </w:r>
      <w:r w:rsidR="00B44B69" w:rsidRPr="00E75F02">
        <w:t xml:space="preserve">study and answer </w:t>
      </w:r>
      <w:proofErr w:type="gramStart"/>
      <w:r w:rsidR="00B44B69" w:rsidRPr="00E75F02">
        <w:t>the research</w:t>
      </w:r>
      <w:proofErr w:type="gramEnd"/>
      <w:r w:rsidR="00B44B69" w:rsidRPr="00E75F02">
        <w:t xml:space="preserve"> questions. </w:t>
      </w:r>
      <w:commentRangeStart w:id="871"/>
      <w:r w:rsidR="00B44B69" w:rsidRPr="00E75F02">
        <w:t xml:space="preserve">For the first research question </w:t>
      </w:r>
      <w:r w:rsidR="00152C5A" w:rsidRPr="00E75F02">
        <w:t xml:space="preserve">How do African American college alumni from PWIs located in the South Atlantic Region of the United States describe the contributions of their African American faculty and peers on goal setting? </w:t>
      </w:r>
      <w:commentRangeEnd w:id="871"/>
      <w:r w:rsidR="00224CD0">
        <w:rPr>
          <w:rStyle w:val="CommentReference"/>
        </w:rPr>
        <w:commentReference w:id="871"/>
      </w:r>
      <w:r w:rsidR="00152C5A" w:rsidRPr="00E75F02">
        <w:t xml:space="preserve">One </w:t>
      </w:r>
      <w:r w:rsidR="00B44B69" w:rsidRPr="00E75F02">
        <w:t>theme</w:t>
      </w:r>
      <w:r w:rsidR="00152C5A" w:rsidRPr="00E75F02">
        <w:t xml:space="preserve"> </w:t>
      </w:r>
      <w:r w:rsidR="00B44B69" w:rsidRPr="00E75F02">
        <w:t xml:space="preserve">emerged: </w:t>
      </w:r>
      <w:r w:rsidR="00152C5A" w:rsidRPr="00E75F02">
        <w:t xml:space="preserve">African American alumni described </w:t>
      </w:r>
      <w:del w:id="872" w:author="Michael Grohs" w:date="2024-07-15T19:12:00Z" w16du:dateUtc="2024-07-16T00:12:00Z">
        <w:r w:rsidR="00272FAE" w:rsidRPr="00E75F02" w:rsidDel="008521D4">
          <w:delText xml:space="preserve">that </w:delText>
        </w:r>
      </w:del>
      <w:r w:rsidR="00272FAE" w:rsidRPr="00E75F02">
        <w:t>having a curriculum that reflects diversity, academic, and career development contributed to African American students’ goal setting and persisting at the PWI</w:t>
      </w:r>
      <w:r w:rsidR="006B370E" w:rsidRPr="00E75F02">
        <w:t xml:space="preserve">. </w:t>
      </w:r>
      <w:r w:rsidR="00152C5A" w:rsidRPr="00E75F02">
        <w:t xml:space="preserve">African American alumni described having a curriculum that </w:t>
      </w:r>
      <w:commentRangeStart w:id="873"/>
      <w:r w:rsidR="00152C5A" w:rsidRPr="00E75F02">
        <w:t>reflects</w:t>
      </w:r>
      <w:commentRangeEnd w:id="873"/>
      <w:r w:rsidR="008521D4">
        <w:rPr>
          <w:rStyle w:val="CommentReference"/>
        </w:rPr>
        <w:commentReference w:id="873"/>
      </w:r>
      <w:r w:rsidR="00152C5A" w:rsidRPr="00E75F02">
        <w:t xml:space="preserve"> diversity and </w:t>
      </w:r>
      <w:del w:id="874" w:author="Michael Grohs" w:date="2024-07-15T19:13:00Z" w16du:dateUtc="2024-07-16T00:13:00Z">
        <w:r w:rsidR="00152C5A" w:rsidRPr="00E75F02" w:rsidDel="008521D4">
          <w:delText xml:space="preserve">that </w:delText>
        </w:r>
      </w:del>
      <w:r w:rsidR="00152C5A" w:rsidRPr="00E75F02">
        <w:t>help</w:t>
      </w:r>
      <w:ins w:id="875" w:author="Michael Grohs" w:date="2024-07-15T19:13:00Z" w16du:dateUtc="2024-07-16T00:13:00Z">
        <w:r w:rsidR="008521D4">
          <w:t>ed</w:t>
        </w:r>
      </w:ins>
      <w:r w:rsidR="00152C5A" w:rsidRPr="00E75F02">
        <w:t xml:space="preserve"> </w:t>
      </w:r>
      <w:del w:id="876" w:author="Michael Grohs" w:date="2024-07-15T19:13:00Z" w16du:dateUtc="2024-07-16T00:13:00Z">
        <w:r w:rsidR="00152C5A" w:rsidRPr="00E75F02" w:rsidDel="008521D4">
          <w:delText xml:space="preserve">to </w:delText>
        </w:r>
      </w:del>
      <w:r w:rsidR="00152C5A" w:rsidRPr="00E75F02">
        <w:t xml:space="preserve">empower students in their academic </w:t>
      </w:r>
      <w:r w:rsidR="00152C5A" w:rsidRPr="00E75F02">
        <w:lastRenderedPageBreak/>
        <w:t xml:space="preserve">and professional </w:t>
      </w:r>
      <w:del w:id="877" w:author="Michael Grohs" w:date="2024-07-15T19:13:00Z" w16du:dateUtc="2024-07-16T00:13:00Z">
        <w:r w:rsidR="00152C5A" w:rsidRPr="00E75F02" w:rsidDel="008521D4">
          <w:delText>journey</w:delText>
        </w:r>
      </w:del>
      <w:ins w:id="878" w:author="Michael Grohs" w:date="2024-07-15T19:13:00Z" w16du:dateUtc="2024-07-16T00:13:00Z">
        <w:r w:rsidR="008521D4" w:rsidRPr="00E75F02">
          <w:t>journ</w:t>
        </w:r>
        <w:r w:rsidR="008521D4">
          <w:t>eys</w:t>
        </w:r>
      </w:ins>
      <w:r w:rsidR="00152C5A" w:rsidRPr="00E75F02">
        <w:t>.</w:t>
      </w:r>
      <w:r w:rsidR="00261200" w:rsidRPr="00E75F02">
        <w:t xml:space="preserve"> Having a curriculum that </w:t>
      </w:r>
      <w:del w:id="879" w:author="Michael Grohs" w:date="2024-07-15T19:14:00Z" w16du:dateUtc="2024-07-16T00:14:00Z">
        <w:r w:rsidR="00261200" w:rsidRPr="00E75F02" w:rsidDel="0057552B">
          <w:delText xml:space="preserve">focuses </w:delText>
        </w:r>
      </w:del>
      <w:ins w:id="880" w:author="Michael Grohs" w:date="2024-07-15T19:14:00Z" w16du:dateUtc="2024-07-16T00:14:00Z">
        <w:r w:rsidR="0057552B" w:rsidRPr="00E75F02">
          <w:t>focuse</w:t>
        </w:r>
        <w:r w:rsidR="0057552B">
          <w:t>d</w:t>
        </w:r>
        <w:r w:rsidR="0057552B" w:rsidRPr="00E75F02">
          <w:t xml:space="preserve"> </w:t>
        </w:r>
      </w:ins>
      <w:r w:rsidR="00261200" w:rsidRPr="00E75F02">
        <w:t>on academic and career development contributed to African American alumni</w:t>
      </w:r>
      <w:ins w:id="881" w:author="Michael Grohs" w:date="2024-07-15T19:14:00Z" w16du:dateUtc="2024-07-16T00:14:00Z">
        <w:r w:rsidR="0057552B">
          <w:t>’s</w:t>
        </w:r>
      </w:ins>
      <w:r w:rsidR="00261200" w:rsidRPr="00E75F02">
        <w:t xml:space="preserve"> persistence</w:t>
      </w:r>
      <w:commentRangeStart w:id="882"/>
      <w:r w:rsidR="00261200" w:rsidRPr="00E75F02">
        <w:t xml:space="preserve"> </w:t>
      </w:r>
      <w:commentRangeEnd w:id="882"/>
      <w:r w:rsidR="0057552B">
        <w:rPr>
          <w:rStyle w:val="CommentReference"/>
        </w:rPr>
        <w:commentReference w:id="882"/>
      </w:r>
      <w:r w:rsidR="00261200" w:rsidRPr="00E75F02">
        <w:t>in college.</w:t>
      </w:r>
    </w:p>
    <w:p w14:paraId="2AC7267D" w14:textId="13910A0F" w:rsidR="00B44B69" w:rsidRPr="00E75F02" w:rsidRDefault="00261200" w:rsidP="005D1432">
      <w:pPr>
        <w:widowControl w:val="0"/>
        <w:autoSpaceDE w:val="0"/>
        <w:autoSpaceDN w:val="0"/>
        <w:spacing w:after="0"/>
      </w:pPr>
      <w:commentRangeStart w:id="883"/>
      <w:del w:id="884" w:author="Michael Grohs" w:date="2024-07-15T19:18:00Z" w16du:dateUtc="2024-07-16T00:18:00Z">
        <w:r w:rsidRPr="00E75F02" w:rsidDel="00122043">
          <w:delText>T</w:delText>
        </w:r>
        <w:r w:rsidR="00B44B69" w:rsidRPr="00E75F02" w:rsidDel="00122043">
          <w:delText xml:space="preserve">he second research question </w:delText>
        </w:r>
        <w:r w:rsidRPr="00E75F02" w:rsidDel="00122043">
          <w:delText xml:space="preserve">How do African American college alumni from PWIs located in the South Atlantic Region of the United States describe the contributions of their African American faculty and peers on </w:delText>
        </w:r>
        <w:r w:rsidR="006706E1" w:rsidRPr="00E75F02" w:rsidDel="00122043">
          <w:delText>self-motivation</w:delText>
        </w:r>
        <w:r w:rsidRPr="00E75F02" w:rsidDel="00122043">
          <w:delText xml:space="preserve">? </w:delText>
        </w:r>
      </w:del>
      <w:r w:rsidRPr="00E75F02">
        <w:t>T</w:t>
      </w:r>
      <w:r w:rsidR="00B44B69" w:rsidRPr="00E75F02">
        <w:t>wo themes emerged</w:t>
      </w:r>
      <w:ins w:id="885" w:author="Michael Grohs" w:date="2024-07-15T19:18:00Z" w16du:dateUtc="2024-07-16T00:18:00Z">
        <w:r w:rsidR="00122043">
          <w:t xml:space="preserve"> from R</w:t>
        </w:r>
      </w:ins>
      <w:ins w:id="886" w:author="Michael Grohs" w:date="2024-07-16T18:00:00Z" w16du:dateUtc="2024-07-16T23:00:00Z">
        <w:r w:rsidR="003D656A">
          <w:t>Q</w:t>
        </w:r>
      </w:ins>
      <w:ins w:id="887" w:author="Michael Grohs" w:date="2024-07-15T19:18:00Z" w16du:dateUtc="2024-07-16T00:18:00Z">
        <w:r w:rsidR="00122043">
          <w:t>2</w:t>
        </w:r>
      </w:ins>
      <w:ins w:id="888" w:author="Michael Grohs" w:date="2024-07-15T21:43:00Z" w16du:dateUtc="2024-07-16T02:43:00Z">
        <w:r w:rsidR="0098685F">
          <w:t xml:space="preserve"> (or </w:t>
        </w:r>
      </w:ins>
      <w:ins w:id="889" w:author="Michael Grohs" w:date="2024-07-16T18:01:00Z" w16du:dateUtc="2024-07-16T23:01:00Z">
        <w:r w:rsidR="003D656A">
          <w:t xml:space="preserve">“Two themes emerged from </w:t>
        </w:r>
      </w:ins>
      <w:ins w:id="890" w:author="Michael Grohs" w:date="2024-07-15T21:43:00Z" w16du:dateUtc="2024-07-16T02:43:00Z">
        <w:r w:rsidR="0098685F">
          <w:t>Question 2)</w:t>
        </w:r>
      </w:ins>
      <w:r w:rsidR="00B44B69" w:rsidRPr="00E75F02">
        <w:t xml:space="preserve">: </w:t>
      </w:r>
      <w:commentRangeEnd w:id="883"/>
      <w:r w:rsidR="00122043">
        <w:rPr>
          <w:rStyle w:val="CommentReference"/>
        </w:rPr>
        <w:commentReference w:id="883"/>
      </w:r>
      <w:r w:rsidR="00B44B69" w:rsidRPr="00E75F02">
        <w:t>(a)</w:t>
      </w:r>
      <w:r w:rsidR="00B44B69" w:rsidRPr="00E75F02">
        <w:rPr>
          <w:spacing w:val="-15"/>
        </w:rPr>
        <w:t xml:space="preserve"> </w:t>
      </w:r>
      <w:r w:rsidRPr="00E75F02">
        <w:t xml:space="preserve">African American alumni described </w:t>
      </w:r>
      <w:r w:rsidR="009B39B6" w:rsidRPr="00E75F02">
        <w:t xml:space="preserve"> having faculty and peers who serve as mentors</w:t>
      </w:r>
      <w:del w:id="891" w:author="Michael Grohs" w:date="2024-07-15T19:22:00Z" w16du:dateUtc="2024-07-16T00:22:00Z">
        <w:r w:rsidR="009B39B6" w:rsidRPr="00E75F02" w:rsidDel="00122043">
          <w:delText>,</w:delText>
        </w:r>
      </w:del>
      <w:r w:rsidR="009B39B6" w:rsidRPr="00E75F02">
        <w:t xml:space="preserve"> who offer support</w:t>
      </w:r>
      <w:r w:rsidR="003561B8" w:rsidRPr="00E75F02">
        <w:t xml:space="preserve">, </w:t>
      </w:r>
      <w:r w:rsidR="009B39B6" w:rsidRPr="00E75F02">
        <w:t>guidance with motivation, personal ambitions, peer support, mentorship</w:t>
      </w:r>
      <w:ins w:id="892" w:author="Michael Grohs" w:date="2024-07-15T19:23:00Z" w16du:dateUtc="2024-07-16T00:23:00Z">
        <w:r w:rsidR="00122043">
          <w:t>,</w:t>
        </w:r>
      </w:ins>
      <w:r w:rsidR="009B39B6" w:rsidRPr="00E75F02">
        <w:t xml:space="preserve"> and guidance while attending a PWI </w:t>
      </w:r>
      <w:r w:rsidR="00B44B69" w:rsidRPr="00E75F02">
        <w:t xml:space="preserve">and (b) </w:t>
      </w:r>
      <w:r w:rsidR="009B39B6" w:rsidRPr="00E75F02">
        <w:t xml:space="preserve">African American </w:t>
      </w:r>
      <w:del w:id="893" w:author="Michael Grohs" w:date="2024-07-15T19:21:00Z" w16du:dateUtc="2024-07-16T00:21:00Z">
        <w:r w:rsidR="009B39B6" w:rsidRPr="00E75F02" w:rsidDel="00122043">
          <w:delText xml:space="preserve">Alumni </w:delText>
        </w:r>
      </w:del>
      <w:ins w:id="894" w:author="Michael Grohs" w:date="2024-07-15T19:21:00Z" w16du:dateUtc="2024-07-16T00:21:00Z">
        <w:r w:rsidR="00122043">
          <w:t>a</w:t>
        </w:r>
        <w:r w:rsidR="00122043" w:rsidRPr="00E75F02">
          <w:t xml:space="preserve">lumni </w:t>
        </w:r>
      </w:ins>
      <w:r w:rsidR="009B39B6" w:rsidRPr="00E75F02">
        <w:t xml:space="preserve">described the positive experience of being chosen </w:t>
      </w:r>
      <w:r w:rsidR="005A009A" w:rsidRPr="00E75F02">
        <w:t xml:space="preserve">by faculty </w:t>
      </w:r>
      <w:r w:rsidR="009B39B6" w:rsidRPr="00E75F02">
        <w:t xml:space="preserve">or singled out to represent African Americans in diversity discussions and negative experiences endured of being excluded in social and academic settings of racism and racial microaggressions while attending a PWI. </w:t>
      </w:r>
      <w:r w:rsidRPr="00E75F02">
        <w:t xml:space="preserve">African American alumni </w:t>
      </w:r>
      <w:commentRangeStart w:id="895"/>
      <w:r w:rsidRPr="00E75F02">
        <w:t xml:space="preserve">describe </w:t>
      </w:r>
      <w:commentRangeEnd w:id="895"/>
      <w:r w:rsidR="00122043">
        <w:rPr>
          <w:rStyle w:val="CommentReference"/>
        </w:rPr>
        <w:commentReference w:id="895"/>
      </w:r>
      <w:r w:rsidRPr="00E75F02">
        <w:t>their ongoing persistence despite racism and racial microaggressions while attending PWI. African American alumni describe</w:t>
      </w:r>
      <w:ins w:id="896" w:author="Michael Grohs" w:date="2024-07-15T19:24:00Z" w16du:dateUtc="2024-07-16T00:24:00Z">
        <w:r w:rsidR="00122043">
          <w:t>d</w:t>
        </w:r>
      </w:ins>
      <w:r w:rsidRPr="00E75F02">
        <w:t xml:space="preserve"> the factors</w:t>
      </w:r>
      <w:r w:rsidR="007C4ED3" w:rsidRPr="00E75F02">
        <w:t xml:space="preserve"> </w:t>
      </w:r>
      <w:r w:rsidRPr="00E75F02">
        <w:t xml:space="preserve">of their motivation while attending a PWI. Some African American alumni </w:t>
      </w:r>
      <w:r w:rsidR="006C6437" w:rsidRPr="00E75F02">
        <w:t>encountered racism</w:t>
      </w:r>
      <w:r w:rsidRPr="00E75F02">
        <w:t xml:space="preserve"> and racial </w:t>
      </w:r>
      <w:r w:rsidR="0046096F" w:rsidRPr="00E75F02">
        <w:t>microaggression while</w:t>
      </w:r>
      <w:r w:rsidRPr="00E75F02">
        <w:t xml:space="preserve"> attending a PWI. These African American alumni </w:t>
      </w:r>
      <w:r w:rsidR="001B53A4" w:rsidRPr="00E75F02">
        <w:t xml:space="preserve">described the positive and negative contributions and influences. African American alumni </w:t>
      </w:r>
      <w:r w:rsidRPr="00E75F02">
        <w:t xml:space="preserve">were able to persist </w:t>
      </w:r>
      <w:r w:rsidR="005A009A" w:rsidRPr="00E75F02">
        <w:t xml:space="preserve">with the help of faculty and peer relationships </w:t>
      </w:r>
      <w:r w:rsidR="007C4ED3" w:rsidRPr="00E75F02">
        <w:t xml:space="preserve">despite facing racism and racial microaggression on campus. </w:t>
      </w:r>
    </w:p>
    <w:p w14:paraId="6C0ADBCB" w14:textId="01A92E03" w:rsidR="0022082F" w:rsidRPr="00E75F02" w:rsidRDefault="007C4ED3" w:rsidP="005D1432">
      <w:pPr>
        <w:widowControl w:val="0"/>
        <w:autoSpaceDE w:val="0"/>
        <w:autoSpaceDN w:val="0"/>
        <w:spacing w:after="0"/>
      </w:pPr>
      <w:commentRangeStart w:id="897"/>
      <w:del w:id="898" w:author="Michael Grohs" w:date="2024-07-15T19:24:00Z" w16du:dateUtc="2024-07-16T00:24:00Z">
        <w:r w:rsidRPr="00E75F02" w:rsidDel="00345E04">
          <w:delText>The</w:delText>
        </w:r>
        <w:r w:rsidR="00B44B69" w:rsidRPr="00E75F02" w:rsidDel="00345E04">
          <w:delText xml:space="preserve"> final research question “</w:delText>
        </w:r>
        <w:r w:rsidRPr="00E75F02" w:rsidDel="00345E04">
          <w:delText xml:space="preserve">How do African American college alumni from PWIs located in the South Atlantic Region of the United States describe the contributions of their African American faculty and peers on ongoing persistence? </w:delText>
        </w:r>
      </w:del>
      <w:r w:rsidRPr="00E75F02">
        <w:t xml:space="preserve">Two </w:t>
      </w:r>
      <w:r w:rsidR="00B44B69" w:rsidRPr="00E75F02">
        <w:t>themes</w:t>
      </w:r>
      <w:ins w:id="899" w:author="Michael Grohs" w:date="2024-07-15T19:24:00Z" w16du:dateUtc="2024-07-16T00:24:00Z">
        <w:r w:rsidR="00345E04">
          <w:t xml:space="preserve"> also</w:t>
        </w:r>
      </w:ins>
      <w:r w:rsidR="00B44B69" w:rsidRPr="00E75F02">
        <w:t xml:space="preserve"> emerged</w:t>
      </w:r>
      <w:ins w:id="900" w:author="Michael Grohs" w:date="2024-07-15T19:24:00Z" w16du:dateUtc="2024-07-16T00:24:00Z">
        <w:r w:rsidR="00345E04">
          <w:t xml:space="preserve"> from R</w:t>
        </w:r>
      </w:ins>
      <w:ins w:id="901" w:author="Michael Grohs" w:date="2024-07-16T18:00:00Z" w16du:dateUtc="2024-07-16T23:00:00Z">
        <w:r w:rsidR="003D656A">
          <w:t>Q3</w:t>
        </w:r>
      </w:ins>
      <w:ins w:id="902" w:author="Michael Grohs" w:date="2024-07-15T19:25:00Z" w16du:dateUtc="2024-07-16T00:25:00Z">
        <w:r w:rsidR="00345E04">
          <w:t xml:space="preserve"> (or question three)</w:t>
        </w:r>
      </w:ins>
      <w:r w:rsidR="00B44B69" w:rsidRPr="00E75F02">
        <w:t xml:space="preserve">: </w:t>
      </w:r>
      <w:commentRangeEnd w:id="897"/>
      <w:r w:rsidR="00345E04">
        <w:rPr>
          <w:rStyle w:val="CommentReference"/>
        </w:rPr>
        <w:commentReference w:id="897"/>
      </w:r>
      <w:r w:rsidR="00B44B69" w:rsidRPr="00E75F02">
        <w:t xml:space="preserve">(a) </w:t>
      </w:r>
      <w:r w:rsidRPr="00E75F02">
        <w:t xml:space="preserve">African American alumni described how </w:t>
      </w:r>
      <w:r w:rsidRPr="00E75F02">
        <w:lastRenderedPageBreak/>
        <w:t xml:space="preserve">having African American faculty </w:t>
      </w:r>
      <w:r w:rsidR="005A009A" w:rsidRPr="00E75F02">
        <w:t xml:space="preserve">and peers </w:t>
      </w:r>
      <w:r w:rsidRPr="00E75F02">
        <w:t xml:space="preserve">as role models and mentors contributed to their ongoing persistence </w:t>
      </w:r>
      <w:del w:id="903" w:author="Michael Grohs" w:date="2024-07-15T19:27:00Z" w16du:dateUtc="2024-07-16T00:27:00Z">
        <w:r w:rsidRPr="00E75F02" w:rsidDel="00345E04">
          <w:delText xml:space="preserve"> </w:delText>
        </w:r>
      </w:del>
      <w:r w:rsidRPr="00E75F02">
        <w:t>while attending a PWI</w:t>
      </w:r>
      <w:del w:id="904" w:author="Michael Grohs" w:date="2024-07-15T19:27:00Z" w16du:dateUtc="2024-07-16T00:27:00Z">
        <w:r w:rsidR="00FA598F" w:rsidRPr="00E75F02" w:rsidDel="00345E04">
          <w:delText>.</w:delText>
        </w:r>
        <w:r w:rsidRPr="00E75F02" w:rsidDel="00345E04">
          <w:delText xml:space="preserve"> </w:delText>
        </w:r>
      </w:del>
      <w:ins w:id="905" w:author="Michael Grohs" w:date="2024-07-15T19:27:00Z" w16du:dateUtc="2024-07-16T00:27:00Z">
        <w:r w:rsidR="00345E04">
          <w:t>;</w:t>
        </w:r>
        <w:r w:rsidR="00345E04" w:rsidRPr="00E75F02">
          <w:t xml:space="preserve"> </w:t>
        </w:r>
      </w:ins>
      <w:r w:rsidR="00B44B69" w:rsidRPr="00E75F02">
        <w:t>(b)</w:t>
      </w:r>
      <w:r w:rsidR="00B44B69" w:rsidRPr="00E75F02">
        <w:rPr>
          <w:spacing w:val="-5"/>
        </w:rPr>
        <w:t xml:space="preserve"> </w:t>
      </w:r>
      <w:r w:rsidRPr="00E75F02">
        <w:t xml:space="preserve">African American alumni </w:t>
      </w:r>
      <w:commentRangeStart w:id="906"/>
      <w:r w:rsidRPr="00E75F02">
        <w:t xml:space="preserve">describe </w:t>
      </w:r>
      <w:commentRangeEnd w:id="906"/>
      <w:r w:rsidR="00345E04">
        <w:rPr>
          <w:rStyle w:val="CommentReference"/>
        </w:rPr>
        <w:commentReference w:id="906"/>
      </w:r>
      <w:r w:rsidRPr="00E75F02">
        <w:t xml:space="preserve">the </w:t>
      </w:r>
      <w:r w:rsidR="006706E1" w:rsidRPr="00E75F02">
        <w:t>effects</w:t>
      </w:r>
      <w:r w:rsidRPr="00E75F02">
        <w:t xml:space="preserve"> of having a sense of belonging through campus</w:t>
      </w:r>
      <w:r w:rsidR="005A009A" w:rsidRPr="00E75F02">
        <w:t xml:space="preserve"> and community</w:t>
      </w:r>
      <w:r w:rsidRPr="00E75F02">
        <w:t xml:space="preserve"> involvement, fraternities, sororities, </w:t>
      </w:r>
      <w:r w:rsidR="005A009A" w:rsidRPr="00E75F02">
        <w:t>faculty and peer relationships</w:t>
      </w:r>
      <w:r w:rsidRPr="00E75F02">
        <w:t xml:space="preserve">, being in leadership roles or having leadership </w:t>
      </w:r>
      <w:r w:rsidR="006C6437" w:rsidRPr="00E75F02">
        <w:t>experience while</w:t>
      </w:r>
      <w:r w:rsidRPr="00E75F02">
        <w:t xml:space="preserve"> attending a PWI. </w:t>
      </w:r>
    </w:p>
    <w:p w14:paraId="2B3B539F" w14:textId="09A7711E" w:rsidR="00B44B69" w:rsidRPr="00E75F02" w:rsidRDefault="007C4ED3" w:rsidP="005D1432">
      <w:pPr>
        <w:widowControl w:val="0"/>
        <w:autoSpaceDE w:val="0"/>
        <w:autoSpaceDN w:val="0"/>
        <w:spacing w:after="0"/>
      </w:pPr>
      <w:commentRangeStart w:id="907"/>
      <w:r w:rsidRPr="00E75F02">
        <w:t xml:space="preserve">African American alumni described how having African American </w:t>
      </w:r>
      <w:r w:rsidR="001B53A4" w:rsidRPr="00E75F02">
        <w:t>faculty</w:t>
      </w:r>
      <w:r w:rsidR="0066049B" w:rsidRPr="00E75F02">
        <w:t xml:space="preserve"> and peers</w:t>
      </w:r>
      <w:r w:rsidRPr="00E75F02">
        <w:t xml:space="preserve"> </w:t>
      </w:r>
      <w:r w:rsidR="001B53A4" w:rsidRPr="00E75F02">
        <w:t xml:space="preserve">serve </w:t>
      </w:r>
      <w:r w:rsidRPr="00E75F02">
        <w:t xml:space="preserve">as mentors </w:t>
      </w:r>
      <w:r w:rsidR="001B53A4" w:rsidRPr="00E75F02">
        <w:t xml:space="preserve">helps by offering support and guidance for African American students at PWIs. </w:t>
      </w:r>
      <w:commentRangeEnd w:id="907"/>
      <w:r w:rsidR="00345E04">
        <w:rPr>
          <w:rStyle w:val="CommentReference"/>
        </w:rPr>
        <w:commentReference w:id="907"/>
      </w:r>
      <w:r w:rsidR="001B53A4" w:rsidRPr="00E75F02">
        <w:t xml:space="preserve">African American alumni </w:t>
      </w:r>
      <w:commentRangeStart w:id="908"/>
      <w:r w:rsidR="001B53A4" w:rsidRPr="00E75F02">
        <w:t>describe</w:t>
      </w:r>
      <w:commentRangeEnd w:id="908"/>
      <w:r w:rsidR="00574E65">
        <w:rPr>
          <w:rStyle w:val="CommentReference"/>
        </w:rPr>
        <w:commentReference w:id="908"/>
      </w:r>
      <w:r w:rsidR="001B53A4" w:rsidRPr="00E75F02">
        <w:t xml:space="preserve"> having a sense of belonging is the number on</w:t>
      </w:r>
      <w:r w:rsidR="003561B8" w:rsidRPr="00E75F02">
        <w:t>e</w:t>
      </w:r>
      <w:r w:rsidR="001B53A4" w:rsidRPr="00E75F02">
        <w:t xml:space="preserve"> cause to persist at a PWI. Having a sense of belonging gave the students a feeling of being valued and accepted and gave a feeling of validation.</w:t>
      </w:r>
    </w:p>
    <w:p w14:paraId="1E03B98E" w14:textId="4DF9E8D1" w:rsidR="00B44B69" w:rsidRPr="00E75F02" w:rsidRDefault="00B44B69" w:rsidP="005D1432">
      <w:pPr>
        <w:widowControl w:val="0"/>
        <w:autoSpaceDE w:val="0"/>
        <w:autoSpaceDN w:val="0"/>
        <w:spacing w:after="0"/>
      </w:pPr>
      <w:r w:rsidRPr="00E75F02">
        <w:t xml:space="preserve">The limitations present in this study </w:t>
      </w:r>
      <w:del w:id="909" w:author="Michael Grohs" w:date="2024-07-15T19:29:00Z" w16du:dateUtc="2024-07-16T00:29:00Z">
        <w:r w:rsidR="001B53A4" w:rsidRPr="00E75F02" w:rsidDel="00345E04">
          <w:delText>was</w:delText>
        </w:r>
      </w:del>
      <w:ins w:id="910" w:author="Michael Grohs" w:date="2024-07-15T19:29:00Z" w16du:dateUtc="2024-07-16T00:29:00Z">
        <w:r w:rsidR="00345E04" w:rsidRPr="00E75F02">
          <w:t>were</w:t>
        </w:r>
      </w:ins>
      <w:r w:rsidR="001B53A4" w:rsidRPr="00E75F02">
        <w:t xml:space="preserve"> </w:t>
      </w:r>
      <w:r w:rsidRPr="00E75F02">
        <w:t xml:space="preserve">based on </w:t>
      </w:r>
      <w:r w:rsidR="003561B8" w:rsidRPr="00E75F02">
        <w:t xml:space="preserve">short interview times during </w:t>
      </w:r>
      <w:r w:rsidRPr="00E75F02">
        <w:t xml:space="preserve">data </w:t>
      </w:r>
      <w:r w:rsidR="006C6437" w:rsidRPr="00E75F02">
        <w:t>collection,</w:t>
      </w:r>
      <w:r w:rsidRPr="00E75F02">
        <w:t xml:space="preserve"> </w:t>
      </w:r>
      <w:r w:rsidR="001B53A4" w:rsidRPr="00E75F02">
        <w:t xml:space="preserve">but </w:t>
      </w:r>
      <w:del w:id="911" w:author="Michael Grohs" w:date="2024-07-15T19:30:00Z" w16du:dateUtc="2024-07-16T00:30:00Z">
        <w:r w:rsidR="001B53A4" w:rsidRPr="00E75F02" w:rsidDel="00345E04">
          <w:delText xml:space="preserve">it </w:delText>
        </w:r>
      </w:del>
      <w:r w:rsidR="001B53A4" w:rsidRPr="00E75F02">
        <w:t xml:space="preserve">also </w:t>
      </w:r>
      <w:r w:rsidRPr="00E75F02">
        <w:t xml:space="preserve">involved lack of funding, </w:t>
      </w:r>
      <w:r w:rsidR="00B33C2C" w:rsidRPr="00E75F02">
        <w:t>self-reporting</w:t>
      </w:r>
      <w:r w:rsidRPr="00E75F02">
        <w:t xml:space="preserve">, and </w:t>
      </w:r>
      <w:r w:rsidR="001B53A4" w:rsidRPr="00E75F02">
        <w:t xml:space="preserve">the </w:t>
      </w:r>
      <w:r w:rsidRPr="00E75F02">
        <w:t xml:space="preserve">use of social media groups. </w:t>
      </w:r>
      <w:r w:rsidR="00024693" w:rsidRPr="00E75F02">
        <w:t>The l</w:t>
      </w:r>
      <w:r w:rsidRPr="00E75F02">
        <w:t xml:space="preserve">ack of funding </w:t>
      </w:r>
      <w:r w:rsidR="001B53A4" w:rsidRPr="00E75F02">
        <w:t xml:space="preserve">was due to </w:t>
      </w:r>
      <w:r w:rsidRPr="00E75F02">
        <w:t>Survey Monkey and Zoom Business</w:t>
      </w:r>
      <w:r w:rsidR="001B53A4" w:rsidRPr="00E75F02">
        <w:t>. P</w:t>
      </w:r>
      <w:r w:rsidRPr="00E75F02">
        <w:t>articipants</w:t>
      </w:r>
      <w:ins w:id="912" w:author="Michael Grohs" w:date="2024-07-15T19:30:00Z" w16du:dateUtc="2024-07-16T00:30:00Z">
        <w:r w:rsidR="00BB60F2">
          <w:t>’</w:t>
        </w:r>
      </w:ins>
      <w:r w:rsidRPr="00E75F02">
        <w:t xml:space="preserve"> refusal to </w:t>
      </w:r>
      <w:r w:rsidR="001B53A4" w:rsidRPr="00E75F02">
        <w:t xml:space="preserve">participate in </w:t>
      </w:r>
      <w:r w:rsidR="00B071DE" w:rsidRPr="00E75F02">
        <w:t xml:space="preserve">the interviews could </w:t>
      </w:r>
      <w:r w:rsidRPr="00E75F02">
        <w:t xml:space="preserve">have narrowed </w:t>
      </w:r>
      <w:r w:rsidR="00B071DE" w:rsidRPr="00E75F02">
        <w:t xml:space="preserve">the </w:t>
      </w:r>
      <w:r w:rsidRPr="00E75F02">
        <w:t>data collection</w:t>
      </w:r>
      <w:r w:rsidR="003561B8" w:rsidRPr="00E75F02">
        <w:t xml:space="preserve"> as well </w:t>
      </w:r>
      <w:commentRangeStart w:id="913"/>
      <w:r w:rsidR="003561B8" w:rsidRPr="00E75F02">
        <w:t>as some of the interviews were under 45 minutes</w:t>
      </w:r>
      <w:r w:rsidRPr="00E75F02">
        <w:t xml:space="preserve"> </w:t>
      </w:r>
      <w:commentRangeEnd w:id="913"/>
      <w:r w:rsidR="00BB60F2">
        <w:rPr>
          <w:rStyle w:val="CommentReference"/>
        </w:rPr>
        <w:commentReference w:id="913"/>
      </w:r>
      <w:r w:rsidRPr="00E75F02">
        <w:t>The use of certain social</w:t>
      </w:r>
      <w:r w:rsidRPr="00E75F02">
        <w:rPr>
          <w:spacing w:val="-3"/>
        </w:rPr>
        <w:t xml:space="preserve"> </w:t>
      </w:r>
      <w:r w:rsidRPr="00E75F02">
        <w:t>media</w:t>
      </w:r>
      <w:r w:rsidRPr="00E75F02">
        <w:rPr>
          <w:spacing w:val="-4"/>
        </w:rPr>
        <w:t xml:space="preserve"> </w:t>
      </w:r>
      <w:r w:rsidRPr="00E75F02">
        <w:t>groups</w:t>
      </w:r>
      <w:r w:rsidRPr="00E75F02">
        <w:rPr>
          <w:spacing w:val="-3"/>
        </w:rPr>
        <w:t xml:space="preserve"> </w:t>
      </w:r>
      <w:r w:rsidRPr="00E75F02">
        <w:t>and</w:t>
      </w:r>
      <w:r w:rsidRPr="00E75F02">
        <w:rPr>
          <w:spacing w:val="-3"/>
        </w:rPr>
        <w:t xml:space="preserve"> </w:t>
      </w:r>
      <w:r w:rsidRPr="00E75F02">
        <w:t>the</w:t>
      </w:r>
      <w:r w:rsidRPr="00E75F02">
        <w:rPr>
          <w:spacing w:val="-4"/>
        </w:rPr>
        <w:t xml:space="preserve"> </w:t>
      </w:r>
      <w:r w:rsidRPr="00E75F02">
        <w:t>recruitment</w:t>
      </w:r>
      <w:r w:rsidRPr="00E75F02">
        <w:rPr>
          <w:spacing w:val="-3"/>
        </w:rPr>
        <w:t xml:space="preserve"> </w:t>
      </w:r>
      <w:r w:rsidRPr="00E75F02">
        <w:t>of</w:t>
      </w:r>
      <w:r w:rsidR="00B071DE" w:rsidRPr="00E75F02">
        <w:rPr>
          <w:spacing w:val="-3"/>
        </w:rPr>
        <w:t xml:space="preserve"> a majority female </w:t>
      </w:r>
      <w:r w:rsidRPr="00E75F02">
        <w:t>sample</w:t>
      </w:r>
      <w:r w:rsidRPr="00E75F02">
        <w:rPr>
          <w:spacing w:val="-5"/>
        </w:rPr>
        <w:t xml:space="preserve"> </w:t>
      </w:r>
      <w:r w:rsidRPr="00E75F02">
        <w:t>could</w:t>
      </w:r>
      <w:r w:rsidRPr="00E75F02">
        <w:rPr>
          <w:spacing w:val="-3"/>
        </w:rPr>
        <w:t xml:space="preserve"> </w:t>
      </w:r>
      <w:r w:rsidRPr="00E75F02">
        <w:t>have</w:t>
      </w:r>
      <w:r w:rsidRPr="00E75F02">
        <w:rPr>
          <w:spacing w:val="-4"/>
        </w:rPr>
        <w:t xml:space="preserve"> </w:t>
      </w:r>
      <w:r w:rsidRPr="00E75F02">
        <w:t>also</w:t>
      </w:r>
      <w:r w:rsidRPr="00E75F02">
        <w:rPr>
          <w:spacing w:val="-3"/>
        </w:rPr>
        <w:t xml:space="preserve"> </w:t>
      </w:r>
      <w:r w:rsidRPr="00E75F02">
        <w:t>limited</w:t>
      </w:r>
      <w:r w:rsidRPr="00E75F02">
        <w:rPr>
          <w:spacing w:val="-3"/>
        </w:rPr>
        <w:t xml:space="preserve"> </w:t>
      </w:r>
      <w:r w:rsidRPr="00E75F02">
        <w:t xml:space="preserve">the amount of data collected. </w:t>
      </w:r>
      <w:r w:rsidR="0046096F" w:rsidRPr="00E75F02">
        <w:t>All</w:t>
      </w:r>
      <w:r w:rsidRPr="00E75F02">
        <w:t xml:space="preserve"> the listed limitations</w:t>
      </w:r>
      <w:del w:id="914" w:author="Michael Grohs" w:date="2024-07-15T19:33:00Z" w16du:dateUtc="2024-07-16T00:33:00Z">
        <w:r w:rsidRPr="00E75F02" w:rsidDel="00BB60F2">
          <w:delText>,</w:delText>
        </w:r>
      </w:del>
      <w:r w:rsidRPr="00E75F02">
        <w:t xml:space="preserve"> or weaknesses</w:t>
      </w:r>
      <w:r w:rsidR="003561B8" w:rsidRPr="00E75F02">
        <w:t xml:space="preserve"> were important</w:t>
      </w:r>
      <w:r w:rsidRPr="00E75F02">
        <w:t xml:space="preserve"> </w:t>
      </w:r>
      <w:r w:rsidR="00B32A59" w:rsidRPr="00E75F02">
        <w:t xml:space="preserve">and addressed in Chapter 5. </w:t>
      </w:r>
    </w:p>
    <w:p w14:paraId="6AC07A6F" w14:textId="72E7FA66" w:rsidR="00B10F96" w:rsidRPr="00E75F02" w:rsidRDefault="00B44B69" w:rsidP="005D1432">
      <w:pPr>
        <w:spacing w:after="0"/>
      </w:pPr>
      <w:r w:rsidRPr="00E75F02">
        <w:t>The</w:t>
      </w:r>
      <w:r w:rsidRPr="00E75F02">
        <w:rPr>
          <w:spacing w:val="-5"/>
        </w:rPr>
        <w:t xml:space="preserve"> </w:t>
      </w:r>
      <w:r w:rsidRPr="00E75F02">
        <w:t>results</w:t>
      </w:r>
      <w:r w:rsidRPr="00E75F02">
        <w:rPr>
          <w:spacing w:val="-3"/>
        </w:rPr>
        <w:t xml:space="preserve"> </w:t>
      </w:r>
      <w:r w:rsidRPr="00E75F02">
        <w:t>of</w:t>
      </w:r>
      <w:r w:rsidRPr="00E75F02">
        <w:rPr>
          <w:spacing w:val="-3"/>
        </w:rPr>
        <w:t xml:space="preserve"> </w:t>
      </w:r>
      <w:r w:rsidRPr="00E75F02">
        <w:t>the</w:t>
      </w:r>
      <w:r w:rsidRPr="00E75F02">
        <w:rPr>
          <w:spacing w:val="-4"/>
        </w:rPr>
        <w:t xml:space="preserve"> </w:t>
      </w:r>
      <w:r w:rsidRPr="00E75F02">
        <w:t>study will</w:t>
      </w:r>
      <w:r w:rsidRPr="00E75F02">
        <w:rPr>
          <w:spacing w:val="-3"/>
        </w:rPr>
        <w:t xml:space="preserve"> </w:t>
      </w:r>
      <w:r w:rsidRPr="00E75F02">
        <w:t>be</w:t>
      </w:r>
      <w:r w:rsidRPr="00E75F02">
        <w:rPr>
          <w:spacing w:val="-4"/>
        </w:rPr>
        <w:t xml:space="preserve"> </w:t>
      </w:r>
      <w:r w:rsidRPr="00E75F02">
        <w:t>discussed</w:t>
      </w:r>
      <w:r w:rsidRPr="00E75F02">
        <w:rPr>
          <w:spacing w:val="-3"/>
        </w:rPr>
        <w:t xml:space="preserve"> </w:t>
      </w:r>
      <w:r w:rsidRPr="00E75F02">
        <w:t>in</w:t>
      </w:r>
      <w:r w:rsidR="00B071DE" w:rsidRPr="00E75F02">
        <w:rPr>
          <w:spacing w:val="-3"/>
        </w:rPr>
        <w:t xml:space="preserve"> C</w:t>
      </w:r>
      <w:r w:rsidRPr="00E75F02">
        <w:t>hapter</w:t>
      </w:r>
      <w:r w:rsidR="00B071DE" w:rsidRPr="00E75F02">
        <w:t xml:space="preserve"> </w:t>
      </w:r>
      <w:del w:id="915" w:author="Michael Grohs" w:date="2024-07-15T19:35:00Z" w16du:dateUtc="2024-07-16T00:35:00Z">
        <w:r w:rsidR="00B071DE" w:rsidRPr="00E75F02" w:rsidDel="002E4A6D">
          <w:delText>five</w:delText>
        </w:r>
      </w:del>
      <w:ins w:id="916" w:author="Michael Grohs" w:date="2024-07-15T19:35:00Z" w16du:dateUtc="2024-07-16T00:35:00Z">
        <w:r w:rsidR="002E4A6D">
          <w:t>5</w:t>
        </w:r>
      </w:ins>
      <w:del w:id="917" w:author="Michael Grohs" w:date="2024-07-15T19:35:00Z" w16du:dateUtc="2024-07-16T00:35:00Z">
        <w:r w:rsidRPr="00E75F02" w:rsidDel="002E4A6D">
          <w:delText>.</w:delText>
        </w:r>
        <w:r w:rsidRPr="00E75F02" w:rsidDel="002E4A6D">
          <w:rPr>
            <w:spacing w:val="-3"/>
          </w:rPr>
          <w:delText xml:space="preserve"> </w:delText>
        </w:r>
        <w:r w:rsidRPr="00E75F02" w:rsidDel="002E4A6D">
          <w:delText>Chapter</w:delText>
        </w:r>
        <w:r w:rsidRPr="00E75F02" w:rsidDel="002E4A6D">
          <w:rPr>
            <w:spacing w:val="-3"/>
          </w:rPr>
          <w:delText xml:space="preserve"> </w:delText>
        </w:r>
        <w:r w:rsidRPr="00E75F02" w:rsidDel="002E4A6D">
          <w:delText>5</w:delText>
        </w:r>
      </w:del>
      <w:ins w:id="918" w:author="Michael Grohs" w:date="2024-07-15T19:35:00Z" w16du:dateUtc="2024-07-16T00:35:00Z">
        <w:r w:rsidR="002E4A6D">
          <w:t>, which</w:t>
        </w:r>
      </w:ins>
      <w:r w:rsidRPr="00E75F02">
        <w:rPr>
          <w:spacing w:val="-3"/>
        </w:rPr>
        <w:t xml:space="preserve"> </w:t>
      </w:r>
      <w:r w:rsidR="00B071DE" w:rsidRPr="00E75F02">
        <w:t>focuses</w:t>
      </w:r>
      <w:r w:rsidR="002171A2" w:rsidRPr="00E75F02">
        <w:t xml:space="preserve"> on</w:t>
      </w:r>
      <w:r w:rsidRPr="00E75F02">
        <w:t xml:space="preserve"> the findings in this </w:t>
      </w:r>
      <w:r w:rsidR="00B33C2C" w:rsidRPr="00E75F02">
        <w:t>research,</w:t>
      </w:r>
      <w:r w:rsidRPr="00E75F02">
        <w:t xml:space="preserve"> </w:t>
      </w:r>
      <w:r w:rsidR="00B071DE" w:rsidRPr="00E75F02">
        <w:t xml:space="preserve">and it could add insight and a new perspective to any existing </w:t>
      </w:r>
      <w:r w:rsidR="00382D41" w:rsidRPr="00E75F02">
        <w:t>research</w:t>
      </w:r>
      <w:r w:rsidR="004D6E61" w:rsidRPr="00E75F02">
        <w:t>.</w:t>
      </w:r>
      <w:r w:rsidR="00382D41" w:rsidRPr="00E75F02">
        <w:t xml:space="preserve"> A</w:t>
      </w:r>
      <w:r w:rsidR="00B071DE" w:rsidRPr="00E75F02">
        <w:t xml:space="preserve"> </w:t>
      </w:r>
      <w:r w:rsidRPr="00E75F02">
        <w:t>summary of</w:t>
      </w:r>
      <w:r w:rsidR="00B071DE" w:rsidRPr="00E75F02">
        <w:t xml:space="preserve"> how the themes relate to the theoretical framework,</w:t>
      </w:r>
      <w:r w:rsidRPr="00E75F02">
        <w:t xml:space="preserve"> the findings</w:t>
      </w:r>
      <w:r w:rsidR="00B071DE" w:rsidRPr="00E75F02">
        <w:t xml:space="preserve">, and the </w:t>
      </w:r>
      <w:r w:rsidRPr="00E75F02">
        <w:t>conclusion</w:t>
      </w:r>
      <w:r w:rsidR="00B071DE" w:rsidRPr="00E75F02">
        <w:t xml:space="preserve"> will be presented in Chapter 5.</w:t>
      </w:r>
    </w:p>
    <w:tbl>
      <w:tblPr>
        <w:tblStyle w:val="TableGridHeader15"/>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13184E1C"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0A572F29" w14:textId="77777777" w:rsidR="00880993" w:rsidRPr="00F025EB" w:rsidRDefault="00880993" w:rsidP="0025081C">
            <w:pPr>
              <w:spacing w:line="240" w:lineRule="auto"/>
              <w:ind w:firstLine="0"/>
              <w:rPr>
                <w:b/>
              </w:rPr>
            </w:pPr>
            <w:r w:rsidRPr="00F025EB">
              <w:rPr>
                <w:b/>
              </w:rPr>
              <w:lastRenderedPageBreak/>
              <w:t>Criterion</w:t>
            </w:r>
          </w:p>
          <w:p w14:paraId="4DB8F676" w14:textId="77777777" w:rsidR="00880993" w:rsidRPr="00F025EB" w:rsidRDefault="00880993" w:rsidP="0025081C">
            <w:pPr>
              <w:spacing w:line="240" w:lineRule="auto"/>
              <w:ind w:firstLine="0"/>
              <w:rPr>
                <w:b/>
              </w:rPr>
            </w:pPr>
            <w:r w:rsidRPr="00F025EB">
              <w:t>*</w:t>
            </w:r>
            <w:r w:rsidRPr="00F025EB">
              <w:rPr>
                <w:b/>
              </w:rPr>
              <w:t>(Score = 0, 1, 2, or 3)</w:t>
            </w:r>
          </w:p>
        </w:tc>
        <w:tc>
          <w:tcPr>
            <w:tcW w:w="1106" w:type="dxa"/>
          </w:tcPr>
          <w:p w14:paraId="4BD3DA0B" w14:textId="77777777" w:rsidR="00880993" w:rsidRPr="00F025EB" w:rsidRDefault="00880993" w:rsidP="0025081C">
            <w:pPr>
              <w:spacing w:line="240" w:lineRule="auto"/>
              <w:ind w:firstLine="0"/>
              <w:rPr>
                <w:b/>
              </w:rPr>
            </w:pPr>
            <w:r w:rsidRPr="00F025EB">
              <w:rPr>
                <w:b/>
              </w:rPr>
              <w:t>Learner Score</w:t>
            </w:r>
          </w:p>
        </w:tc>
        <w:tc>
          <w:tcPr>
            <w:tcW w:w="990" w:type="dxa"/>
          </w:tcPr>
          <w:p w14:paraId="1960B549" w14:textId="77777777" w:rsidR="00880993" w:rsidRPr="00F025EB" w:rsidRDefault="00880993" w:rsidP="0025081C">
            <w:pPr>
              <w:spacing w:line="240" w:lineRule="auto"/>
              <w:ind w:firstLine="0"/>
              <w:rPr>
                <w:b/>
              </w:rPr>
            </w:pPr>
            <w:r w:rsidRPr="00F025EB">
              <w:rPr>
                <w:b/>
              </w:rPr>
              <w:t>Chair Score</w:t>
            </w:r>
          </w:p>
        </w:tc>
        <w:tc>
          <w:tcPr>
            <w:tcW w:w="1440" w:type="dxa"/>
          </w:tcPr>
          <w:p w14:paraId="2E176A77" w14:textId="77777777" w:rsidR="00880993" w:rsidRPr="00F025EB" w:rsidRDefault="00880993" w:rsidP="0025081C">
            <w:pPr>
              <w:spacing w:line="240" w:lineRule="auto"/>
              <w:ind w:firstLine="0"/>
              <w:rPr>
                <w:b/>
              </w:rPr>
            </w:pPr>
            <w:r w:rsidRPr="00F025EB">
              <w:rPr>
                <w:b/>
              </w:rPr>
              <w:t>Methodologist Score</w:t>
            </w:r>
          </w:p>
        </w:tc>
        <w:tc>
          <w:tcPr>
            <w:tcW w:w="1818" w:type="dxa"/>
          </w:tcPr>
          <w:p w14:paraId="535C32DE" w14:textId="77777777" w:rsidR="00880993" w:rsidRPr="00F025EB" w:rsidRDefault="00880993" w:rsidP="0025081C">
            <w:pPr>
              <w:spacing w:line="240" w:lineRule="auto"/>
              <w:ind w:firstLine="0"/>
              <w:rPr>
                <w:b/>
              </w:rPr>
            </w:pPr>
            <w:r w:rsidRPr="00F025EB">
              <w:rPr>
                <w:b/>
              </w:rPr>
              <w:t>Content Expert Score</w:t>
            </w:r>
          </w:p>
        </w:tc>
      </w:tr>
      <w:tr w:rsidR="00880993" w:rsidRPr="00E75F02" w14:paraId="40AACD40" w14:textId="77777777" w:rsidTr="0025081C">
        <w:trPr>
          <w:trHeight w:val="251"/>
          <w:jc w:val="left"/>
        </w:trPr>
        <w:tc>
          <w:tcPr>
            <w:tcW w:w="8856" w:type="dxa"/>
            <w:gridSpan w:val="5"/>
            <w:shd w:val="clear" w:color="auto" w:fill="CCC0D9" w:themeFill="accent4" w:themeFillTint="66"/>
          </w:tcPr>
          <w:p w14:paraId="26794B62" w14:textId="77777777" w:rsidR="00880993" w:rsidRPr="00F025EB" w:rsidRDefault="00880993" w:rsidP="0025081C">
            <w:pPr>
              <w:spacing w:line="240" w:lineRule="auto"/>
              <w:ind w:firstLine="0"/>
              <w:rPr>
                <w:b/>
                <w:sz w:val="20"/>
              </w:rPr>
            </w:pPr>
            <w:r w:rsidRPr="00F025EB">
              <w:rPr>
                <w:b/>
                <w:sz w:val="20"/>
              </w:rPr>
              <w:t>SUMMARY</w:t>
            </w:r>
          </w:p>
          <w:p w14:paraId="164DC5D2" w14:textId="362BE290" w:rsidR="00880993" w:rsidRPr="00F025EB" w:rsidRDefault="00880993" w:rsidP="0025081C">
            <w:pPr>
              <w:spacing w:line="240" w:lineRule="auto"/>
              <w:ind w:firstLine="0"/>
              <w:rPr>
                <w:sz w:val="20"/>
              </w:rPr>
            </w:pPr>
            <w:r w:rsidRPr="00F025EB">
              <w:rPr>
                <w:sz w:val="20"/>
              </w:rPr>
              <w:t>(Minimum one to two pages)</w:t>
            </w:r>
          </w:p>
        </w:tc>
      </w:tr>
      <w:tr w:rsidR="00880993" w:rsidRPr="00E75F02" w14:paraId="40D42992" w14:textId="77777777" w:rsidTr="0025081C">
        <w:trPr>
          <w:trHeight w:val="251"/>
          <w:jc w:val="left"/>
        </w:trPr>
        <w:tc>
          <w:tcPr>
            <w:tcW w:w="3502" w:type="dxa"/>
          </w:tcPr>
          <w:p w14:paraId="7390E06C" w14:textId="653919FA" w:rsidR="00880993" w:rsidRPr="00F025EB" w:rsidRDefault="00880993" w:rsidP="0025081C">
            <w:pPr>
              <w:spacing w:afterLines="40" w:after="96" w:line="240" w:lineRule="auto"/>
              <w:ind w:firstLine="0"/>
              <w:jc w:val="left"/>
              <w:rPr>
                <w:sz w:val="20"/>
              </w:rPr>
            </w:pPr>
            <w:r w:rsidRPr="00F025EB">
              <w:rPr>
                <w:sz w:val="20"/>
              </w:rPr>
              <w:t>Presents a clear and logical summary of data</w:t>
            </w:r>
            <w:r w:rsidR="00B13BC1" w:rsidRPr="00F025EB">
              <w:rPr>
                <w:sz w:val="20"/>
              </w:rPr>
              <w:t xml:space="preserve"> analysis approach</w:t>
            </w:r>
            <w:r w:rsidRPr="00F025EB">
              <w:rPr>
                <w:sz w:val="20"/>
              </w:rPr>
              <w:t>.</w:t>
            </w:r>
          </w:p>
        </w:tc>
        <w:tc>
          <w:tcPr>
            <w:tcW w:w="1106" w:type="dxa"/>
          </w:tcPr>
          <w:p w14:paraId="17FE76B7" w14:textId="0097F7C1" w:rsidR="00880993" w:rsidRPr="00F025EB" w:rsidRDefault="00607F6D" w:rsidP="0025081C">
            <w:pPr>
              <w:spacing w:afterLines="40" w:after="96" w:line="240" w:lineRule="auto"/>
              <w:ind w:firstLine="0"/>
              <w:rPr>
                <w:sz w:val="20"/>
              </w:rPr>
            </w:pPr>
            <w:r w:rsidRPr="00F025EB">
              <w:rPr>
                <w:sz w:val="20"/>
              </w:rPr>
              <w:t>2</w:t>
            </w:r>
          </w:p>
        </w:tc>
        <w:tc>
          <w:tcPr>
            <w:tcW w:w="990" w:type="dxa"/>
          </w:tcPr>
          <w:p w14:paraId="181CF81D" w14:textId="779C8A84" w:rsidR="00880993" w:rsidRPr="00F025EB" w:rsidRDefault="00F96EB2" w:rsidP="0025081C">
            <w:pPr>
              <w:spacing w:afterLines="40" w:after="96" w:line="240" w:lineRule="auto"/>
              <w:ind w:firstLine="0"/>
              <w:rPr>
                <w:sz w:val="20"/>
              </w:rPr>
            </w:pPr>
            <w:r w:rsidRPr="00F025EB">
              <w:rPr>
                <w:sz w:val="20"/>
              </w:rPr>
              <w:t>2</w:t>
            </w:r>
          </w:p>
        </w:tc>
        <w:tc>
          <w:tcPr>
            <w:tcW w:w="1440" w:type="dxa"/>
          </w:tcPr>
          <w:p w14:paraId="2A673BC4" w14:textId="0BE53BF1" w:rsidR="00880993" w:rsidRPr="00F025EB" w:rsidRDefault="00F248C6" w:rsidP="0025081C">
            <w:pPr>
              <w:spacing w:afterLines="40" w:after="96" w:line="240" w:lineRule="auto"/>
              <w:ind w:firstLine="0"/>
              <w:rPr>
                <w:sz w:val="20"/>
              </w:rPr>
            </w:pPr>
            <w:r w:rsidRPr="00F025EB">
              <w:rPr>
                <w:sz w:val="20"/>
              </w:rPr>
              <w:t>2</w:t>
            </w:r>
          </w:p>
        </w:tc>
        <w:tc>
          <w:tcPr>
            <w:tcW w:w="1818" w:type="dxa"/>
          </w:tcPr>
          <w:p w14:paraId="556C8FC4" w14:textId="77777777" w:rsidR="00880993" w:rsidRPr="00F025EB" w:rsidRDefault="00880993" w:rsidP="0025081C">
            <w:pPr>
              <w:spacing w:afterLines="40" w:after="96" w:line="240" w:lineRule="auto"/>
              <w:ind w:firstLine="0"/>
              <w:rPr>
                <w:b/>
                <w:sz w:val="20"/>
              </w:rPr>
            </w:pPr>
            <w:r w:rsidRPr="00F025EB">
              <w:rPr>
                <w:b/>
                <w:sz w:val="20"/>
              </w:rPr>
              <w:t>X</w:t>
            </w:r>
          </w:p>
        </w:tc>
      </w:tr>
      <w:tr w:rsidR="00880993" w:rsidRPr="00E75F02" w14:paraId="4069E4D9" w14:textId="77777777" w:rsidTr="00B13BC1">
        <w:trPr>
          <w:trHeight w:val="899"/>
          <w:jc w:val="left"/>
        </w:trPr>
        <w:tc>
          <w:tcPr>
            <w:tcW w:w="3502" w:type="dxa"/>
          </w:tcPr>
          <w:p w14:paraId="3D109A1F" w14:textId="722401CE" w:rsidR="00880993" w:rsidRPr="00F025EB" w:rsidRDefault="00880993" w:rsidP="0025081C">
            <w:pPr>
              <w:keepLines/>
              <w:spacing w:afterLines="40" w:after="96" w:line="240" w:lineRule="auto"/>
              <w:ind w:firstLine="0"/>
              <w:jc w:val="left"/>
              <w:rPr>
                <w:sz w:val="20"/>
              </w:rPr>
            </w:pPr>
            <w:r w:rsidRPr="00F025EB">
              <w:rPr>
                <w:sz w:val="20"/>
              </w:rPr>
              <w:t>Summarizes the data and data analysis results in relation to the research questions.</w:t>
            </w:r>
          </w:p>
        </w:tc>
        <w:tc>
          <w:tcPr>
            <w:tcW w:w="1106" w:type="dxa"/>
          </w:tcPr>
          <w:p w14:paraId="40F55920" w14:textId="610855B8" w:rsidR="00880993" w:rsidRPr="00F025EB" w:rsidRDefault="00607F6D" w:rsidP="0025081C">
            <w:pPr>
              <w:spacing w:afterLines="40" w:after="96" w:line="240" w:lineRule="auto"/>
              <w:ind w:firstLine="0"/>
              <w:rPr>
                <w:sz w:val="20"/>
              </w:rPr>
            </w:pPr>
            <w:r w:rsidRPr="00F025EB">
              <w:rPr>
                <w:sz w:val="20"/>
              </w:rPr>
              <w:t>2</w:t>
            </w:r>
          </w:p>
        </w:tc>
        <w:tc>
          <w:tcPr>
            <w:tcW w:w="990" w:type="dxa"/>
          </w:tcPr>
          <w:p w14:paraId="1F68ED81" w14:textId="24BC7DDA" w:rsidR="00880993" w:rsidRPr="00F025EB" w:rsidRDefault="00F96EB2" w:rsidP="0025081C">
            <w:pPr>
              <w:spacing w:afterLines="40" w:after="96" w:line="240" w:lineRule="auto"/>
              <w:ind w:firstLine="0"/>
              <w:rPr>
                <w:sz w:val="20"/>
              </w:rPr>
            </w:pPr>
            <w:r w:rsidRPr="00F025EB">
              <w:rPr>
                <w:sz w:val="20"/>
              </w:rPr>
              <w:t>2</w:t>
            </w:r>
          </w:p>
        </w:tc>
        <w:tc>
          <w:tcPr>
            <w:tcW w:w="1440" w:type="dxa"/>
          </w:tcPr>
          <w:p w14:paraId="176C2F47" w14:textId="74394438" w:rsidR="00880993" w:rsidRPr="00F025EB" w:rsidRDefault="00F248C6"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2C5E8039" w14:textId="77777777" w:rsidR="00880993" w:rsidRPr="00F025EB" w:rsidRDefault="00880993" w:rsidP="0025081C">
            <w:pPr>
              <w:autoSpaceDE w:val="0"/>
              <w:autoSpaceDN w:val="0"/>
              <w:adjustRightInd w:val="0"/>
              <w:spacing w:afterLines="40" w:after="96" w:line="240" w:lineRule="auto"/>
              <w:ind w:firstLine="0"/>
              <w:rPr>
                <w:b/>
                <w:sz w:val="20"/>
              </w:rPr>
            </w:pPr>
            <w:r w:rsidRPr="00F025EB">
              <w:rPr>
                <w:b/>
                <w:sz w:val="20"/>
              </w:rPr>
              <w:t>X</w:t>
            </w:r>
          </w:p>
        </w:tc>
      </w:tr>
      <w:tr w:rsidR="00880993" w:rsidRPr="00E75F02" w14:paraId="38EB1A89" w14:textId="77777777" w:rsidTr="0025081C">
        <w:trPr>
          <w:trHeight w:val="653"/>
          <w:jc w:val="left"/>
        </w:trPr>
        <w:tc>
          <w:tcPr>
            <w:tcW w:w="3502" w:type="dxa"/>
          </w:tcPr>
          <w:p w14:paraId="397D2004" w14:textId="3AB55E23" w:rsidR="00880993" w:rsidRPr="00F025EB" w:rsidRDefault="00880993" w:rsidP="0025081C">
            <w:pPr>
              <w:keepLines/>
              <w:spacing w:afterLines="40" w:after="96" w:line="240" w:lineRule="auto"/>
              <w:ind w:firstLine="0"/>
              <w:jc w:val="left"/>
              <w:rPr>
                <w:sz w:val="20"/>
                <w:szCs w:val="20"/>
              </w:rPr>
            </w:pPr>
            <w:r w:rsidRPr="00F025EB">
              <w:rPr>
                <w:sz w:val="20"/>
                <w:szCs w:val="20"/>
              </w:rPr>
              <w:t xml:space="preserve">Discusses limitations that emerged based on </w:t>
            </w:r>
            <w:r w:rsidR="00B13BC1" w:rsidRPr="00F025EB">
              <w:rPr>
                <w:sz w:val="20"/>
                <w:szCs w:val="20"/>
              </w:rPr>
              <w:t xml:space="preserve">data collection and </w:t>
            </w:r>
            <w:r w:rsidRPr="00F025EB">
              <w:rPr>
                <w:sz w:val="20"/>
                <w:szCs w:val="20"/>
              </w:rPr>
              <w:t xml:space="preserve">data analysis and how the interpretation of results may be affected by the limitations. </w:t>
            </w:r>
          </w:p>
        </w:tc>
        <w:tc>
          <w:tcPr>
            <w:tcW w:w="1106" w:type="dxa"/>
          </w:tcPr>
          <w:p w14:paraId="1042025D" w14:textId="17CD4CF0" w:rsidR="00880993" w:rsidRPr="00F025EB" w:rsidRDefault="00607F6D" w:rsidP="0025081C">
            <w:pPr>
              <w:spacing w:afterLines="40" w:after="96" w:line="240" w:lineRule="auto"/>
              <w:ind w:firstLine="0"/>
              <w:rPr>
                <w:sz w:val="20"/>
              </w:rPr>
            </w:pPr>
            <w:r w:rsidRPr="00F025EB">
              <w:rPr>
                <w:sz w:val="20"/>
              </w:rPr>
              <w:t>2</w:t>
            </w:r>
          </w:p>
        </w:tc>
        <w:tc>
          <w:tcPr>
            <w:tcW w:w="990" w:type="dxa"/>
          </w:tcPr>
          <w:p w14:paraId="4F615325" w14:textId="17902150" w:rsidR="00880993" w:rsidRPr="00F025EB" w:rsidRDefault="00F96EB2" w:rsidP="0025081C">
            <w:pPr>
              <w:spacing w:afterLines="40" w:after="96" w:line="240" w:lineRule="auto"/>
              <w:ind w:firstLine="0"/>
              <w:rPr>
                <w:sz w:val="20"/>
              </w:rPr>
            </w:pPr>
            <w:r w:rsidRPr="00F025EB">
              <w:rPr>
                <w:sz w:val="20"/>
              </w:rPr>
              <w:t>2</w:t>
            </w:r>
          </w:p>
        </w:tc>
        <w:tc>
          <w:tcPr>
            <w:tcW w:w="1440" w:type="dxa"/>
          </w:tcPr>
          <w:p w14:paraId="63BF9678" w14:textId="53FB16F9" w:rsidR="00880993" w:rsidRPr="00F025EB" w:rsidRDefault="00F248C6"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47FC663D" w14:textId="77777777" w:rsidR="00880993" w:rsidRPr="00F025EB" w:rsidRDefault="00880993" w:rsidP="0025081C">
            <w:pPr>
              <w:autoSpaceDE w:val="0"/>
              <w:autoSpaceDN w:val="0"/>
              <w:adjustRightInd w:val="0"/>
              <w:spacing w:afterLines="40" w:after="96" w:line="240" w:lineRule="auto"/>
              <w:ind w:firstLine="0"/>
              <w:rPr>
                <w:b/>
                <w:sz w:val="20"/>
              </w:rPr>
            </w:pPr>
            <w:r w:rsidRPr="00F025EB">
              <w:rPr>
                <w:b/>
                <w:sz w:val="20"/>
              </w:rPr>
              <w:t>X</w:t>
            </w:r>
          </w:p>
        </w:tc>
      </w:tr>
      <w:tr w:rsidR="00880993" w:rsidRPr="00E75F02" w14:paraId="3643B215" w14:textId="77777777" w:rsidTr="0025081C">
        <w:trPr>
          <w:trHeight w:val="653"/>
          <w:jc w:val="left"/>
        </w:trPr>
        <w:tc>
          <w:tcPr>
            <w:tcW w:w="3502" w:type="dxa"/>
          </w:tcPr>
          <w:p w14:paraId="2E65D496" w14:textId="77777777" w:rsidR="00880993" w:rsidRPr="00F025EB" w:rsidRDefault="00880993" w:rsidP="0025081C">
            <w:pPr>
              <w:keepLines/>
              <w:spacing w:afterLines="40" w:after="96" w:line="240" w:lineRule="auto"/>
              <w:ind w:firstLine="0"/>
              <w:jc w:val="left"/>
              <w:rPr>
                <w:sz w:val="20"/>
                <w:szCs w:val="20"/>
              </w:rPr>
            </w:pPr>
            <w:r w:rsidRPr="00F025EB">
              <w:rPr>
                <w:sz w:val="20"/>
                <w:szCs w:val="20"/>
              </w:rPr>
              <w:t>Provides a concluding section and transition to Chapter 5.</w:t>
            </w:r>
          </w:p>
        </w:tc>
        <w:tc>
          <w:tcPr>
            <w:tcW w:w="1106" w:type="dxa"/>
          </w:tcPr>
          <w:p w14:paraId="139937AA" w14:textId="3A0D5101" w:rsidR="00880993" w:rsidRPr="00F025EB" w:rsidRDefault="00607F6D" w:rsidP="0025081C">
            <w:pPr>
              <w:spacing w:afterLines="40" w:after="96" w:line="240" w:lineRule="auto"/>
              <w:ind w:firstLine="0"/>
              <w:rPr>
                <w:sz w:val="20"/>
              </w:rPr>
            </w:pPr>
            <w:r w:rsidRPr="00F025EB">
              <w:rPr>
                <w:sz w:val="20"/>
              </w:rPr>
              <w:t>2</w:t>
            </w:r>
          </w:p>
        </w:tc>
        <w:tc>
          <w:tcPr>
            <w:tcW w:w="990" w:type="dxa"/>
          </w:tcPr>
          <w:p w14:paraId="77F93EEF" w14:textId="3A9FF277" w:rsidR="00880993" w:rsidRPr="00F025EB" w:rsidRDefault="00F96EB2" w:rsidP="0025081C">
            <w:pPr>
              <w:spacing w:afterLines="40" w:after="96" w:line="240" w:lineRule="auto"/>
              <w:ind w:firstLine="0"/>
              <w:rPr>
                <w:sz w:val="20"/>
              </w:rPr>
            </w:pPr>
            <w:r w:rsidRPr="00F025EB">
              <w:rPr>
                <w:sz w:val="20"/>
              </w:rPr>
              <w:t>2</w:t>
            </w:r>
          </w:p>
        </w:tc>
        <w:tc>
          <w:tcPr>
            <w:tcW w:w="1440" w:type="dxa"/>
          </w:tcPr>
          <w:p w14:paraId="2FF05049" w14:textId="62AD273F" w:rsidR="00880993" w:rsidRPr="00F025EB" w:rsidRDefault="00F248C6"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3144C4EE" w14:textId="77777777" w:rsidR="00880993" w:rsidRPr="00F025EB" w:rsidRDefault="00880993" w:rsidP="0025081C">
            <w:pPr>
              <w:autoSpaceDE w:val="0"/>
              <w:autoSpaceDN w:val="0"/>
              <w:adjustRightInd w:val="0"/>
              <w:spacing w:afterLines="40" w:after="96" w:line="240" w:lineRule="auto"/>
              <w:ind w:firstLine="0"/>
              <w:rPr>
                <w:b/>
                <w:sz w:val="20"/>
              </w:rPr>
            </w:pPr>
            <w:r w:rsidRPr="00F025EB">
              <w:rPr>
                <w:b/>
                <w:sz w:val="20"/>
              </w:rPr>
              <w:t>X</w:t>
            </w:r>
          </w:p>
        </w:tc>
      </w:tr>
      <w:tr w:rsidR="00880993" w:rsidRPr="00E75F02" w14:paraId="0EBE6929" w14:textId="77777777" w:rsidTr="0025081C">
        <w:trPr>
          <w:trHeight w:val="653"/>
          <w:jc w:val="left"/>
        </w:trPr>
        <w:tc>
          <w:tcPr>
            <w:tcW w:w="3502" w:type="dxa"/>
          </w:tcPr>
          <w:p w14:paraId="09CCFB9F" w14:textId="2748E1B2" w:rsidR="00880993" w:rsidRPr="00F025EB" w:rsidRDefault="009E006C" w:rsidP="0025081C">
            <w:pPr>
              <w:keepLines/>
              <w:spacing w:afterLines="40" w:after="96" w:line="240" w:lineRule="auto"/>
              <w:ind w:firstLine="0"/>
              <w:jc w:val="left"/>
              <w:rPr>
                <w:sz w:val="20"/>
                <w:szCs w:val="20"/>
              </w:rPr>
            </w:pPr>
            <w:r w:rsidRPr="00F025EB">
              <w:rPr>
                <w:sz w:val="20"/>
                <w:szCs w:val="20"/>
              </w:rPr>
              <w:t>Section is written in a way that is well structured, has a logical flow, uses correct paragraph structure, sentence structure, punctuation, and APA format.</w:t>
            </w:r>
          </w:p>
        </w:tc>
        <w:tc>
          <w:tcPr>
            <w:tcW w:w="1106" w:type="dxa"/>
          </w:tcPr>
          <w:p w14:paraId="17DDC0BB" w14:textId="2BE96796" w:rsidR="00880993" w:rsidRPr="00F025EB" w:rsidRDefault="00607F6D" w:rsidP="0025081C">
            <w:pPr>
              <w:spacing w:afterLines="40" w:after="96" w:line="240" w:lineRule="auto"/>
              <w:ind w:firstLine="0"/>
              <w:rPr>
                <w:sz w:val="20"/>
              </w:rPr>
            </w:pPr>
            <w:r w:rsidRPr="00F025EB">
              <w:rPr>
                <w:sz w:val="20"/>
              </w:rPr>
              <w:t>2</w:t>
            </w:r>
          </w:p>
        </w:tc>
        <w:tc>
          <w:tcPr>
            <w:tcW w:w="990" w:type="dxa"/>
          </w:tcPr>
          <w:p w14:paraId="313781BA" w14:textId="5BCEF6C9" w:rsidR="00880993" w:rsidRPr="00F025EB" w:rsidRDefault="008B7528" w:rsidP="0025081C">
            <w:pPr>
              <w:spacing w:afterLines="40" w:after="96" w:line="240" w:lineRule="auto"/>
              <w:ind w:firstLine="0"/>
              <w:rPr>
                <w:sz w:val="20"/>
              </w:rPr>
            </w:pPr>
            <w:r w:rsidRPr="00F025EB">
              <w:rPr>
                <w:sz w:val="20"/>
              </w:rPr>
              <w:t>2</w:t>
            </w:r>
          </w:p>
        </w:tc>
        <w:tc>
          <w:tcPr>
            <w:tcW w:w="1440" w:type="dxa"/>
          </w:tcPr>
          <w:p w14:paraId="39789476" w14:textId="27C77F18" w:rsidR="00880993" w:rsidRPr="00F025EB" w:rsidRDefault="00F248C6" w:rsidP="0025081C">
            <w:pPr>
              <w:autoSpaceDE w:val="0"/>
              <w:autoSpaceDN w:val="0"/>
              <w:adjustRightInd w:val="0"/>
              <w:spacing w:afterLines="40" w:after="96" w:line="240" w:lineRule="auto"/>
              <w:ind w:firstLine="0"/>
              <w:rPr>
                <w:sz w:val="20"/>
              </w:rPr>
            </w:pPr>
            <w:r w:rsidRPr="00F025EB">
              <w:rPr>
                <w:sz w:val="20"/>
              </w:rPr>
              <w:t>2</w:t>
            </w:r>
          </w:p>
        </w:tc>
        <w:tc>
          <w:tcPr>
            <w:tcW w:w="1818" w:type="dxa"/>
          </w:tcPr>
          <w:p w14:paraId="61E44F2D" w14:textId="77777777" w:rsidR="00880993" w:rsidRPr="00F025EB" w:rsidRDefault="00880993" w:rsidP="0025081C">
            <w:pPr>
              <w:autoSpaceDE w:val="0"/>
              <w:autoSpaceDN w:val="0"/>
              <w:adjustRightInd w:val="0"/>
              <w:spacing w:afterLines="40" w:after="96" w:line="240" w:lineRule="auto"/>
              <w:ind w:firstLine="0"/>
              <w:rPr>
                <w:b/>
                <w:sz w:val="20"/>
              </w:rPr>
            </w:pPr>
            <w:r w:rsidRPr="00F025EB">
              <w:rPr>
                <w:b/>
                <w:sz w:val="20"/>
              </w:rPr>
              <w:t>X</w:t>
            </w:r>
          </w:p>
        </w:tc>
      </w:tr>
      <w:tr w:rsidR="00880993" w:rsidRPr="00E75F02" w14:paraId="59DB9DB7" w14:textId="77777777" w:rsidTr="0025081C">
        <w:trPr>
          <w:trHeight w:val="653"/>
          <w:jc w:val="left"/>
        </w:trPr>
        <w:tc>
          <w:tcPr>
            <w:tcW w:w="8856" w:type="dxa"/>
            <w:gridSpan w:val="5"/>
          </w:tcPr>
          <w:p w14:paraId="39D50E61" w14:textId="77777777" w:rsidR="00880993" w:rsidRPr="00F025EB" w:rsidRDefault="00880993" w:rsidP="0025081C">
            <w:pPr>
              <w:spacing w:line="240" w:lineRule="auto"/>
              <w:ind w:firstLine="0"/>
              <w:jc w:val="left"/>
              <w:rPr>
                <w:b/>
                <w:sz w:val="20"/>
                <w:szCs w:val="20"/>
              </w:rPr>
            </w:pPr>
            <w:r w:rsidRPr="00F025EB">
              <w:rPr>
                <w:b/>
                <w:sz w:val="20"/>
                <w:szCs w:val="20"/>
              </w:rPr>
              <w:t>*Score each requirement listed in the criteria table using the following scale:</w:t>
            </w:r>
          </w:p>
          <w:p w14:paraId="3D9579D4" w14:textId="77777777" w:rsidR="00880993" w:rsidRPr="00F025EB" w:rsidRDefault="00880993" w:rsidP="0025081C">
            <w:pPr>
              <w:spacing w:line="240" w:lineRule="auto"/>
              <w:ind w:firstLine="0"/>
              <w:jc w:val="left"/>
              <w:rPr>
                <w:sz w:val="20"/>
                <w:szCs w:val="20"/>
              </w:rPr>
            </w:pPr>
            <w:r w:rsidRPr="00F025EB">
              <w:rPr>
                <w:sz w:val="20"/>
                <w:szCs w:val="20"/>
              </w:rPr>
              <w:t>0 = Item Not Present or Unacceptable. Substantial Revisions are Required.</w:t>
            </w:r>
          </w:p>
          <w:p w14:paraId="2A6F84A5" w14:textId="77777777" w:rsidR="00880993" w:rsidRPr="00F025EB" w:rsidRDefault="00880993" w:rsidP="0025081C">
            <w:pPr>
              <w:spacing w:line="240" w:lineRule="auto"/>
              <w:ind w:firstLine="0"/>
              <w:jc w:val="left"/>
              <w:rPr>
                <w:sz w:val="20"/>
                <w:szCs w:val="20"/>
              </w:rPr>
            </w:pPr>
            <w:r w:rsidRPr="00F025EB">
              <w:rPr>
                <w:sz w:val="20"/>
                <w:szCs w:val="20"/>
              </w:rPr>
              <w:t>1 = Item is Present. Does Not Meet Expectations. Revisions are Required.</w:t>
            </w:r>
          </w:p>
          <w:p w14:paraId="1340847D" w14:textId="77777777" w:rsidR="00880993" w:rsidRPr="00F025EB" w:rsidRDefault="00880993" w:rsidP="0025081C">
            <w:pPr>
              <w:spacing w:line="240" w:lineRule="auto"/>
              <w:ind w:firstLine="0"/>
              <w:jc w:val="left"/>
              <w:rPr>
                <w:sz w:val="20"/>
                <w:szCs w:val="20"/>
              </w:rPr>
            </w:pPr>
            <w:r w:rsidRPr="00F025EB">
              <w:rPr>
                <w:sz w:val="20"/>
                <w:szCs w:val="20"/>
              </w:rPr>
              <w:t xml:space="preserve">2 = Item is Acceptable. Meets Expectations. Some Revisions May be Suggested or Required. </w:t>
            </w:r>
          </w:p>
          <w:p w14:paraId="2D275B05" w14:textId="77777777" w:rsidR="00880993" w:rsidRPr="00F025EB" w:rsidRDefault="00880993" w:rsidP="0025081C">
            <w:pPr>
              <w:spacing w:line="240" w:lineRule="auto"/>
              <w:ind w:firstLine="0"/>
              <w:jc w:val="left"/>
              <w:rPr>
                <w:rFonts w:eastAsia="Times New Roman"/>
                <w:sz w:val="20"/>
                <w:szCs w:val="20"/>
              </w:rPr>
            </w:pPr>
            <w:r w:rsidRPr="00F025EB">
              <w:rPr>
                <w:sz w:val="20"/>
                <w:szCs w:val="20"/>
              </w:rPr>
              <w:t>3 = Item Exceeds Expectations. No Revisions are Required.</w:t>
            </w:r>
          </w:p>
        </w:tc>
      </w:tr>
      <w:tr w:rsidR="00880993" w:rsidRPr="00E75F02" w14:paraId="342D0947" w14:textId="77777777" w:rsidTr="0025081C">
        <w:trPr>
          <w:trHeight w:val="653"/>
          <w:jc w:val="left"/>
        </w:trPr>
        <w:tc>
          <w:tcPr>
            <w:tcW w:w="8856" w:type="dxa"/>
            <w:gridSpan w:val="5"/>
          </w:tcPr>
          <w:p w14:paraId="47FF9CBE" w14:textId="5F5386F8" w:rsidR="00880993" w:rsidRPr="00F025EB" w:rsidDel="005E12C6" w:rsidRDefault="00880993" w:rsidP="00A82A63">
            <w:pPr>
              <w:spacing w:afterLines="40" w:after="96" w:line="240" w:lineRule="auto"/>
              <w:ind w:firstLine="0"/>
              <w:jc w:val="left"/>
              <w:rPr>
                <w:b/>
                <w:sz w:val="20"/>
                <w:szCs w:val="20"/>
              </w:rPr>
            </w:pPr>
            <w:r w:rsidRPr="00F025EB">
              <w:rPr>
                <w:b/>
                <w:sz w:val="20"/>
                <w:szCs w:val="20"/>
              </w:rPr>
              <w:t>Reviewer Comments:</w:t>
            </w:r>
            <w:r w:rsidR="00F96EB2" w:rsidRPr="00F025EB">
              <w:rPr>
                <w:b/>
                <w:sz w:val="20"/>
                <w:szCs w:val="20"/>
              </w:rPr>
              <w:t xml:space="preserve"> I know you are waiting for an editor, and there are aspects of this that are just required before you hit the editor. It would be helpful to read this in its edited version throughout the chapter. </w:t>
            </w:r>
            <w:r w:rsidR="00060430" w:rsidRPr="00F025EB">
              <w:rPr>
                <w:b/>
                <w:sz w:val="20"/>
                <w:szCs w:val="20"/>
              </w:rPr>
              <w:t xml:space="preserve">I offer zero disrespect to that </w:t>
            </w:r>
            <w:r w:rsidR="00B33C2C" w:rsidRPr="00F025EB">
              <w:rPr>
                <w:b/>
                <w:sz w:val="20"/>
                <w:szCs w:val="20"/>
              </w:rPr>
              <w:t>statement;</w:t>
            </w:r>
            <w:r w:rsidR="00060430" w:rsidRPr="00F025EB">
              <w:rPr>
                <w:b/>
                <w:sz w:val="20"/>
                <w:szCs w:val="20"/>
              </w:rPr>
              <w:t xml:space="preserve"> it just makes it very difficult for everyone who </w:t>
            </w:r>
            <w:proofErr w:type="gramStart"/>
            <w:r w:rsidR="00060430" w:rsidRPr="00F025EB">
              <w:rPr>
                <w:b/>
                <w:sz w:val="20"/>
                <w:szCs w:val="20"/>
              </w:rPr>
              <w:t>has to</w:t>
            </w:r>
            <w:proofErr w:type="gramEnd"/>
            <w:r w:rsidR="00060430" w:rsidRPr="00F025EB">
              <w:rPr>
                <w:b/>
                <w:sz w:val="20"/>
                <w:szCs w:val="20"/>
              </w:rPr>
              <w:t xml:space="preserve"> review this. This last section, however, was much easier to manage.</w:t>
            </w:r>
          </w:p>
        </w:tc>
      </w:tr>
    </w:tbl>
    <w:p w14:paraId="3EC9C3FB" w14:textId="77777777" w:rsidR="00880993" w:rsidRPr="00E75F02" w:rsidRDefault="00880993" w:rsidP="00880993">
      <w:pPr>
        <w:spacing w:line="240" w:lineRule="auto"/>
        <w:ind w:firstLine="0"/>
        <w:rPr>
          <w:b/>
        </w:rPr>
      </w:pPr>
      <w:r w:rsidRPr="00E75F02">
        <w:rPr>
          <w:b/>
        </w:rPr>
        <w:br w:type="page"/>
      </w:r>
    </w:p>
    <w:p w14:paraId="5D705032" w14:textId="75156E2F" w:rsidR="00880993" w:rsidRPr="00E75F02" w:rsidRDefault="00880993" w:rsidP="005D1432">
      <w:pPr>
        <w:pStyle w:val="Heading1"/>
      </w:pPr>
      <w:bookmarkStart w:id="919" w:name="_Toc171694985"/>
      <w:r w:rsidRPr="00E75F02">
        <w:lastRenderedPageBreak/>
        <w:t>Chapter 5: Summary, Conclusions, and Recommendations</w:t>
      </w:r>
      <w:bookmarkEnd w:id="919"/>
    </w:p>
    <w:p w14:paraId="38C16A1A" w14:textId="77777777" w:rsidR="00880993" w:rsidRPr="00E75F02" w:rsidRDefault="00880993" w:rsidP="005D1432">
      <w:pPr>
        <w:pStyle w:val="Heading2"/>
      </w:pPr>
      <w:bookmarkStart w:id="920" w:name="_Toc171694986"/>
      <w:r w:rsidRPr="00E75F02">
        <w:t>Introduction and Summary of Study</w:t>
      </w:r>
      <w:bookmarkEnd w:id="920"/>
    </w:p>
    <w:p w14:paraId="7A3E1AF7" w14:textId="751D5C94" w:rsidR="00A21AC5" w:rsidRPr="00E75F02" w:rsidRDefault="00F74822" w:rsidP="005D1432">
      <w:pPr>
        <w:widowControl w:val="0"/>
        <w:autoSpaceDE w:val="0"/>
        <w:autoSpaceDN w:val="0"/>
        <w:spacing w:after="0"/>
        <w:rPr>
          <w:spacing w:val="-3"/>
        </w:rPr>
      </w:pPr>
      <w:r w:rsidRPr="00E75F02">
        <w:t xml:space="preserve">Relationships with </w:t>
      </w:r>
      <w:r w:rsidR="00300DA8" w:rsidRPr="00E75F02">
        <w:t xml:space="preserve">African American faculty have shown to serve an important role in the success of African American students. </w:t>
      </w:r>
      <w:r w:rsidR="007B53BC" w:rsidRPr="00E75F02">
        <w:t xml:space="preserve">Previous research has shown that </w:t>
      </w:r>
      <w:r w:rsidR="00391C70" w:rsidRPr="00E75F02">
        <w:t>the</w:t>
      </w:r>
      <w:r w:rsidR="00025FBB" w:rsidRPr="00E75F02">
        <w:t xml:space="preserve"> lack of diversity </w:t>
      </w:r>
      <w:r w:rsidR="00C73277" w:rsidRPr="00E75F02">
        <w:t>among African American faculty decreases African American students</w:t>
      </w:r>
      <w:r w:rsidR="00545A6E" w:rsidRPr="00E75F02">
        <w:t>’ sense of belonging and resil</w:t>
      </w:r>
      <w:r w:rsidR="004A6CE4" w:rsidRPr="00E75F02">
        <w:t>ience (Benitez et al.</w:t>
      </w:r>
      <w:ins w:id="921" w:author="Michael Grohs" w:date="2024-07-15T19:38:00Z" w16du:dateUtc="2024-07-16T00:38:00Z">
        <w:r w:rsidR="00012BE5">
          <w:t>,</w:t>
        </w:r>
      </w:ins>
      <w:r w:rsidR="004A6CE4" w:rsidRPr="00E75F02">
        <w:t xml:space="preserve"> </w:t>
      </w:r>
      <w:del w:id="922" w:author="Michael Grohs" w:date="2024-07-15T19:38:00Z" w16du:dateUtc="2024-07-16T00:38:00Z">
        <w:r w:rsidR="004A6CE4" w:rsidRPr="00E75F02" w:rsidDel="00012BE5">
          <w:delText>(</w:delText>
        </w:r>
      </w:del>
      <w:r w:rsidR="004A6CE4" w:rsidRPr="00E75F02">
        <w:t>2017)</w:t>
      </w:r>
      <w:r w:rsidR="00187BBE" w:rsidRPr="00E75F02">
        <w:t>. Before compl</w:t>
      </w:r>
      <w:r w:rsidR="004C567C" w:rsidRPr="00E75F02">
        <w:t xml:space="preserve">eting the current study, </w:t>
      </w:r>
      <w:r w:rsidR="00187BBE" w:rsidRPr="00E75F02">
        <w:t>it was unknown</w:t>
      </w:r>
      <w:r w:rsidR="003224C2" w:rsidRPr="00E75F02">
        <w:t xml:space="preserve"> how </w:t>
      </w:r>
      <w:r w:rsidR="00391C70" w:rsidRPr="00E75F02">
        <w:t>African American</w:t>
      </w:r>
      <w:r w:rsidR="003224C2" w:rsidRPr="00E75F02">
        <w:t xml:space="preserve"> faculty and peers contributed to goal setting, self-motivation, and ongoing persistence in the college experiences for African American alumni of </w:t>
      </w:r>
      <w:r w:rsidR="00517BA3" w:rsidRPr="00E75F02">
        <w:t>Predominantly</w:t>
      </w:r>
      <w:r w:rsidR="003224C2" w:rsidRPr="00E75F02">
        <w:t xml:space="preserve"> White Institutions</w:t>
      </w:r>
      <w:r w:rsidR="00187BBE" w:rsidRPr="00E75F02">
        <w:t>.</w:t>
      </w:r>
      <w:r w:rsidR="00187BBE" w:rsidRPr="00E75F02">
        <w:rPr>
          <w:spacing w:val="-3"/>
        </w:rPr>
        <w:t xml:space="preserve"> </w:t>
      </w:r>
    </w:p>
    <w:p w14:paraId="7A7F7B5E" w14:textId="0B5B88DA" w:rsidR="00187BBE" w:rsidRPr="00E75F02" w:rsidRDefault="004B0027" w:rsidP="005D1432">
      <w:pPr>
        <w:widowControl w:val="0"/>
        <w:autoSpaceDE w:val="0"/>
        <w:autoSpaceDN w:val="0"/>
        <w:spacing w:after="0"/>
      </w:pPr>
      <w:r w:rsidRPr="00E75F02">
        <w:t xml:space="preserve">The problem </w:t>
      </w:r>
      <w:del w:id="923" w:author="Michael Grohs" w:date="2024-07-15T19:45:00Z" w16du:dateUtc="2024-07-16T00:45:00Z">
        <w:r w:rsidRPr="00E75F02" w:rsidDel="00623756">
          <w:delText xml:space="preserve">space </w:delText>
        </w:r>
      </w:del>
      <w:r w:rsidR="00391C70" w:rsidRPr="00E75F02">
        <w:rPr>
          <w:spacing w:val="-3"/>
        </w:rPr>
        <w:t>in</w:t>
      </w:r>
      <w:r w:rsidRPr="00E75F02">
        <w:rPr>
          <w:spacing w:val="-3"/>
        </w:rPr>
        <w:t xml:space="preserve"> </w:t>
      </w:r>
      <w:del w:id="924" w:author="Michael Grohs" w:date="2024-07-15T19:45:00Z" w16du:dateUtc="2024-07-16T00:45:00Z">
        <w:r w:rsidRPr="00E75F02" w:rsidDel="00623756">
          <w:rPr>
            <w:spacing w:val="-3"/>
          </w:rPr>
          <w:delText xml:space="preserve">the </w:delText>
        </w:r>
      </w:del>
      <w:r w:rsidR="00187BBE" w:rsidRPr="00E75F02">
        <w:t>current</w:t>
      </w:r>
      <w:r w:rsidR="00187BBE" w:rsidRPr="00E75F02">
        <w:rPr>
          <w:spacing w:val="-3"/>
        </w:rPr>
        <w:t xml:space="preserve"> </w:t>
      </w:r>
      <w:r w:rsidR="00187BBE" w:rsidRPr="00E75F02">
        <w:t xml:space="preserve">research </w:t>
      </w:r>
      <w:del w:id="925" w:author="Michael Grohs" w:date="2024-07-15T19:45:00Z" w16du:dateUtc="2024-07-16T00:45:00Z">
        <w:r w:rsidR="00187BBE" w:rsidRPr="00E75F02" w:rsidDel="00623756">
          <w:delText>was</w:delText>
        </w:r>
        <w:r w:rsidR="00187BBE" w:rsidRPr="00E75F02" w:rsidDel="00623756">
          <w:rPr>
            <w:spacing w:val="-3"/>
          </w:rPr>
          <w:delText xml:space="preserve"> </w:delText>
        </w:r>
      </w:del>
      <w:ins w:id="926" w:author="Michael Grohs" w:date="2024-07-15T19:45:00Z" w16du:dateUtc="2024-07-16T00:45:00Z">
        <w:r w:rsidR="00623756">
          <w:t>i</w:t>
        </w:r>
        <w:r w:rsidR="00623756" w:rsidRPr="00E75F02">
          <w:t>s</w:t>
        </w:r>
        <w:r w:rsidR="00623756" w:rsidRPr="00E75F02">
          <w:rPr>
            <w:spacing w:val="-3"/>
          </w:rPr>
          <w:t xml:space="preserve"> </w:t>
        </w:r>
      </w:ins>
      <w:del w:id="927" w:author="Michael Grohs" w:date="2024-07-15T19:45:00Z" w16du:dateUtc="2024-07-16T00:45:00Z">
        <w:r w:rsidR="00187BBE" w:rsidRPr="00E75F02" w:rsidDel="00623756">
          <w:delText>that</w:delText>
        </w:r>
        <w:r w:rsidR="00187BBE" w:rsidRPr="00E75F02" w:rsidDel="00623756">
          <w:rPr>
            <w:spacing w:val="-1"/>
          </w:rPr>
          <w:delText xml:space="preserve"> </w:delText>
        </w:r>
      </w:del>
      <w:r w:rsidR="00187BBE" w:rsidRPr="00E75F02">
        <w:t>studies</w:t>
      </w:r>
      <w:r w:rsidR="00187BBE" w:rsidRPr="00E75F02">
        <w:rPr>
          <w:spacing w:val="-3"/>
        </w:rPr>
        <w:t xml:space="preserve"> </w:t>
      </w:r>
      <w:r w:rsidR="00583031" w:rsidRPr="00E75F02">
        <w:t xml:space="preserve">did not </w:t>
      </w:r>
      <w:r w:rsidR="00A31473" w:rsidRPr="00E75F02">
        <w:t>specifically address</w:t>
      </w:r>
      <w:r w:rsidR="001D6ABB" w:rsidRPr="00E75F02">
        <w:t xml:space="preserve"> how</w:t>
      </w:r>
      <w:r w:rsidR="00A31473" w:rsidRPr="00E75F02">
        <w:t xml:space="preserve"> African American faculty and peer relationships </w:t>
      </w:r>
      <w:r w:rsidR="001D6ABB" w:rsidRPr="00E75F02">
        <w:t>affect</w:t>
      </w:r>
      <w:del w:id="928" w:author="Michael Grohs" w:date="2024-07-15T19:41:00Z" w16du:dateUtc="2024-07-16T00:41:00Z">
        <w:r w:rsidR="001D6ABB" w:rsidRPr="00E75F02" w:rsidDel="00012BE5">
          <w:delText>s</w:delText>
        </w:r>
      </w:del>
      <w:r w:rsidR="001D6ABB" w:rsidRPr="00E75F02">
        <w:t xml:space="preserve"> the </w:t>
      </w:r>
      <w:r w:rsidR="008A12AD" w:rsidRPr="00E75F02">
        <w:t xml:space="preserve">retention and persistence of African American students at </w:t>
      </w:r>
      <w:r w:rsidR="00391C70" w:rsidRPr="00E75F02">
        <w:t>PWIs.</w:t>
      </w:r>
      <w:r w:rsidR="008A12AD" w:rsidRPr="00E75F02">
        <w:t xml:space="preserve"> </w:t>
      </w:r>
      <w:r w:rsidR="00662525" w:rsidRPr="00E75F02">
        <w:t>Although there was not a lot of current research on this topic, s</w:t>
      </w:r>
      <w:r w:rsidR="00187BBE" w:rsidRPr="00E75F02">
        <w:t xml:space="preserve">imilar studies </w:t>
      </w:r>
      <w:r w:rsidR="00662525" w:rsidRPr="00E75F02">
        <w:t xml:space="preserve">needed </w:t>
      </w:r>
      <w:r w:rsidR="00187BBE" w:rsidRPr="00E75F02">
        <w:t xml:space="preserve">additional research due to </w:t>
      </w:r>
      <w:r w:rsidR="00662525" w:rsidRPr="00E75F02">
        <w:t xml:space="preserve">the </w:t>
      </w:r>
      <w:r w:rsidR="00187BBE" w:rsidRPr="00E75F02">
        <w:t>existing limitations</w:t>
      </w:r>
      <w:ins w:id="929" w:author="Michael Grohs" w:date="2024-07-15T19:41:00Z" w16du:dateUtc="2024-07-16T00:41:00Z">
        <w:r w:rsidR="00012BE5">
          <w:t>;</w:t>
        </w:r>
      </w:ins>
      <w:r w:rsidR="00662525" w:rsidRPr="00E75F02">
        <w:t xml:space="preserve"> f</w:t>
      </w:r>
      <w:r w:rsidR="00187BBE" w:rsidRPr="00E75F02">
        <w:t xml:space="preserve">or example, </w:t>
      </w:r>
      <w:r w:rsidR="008C47E4" w:rsidRPr="00E75F02">
        <w:t>Lew</w:t>
      </w:r>
      <w:r w:rsidR="002A44E2" w:rsidRPr="00E75F02">
        <w:t xml:space="preserve">is et al. </w:t>
      </w:r>
      <w:r w:rsidR="00187BBE" w:rsidRPr="00E75F02">
        <w:t>(202</w:t>
      </w:r>
      <w:r w:rsidR="00877FBE" w:rsidRPr="00E75F02">
        <w:t>1</w:t>
      </w:r>
      <w:r w:rsidR="00187BBE" w:rsidRPr="00E75F02">
        <w:t xml:space="preserve">) described how </w:t>
      </w:r>
      <w:r w:rsidR="009B3DF7" w:rsidRPr="00E75F02">
        <w:t xml:space="preserve">African American students </w:t>
      </w:r>
      <w:r w:rsidR="001E7888" w:rsidRPr="00E75F02">
        <w:t xml:space="preserve">reported experiencing racial </w:t>
      </w:r>
      <w:r w:rsidR="00EA7D42" w:rsidRPr="00E75F02">
        <w:t>microaggression</w:t>
      </w:r>
      <w:ins w:id="930" w:author="Michael Grohs" w:date="2024-07-15T19:41:00Z" w16du:dateUtc="2024-07-16T00:41:00Z">
        <w:r w:rsidR="00012BE5">
          <w:t>s</w:t>
        </w:r>
      </w:ins>
      <w:r w:rsidR="001E7888" w:rsidRPr="00E75F02">
        <w:t xml:space="preserve"> which led to a lower sense of belonging. </w:t>
      </w:r>
      <w:r w:rsidR="00EC3615" w:rsidRPr="00E75F02">
        <w:t xml:space="preserve">Lewis et </w:t>
      </w:r>
      <w:r w:rsidR="00391C70" w:rsidRPr="00E75F02">
        <w:t>al. (</w:t>
      </w:r>
      <w:r w:rsidR="00EC3615" w:rsidRPr="00E75F02">
        <w:t xml:space="preserve">2021) stated that </w:t>
      </w:r>
      <w:r w:rsidR="00187BBE" w:rsidRPr="00E75F02">
        <w:t xml:space="preserve">further research was needed </w:t>
      </w:r>
      <w:r w:rsidR="00EC3615" w:rsidRPr="00E75F02">
        <w:t xml:space="preserve">on </w:t>
      </w:r>
      <w:r w:rsidR="00A67455" w:rsidRPr="00E75F02">
        <w:t>the imp</w:t>
      </w:r>
      <w:r w:rsidR="005156FD" w:rsidRPr="00E75F02">
        <w:t>a</w:t>
      </w:r>
      <w:r w:rsidR="00A67455" w:rsidRPr="00E75F02">
        <w:t>ct of diversity in faculty at PWI</w:t>
      </w:r>
      <w:r w:rsidR="00EA7D42" w:rsidRPr="00E75F02">
        <w:t xml:space="preserve"> a</w:t>
      </w:r>
      <w:r w:rsidR="005156FD" w:rsidRPr="00E75F02">
        <w:t>nd factors relati</w:t>
      </w:r>
      <w:r w:rsidR="00EA7D42" w:rsidRPr="00E75F02">
        <w:t>ng</w:t>
      </w:r>
      <w:r w:rsidR="005156FD" w:rsidRPr="00E75F02">
        <w:t xml:space="preserve"> to </w:t>
      </w:r>
      <w:ins w:id="931" w:author="Michael Grohs" w:date="2024-07-15T19:46:00Z" w16du:dateUtc="2024-07-16T00:46:00Z">
        <w:r w:rsidR="00623756">
          <w:t xml:space="preserve">a </w:t>
        </w:r>
      </w:ins>
      <w:r w:rsidR="005156FD" w:rsidRPr="00E75F02">
        <w:t xml:space="preserve">sense </w:t>
      </w:r>
      <w:r w:rsidR="00EA7D42" w:rsidRPr="00E75F02">
        <w:t>of belonging and faculty engagement.</w:t>
      </w:r>
    </w:p>
    <w:p w14:paraId="5F54A182" w14:textId="15981A04" w:rsidR="00A468B4" w:rsidRPr="00E75F02" w:rsidRDefault="00A468B4" w:rsidP="005D1432">
      <w:pPr>
        <w:widowControl w:val="0"/>
        <w:autoSpaceDE w:val="0"/>
        <w:autoSpaceDN w:val="0"/>
        <w:spacing w:after="0"/>
      </w:pPr>
      <w:r w:rsidRPr="00E75F02">
        <w:t xml:space="preserve">This study added knowledge through a qualitative descriptive study of </w:t>
      </w:r>
      <w:r w:rsidR="002A42DA" w:rsidRPr="00E75F02">
        <w:t xml:space="preserve">African American alumni </w:t>
      </w:r>
      <w:r w:rsidRPr="00E75F02">
        <w:t xml:space="preserve">and their descriptions of how </w:t>
      </w:r>
      <w:r w:rsidR="002A42DA" w:rsidRPr="00E75F02">
        <w:t xml:space="preserve">African American </w:t>
      </w:r>
      <w:proofErr w:type="gramStart"/>
      <w:r w:rsidR="002A42DA" w:rsidRPr="00E75F02">
        <w:t>faculty</w:t>
      </w:r>
      <w:proofErr w:type="gramEnd"/>
      <w:r w:rsidR="002A42DA" w:rsidRPr="00E75F02">
        <w:t xml:space="preserve"> and </w:t>
      </w:r>
      <w:r w:rsidR="00391C70" w:rsidRPr="00E75F02">
        <w:t xml:space="preserve">peers </w:t>
      </w:r>
      <w:r w:rsidR="00391C70" w:rsidRPr="00E75F02">
        <w:rPr>
          <w:spacing w:val="-4"/>
        </w:rPr>
        <w:t>contributed</w:t>
      </w:r>
      <w:r w:rsidR="002A42DA" w:rsidRPr="00E75F02">
        <w:t xml:space="preserve"> to </w:t>
      </w:r>
      <w:r w:rsidRPr="00E75F02">
        <w:t>their</w:t>
      </w:r>
      <w:r w:rsidRPr="00E75F02">
        <w:rPr>
          <w:spacing w:val="-4"/>
        </w:rPr>
        <w:t xml:space="preserve"> </w:t>
      </w:r>
      <w:r w:rsidR="002A42DA" w:rsidRPr="00E75F02">
        <w:t xml:space="preserve">retention and persistence </w:t>
      </w:r>
      <w:r w:rsidR="00C2246D" w:rsidRPr="00E75F02">
        <w:t>at PWIs</w:t>
      </w:r>
      <w:r w:rsidRPr="00E75F02">
        <w:t xml:space="preserve">. </w:t>
      </w:r>
      <w:commentRangeStart w:id="932"/>
      <w:r w:rsidRPr="00E75F02">
        <w:t xml:space="preserve">The population for the study was </w:t>
      </w:r>
      <w:r w:rsidR="004D6781" w:rsidRPr="00E75F02">
        <w:t xml:space="preserve">African American alumni </w:t>
      </w:r>
      <w:r w:rsidRPr="00E75F02">
        <w:t xml:space="preserve">that </w:t>
      </w:r>
      <w:r w:rsidR="004D6781" w:rsidRPr="00E75F02">
        <w:t xml:space="preserve">attended </w:t>
      </w:r>
      <w:r w:rsidR="006F3BF7" w:rsidRPr="00E75F02">
        <w:t xml:space="preserve">a PWI in the South Atlantic Region </w:t>
      </w:r>
      <w:r w:rsidR="00252A15" w:rsidRPr="00E75F02">
        <w:t>of the</w:t>
      </w:r>
      <w:r w:rsidRPr="00E75F02">
        <w:t xml:space="preserve"> United States</w:t>
      </w:r>
      <w:r w:rsidR="00252A15" w:rsidRPr="00E75F02">
        <w:t xml:space="preserve"> of America</w:t>
      </w:r>
      <w:r w:rsidRPr="00E75F02">
        <w:t xml:space="preserve">. </w:t>
      </w:r>
      <w:r w:rsidR="00252A15" w:rsidRPr="00E75F02">
        <w:t xml:space="preserve">The South Atlantic </w:t>
      </w:r>
      <w:r w:rsidR="002C2750" w:rsidRPr="00E75F02">
        <w:t xml:space="preserve">Region consists </w:t>
      </w:r>
      <w:r w:rsidR="00382D41" w:rsidRPr="00E75F02">
        <w:t>of the</w:t>
      </w:r>
      <w:r w:rsidR="002C2750" w:rsidRPr="00E75F02">
        <w:t xml:space="preserve"> states of Delaware, Fl</w:t>
      </w:r>
      <w:r w:rsidR="005C42D5" w:rsidRPr="00E75F02">
        <w:t xml:space="preserve">orida, </w:t>
      </w:r>
      <w:r w:rsidR="005C42D5" w:rsidRPr="00E75F02">
        <w:lastRenderedPageBreak/>
        <w:t xml:space="preserve">Georgia, Maryland, North Carolina, South Carolina, Virginia, and West Virginia. </w:t>
      </w:r>
      <w:commentRangeEnd w:id="932"/>
      <w:r w:rsidR="00623756">
        <w:rPr>
          <w:rStyle w:val="CommentReference"/>
        </w:rPr>
        <w:commentReference w:id="932"/>
      </w:r>
      <w:r w:rsidRPr="00E75F02">
        <w:t>Th</w:t>
      </w:r>
      <w:r w:rsidR="00C7586B" w:rsidRPr="00E75F02">
        <w:t xml:space="preserve">is </w:t>
      </w:r>
      <w:r w:rsidRPr="00E75F02">
        <w:t>research</w:t>
      </w:r>
      <w:r w:rsidR="00C7586B" w:rsidRPr="00E75F02">
        <w:t xml:space="preserve"> was </w:t>
      </w:r>
      <w:r w:rsidRPr="00E75F02">
        <w:t>framed from</w:t>
      </w:r>
      <w:r w:rsidR="00872671" w:rsidRPr="00E75F02">
        <w:t xml:space="preserve"> </w:t>
      </w:r>
      <w:r w:rsidR="00703C15" w:rsidRPr="00E75F02">
        <w:t>Tinto</w:t>
      </w:r>
      <w:r w:rsidRPr="00E75F02">
        <w:t xml:space="preserve"> (20</w:t>
      </w:r>
      <w:r w:rsidR="00872671" w:rsidRPr="00E75F02">
        <w:t>17</w:t>
      </w:r>
      <w:r w:rsidRPr="00E75F02">
        <w:t xml:space="preserve">) who detailed that further research was needed to explore </w:t>
      </w:r>
      <w:r w:rsidR="00025FBC" w:rsidRPr="00E75F02">
        <w:t xml:space="preserve">retention and </w:t>
      </w:r>
      <w:r w:rsidR="00382D41" w:rsidRPr="00E75F02">
        <w:t>students’</w:t>
      </w:r>
      <w:r w:rsidR="00025FBC" w:rsidRPr="00E75F02">
        <w:t xml:space="preserve"> persistence</w:t>
      </w:r>
      <w:r w:rsidRPr="00E75F02">
        <w:t>. The qualitative methodology</w:t>
      </w:r>
      <w:r w:rsidR="002C025F" w:rsidRPr="00E75F02">
        <w:t xml:space="preserve"> from this </w:t>
      </w:r>
      <w:r w:rsidR="00382D41" w:rsidRPr="00E75F02">
        <w:t xml:space="preserve">study </w:t>
      </w:r>
      <w:r w:rsidR="00382D41" w:rsidRPr="00E75F02">
        <w:rPr>
          <w:spacing w:val="-3"/>
        </w:rPr>
        <w:t>allowed</w:t>
      </w:r>
      <w:r w:rsidRPr="00E75F02">
        <w:rPr>
          <w:spacing w:val="-3"/>
        </w:rPr>
        <w:t xml:space="preserve"> </w:t>
      </w:r>
      <w:r w:rsidRPr="00E75F02">
        <w:t>the</w:t>
      </w:r>
      <w:r w:rsidRPr="00E75F02">
        <w:rPr>
          <w:spacing w:val="-3"/>
        </w:rPr>
        <w:t xml:space="preserve"> </w:t>
      </w:r>
      <w:r w:rsidR="00550DC7" w:rsidRPr="00E75F02">
        <w:t xml:space="preserve">exploration of </w:t>
      </w:r>
      <w:r w:rsidRPr="00E75F02">
        <w:t>the</w:t>
      </w:r>
      <w:r w:rsidRPr="00E75F02">
        <w:rPr>
          <w:spacing w:val="-3"/>
        </w:rPr>
        <w:t xml:space="preserve"> </w:t>
      </w:r>
      <w:r w:rsidRPr="00E75F02">
        <w:t>phenomenon</w:t>
      </w:r>
      <w:r w:rsidRPr="00E75F02">
        <w:rPr>
          <w:spacing w:val="-3"/>
        </w:rPr>
        <w:t xml:space="preserve"> </w:t>
      </w:r>
      <w:r w:rsidR="00446C04" w:rsidRPr="00E75F02">
        <w:t>from the personal exper</w:t>
      </w:r>
      <w:r w:rsidR="00F11E35" w:rsidRPr="00E75F02">
        <w:t>iences</w:t>
      </w:r>
      <w:r w:rsidRPr="00E75F02">
        <w:t xml:space="preserve"> of the participant</w:t>
      </w:r>
      <w:r w:rsidR="00F11E35" w:rsidRPr="00E75F02">
        <w:t>s.</w:t>
      </w:r>
    </w:p>
    <w:p w14:paraId="3FAC8574" w14:textId="5BBDCCA0" w:rsidR="005E70CD" w:rsidRPr="00E75F02" w:rsidRDefault="00A468B4" w:rsidP="005D1432">
      <w:pPr>
        <w:pStyle w:val="BodyText"/>
        <w:spacing w:after="0"/>
      </w:pPr>
      <w:r w:rsidRPr="0098685F">
        <w:rPr>
          <w:highlight w:val="yellow"/>
          <w:rPrChange w:id="933" w:author="Michael Grohs" w:date="2024-07-15T21:36:00Z" w16du:dateUtc="2024-07-16T02:36:00Z">
            <w:rPr/>
          </w:rPrChange>
        </w:rPr>
        <w:t>This</w:t>
      </w:r>
      <w:r w:rsidRPr="0098685F">
        <w:rPr>
          <w:spacing w:val="-4"/>
          <w:highlight w:val="yellow"/>
          <w:rPrChange w:id="934" w:author="Michael Grohs" w:date="2024-07-15T21:36:00Z" w16du:dateUtc="2024-07-16T02:36:00Z">
            <w:rPr>
              <w:spacing w:val="-4"/>
            </w:rPr>
          </w:rPrChange>
        </w:rPr>
        <w:t xml:space="preserve"> </w:t>
      </w:r>
      <w:r w:rsidRPr="0098685F">
        <w:rPr>
          <w:highlight w:val="yellow"/>
          <w:rPrChange w:id="935" w:author="Michael Grohs" w:date="2024-07-15T21:36:00Z" w16du:dateUtc="2024-07-16T02:36:00Z">
            <w:rPr/>
          </w:rPrChange>
        </w:rPr>
        <w:t>qualitative</w:t>
      </w:r>
      <w:r w:rsidRPr="0098685F">
        <w:rPr>
          <w:spacing w:val="-5"/>
          <w:highlight w:val="yellow"/>
          <w:rPrChange w:id="936" w:author="Michael Grohs" w:date="2024-07-15T21:36:00Z" w16du:dateUtc="2024-07-16T02:36:00Z">
            <w:rPr>
              <w:spacing w:val="-5"/>
            </w:rPr>
          </w:rPrChange>
        </w:rPr>
        <w:t xml:space="preserve"> </w:t>
      </w:r>
      <w:r w:rsidRPr="0098685F">
        <w:rPr>
          <w:highlight w:val="yellow"/>
          <w:rPrChange w:id="937" w:author="Michael Grohs" w:date="2024-07-15T21:36:00Z" w16du:dateUtc="2024-07-16T02:36:00Z">
            <w:rPr/>
          </w:rPrChange>
        </w:rPr>
        <w:t>descriptive</w:t>
      </w:r>
      <w:r w:rsidRPr="0098685F">
        <w:rPr>
          <w:spacing w:val="-5"/>
          <w:highlight w:val="yellow"/>
          <w:rPrChange w:id="938" w:author="Michael Grohs" w:date="2024-07-15T21:36:00Z" w16du:dateUtc="2024-07-16T02:36:00Z">
            <w:rPr>
              <w:spacing w:val="-5"/>
            </w:rPr>
          </w:rPrChange>
        </w:rPr>
        <w:t xml:space="preserve"> </w:t>
      </w:r>
      <w:r w:rsidRPr="0098685F">
        <w:rPr>
          <w:highlight w:val="yellow"/>
          <w:rPrChange w:id="939" w:author="Michael Grohs" w:date="2024-07-15T21:36:00Z" w16du:dateUtc="2024-07-16T02:36:00Z">
            <w:rPr/>
          </w:rPrChange>
        </w:rPr>
        <w:t>study</w:t>
      </w:r>
      <w:r w:rsidRPr="0098685F">
        <w:rPr>
          <w:spacing w:val="-4"/>
          <w:highlight w:val="yellow"/>
          <w:rPrChange w:id="940" w:author="Michael Grohs" w:date="2024-07-15T21:36:00Z" w16du:dateUtc="2024-07-16T02:36:00Z">
            <w:rPr>
              <w:spacing w:val="-4"/>
            </w:rPr>
          </w:rPrChange>
        </w:rPr>
        <w:t xml:space="preserve"> </w:t>
      </w:r>
      <w:r w:rsidRPr="0098685F">
        <w:rPr>
          <w:highlight w:val="yellow"/>
          <w:rPrChange w:id="941" w:author="Michael Grohs" w:date="2024-07-15T21:36:00Z" w16du:dateUtc="2024-07-16T02:36:00Z">
            <w:rPr/>
          </w:rPrChange>
        </w:rPr>
        <w:t>sought</w:t>
      </w:r>
      <w:r w:rsidRPr="0098685F">
        <w:rPr>
          <w:spacing w:val="-4"/>
          <w:highlight w:val="yellow"/>
          <w:rPrChange w:id="942" w:author="Michael Grohs" w:date="2024-07-15T21:36:00Z" w16du:dateUtc="2024-07-16T02:36:00Z">
            <w:rPr>
              <w:spacing w:val="-4"/>
            </w:rPr>
          </w:rPrChange>
        </w:rPr>
        <w:t xml:space="preserve"> </w:t>
      </w:r>
      <w:r w:rsidRPr="0098685F">
        <w:rPr>
          <w:highlight w:val="yellow"/>
          <w:rPrChange w:id="943" w:author="Michael Grohs" w:date="2024-07-15T21:36:00Z" w16du:dateUtc="2024-07-16T02:36:00Z">
            <w:rPr/>
          </w:rPrChange>
        </w:rPr>
        <w:t>to</w:t>
      </w:r>
      <w:r w:rsidRPr="0098685F">
        <w:rPr>
          <w:spacing w:val="-4"/>
          <w:highlight w:val="yellow"/>
          <w:rPrChange w:id="944" w:author="Michael Grohs" w:date="2024-07-15T21:36:00Z" w16du:dateUtc="2024-07-16T02:36:00Z">
            <w:rPr>
              <w:spacing w:val="-4"/>
            </w:rPr>
          </w:rPrChange>
        </w:rPr>
        <w:t xml:space="preserve"> </w:t>
      </w:r>
      <w:r w:rsidRPr="0098685F">
        <w:rPr>
          <w:highlight w:val="yellow"/>
          <w:rPrChange w:id="945" w:author="Michael Grohs" w:date="2024-07-15T21:36:00Z" w16du:dateUtc="2024-07-16T02:36:00Z">
            <w:rPr/>
          </w:rPrChange>
        </w:rPr>
        <w:t>explore</w:t>
      </w:r>
      <w:r w:rsidRPr="0098685F">
        <w:rPr>
          <w:spacing w:val="-5"/>
          <w:highlight w:val="yellow"/>
          <w:rPrChange w:id="946" w:author="Michael Grohs" w:date="2024-07-15T21:36:00Z" w16du:dateUtc="2024-07-16T02:36:00Z">
            <w:rPr>
              <w:spacing w:val="-5"/>
            </w:rPr>
          </w:rPrChange>
        </w:rPr>
        <w:t xml:space="preserve"> </w:t>
      </w:r>
      <w:r w:rsidR="004A6FC5" w:rsidRPr="0098685F">
        <w:rPr>
          <w:highlight w:val="yellow"/>
          <w:rPrChange w:id="947" w:author="Michael Grohs" w:date="2024-07-15T21:36:00Z" w16du:dateUtc="2024-07-16T02:36:00Z">
            <w:rPr/>
          </w:rPrChange>
        </w:rPr>
        <w:t xml:space="preserve">how </w:t>
      </w:r>
      <w:r w:rsidR="00382D41" w:rsidRPr="0098685F">
        <w:rPr>
          <w:highlight w:val="yellow"/>
          <w:rPrChange w:id="948" w:author="Michael Grohs" w:date="2024-07-15T21:36:00Z" w16du:dateUtc="2024-07-16T02:36:00Z">
            <w:rPr/>
          </w:rPrChange>
        </w:rPr>
        <w:t>African American</w:t>
      </w:r>
      <w:r w:rsidR="004A6FC5" w:rsidRPr="0098685F">
        <w:rPr>
          <w:highlight w:val="yellow"/>
          <w:rPrChange w:id="949" w:author="Michael Grohs" w:date="2024-07-15T21:36:00Z" w16du:dateUtc="2024-07-16T02:36:00Z">
            <w:rPr/>
          </w:rPrChange>
        </w:rPr>
        <w:t xml:space="preserve"> alumni describe the contributions of </w:t>
      </w:r>
      <w:r w:rsidR="0095193B" w:rsidRPr="0098685F">
        <w:rPr>
          <w:highlight w:val="yellow"/>
          <w:rPrChange w:id="950" w:author="Michael Grohs" w:date="2024-07-15T21:36:00Z" w16du:dateUtc="2024-07-16T02:36:00Z">
            <w:rPr/>
          </w:rPrChange>
        </w:rPr>
        <w:t>African American</w:t>
      </w:r>
      <w:r w:rsidR="004A6FC5" w:rsidRPr="0098685F">
        <w:rPr>
          <w:highlight w:val="yellow"/>
          <w:rPrChange w:id="951" w:author="Michael Grohs" w:date="2024-07-15T21:36:00Z" w16du:dateUtc="2024-07-16T02:36:00Z">
            <w:rPr/>
          </w:rPrChange>
        </w:rPr>
        <w:t xml:space="preserve"> faculty and peers on goal setting, self-motivation, and ongoing persistence at Predominantly White Institutions (PWIs) in the South Atlantic Region of the United States of America.</w:t>
      </w:r>
      <w:r w:rsidR="00D64DF8" w:rsidRPr="00E75F02">
        <w:t xml:space="preserve"> Tinto’s Retention Mo</w:t>
      </w:r>
      <w:r w:rsidR="00474D98" w:rsidRPr="00E75F02">
        <w:t>del of Motivation</w:t>
      </w:r>
      <w:r w:rsidR="005E70CD" w:rsidRPr="00E75F02">
        <w:t xml:space="preserve"> by </w:t>
      </w:r>
      <w:r w:rsidR="00474D98" w:rsidRPr="00E75F02">
        <w:t>Vincent Tinto</w:t>
      </w:r>
      <w:r w:rsidR="005E70CD" w:rsidRPr="00E75F02">
        <w:t xml:space="preserve"> (</w:t>
      </w:r>
      <w:r w:rsidR="00474D98" w:rsidRPr="00E75F02">
        <w:t>2017</w:t>
      </w:r>
      <w:r w:rsidR="005E70CD" w:rsidRPr="00E75F02">
        <w:t>)</w:t>
      </w:r>
      <w:r w:rsidR="00550DC7" w:rsidRPr="00E75F02">
        <w:t xml:space="preserve"> was used for this </w:t>
      </w:r>
      <w:r w:rsidR="00382D41" w:rsidRPr="00E75F02">
        <w:t>research.</w:t>
      </w:r>
      <w:r w:rsidR="005E70CD" w:rsidRPr="00E75F02">
        <w:t xml:space="preserve"> </w:t>
      </w:r>
      <w:del w:id="952" w:author="Michael Grohs" w:date="2024-07-16T14:33:00Z" w16du:dateUtc="2024-07-16T19:33:00Z">
        <w:r w:rsidR="00474D98" w:rsidRPr="00E75F02" w:rsidDel="00DE251C">
          <w:delText>Tinto Retention M</w:delText>
        </w:r>
      </w:del>
      <w:ins w:id="953" w:author="Michael Grohs" w:date="2024-07-16T14:33:00Z" w16du:dateUtc="2024-07-16T19:33:00Z">
        <w:r w:rsidR="00DE251C">
          <w:t>The m</w:t>
        </w:r>
      </w:ins>
      <w:r w:rsidR="00474D98" w:rsidRPr="00E75F02">
        <w:t xml:space="preserve">odel </w:t>
      </w:r>
      <w:del w:id="954" w:author="Michael Grohs" w:date="2024-07-16T14:33:00Z" w16du:dateUtc="2024-07-16T19:33:00Z">
        <w:r w:rsidR="00474D98" w:rsidRPr="00E75F02" w:rsidDel="00DE251C">
          <w:delText xml:space="preserve">of Motivation </w:delText>
        </w:r>
      </w:del>
      <w:r w:rsidR="005E70CD" w:rsidRPr="00E75F02">
        <w:t>is broken down into three facets:</w:t>
      </w:r>
      <w:r w:rsidR="005E70CD" w:rsidRPr="00E75F02">
        <w:rPr>
          <w:spacing w:val="-3"/>
        </w:rPr>
        <w:t xml:space="preserve"> </w:t>
      </w:r>
      <w:r w:rsidR="00474D98" w:rsidRPr="00E75F02">
        <w:t>goals</w:t>
      </w:r>
      <w:r w:rsidR="005E70CD" w:rsidRPr="00E75F02">
        <w:t>,</w:t>
      </w:r>
      <w:r w:rsidR="005E70CD" w:rsidRPr="00E75F02">
        <w:rPr>
          <w:spacing w:val="-3"/>
        </w:rPr>
        <w:t xml:space="preserve"> </w:t>
      </w:r>
      <w:r w:rsidR="00474D98" w:rsidRPr="00E75F02">
        <w:t>motivation</w:t>
      </w:r>
      <w:r w:rsidR="005E70CD" w:rsidRPr="00E75F02">
        <w:t>,</w:t>
      </w:r>
      <w:r w:rsidR="005E70CD" w:rsidRPr="00E75F02">
        <w:rPr>
          <w:spacing w:val="-3"/>
        </w:rPr>
        <w:t xml:space="preserve"> </w:t>
      </w:r>
      <w:r w:rsidR="005E70CD" w:rsidRPr="00E75F02">
        <w:t>and</w:t>
      </w:r>
      <w:r w:rsidR="005E70CD" w:rsidRPr="00E75F02">
        <w:rPr>
          <w:spacing w:val="-3"/>
        </w:rPr>
        <w:t xml:space="preserve"> </w:t>
      </w:r>
      <w:r w:rsidR="00474D98" w:rsidRPr="00E75F02">
        <w:t>persistence</w:t>
      </w:r>
      <w:r w:rsidR="005E70CD" w:rsidRPr="00E75F02">
        <w:t>.</w:t>
      </w:r>
      <w:r w:rsidR="005E70CD" w:rsidRPr="00E75F02">
        <w:rPr>
          <w:spacing w:val="-3"/>
        </w:rPr>
        <w:t xml:space="preserve"> </w:t>
      </w:r>
      <w:r w:rsidR="00672E8F" w:rsidRPr="00E75F02">
        <w:t xml:space="preserve">Tinto’s </w:t>
      </w:r>
      <w:r w:rsidR="005E70CD" w:rsidRPr="00E75F02">
        <w:t>theory</w:t>
      </w:r>
      <w:r w:rsidR="005E70CD" w:rsidRPr="00E75F02">
        <w:rPr>
          <w:spacing w:val="-1"/>
        </w:rPr>
        <w:t xml:space="preserve"> </w:t>
      </w:r>
      <w:r w:rsidR="00672E8F" w:rsidRPr="00E75F02">
        <w:t xml:space="preserve">described </w:t>
      </w:r>
      <w:r w:rsidR="00E44772" w:rsidRPr="00E75F02">
        <w:t>three</w:t>
      </w:r>
      <w:r w:rsidR="00672E8F" w:rsidRPr="00E75F02">
        <w:t xml:space="preserve"> themes from the </w:t>
      </w:r>
      <w:del w:id="955" w:author="Michael Grohs" w:date="2024-07-15T21:37:00Z" w16du:dateUtc="2024-07-16T02:37:00Z">
        <w:r w:rsidR="00672E8F" w:rsidRPr="00E75F02" w:rsidDel="0098685F">
          <w:delText xml:space="preserve">model </w:delText>
        </w:r>
        <w:r w:rsidR="00EA1AC7" w:rsidRPr="00E75F02" w:rsidDel="0098685F">
          <w:delText>which are self-efficacy</w:delText>
        </w:r>
      </w:del>
      <w:ins w:id="956" w:author="Michael Grohs" w:date="2024-07-15T21:37:00Z" w16du:dateUtc="2024-07-16T02:37:00Z">
        <w:r w:rsidR="0098685F" w:rsidRPr="00E75F02">
          <w:t>model</w:t>
        </w:r>
        <w:r w:rsidR="0098685F">
          <w:t>:</w:t>
        </w:r>
        <w:r w:rsidR="0098685F" w:rsidRPr="00E75F02">
          <w:t xml:space="preserve"> self-efficacy</w:t>
        </w:r>
      </w:ins>
      <w:r w:rsidR="00EA1AC7" w:rsidRPr="00E75F02">
        <w:t xml:space="preserve">, sense of belonging, and perception of curriculum. </w:t>
      </w:r>
      <w:r w:rsidR="0036194D" w:rsidRPr="00E75F02">
        <w:t>T</w:t>
      </w:r>
      <w:r w:rsidR="0086612D" w:rsidRPr="00E75F02">
        <w:t xml:space="preserve">into </w:t>
      </w:r>
      <w:del w:id="957" w:author="Michael Grohs" w:date="2024-07-15T21:37:00Z" w16du:dateUtc="2024-07-16T02:37:00Z">
        <w:r w:rsidR="0086612D" w:rsidRPr="00E75F02" w:rsidDel="0098685F">
          <w:delText xml:space="preserve">shows </w:delText>
        </w:r>
      </w:del>
      <w:ins w:id="958" w:author="Michael Grohs" w:date="2024-07-15T21:37:00Z" w16du:dateUtc="2024-07-16T02:37:00Z">
        <w:r w:rsidR="0098685F" w:rsidRPr="00E75F02">
          <w:t>show</w:t>
        </w:r>
        <w:r w:rsidR="0098685F">
          <w:t>ed</w:t>
        </w:r>
        <w:r w:rsidR="0098685F" w:rsidRPr="00E75F02">
          <w:t xml:space="preserve"> </w:t>
        </w:r>
      </w:ins>
      <w:r w:rsidR="0086612D" w:rsidRPr="00E75F02">
        <w:t xml:space="preserve">how self-efficacy, sense of belonging, and perception of curriculum all lead to the </w:t>
      </w:r>
      <w:r w:rsidR="00AD0AE8" w:rsidRPr="00E75F02">
        <w:t>motivation and persistence of students.</w:t>
      </w:r>
      <w:r w:rsidR="005E70CD" w:rsidRPr="00E75F02">
        <w:rPr>
          <w:spacing w:val="-3"/>
        </w:rPr>
        <w:t xml:space="preserve"> </w:t>
      </w:r>
      <w:r w:rsidR="00135685" w:rsidRPr="00E75F02">
        <w:t>Tinto (2017) stated that students want to persist.</w:t>
      </w:r>
      <w:r w:rsidR="005E70CD" w:rsidRPr="00E75F02">
        <w:t xml:space="preserve"> Th</w:t>
      </w:r>
      <w:r w:rsidR="00306607" w:rsidRPr="00E75F02">
        <w:t>is</w:t>
      </w:r>
      <w:r w:rsidR="005E70CD" w:rsidRPr="00E75F02">
        <w:t xml:space="preserve"> research was developed to </w:t>
      </w:r>
      <w:r w:rsidR="00306607" w:rsidRPr="00E75F02">
        <w:t>give an understanding how</w:t>
      </w:r>
      <w:r w:rsidR="00E155C7" w:rsidRPr="00E75F02">
        <w:t xml:space="preserve"> African </w:t>
      </w:r>
      <w:r w:rsidR="00BC11BB" w:rsidRPr="00E75F02">
        <w:t>American faculty and peers</w:t>
      </w:r>
      <w:r w:rsidR="00306607" w:rsidRPr="00E75F02">
        <w:t xml:space="preserve"> </w:t>
      </w:r>
      <w:r w:rsidR="0011798D" w:rsidRPr="00E75F02">
        <w:t xml:space="preserve">contributed to </w:t>
      </w:r>
      <w:r w:rsidR="00761892" w:rsidRPr="00E75F02">
        <w:t xml:space="preserve">African American alumni </w:t>
      </w:r>
      <w:r w:rsidR="00306607" w:rsidRPr="00E75F02">
        <w:t>goal</w:t>
      </w:r>
      <w:r w:rsidR="004C4DA6" w:rsidRPr="00E75F02">
        <w:t xml:space="preserve"> </w:t>
      </w:r>
      <w:r w:rsidR="00306607" w:rsidRPr="00E75F02">
        <w:t>setting,</w:t>
      </w:r>
      <w:r w:rsidR="004C4DA6" w:rsidRPr="00E75F02">
        <w:t xml:space="preserve"> self-moti</w:t>
      </w:r>
      <w:r w:rsidR="00761892" w:rsidRPr="00E75F02">
        <w:t>vation</w:t>
      </w:r>
      <w:r w:rsidR="004C4DA6" w:rsidRPr="00E75F02">
        <w:t xml:space="preserve">, and ongoing persistence </w:t>
      </w:r>
      <w:r w:rsidR="00761892" w:rsidRPr="00E75F02">
        <w:t xml:space="preserve">at PWIs. </w:t>
      </w:r>
    </w:p>
    <w:p w14:paraId="588892F9" w14:textId="296CE19C" w:rsidR="005E70CD" w:rsidRPr="00DE251C" w:rsidRDefault="005E70CD" w:rsidP="005D1432">
      <w:pPr>
        <w:widowControl w:val="0"/>
        <w:autoSpaceDE w:val="0"/>
        <w:autoSpaceDN w:val="0"/>
        <w:spacing w:after="0"/>
        <w:rPr>
          <w:highlight w:val="yellow"/>
          <w:rPrChange w:id="959" w:author="Michael Grohs" w:date="2024-07-16T14:36:00Z" w16du:dateUtc="2024-07-16T19:36:00Z">
            <w:rPr/>
          </w:rPrChange>
        </w:rPr>
      </w:pPr>
      <w:commentRangeStart w:id="960"/>
      <w:r w:rsidRPr="00DE251C">
        <w:rPr>
          <w:highlight w:val="yellow"/>
          <w:rPrChange w:id="961" w:author="Michael Grohs" w:date="2024-07-16T14:36:00Z" w16du:dateUtc="2024-07-16T19:36:00Z">
            <w:rPr/>
          </w:rPrChange>
        </w:rPr>
        <w:t>The</w:t>
      </w:r>
      <w:commentRangeEnd w:id="960"/>
      <w:r w:rsidR="00DE251C">
        <w:rPr>
          <w:rStyle w:val="CommentReference"/>
        </w:rPr>
        <w:commentReference w:id="960"/>
      </w:r>
      <w:r w:rsidRPr="00DE251C">
        <w:rPr>
          <w:spacing w:val="-1"/>
          <w:highlight w:val="yellow"/>
          <w:rPrChange w:id="962" w:author="Michael Grohs" w:date="2024-07-16T14:36:00Z" w16du:dateUtc="2024-07-16T19:36:00Z">
            <w:rPr>
              <w:spacing w:val="-1"/>
            </w:rPr>
          </w:rPrChange>
        </w:rPr>
        <w:t xml:space="preserve"> </w:t>
      </w:r>
      <w:r w:rsidRPr="00DE251C">
        <w:rPr>
          <w:highlight w:val="yellow"/>
          <w:rPrChange w:id="963" w:author="Michael Grohs" w:date="2024-07-16T14:36:00Z" w16du:dateUtc="2024-07-16T19:36:00Z">
            <w:rPr/>
          </w:rPrChange>
        </w:rPr>
        <w:t xml:space="preserve">research study explored the phenomena </w:t>
      </w:r>
      <w:r w:rsidR="00382D41" w:rsidRPr="00DE251C">
        <w:rPr>
          <w:highlight w:val="yellow"/>
          <w:rPrChange w:id="964" w:author="Michael Grohs" w:date="2024-07-16T14:36:00Z" w16du:dateUtc="2024-07-16T19:36:00Z">
            <w:rPr/>
          </w:rPrChange>
        </w:rPr>
        <w:t>of how</w:t>
      </w:r>
      <w:r w:rsidR="00EB262D" w:rsidRPr="00DE251C">
        <w:rPr>
          <w:highlight w:val="yellow"/>
          <w:rPrChange w:id="965" w:author="Michael Grohs" w:date="2024-07-16T14:36:00Z" w16du:dateUtc="2024-07-16T19:36:00Z">
            <w:rPr/>
          </w:rPrChange>
        </w:rPr>
        <w:t xml:space="preserve"> African American college alumni from the South Atlantic Region describe the contribution of their African American faculty and peers on goal setting, self-motivation, and ongoing persistence at PWIs</w:t>
      </w:r>
      <w:r w:rsidR="00550DC7" w:rsidRPr="00DE251C">
        <w:rPr>
          <w:highlight w:val="yellow"/>
          <w:rPrChange w:id="966" w:author="Michael Grohs" w:date="2024-07-16T14:36:00Z" w16du:dateUtc="2024-07-16T19:36:00Z">
            <w:rPr/>
          </w:rPrChange>
        </w:rPr>
        <w:t xml:space="preserve">. </w:t>
      </w:r>
      <w:r w:rsidRPr="00DE251C">
        <w:rPr>
          <w:highlight w:val="yellow"/>
          <w:rPrChange w:id="967" w:author="Michael Grohs" w:date="2024-07-16T14:36:00Z" w16du:dateUtc="2024-07-16T19:36:00Z">
            <w:rPr/>
          </w:rPrChange>
        </w:rPr>
        <w:t>To explore this phenomenon</w:t>
      </w:r>
      <w:r w:rsidR="00550DC7" w:rsidRPr="00DE251C">
        <w:rPr>
          <w:highlight w:val="yellow"/>
          <w:rPrChange w:id="968" w:author="Michael Grohs" w:date="2024-07-16T14:36:00Z" w16du:dateUtc="2024-07-16T19:36:00Z">
            <w:rPr/>
          </w:rPrChange>
        </w:rPr>
        <w:t>,</w:t>
      </w:r>
      <w:r w:rsidRPr="00DE251C">
        <w:rPr>
          <w:highlight w:val="yellow"/>
          <w:rPrChange w:id="969" w:author="Michael Grohs" w:date="2024-07-16T14:36:00Z" w16du:dateUtc="2024-07-16T19:36:00Z">
            <w:rPr/>
          </w:rPrChange>
        </w:rPr>
        <w:t xml:space="preserve"> the researcher explored the perceptions from </w:t>
      </w:r>
      <w:r w:rsidR="005E05C1" w:rsidRPr="00DE251C">
        <w:rPr>
          <w:highlight w:val="yellow"/>
          <w:rPrChange w:id="970" w:author="Michael Grohs" w:date="2024-07-16T14:36:00Z" w16du:dateUtc="2024-07-16T19:36:00Z">
            <w:rPr/>
          </w:rPrChange>
        </w:rPr>
        <w:t xml:space="preserve">African </w:t>
      </w:r>
      <w:r w:rsidR="00394627" w:rsidRPr="00DE251C">
        <w:rPr>
          <w:highlight w:val="yellow"/>
          <w:rPrChange w:id="971" w:author="Michael Grohs" w:date="2024-07-16T14:36:00Z" w16du:dateUtc="2024-07-16T19:36:00Z">
            <w:rPr/>
          </w:rPrChange>
        </w:rPr>
        <w:t>American</w:t>
      </w:r>
      <w:r w:rsidR="005E05C1" w:rsidRPr="00DE251C">
        <w:rPr>
          <w:highlight w:val="yellow"/>
          <w:rPrChange w:id="972" w:author="Michael Grohs" w:date="2024-07-16T14:36:00Z" w16du:dateUtc="2024-07-16T19:36:00Z">
            <w:rPr/>
          </w:rPrChange>
        </w:rPr>
        <w:t xml:space="preserve"> alumni</w:t>
      </w:r>
      <w:r w:rsidRPr="00DE251C">
        <w:rPr>
          <w:highlight w:val="yellow"/>
          <w:rPrChange w:id="973" w:author="Michael Grohs" w:date="2024-07-16T14:36:00Z" w16du:dateUtc="2024-07-16T19:36:00Z">
            <w:rPr/>
          </w:rPrChange>
        </w:rPr>
        <w:t xml:space="preserve"> about how their </w:t>
      </w:r>
      <w:r w:rsidR="00086FA0" w:rsidRPr="00DE251C">
        <w:rPr>
          <w:highlight w:val="yellow"/>
          <w:rPrChange w:id="974" w:author="Michael Grohs" w:date="2024-07-16T14:36:00Z" w16du:dateUtc="2024-07-16T19:36:00Z">
            <w:rPr/>
          </w:rPrChange>
        </w:rPr>
        <w:t xml:space="preserve">college </w:t>
      </w:r>
      <w:r w:rsidRPr="00DE251C">
        <w:rPr>
          <w:highlight w:val="yellow"/>
          <w:rPrChange w:id="975" w:author="Michael Grohs" w:date="2024-07-16T14:36:00Z" w16du:dateUtc="2024-07-16T19:36:00Z">
            <w:rPr/>
          </w:rPrChange>
        </w:rPr>
        <w:t>experiences</w:t>
      </w:r>
      <w:r w:rsidR="00394627" w:rsidRPr="00DE251C">
        <w:rPr>
          <w:highlight w:val="yellow"/>
          <w:rPrChange w:id="976" w:author="Michael Grohs" w:date="2024-07-16T14:36:00Z" w16du:dateUtc="2024-07-16T19:36:00Z">
            <w:rPr/>
          </w:rPrChange>
        </w:rPr>
        <w:t xml:space="preserve"> with their African American </w:t>
      </w:r>
      <w:r w:rsidR="00394627" w:rsidRPr="00DE251C">
        <w:rPr>
          <w:highlight w:val="yellow"/>
          <w:rPrChange w:id="977" w:author="Michael Grohs" w:date="2024-07-16T14:36:00Z" w16du:dateUtc="2024-07-16T19:36:00Z">
            <w:rPr/>
          </w:rPrChange>
        </w:rPr>
        <w:lastRenderedPageBreak/>
        <w:t xml:space="preserve">faculty and </w:t>
      </w:r>
      <w:r w:rsidR="00382D41" w:rsidRPr="00DE251C">
        <w:rPr>
          <w:highlight w:val="yellow"/>
          <w:rPrChange w:id="978" w:author="Michael Grohs" w:date="2024-07-16T14:36:00Z" w16du:dateUtc="2024-07-16T19:36:00Z">
            <w:rPr/>
          </w:rPrChange>
        </w:rPr>
        <w:t>peers caused</w:t>
      </w:r>
      <w:r w:rsidR="00086FA0" w:rsidRPr="00DE251C">
        <w:rPr>
          <w:highlight w:val="yellow"/>
          <w:rPrChange w:id="979" w:author="Michael Grohs" w:date="2024-07-16T14:36:00Z" w16du:dateUtc="2024-07-16T19:36:00Z">
            <w:rPr/>
          </w:rPrChange>
        </w:rPr>
        <w:t xml:space="preserve"> them to persist at their PWI.</w:t>
      </w:r>
      <w:r w:rsidRPr="00DE251C">
        <w:rPr>
          <w:highlight w:val="yellow"/>
          <w:rPrChange w:id="980" w:author="Michael Grohs" w:date="2024-07-16T14:36:00Z" w16du:dateUtc="2024-07-16T19:36:00Z">
            <w:rPr/>
          </w:rPrChange>
        </w:rPr>
        <w:t xml:space="preserve"> The following research questions were created to address the phenomena:</w:t>
      </w:r>
    </w:p>
    <w:p w14:paraId="0F6E5C67" w14:textId="77777777" w:rsidR="00485749" w:rsidRPr="00DE251C" w:rsidRDefault="00485749" w:rsidP="005D1432">
      <w:pPr>
        <w:pStyle w:val="ListRQ"/>
        <w:spacing w:after="0"/>
        <w:contextualSpacing/>
        <w:rPr>
          <w:highlight w:val="yellow"/>
          <w:rPrChange w:id="981" w:author="Michael Grohs" w:date="2024-07-16T14:36:00Z" w16du:dateUtc="2024-07-16T19:36:00Z">
            <w:rPr/>
          </w:rPrChange>
        </w:rPr>
      </w:pPr>
      <w:r w:rsidRPr="00DE251C">
        <w:rPr>
          <w:highlight w:val="yellow"/>
          <w:rPrChange w:id="982" w:author="Michael Grohs" w:date="2024-07-16T14:36:00Z" w16du:dateUtc="2024-07-16T19:36:00Z">
            <w:rPr/>
          </w:rPrChange>
        </w:rPr>
        <w:t xml:space="preserve">RQ1: </w:t>
      </w:r>
      <w:r w:rsidRPr="00DE251C">
        <w:rPr>
          <w:highlight w:val="yellow"/>
          <w:rPrChange w:id="983" w:author="Michael Grohs" w:date="2024-07-16T14:36:00Z" w16du:dateUtc="2024-07-16T19:36:00Z">
            <w:rPr/>
          </w:rPrChange>
        </w:rPr>
        <w:tab/>
        <w:t xml:space="preserve">How do African American college alumni from PWIs located in the South Atlantic Region of the United States of America describe the contributions of their African American faculty and peers on goal setting? </w:t>
      </w:r>
    </w:p>
    <w:p w14:paraId="17DBA633" w14:textId="77777777" w:rsidR="00485749" w:rsidRPr="00DE251C" w:rsidRDefault="00485749" w:rsidP="005D1432">
      <w:pPr>
        <w:pStyle w:val="ListRQ"/>
        <w:spacing w:after="0"/>
        <w:contextualSpacing/>
        <w:rPr>
          <w:highlight w:val="yellow"/>
          <w:rPrChange w:id="984" w:author="Michael Grohs" w:date="2024-07-16T14:36:00Z" w16du:dateUtc="2024-07-16T19:36:00Z">
            <w:rPr/>
          </w:rPrChange>
        </w:rPr>
      </w:pPr>
      <w:r w:rsidRPr="00DE251C">
        <w:rPr>
          <w:highlight w:val="yellow"/>
          <w:rPrChange w:id="985" w:author="Michael Grohs" w:date="2024-07-16T14:36:00Z" w16du:dateUtc="2024-07-16T19:36:00Z">
            <w:rPr/>
          </w:rPrChange>
        </w:rPr>
        <w:t xml:space="preserve">RQ2: </w:t>
      </w:r>
      <w:r w:rsidRPr="00DE251C">
        <w:rPr>
          <w:highlight w:val="yellow"/>
          <w:rPrChange w:id="986" w:author="Michael Grohs" w:date="2024-07-16T14:36:00Z" w16du:dateUtc="2024-07-16T19:36:00Z">
            <w:rPr/>
          </w:rPrChange>
        </w:rPr>
        <w:tab/>
        <w:t>How do African American college alumni from PWIs located in the South Atlantic Region of the United States of America describe the contributions of their African American faculty and peers on self-motivation?</w:t>
      </w:r>
    </w:p>
    <w:p w14:paraId="6083B0A4" w14:textId="77777777" w:rsidR="00485749" w:rsidRPr="00E75F02" w:rsidRDefault="00485749" w:rsidP="005D1432">
      <w:pPr>
        <w:pStyle w:val="ListRQ"/>
        <w:spacing w:after="0"/>
        <w:contextualSpacing/>
      </w:pPr>
      <w:r w:rsidRPr="00DE251C">
        <w:rPr>
          <w:highlight w:val="yellow"/>
          <w:rPrChange w:id="987" w:author="Michael Grohs" w:date="2024-07-16T14:36:00Z" w16du:dateUtc="2024-07-16T19:36:00Z">
            <w:rPr/>
          </w:rPrChange>
        </w:rPr>
        <w:t xml:space="preserve">RQ3: </w:t>
      </w:r>
      <w:r w:rsidRPr="00DE251C">
        <w:rPr>
          <w:highlight w:val="yellow"/>
          <w:rPrChange w:id="988" w:author="Michael Grohs" w:date="2024-07-16T14:36:00Z" w16du:dateUtc="2024-07-16T19:36:00Z">
            <w:rPr/>
          </w:rPrChange>
        </w:rPr>
        <w:tab/>
        <w:t>How do African American college alumni from PWIs located in the South Atlantic Region of the United States of America describe the contributions of their African American faculty and peers on ongoing persistence?</w:t>
      </w:r>
      <w:r w:rsidRPr="00E75F02">
        <w:t xml:space="preserve"> </w:t>
      </w:r>
    </w:p>
    <w:p w14:paraId="56EBB655" w14:textId="3996D765" w:rsidR="00FA598F" w:rsidRPr="00E75F02" w:rsidRDefault="00D9490C" w:rsidP="005D1432">
      <w:pPr>
        <w:pStyle w:val="BodyText"/>
        <w:spacing w:after="0"/>
        <w:rPr>
          <w:spacing w:val="-3"/>
        </w:rPr>
      </w:pPr>
      <w:r w:rsidRPr="00E75F02">
        <w:t>The data sources for this researc</w:t>
      </w:r>
      <w:r w:rsidR="00EA641E" w:rsidRPr="00E75F02">
        <w:t>h</w:t>
      </w:r>
      <w:r w:rsidRPr="00E75F02">
        <w:t xml:space="preserve"> included </w:t>
      </w:r>
      <w:r w:rsidR="00EA641E" w:rsidRPr="00E75F02">
        <w:t>o</w:t>
      </w:r>
      <w:r w:rsidRPr="00E75F02">
        <w:t>ne-on-one interviews</w:t>
      </w:r>
      <w:r w:rsidR="00EA641E" w:rsidRPr="00E75F02">
        <w:t xml:space="preserve"> and questionnaires</w:t>
      </w:r>
      <w:r w:rsidRPr="00E75F02">
        <w:t xml:space="preserve">. The data from </w:t>
      </w:r>
      <w:r w:rsidR="009B39B6" w:rsidRPr="00E75F02">
        <w:t>ten</w:t>
      </w:r>
      <w:r w:rsidR="002E354F" w:rsidRPr="00E75F02">
        <w:t xml:space="preserve"> </w:t>
      </w:r>
      <w:r w:rsidRPr="00E75F02">
        <w:t xml:space="preserve">one-on-one interviews and </w:t>
      </w:r>
      <w:del w:id="989" w:author="Michael Grohs" w:date="2024-07-15T21:40:00Z" w16du:dateUtc="2024-07-16T02:40:00Z">
        <w:r w:rsidR="009B39B6" w:rsidRPr="00E75F02" w:rsidDel="0098685F">
          <w:delText>twenty-six</w:delText>
        </w:r>
      </w:del>
      <w:ins w:id="990" w:author="Michael Grohs" w:date="2024-07-15T21:40:00Z" w16du:dateUtc="2024-07-16T02:40:00Z">
        <w:r w:rsidR="0098685F">
          <w:t>26</w:t>
        </w:r>
      </w:ins>
      <w:r w:rsidR="009B39B6" w:rsidRPr="00E75F02">
        <w:t xml:space="preserve"> </w:t>
      </w:r>
      <w:r w:rsidR="00BF6A88" w:rsidRPr="00E75F02">
        <w:t xml:space="preserve">questionnaires </w:t>
      </w:r>
      <w:r w:rsidRPr="00E75F02">
        <w:t>w</w:t>
      </w:r>
      <w:r w:rsidR="00BF6A88" w:rsidRPr="00E75F02">
        <w:t>ere</w:t>
      </w:r>
      <w:r w:rsidRPr="00E75F02">
        <w:t xml:space="preserve"> analyzed using </w:t>
      </w:r>
      <w:r w:rsidR="00BF6A88" w:rsidRPr="00E75F02">
        <w:t xml:space="preserve">thematic analysis from </w:t>
      </w:r>
      <w:r w:rsidRPr="00E75F02">
        <w:t>Braun and Clarke (2022)</w:t>
      </w:r>
      <w:r w:rsidR="00B316F4" w:rsidRPr="00E75F02">
        <w:t>. T</w:t>
      </w:r>
      <w:r w:rsidRPr="00E75F02">
        <w:t>o complete th</w:t>
      </w:r>
      <w:r w:rsidR="00954145" w:rsidRPr="00E75F02">
        <w:t xml:space="preserve">is </w:t>
      </w:r>
      <w:r w:rsidRPr="00E75F02">
        <w:t>type of analysis, the researcher</w:t>
      </w:r>
      <w:r w:rsidR="00954145" w:rsidRPr="00E75F02">
        <w:t xml:space="preserve"> became acquainted with the </w:t>
      </w:r>
      <w:r w:rsidRPr="00E75F02">
        <w:t>data, genera</w:t>
      </w:r>
      <w:r w:rsidR="00954145" w:rsidRPr="00E75F02">
        <w:t xml:space="preserve">ting </w:t>
      </w:r>
      <w:r w:rsidRPr="00E75F02">
        <w:t>codes, generat</w:t>
      </w:r>
      <w:r w:rsidR="00C170E0" w:rsidRPr="00E75F02">
        <w:t xml:space="preserve">ing </w:t>
      </w:r>
      <w:r w:rsidRPr="00E75F02">
        <w:t>categories, develop</w:t>
      </w:r>
      <w:r w:rsidR="00C170E0" w:rsidRPr="00E75F02">
        <w:t>ing themes</w:t>
      </w:r>
      <w:del w:id="991" w:author="Michael Grohs" w:date="2024-07-16T14:40:00Z" w16du:dateUtc="2024-07-16T19:40:00Z">
        <w:r w:rsidR="00C170E0" w:rsidRPr="00E75F02" w:rsidDel="00177821">
          <w:delText>.</w:delText>
        </w:r>
        <w:r w:rsidRPr="00E75F02" w:rsidDel="00177821">
          <w:delText xml:space="preserve"> </w:delText>
        </w:r>
      </w:del>
      <w:ins w:id="992" w:author="Michael Grohs" w:date="2024-07-16T14:40:00Z" w16du:dateUtc="2024-07-16T19:40:00Z">
        <w:r w:rsidR="00177821">
          <w:t>,</w:t>
        </w:r>
        <w:r w:rsidR="00177821" w:rsidRPr="00E75F02">
          <w:t xml:space="preserve"> </w:t>
        </w:r>
      </w:ins>
      <w:r w:rsidRPr="00E75F02">
        <w:t>refin</w:t>
      </w:r>
      <w:r w:rsidR="00C170E0" w:rsidRPr="00E75F02">
        <w:t>ing</w:t>
      </w:r>
      <w:r w:rsidRPr="00E75F02">
        <w:rPr>
          <w:spacing w:val="-5"/>
        </w:rPr>
        <w:t xml:space="preserve"> </w:t>
      </w:r>
      <w:r w:rsidR="00382D41" w:rsidRPr="00E75F02">
        <w:t>themes</w:t>
      </w:r>
      <w:ins w:id="993" w:author="Michael Grohs" w:date="2024-07-16T14:40:00Z" w16du:dateUtc="2024-07-16T19:40:00Z">
        <w:r w:rsidR="00177821">
          <w:t>,</w:t>
        </w:r>
      </w:ins>
      <w:r w:rsidR="00382D41" w:rsidRPr="00E75F02">
        <w:t xml:space="preserve"> and</w:t>
      </w:r>
      <w:r w:rsidRPr="00E75F02">
        <w:rPr>
          <w:spacing w:val="-3"/>
        </w:rPr>
        <w:t xml:space="preserve"> </w:t>
      </w:r>
      <w:r w:rsidRPr="00E75F02">
        <w:t>writ</w:t>
      </w:r>
      <w:r w:rsidR="00C170E0" w:rsidRPr="00E75F02">
        <w:t xml:space="preserve">ing </w:t>
      </w:r>
      <w:r w:rsidRPr="00E75F02">
        <w:t>up</w:t>
      </w:r>
      <w:r w:rsidRPr="00E75F02">
        <w:rPr>
          <w:spacing w:val="-3"/>
        </w:rPr>
        <w:t xml:space="preserve"> </w:t>
      </w:r>
      <w:r w:rsidRPr="00E75F02">
        <w:t>the</w:t>
      </w:r>
      <w:r w:rsidRPr="00E75F02">
        <w:rPr>
          <w:spacing w:val="-3"/>
        </w:rPr>
        <w:t xml:space="preserve"> </w:t>
      </w:r>
      <w:r w:rsidRPr="00E75F02">
        <w:t>data</w:t>
      </w:r>
      <w:r w:rsidRPr="00E75F02">
        <w:rPr>
          <w:spacing w:val="-3"/>
        </w:rPr>
        <w:t xml:space="preserve"> </w:t>
      </w:r>
      <w:r w:rsidRPr="00E75F02">
        <w:t>i</w:t>
      </w:r>
      <w:r w:rsidR="002765A5" w:rsidRPr="00E75F02">
        <w:t>nto a research study</w:t>
      </w:r>
      <w:r w:rsidRPr="00E75F02">
        <w:t>.</w:t>
      </w:r>
      <w:r w:rsidRPr="00E75F02">
        <w:rPr>
          <w:spacing w:val="-3"/>
        </w:rPr>
        <w:t xml:space="preserve"> </w:t>
      </w:r>
    </w:p>
    <w:p w14:paraId="71F16E2C" w14:textId="0E44AD51" w:rsidR="0099376A" w:rsidRPr="00E75F02" w:rsidRDefault="00075448" w:rsidP="005D1432">
      <w:pPr>
        <w:pStyle w:val="BodyText"/>
        <w:spacing w:after="0"/>
      </w:pPr>
      <w:r w:rsidRPr="00E75F02">
        <w:t>The t</w:t>
      </w:r>
      <w:r w:rsidR="00D9490C" w:rsidRPr="00E75F02">
        <w:t>hemes</w:t>
      </w:r>
      <w:r w:rsidR="00733694" w:rsidRPr="00E75F02">
        <w:rPr>
          <w:spacing w:val="-4"/>
        </w:rPr>
        <w:t xml:space="preserve"> </w:t>
      </w:r>
      <w:r w:rsidR="00733694" w:rsidRPr="00E75F02">
        <w:t>from</w:t>
      </w:r>
      <w:r w:rsidR="00733694" w:rsidRPr="00E75F02">
        <w:rPr>
          <w:spacing w:val="-4"/>
        </w:rPr>
        <w:t xml:space="preserve"> </w:t>
      </w:r>
      <w:r w:rsidR="00733694" w:rsidRPr="00E75F02">
        <w:t>the</w:t>
      </w:r>
      <w:r w:rsidR="00733694" w:rsidRPr="00E75F02">
        <w:rPr>
          <w:spacing w:val="-5"/>
        </w:rPr>
        <w:t xml:space="preserve"> </w:t>
      </w:r>
      <w:r w:rsidR="00733694" w:rsidRPr="00E75F02">
        <w:t>data</w:t>
      </w:r>
      <w:r w:rsidR="00733694" w:rsidRPr="00E75F02">
        <w:rPr>
          <w:spacing w:val="-4"/>
        </w:rPr>
        <w:t xml:space="preserve"> </w:t>
      </w:r>
      <w:r w:rsidR="000215AC" w:rsidRPr="00E75F02">
        <w:t>and</w:t>
      </w:r>
      <w:r w:rsidR="00733694" w:rsidRPr="00E75F02">
        <w:rPr>
          <w:spacing w:val="-4"/>
        </w:rPr>
        <w:t xml:space="preserve"> </w:t>
      </w:r>
      <w:r w:rsidR="00733694" w:rsidRPr="00E75F02">
        <w:t>the</w:t>
      </w:r>
      <w:r w:rsidR="00733694" w:rsidRPr="00E75F02">
        <w:rPr>
          <w:spacing w:val="-4"/>
        </w:rPr>
        <w:t xml:space="preserve"> </w:t>
      </w:r>
      <w:r w:rsidR="00733694" w:rsidRPr="00E75F02">
        <w:t>descriptive</w:t>
      </w:r>
      <w:r w:rsidR="00733694" w:rsidRPr="00E75F02">
        <w:rPr>
          <w:spacing w:val="-5"/>
        </w:rPr>
        <w:t xml:space="preserve"> </w:t>
      </w:r>
      <w:r w:rsidR="00733694" w:rsidRPr="00E75F02">
        <w:t>information</w:t>
      </w:r>
      <w:r w:rsidR="00733694" w:rsidRPr="00E75F02">
        <w:rPr>
          <w:spacing w:val="-4"/>
        </w:rPr>
        <w:t xml:space="preserve"> </w:t>
      </w:r>
      <w:r w:rsidR="00733694" w:rsidRPr="00E75F02">
        <w:t>describing</w:t>
      </w:r>
      <w:r w:rsidR="00733694" w:rsidRPr="00E75F02">
        <w:rPr>
          <w:spacing w:val="-4"/>
        </w:rPr>
        <w:t xml:space="preserve"> </w:t>
      </w:r>
      <w:r w:rsidR="00733694" w:rsidRPr="00E75F02">
        <w:t>the</w:t>
      </w:r>
      <w:r w:rsidR="006D0BD6" w:rsidRPr="00E75F02">
        <w:t xml:space="preserve"> </w:t>
      </w:r>
      <w:r w:rsidR="00BC68F2" w:rsidRPr="00E75F02">
        <w:t>African</w:t>
      </w:r>
      <w:r w:rsidR="006D0BD6" w:rsidRPr="00E75F02">
        <w:t xml:space="preserve"> American alumni</w:t>
      </w:r>
      <w:r w:rsidR="00733694" w:rsidRPr="00E75F02">
        <w:rPr>
          <w:spacing w:val="-5"/>
        </w:rPr>
        <w:t xml:space="preserve"> </w:t>
      </w:r>
      <w:r w:rsidR="00733694" w:rsidRPr="00E75F02">
        <w:t>population</w:t>
      </w:r>
      <w:r w:rsidR="00777793" w:rsidRPr="00E75F02">
        <w:t xml:space="preserve"> made the study </w:t>
      </w:r>
      <w:r w:rsidR="00BC68F2" w:rsidRPr="00E75F02">
        <w:t>essential</w:t>
      </w:r>
      <w:r w:rsidR="00733694" w:rsidRPr="00E75F02">
        <w:t xml:space="preserve"> because the findings described that the </w:t>
      </w:r>
      <w:r w:rsidR="00BC23DC" w:rsidRPr="00E75F02">
        <w:t>contributions</w:t>
      </w:r>
      <w:r w:rsidR="00733694" w:rsidRPr="00E75F02">
        <w:t xml:space="preserve"> </w:t>
      </w:r>
      <w:r w:rsidR="000355EC" w:rsidRPr="00E75F02">
        <w:t>from African American faculty and peers on goal</w:t>
      </w:r>
      <w:r w:rsidR="009842D2" w:rsidRPr="00E75F02">
        <w:t xml:space="preserve"> setting, </w:t>
      </w:r>
      <w:r w:rsidR="00B33C2C" w:rsidRPr="00E75F02">
        <w:t>self-motivation</w:t>
      </w:r>
      <w:r w:rsidR="009842D2" w:rsidRPr="00E75F02">
        <w:t>, ongoing persistence, sense of belong</w:t>
      </w:r>
      <w:r w:rsidR="009B39B6" w:rsidRPr="00E75F02">
        <w:t>ing</w:t>
      </w:r>
      <w:r w:rsidR="009842D2" w:rsidRPr="00E75F02">
        <w:t xml:space="preserve">, and </w:t>
      </w:r>
      <w:r w:rsidR="009940F3" w:rsidRPr="00E75F02">
        <w:t>perception of curriculum</w:t>
      </w:r>
      <w:r w:rsidR="000355EC" w:rsidRPr="00E75F02">
        <w:t xml:space="preserve"> </w:t>
      </w:r>
      <w:r w:rsidR="00733694" w:rsidRPr="00E75F02">
        <w:t>all affected t</w:t>
      </w:r>
      <w:r w:rsidR="009940F3" w:rsidRPr="00E75F02">
        <w:t xml:space="preserve">he retention and </w:t>
      </w:r>
      <w:r w:rsidR="00790D29" w:rsidRPr="00E75F02">
        <w:t>persistence of African American alumni at PWIs</w:t>
      </w:r>
      <w:r w:rsidR="00733694" w:rsidRPr="00E75F02">
        <w:rPr>
          <w:spacing w:val="-2"/>
        </w:rPr>
        <w:t>.</w:t>
      </w:r>
      <w:r w:rsidR="00FA598F" w:rsidRPr="00E75F02">
        <w:rPr>
          <w:spacing w:val="-2"/>
        </w:rPr>
        <w:t xml:space="preserve"> </w:t>
      </w:r>
      <w:r w:rsidR="00733694" w:rsidRPr="00E75F02">
        <w:t xml:space="preserve">Chapter 5 will continue </w:t>
      </w:r>
      <w:r w:rsidR="005E3446" w:rsidRPr="00E75F02">
        <w:t xml:space="preserve">with the discussion </w:t>
      </w:r>
      <w:r w:rsidR="00733694" w:rsidRPr="00E75F02">
        <w:t>of the importance of</w:t>
      </w:r>
      <w:r w:rsidR="00B05ED9" w:rsidRPr="00E75F02">
        <w:t xml:space="preserve"> </w:t>
      </w:r>
      <w:r w:rsidR="00733694" w:rsidRPr="00E75F02">
        <w:t>this study</w:t>
      </w:r>
      <w:r w:rsidR="00520140" w:rsidRPr="00E75F02">
        <w:t xml:space="preserve"> by </w:t>
      </w:r>
      <w:proofErr w:type="gramStart"/>
      <w:r w:rsidR="00520140" w:rsidRPr="00E75F02">
        <w:t xml:space="preserve">comparing and </w:t>
      </w:r>
      <w:r w:rsidR="00733694" w:rsidRPr="00E75F02">
        <w:lastRenderedPageBreak/>
        <w:t>contrast</w:t>
      </w:r>
      <w:r w:rsidR="00520140" w:rsidRPr="00E75F02">
        <w:t>ing</w:t>
      </w:r>
      <w:proofErr w:type="gramEnd"/>
      <w:r w:rsidR="00733694" w:rsidRPr="00E75F02">
        <w:t xml:space="preserve"> themes, summariz</w:t>
      </w:r>
      <w:r w:rsidR="00520140" w:rsidRPr="00E75F02">
        <w:t>ing</w:t>
      </w:r>
      <w:r w:rsidR="00733694" w:rsidRPr="00E75F02">
        <w:rPr>
          <w:spacing w:val="-2"/>
        </w:rPr>
        <w:t xml:space="preserve"> </w:t>
      </w:r>
      <w:r w:rsidR="00733694" w:rsidRPr="00E75F02">
        <w:t>the</w:t>
      </w:r>
      <w:r w:rsidR="00520140" w:rsidRPr="00E75F02">
        <w:t xml:space="preserve"> </w:t>
      </w:r>
      <w:r w:rsidR="00733694" w:rsidRPr="00E75F02">
        <w:t>findings,</w:t>
      </w:r>
      <w:r w:rsidR="00520140" w:rsidRPr="00E75F02">
        <w:t xml:space="preserve"> alignment of the topic</w:t>
      </w:r>
      <w:r w:rsidR="00EB57DE" w:rsidRPr="00E75F02">
        <w:t xml:space="preserve">, and </w:t>
      </w:r>
      <w:r w:rsidR="00733694" w:rsidRPr="00E75F02">
        <w:t>discuss</w:t>
      </w:r>
      <w:r w:rsidR="00EB57DE" w:rsidRPr="00E75F02">
        <w:t xml:space="preserve">ing </w:t>
      </w:r>
      <w:r w:rsidR="00733694" w:rsidRPr="00E75F02">
        <w:t>practical and theoretical</w:t>
      </w:r>
      <w:r w:rsidR="00733694" w:rsidRPr="00E75F02">
        <w:rPr>
          <w:spacing w:val="-4"/>
        </w:rPr>
        <w:t xml:space="preserve"> </w:t>
      </w:r>
      <w:r w:rsidR="00733694" w:rsidRPr="00E75F02">
        <w:t>implications.</w:t>
      </w:r>
      <w:r w:rsidR="00733694" w:rsidRPr="00E75F02">
        <w:rPr>
          <w:spacing w:val="-4"/>
        </w:rPr>
        <w:t xml:space="preserve"> </w:t>
      </w:r>
      <w:r w:rsidR="00EB57DE" w:rsidRPr="00E75F02">
        <w:t xml:space="preserve">Chapter 5 </w:t>
      </w:r>
      <w:r w:rsidR="00733694" w:rsidRPr="00E75F02">
        <w:t>will</w:t>
      </w:r>
      <w:r w:rsidR="00733694" w:rsidRPr="00E75F02">
        <w:rPr>
          <w:spacing w:val="-4"/>
        </w:rPr>
        <w:t xml:space="preserve"> </w:t>
      </w:r>
      <w:r w:rsidR="00733694" w:rsidRPr="00E75F02">
        <w:t>offer</w:t>
      </w:r>
      <w:r w:rsidR="00733694" w:rsidRPr="00E75F02">
        <w:rPr>
          <w:spacing w:val="-3"/>
        </w:rPr>
        <w:t xml:space="preserve"> </w:t>
      </w:r>
      <w:r w:rsidR="00733694" w:rsidRPr="00E75F02">
        <w:t>a</w:t>
      </w:r>
      <w:r w:rsidR="00733694" w:rsidRPr="00E75F02">
        <w:rPr>
          <w:spacing w:val="-5"/>
        </w:rPr>
        <w:t xml:space="preserve"> </w:t>
      </w:r>
      <w:r w:rsidR="00733694" w:rsidRPr="00E75F02">
        <w:t>summary</w:t>
      </w:r>
      <w:r w:rsidR="00733694" w:rsidRPr="00E75F02">
        <w:rPr>
          <w:spacing w:val="-4"/>
        </w:rPr>
        <w:t xml:space="preserve"> </w:t>
      </w:r>
      <w:r w:rsidR="00733694" w:rsidRPr="00E75F02">
        <w:t>of</w:t>
      </w:r>
      <w:r w:rsidR="00733694" w:rsidRPr="00E75F02">
        <w:rPr>
          <w:spacing w:val="-3"/>
        </w:rPr>
        <w:t xml:space="preserve"> </w:t>
      </w:r>
      <w:r w:rsidR="00EB57DE" w:rsidRPr="00E75F02">
        <w:rPr>
          <w:spacing w:val="-3"/>
        </w:rPr>
        <w:t xml:space="preserve">the </w:t>
      </w:r>
      <w:r w:rsidR="00733694" w:rsidRPr="00E75F02">
        <w:t>findings</w:t>
      </w:r>
      <w:r w:rsidR="00733694" w:rsidRPr="00E75F02">
        <w:rPr>
          <w:spacing w:val="-4"/>
        </w:rPr>
        <w:t xml:space="preserve"> </w:t>
      </w:r>
      <w:r w:rsidR="0049783B" w:rsidRPr="00E75F02">
        <w:t xml:space="preserve">that will </w:t>
      </w:r>
      <w:r w:rsidR="00733694" w:rsidRPr="00E75F02">
        <w:t>explain</w:t>
      </w:r>
      <w:r w:rsidR="0049783B" w:rsidRPr="00E75F02">
        <w:t xml:space="preserve"> </w:t>
      </w:r>
      <w:r w:rsidR="00733694" w:rsidRPr="00E75F02">
        <w:t xml:space="preserve">the phenomena </w:t>
      </w:r>
      <w:r w:rsidR="00210D18" w:rsidRPr="00E75F02">
        <w:t xml:space="preserve">through the </w:t>
      </w:r>
      <w:r w:rsidR="00733694" w:rsidRPr="00E75F02">
        <w:t>research questions.</w:t>
      </w:r>
    </w:p>
    <w:tbl>
      <w:tblPr>
        <w:tblStyle w:val="TableGridHeader16"/>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45F54F57"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194D0CB8" w14:textId="77777777" w:rsidR="00880993" w:rsidRPr="00974C39" w:rsidRDefault="00880993" w:rsidP="0025081C">
            <w:pPr>
              <w:spacing w:line="240" w:lineRule="auto"/>
              <w:ind w:firstLine="0"/>
              <w:rPr>
                <w:b/>
              </w:rPr>
            </w:pPr>
            <w:r w:rsidRPr="00974C39">
              <w:rPr>
                <w:b/>
              </w:rPr>
              <w:t>Criterion</w:t>
            </w:r>
          </w:p>
          <w:p w14:paraId="3BEDB534" w14:textId="77777777" w:rsidR="00880993" w:rsidRPr="00974C39" w:rsidRDefault="00880993" w:rsidP="0025081C">
            <w:pPr>
              <w:spacing w:line="240" w:lineRule="auto"/>
              <w:ind w:firstLine="0"/>
              <w:rPr>
                <w:b/>
              </w:rPr>
            </w:pPr>
            <w:r w:rsidRPr="00974C39">
              <w:t>*</w:t>
            </w:r>
            <w:r w:rsidRPr="00974C39">
              <w:rPr>
                <w:b/>
              </w:rPr>
              <w:t>(Score = 0, 1, 2, or 3)</w:t>
            </w:r>
          </w:p>
        </w:tc>
        <w:tc>
          <w:tcPr>
            <w:tcW w:w="1106" w:type="dxa"/>
          </w:tcPr>
          <w:p w14:paraId="294D54DF" w14:textId="77777777" w:rsidR="00880993" w:rsidRPr="00974C39" w:rsidRDefault="00880993" w:rsidP="0025081C">
            <w:pPr>
              <w:spacing w:line="240" w:lineRule="auto"/>
              <w:ind w:firstLine="0"/>
              <w:rPr>
                <w:b/>
              </w:rPr>
            </w:pPr>
            <w:r w:rsidRPr="00974C39">
              <w:rPr>
                <w:b/>
              </w:rPr>
              <w:t>Learner Score</w:t>
            </w:r>
          </w:p>
        </w:tc>
        <w:tc>
          <w:tcPr>
            <w:tcW w:w="990" w:type="dxa"/>
          </w:tcPr>
          <w:p w14:paraId="16BDC5B5" w14:textId="77777777" w:rsidR="00880993" w:rsidRPr="00974C39" w:rsidRDefault="00880993" w:rsidP="0025081C">
            <w:pPr>
              <w:spacing w:line="240" w:lineRule="auto"/>
              <w:ind w:firstLine="0"/>
              <w:rPr>
                <w:b/>
              </w:rPr>
            </w:pPr>
            <w:r w:rsidRPr="00974C39">
              <w:rPr>
                <w:b/>
              </w:rPr>
              <w:t>Chair Score</w:t>
            </w:r>
          </w:p>
        </w:tc>
        <w:tc>
          <w:tcPr>
            <w:tcW w:w="1440" w:type="dxa"/>
          </w:tcPr>
          <w:p w14:paraId="09566A4D" w14:textId="77777777" w:rsidR="00880993" w:rsidRPr="00974C39" w:rsidRDefault="00880993" w:rsidP="0025081C">
            <w:pPr>
              <w:spacing w:line="240" w:lineRule="auto"/>
              <w:ind w:firstLine="0"/>
              <w:rPr>
                <w:b/>
              </w:rPr>
            </w:pPr>
            <w:r w:rsidRPr="00974C39">
              <w:rPr>
                <w:b/>
              </w:rPr>
              <w:t>Methodologist Score</w:t>
            </w:r>
          </w:p>
        </w:tc>
        <w:tc>
          <w:tcPr>
            <w:tcW w:w="1818" w:type="dxa"/>
          </w:tcPr>
          <w:p w14:paraId="5338D2A1" w14:textId="77777777" w:rsidR="00880993" w:rsidRPr="00974C39" w:rsidRDefault="00880993" w:rsidP="0025081C">
            <w:pPr>
              <w:spacing w:line="240" w:lineRule="auto"/>
              <w:ind w:firstLine="0"/>
              <w:rPr>
                <w:b/>
              </w:rPr>
            </w:pPr>
            <w:r w:rsidRPr="00974C39">
              <w:rPr>
                <w:b/>
              </w:rPr>
              <w:t>Content Expert Score</w:t>
            </w:r>
          </w:p>
        </w:tc>
      </w:tr>
      <w:tr w:rsidR="00880993" w:rsidRPr="00E75F02" w14:paraId="77673F0B" w14:textId="77777777" w:rsidTr="0025081C">
        <w:trPr>
          <w:trHeight w:val="251"/>
          <w:jc w:val="left"/>
        </w:trPr>
        <w:tc>
          <w:tcPr>
            <w:tcW w:w="8856" w:type="dxa"/>
            <w:gridSpan w:val="5"/>
            <w:shd w:val="clear" w:color="auto" w:fill="CCC0D9" w:themeFill="accent4" w:themeFillTint="66"/>
          </w:tcPr>
          <w:p w14:paraId="6EF1A92D" w14:textId="77777777" w:rsidR="00880993" w:rsidRPr="00974C39" w:rsidRDefault="00880993" w:rsidP="0025081C">
            <w:pPr>
              <w:spacing w:line="240" w:lineRule="auto"/>
              <w:ind w:firstLine="0"/>
              <w:rPr>
                <w:b/>
                <w:sz w:val="20"/>
              </w:rPr>
            </w:pPr>
            <w:r w:rsidRPr="00974C39">
              <w:rPr>
                <w:b/>
                <w:sz w:val="20"/>
              </w:rPr>
              <w:t>INTRODUCTION and SUMMARY OF STUDY</w:t>
            </w:r>
          </w:p>
          <w:p w14:paraId="47F404C1" w14:textId="64C9F4E5" w:rsidR="00880993" w:rsidRPr="00974C39" w:rsidRDefault="00880993" w:rsidP="0025081C">
            <w:pPr>
              <w:spacing w:line="240" w:lineRule="auto"/>
              <w:ind w:firstLine="0"/>
              <w:rPr>
                <w:sz w:val="20"/>
              </w:rPr>
            </w:pPr>
            <w:r w:rsidRPr="00974C39">
              <w:rPr>
                <w:sz w:val="20"/>
              </w:rPr>
              <w:t>(Minimum two to four paragraphs or approximately one page)</w:t>
            </w:r>
          </w:p>
        </w:tc>
      </w:tr>
      <w:tr w:rsidR="00880993" w:rsidRPr="00E75F02" w14:paraId="4D86B666" w14:textId="77777777" w:rsidTr="0025081C">
        <w:trPr>
          <w:trHeight w:val="251"/>
          <w:jc w:val="left"/>
        </w:trPr>
        <w:tc>
          <w:tcPr>
            <w:tcW w:w="3502" w:type="dxa"/>
          </w:tcPr>
          <w:p w14:paraId="0F169A43" w14:textId="77777777" w:rsidR="00880993" w:rsidRPr="00974C39" w:rsidRDefault="00880993" w:rsidP="0025081C">
            <w:pPr>
              <w:spacing w:afterLines="40" w:after="96" w:line="240" w:lineRule="auto"/>
              <w:ind w:firstLine="0"/>
              <w:jc w:val="left"/>
              <w:rPr>
                <w:sz w:val="20"/>
              </w:rPr>
            </w:pPr>
            <w:r w:rsidRPr="00974C39">
              <w:rPr>
                <w:sz w:val="20"/>
              </w:rPr>
              <w:t>Provides an overview of why the study is important and how the study was designed to contribute to our understanding of the topic.</w:t>
            </w:r>
          </w:p>
        </w:tc>
        <w:tc>
          <w:tcPr>
            <w:tcW w:w="1106" w:type="dxa"/>
          </w:tcPr>
          <w:p w14:paraId="7128A5EC" w14:textId="5230C75F" w:rsidR="00880993" w:rsidRPr="00974C39" w:rsidRDefault="00B07B92" w:rsidP="0025081C">
            <w:pPr>
              <w:spacing w:afterLines="40" w:after="96" w:line="240" w:lineRule="auto"/>
              <w:ind w:firstLine="0"/>
              <w:rPr>
                <w:sz w:val="20"/>
              </w:rPr>
            </w:pPr>
            <w:r w:rsidRPr="00974C39">
              <w:rPr>
                <w:sz w:val="20"/>
              </w:rPr>
              <w:t>2</w:t>
            </w:r>
          </w:p>
        </w:tc>
        <w:tc>
          <w:tcPr>
            <w:tcW w:w="990" w:type="dxa"/>
          </w:tcPr>
          <w:p w14:paraId="3F7247AB" w14:textId="2E2751D5" w:rsidR="00880993" w:rsidRPr="00974C39" w:rsidRDefault="00DD26C6" w:rsidP="0025081C">
            <w:pPr>
              <w:spacing w:afterLines="40" w:after="96" w:line="240" w:lineRule="auto"/>
              <w:ind w:firstLine="0"/>
              <w:rPr>
                <w:sz w:val="20"/>
              </w:rPr>
            </w:pPr>
            <w:r w:rsidRPr="00974C39">
              <w:rPr>
                <w:sz w:val="20"/>
              </w:rPr>
              <w:t>2</w:t>
            </w:r>
          </w:p>
        </w:tc>
        <w:tc>
          <w:tcPr>
            <w:tcW w:w="1440" w:type="dxa"/>
          </w:tcPr>
          <w:p w14:paraId="1E344B8E" w14:textId="77777777" w:rsidR="00880993" w:rsidRPr="00974C39" w:rsidRDefault="00880993" w:rsidP="0025081C">
            <w:pPr>
              <w:spacing w:afterLines="40" w:after="96" w:line="240" w:lineRule="auto"/>
              <w:ind w:firstLine="0"/>
              <w:rPr>
                <w:b/>
                <w:sz w:val="20"/>
              </w:rPr>
            </w:pPr>
            <w:r w:rsidRPr="00974C39">
              <w:rPr>
                <w:b/>
                <w:sz w:val="20"/>
              </w:rPr>
              <w:t>X</w:t>
            </w:r>
          </w:p>
        </w:tc>
        <w:tc>
          <w:tcPr>
            <w:tcW w:w="1818" w:type="dxa"/>
          </w:tcPr>
          <w:p w14:paraId="574357A8" w14:textId="30C9EBFD" w:rsidR="00880993" w:rsidRPr="00974C39" w:rsidRDefault="00F939B3" w:rsidP="0025081C">
            <w:pPr>
              <w:spacing w:afterLines="40" w:after="96" w:line="240" w:lineRule="auto"/>
              <w:ind w:firstLine="0"/>
              <w:rPr>
                <w:sz w:val="20"/>
              </w:rPr>
            </w:pPr>
            <w:r w:rsidRPr="00974C39">
              <w:rPr>
                <w:sz w:val="20"/>
              </w:rPr>
              <w:t>2</w:t>
            </w:r>
          </w:p>
        </w:tc>
      </w:tr>
      <w:tr w:rsidR="00880993" w:rsidRPr="00E75F02" w14:paraId="2A919137" w14:textId="77777777" w:rsidTr="0025081C">
        <w:trPr>
          <w:trHeight w:val="251"/>
          <w:jc w:val="left"/>
        </w:trPr>
        <w:tc>
          <w:tcPr>
            <w:tcW w:w="3502" w:type="dxa"/>
          </w:tcPr>
          <w:p w14:paraId="44105640" w14:textId="7CA75BE7" w:rsidR="00880993" w:rsidRPr="00974C39" w:rsidRDefault="00880993" w:rsidP="0025081C">
            <w:pPr>
              <w:spacing w:afterLines="40" w:after="96" w:line="240" w:lineRule="auto"/>
              <w:ind w:firstLine="0"/>
              <w:jc w:val="left"/>
              <w:rPr>
                <w:sz w:val="20"/>
              </w:rPr>
            </w:pPr>
            <w:r w:rsidRPr="00974C39">
              <w:rPr>
                <w:sz w:val="20"/>
              </w:rPr>
              <w:t>Provides a transition, explains what will be covered in the chapter and reminds the reader of how the study was conducted.</w:t>
            </w:r>
          </w:p>
        </w:tc>
        <w:tc>
          <w:tcPr>
            <w:tcW w:w="1106" w:type="dxa"/>
          </w:tcPr>
          <w:p w14:paraId="41C99E01" w14:textId="345D683F" w:rsidR="00880993" w:rsidRPr="00974C39" w:rsidRDefault="00B07B92" w:rsidP="0025081C">
            <w:pPr>
              <w:spacing w:afterLines="40" w:after="96" w:line="240" w:lineRule="auto"/>
              <w:ind w:firstLine="0"/>
              <w:rPr>
                <w:sz w:val="20"/>
              </w:rPr>
            </w:pPr>
            <w:r w:rsidRPr="00974C39">
              <w:rPr>
                <w:sz w:val="20"/>
              </w:rPr>
              <w:t>2</w:t>
            </w:r>
          </w:p>
        </w:tc>
        <w:tc>
          <w:tcPr>
            <w:tcW w:w="990" w:type="dxa"/>
          </w:tcPr>
          <w:p w14:paraId="6EBF7483" w14:textId="357B2ABA" w:rsidR="00880993" w:rsidRPr="00974C39" w:rsidRDefault="00DD26C6" w:rsidP="0025081C">
            <w:pPr>
              <w:spacing w:afterLines="40" w:after="96" w:line="240" w:lineRule="auto"/>
              <w:ind w:firstLine="0"/>
              <w:rPr>
                <w:sz w:val="20"/>
              </w:rPr>
            </w:pPr>
            <w:r w:rsidRPr="00974C39">
              <w:rPr>
                <w:sz w:val="20"/>
              </w:rPr>
              <w:t>2</w:t>
            </w:r>
          </w:p>
        </w:tc>
        <w:tc>
          <w:tcPr>
            <w:tcW w:w="1440" w:type="dxa"/>
          </w:tcPr>
          <w:p w14:paraId="41E5B1DD" w14:textId="77777777" w:rsidR="00880993" w:rsidRPr="00974C39" w:rsidRDefault="00880993" w:rsidP="0025081C">
            <w:pPr>
              <w:spacing w:afterLines="40" w:after="96" w:line="240" w:lineRule="auto"/>
              <w:ind w:firstLine="0"/>
              <w:rPr>
                <w:b/>
                <w:sz w:val="20"/>
              </w:rPr>
            </w:pPr>
            <w:r w:rsidRPr="00974C39">
              <w:rPr>
                <w:b/>
                <w:sz w:val="20"/>
              </w:rPr>
              <w:t>X</w:t>
            </w:r>
          </w:p>
        </w:tc>
        <w:tc>
          <w:tcPr>
            <w:tcW w:w="1818" w:type="dxa"/>
          </w:tcPr>
          <w:p w14:paraId="23E530E5" w14:textId="4D6F0560" w:rsidR="00880993" w:rsidRPr="00974C39" w:rsidRDefault="00F939B3" w:rsidP="0025081C">
            <w:pPr>
              <w:spacing w:afterLines="40" w:after="96" w:line="240" w:lineRule="auto"/>
              <w:ind w:firstLine="0"/>
              <w:rPr>
                <w:sz w:val="20"/>
              </w:rPr>
            </w:pPr>
            <w:r w:rsidRPr="00974C39">
              <w:rPr>
                <w:sz w:val="20"/>
              </w:rPr>
              <w:t>2</w:t>
            </w:r>
          </w:p>
        </w:tc>
      </w:tr>
      <w:tr w:rsidR="00880993" w:rsidRPr="00E75F02" w14:paraId="118B57CC" w14:textId="77777777" w:rsidTr="0025081C">
        <w:trPr>
          <w:trHeight w:val="653"/>
          <w:jc w:val="left"/>
        </w:trPr>
        <w:tc>
          <w:tcPr>
            <w:tcW w:w="3502" w:type="dxa"/>
          </w:tcPr>
          <w:p w14:paraId="2D7CC485" w14:textId="23AF0F82" w:rsidR="00880993" w:rsidRPr="00974C39" w:rsidRDefault="00664949" w:rsidP="0025081C">
            <w:pPr>
              <w:spacing w:afterLines="40" w:after="96" w:line="240" w:lineRule="auto"/>
              <w:ind w:firstLine="0"/>
              <w:jc w:val="left"/>
              <w:rPr>
                <w:sz w:val="20"/>
              </w:rPr>
            </w:pPr>
            <w:r w:rsidRPr="00974C39">
              <w:rPr>
                <w:sz w:val="20"/>
              </w:rPr>
              <w:t>Section is written in a way that is well structured, has a logical flow, uses correct paragraph structure, sentence structure, punctuation, and APA format.</w:t>
            </w:r>
          </w:p>
        </w:tc>
        <w:tc>
          <w:tcPr>
            <w:tcW w:w="1106" w:type="dxa"/>
          </w:tcPr>
          <w:p w14:paraId="268BFE7B" w14:textId="7E74FF77" w:rsidR="00880993" w:rsidRPr="00974C39" w:rsidRDefault="00B07B92" w:rsidP="0025081C">
            <w:pPr>
              <w:spacing w:afterLines="40" w:after="96" w:line="240" w:lineRule="auto"/>
              <w:ind w:firstLine="0"/>
              <w:rPr>
                <w:sz w:val="20"/>
              </w:rPr>
            </w:pPr>
            <w:r w:rsidRPr="00974C39">
              <w:rPr>
                <w:sz w:val="20"/>
              </w:rPr>
              <w:t>2</w:t>
            </w:r>
          </w:p>
        </w:tc>
        <w:tc>
          <w:tcPr>
            <w:tcW w:w="990" w:type="dxa"/>
          </w:tcPr>
          <w:p w14:paraId="63AE7831" w14:textId="5122ECF3" w:rsidR="00880993" w:rsidRPr="00974C39" w:rsidRDefault="00DD26C6" w:rsidP="0025081C">
            <w:pPr>
              <w:spacing w:afterLines="40" w:after="96" w:line="240" w:lineRule="auto"/>
              <w:ind w:firstLine="0"/>
              <w:rPr>
                <w:sz w:val="20"/>
              </w:rPr>
            </w:pPr>
            <w:r w:rsidRPr="00974C39">
              <w:rPr>
                <w:sz w:val="20"/>
              </w:rPr>
              <w:t>2</w:t>
            </w:r>
          </w:p>
        </w:tc>
        <w:tc>
          <w:tcPr>
            <w:tcW w:w="1440" w:type="dxa"/>
          </w:tcPr>
          <w:p w14:paraId="3745E2E4" w14:textId="77777777" w:rsidR="00880993" w:rsidRPr="00974C39" w:rsidRDefault="00880993" w:rsidP="0025081C">
            <w:pPr>
              <w:spacing w:afterLines="40" w:after="96" w:line="240" w:lineRule="auto"/>
              <w:ind w:firstLine="0"/>
              <w:rPr>
                <w:b/>
                <w:sz w:val="20"/>
              </w:rPr>
            </w:pPr>
            <w:r w:rsidRPr="00974C39">
              <w:rPr>
                <w:b/>
                <w:sz w:val="20"/>
              </w:rPr>
              <w:t>X</w:t>
            </w:r>
          </w:p>
        </w:tc>
        <w:tc>
          <w:tcPr>
            <w:tcW w:w="1818" w:type="dxa"/>
          </w:tcPr>
          <w:p w14:paraId="0F1E1EAC" w14:textId="372E241E" w:rsidR="00880993" w:rsidRPr="00974C39" w:rsidRDefault="00F939B3" w:rsidP="0025081C">
            <w:pPr>
              <w:spacing w:afterLines="40" w:after="96" w:line="240" w:lineRule="auto"/>
              <w:ind w:firstLine="0"/>
              <w:rPr>
                <w:sz w:val="20"/>
              </w:rPr>
            </w:pPr>
            <w:r w:rsidRPr="00974C39">
              <w:rPr>
                <w:sz w:val="20"/>
              </w:rPr>
              <w:t>2</w:t>
            </w:r>
          </w:p>
        </w:tc>
      </w:tr>
      <w:tr w:rsidR="00880993" w:rsidRPr="00E75F02" w14:paraId="09A5E054" w14:textId="77777777" w:rsidTr="0025081C">
        <w:trPr>
          <w:trHeight w:val="653"/>
          <w:jc w:val="left"/>
        </w:trPr>
        <w:tc>
          <w:tcPr>
            <w:tcW w:w="8856" w:type="dxa"/>
            <w:gridSpan w:val="5"/>
          </w:tcPr>
          <w:p w14:paraId="29B3E023" w14:textId="77777777" w:rsidR="00880993" w:rsidRPr="00974C39" w:rsidRDefault="00880993" w:rsidP="0025081C">
            <w:pPr>
              <w:spacing w:line="240" w:lineRule="auto"/>
              <w:ind w:firstLine="0"/>
              <w:jc w:val="left"/>
              <w:rPr>
                <w:b/>
                <w:sz w:val="20"/>
                <w:szCs w:val="20"/>
              </w:rPr>
            </w:pPr>
            <w:r w:rsidRPr="00974C39">
              <w:rPr>
                <w:b/>
                <w:sz w:val="20"/>
                <w:szCs w:val="20"/>
              </w:rPr>
              <w:t>*Score each requirement listed in the criteria table using the following scale:</w:t>
            </w:r>
          </w:p>
          <w:p w14:paraId="74AA6CF0" w14:textId="77777777" w:rsidR="00880993" w:rsidRPr="00974C39" w:rsidRDefault="00880993" w:rsidP="0025081C">
            <w:pPr>
              <w:spacing w:line="240" w:lineRule="auto"/>
              <w:ind w:firstLine="0"/>
              <w:jc w:val="left"/>
              <w:rPr>
                <w:sz w:val="20"/>
                <w:szCs w:val="20"/>
              </w:rPr>
            </w:pPr>
            <w:r w:rsidRPr="00974C39">
              <w:rPr>
                <w:sz w:val="20"/>
                <w:szCs w:val="20"/>
              </w:rPr>
              <w:t>0 = Item Not Present or Unacceptable. Substantial Revisions are Required.</w:t>
            </w:r>
          </w:p>
          <w:p w14:paraId="4922254E" w14:textId="77777777" w:rsidR="00880993" w:rsidRPr="00974C39" w:rsidRDefault="00880993" w:rsidP="0025081C">
            <w:pPr>
              <w:spacing w:line="240" w:lineRule="auto"/>
              <w:ind w:firstLine="0"/>
              <w:jc w:val="left"/>
              <w:rPr>
                <w:sz w:val="20"/>
                <w:szCs w:val="20"/>
              </w:rPr>
            </w:pPr>
            <w:r w:rsidRPr="00974C39">
              <w:rPr>
                <w:sz w:val="20"/>
                <w:szCs w:val="20"/>
              </w:rPr>
              <w:t>1 = Item is Present. Does Not Meet Expectations. Revisions are Required.</w:t>
            </w:r>
          </w:p>
          <w:p w14:paraId="3DFDED63" w14:textId="77777777" w:rsidR="00880993" w:rsidRPr="00974C39" w:rsidRDefault="00880993" w:rsidP="0025081C">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5188D6D1" w14:textId="77777777" w:rsidR="00880993" w:rsidRPr="00974C39" w:rsidRDefault="00880993" w:rsidP="0025081C">
            <w:pPr>
              <w:spacing w:line="240" w:lineRule="auto"/>
              <w:ind w:firstLine="0"/>
              <w:jc w:val="left"/>
              <w:rPr>
                <w:rFonts w:eastAsia="Times New Roman"/>
                <w:sz w:val="20"/>
                <w:szCs w:val="20"/>
              </w:rPr>
            </w:pPr>
            <w:r w:rsidRPr="00974C39">
              <w:rPr>
                <w:sz w:val="20"/>
                <w:szCs w:val="20"/>
              </w:rPr>
              <w:t>3 = Item Exceeds Expectations. No Revisions are Required.</w:t>
            </w:r>
          </w:p>
        </w:tc>
      </w:tr>
      <w:tr w:rsidR="00880993" w:rsidRPr="00E75F02" w14:paraId="620872E1" w14:textId="77777777" w:rsidTr="0025081C">
        <w:trPr>
          <w:trHeight w:val="653"/>
          <w:jc w:val="left"/>
        </w:trPr>
        <w:tc>
          <w:tcPr>
            <w:tcW w:w="8856" w:type="dxa"/>
            <w:gridSpan w:val="5"/>
          </w:tcPr>
          <w:p w14:paraId="3B9BA62C" w14:textId="77777777" w:rsidR="00880993" w:rsidRPr="00974C39" w:rsidRDefault="00880993" w:rsidP="0025081C">
            <w:pPr>
              <w:spacing w:afterLines="40" w:after="96" w:line="240" w:lineRule="auto"/>
              <w:ind w:firstLine="0"/>
              <w:jc w:val="left"/>
              <w:rPr>
                <w:b/>
                <w:sz w:val="20"/>
                <w:szCs w:val="20"/>
              </w:rPr>
            </w:pPr>
            <w:r w:rsidRPr="00974C39">
              <w:rPr>
                <w:b/>
                <w:sz w:val="20"/>
                <w:szCs w:val="20"/>
              </w:rPr>
              <w:t>Reviewer Comments:</w:t>
            </w:r>
          </w:p>
          <w:p w14:paraId="5D42AD8A" w14:textId="77777777" w:rsidR="00880993" w:rsidRPr="00974C39" w:rsidDel="00012900" w:rsidRDefault="00880993" w:rsidP="0025081C">
            <w:pPr>
              <w:spacing w:afterLines="40" w:after="96" w:line="240" w:lineRule="auto"/>
              <w:ind w:firstLine="0"/>
              <w:jc w:val="left"/>
              <w:rPr>
                <w:rFonts w:eastAsia="Times New Roman"/>
                <w:b/>
                <w:sz w:val="20"/>
                <w:szCs w:val="20"/>
              </w:rPr>
            </w:pPr>
          </w:p>
        </w:tc>
      </w:tr>
    </w:tbl>
    <w:p w14:paraId="2884613F" w14:textId="77777777" w:rsidR="00880993" w:rsidRPr="00E75F02" w:rsidRDefault="00880993" w:rsidP="005D1432">
      <w:pPr>
        <w:pStyle w:val="Heading2"/>
      </w:pPr>
      <w:bookmarkStart w:id="994" w:name="_Toc171694987"/>
      <w:r w:rsidRPr="00E75F02">
        <w:t>Summary of Findings and Conclusion</w:t>
      </w:r>
      <w:bookmarkEnd w:id="994"/>
    </w:p>
    <w:p w14:paraId="6660A04B" w14:textId="4C3AB167" w:rsidR="003C5E5E" w:rsidRPr="00E75F02" w:rsidRDefault="003C5E5E" w:rsidP="005D1432">
      <w:pPr>
        <w:pStyle w:val="Heading3"/>
      </w:pPr>
      <w:bookmarkStart w:id="995" w:name="_Toc171694988"/>
      <w:bookmarkStart w:id="996" w:name="_Hlk47948080"/>
      <w:r w:rsidRPr="00E75F02">
        <w:t>Overall Organization</w:t>
      </w:r>
      <w:bookmarkEnd w:id="995"/>
    </w:p>
    <w:bookmarkEnd w:id="996"/>
    <w:p w14:paraId="757CC476" w14:textId="58AFB310" w:rsidR="00A3492B" w:rsidRPr="00E75F02" w:rsidRDefault="009B5F09" w:rsidP="005D1432">
      <w:pPr>
        <w:widowControl w:val="0"/>
        <w:autoSpaceDE w:val="0"/>
        <w:autoSpaceDN w:val="0"/>
        <w:spacing w:after="0"/>
      </w:pPr>
      <w:r w:rsidRPr="00E75F02">
        <w:t>This chapter highlights the contributions to the body of knowledge and how the research was designed to understand the contributions of African American faculty and peers on African American student success at PWIs</w:t>
      </w:r>
      <w:r w:rsidR="006B370E" w:rsidRPr="00E75F02">
        <w:t xml:space="preserve">. </w:t>
      </w:r>
      <w:r w:rsidR="00A3492B" w:rsidRPr="00E75F02">
        <w:t>The</w:t>
      </w:r>
      <w:r w:rsidR="00A3492B" w:rsidRPr="00E75F02">
        <w:rPr>
          <w:spacing w:val="-1"/>
        </w:rPr>
        <w:t xml:space="preserve"> </w:t>
      </w:r>
      <w:r w:rsidR="00A3492B" w:rsidRPr="00E75F02">
        <w:t xml:space="preserve">findings </w:t>
      </w:r>
      <w:r w:rsidR="00A00A57" w:rsidRPr="00E75F02">
        <w:t xml:space="preserve">in this research </w:t>
      </w:r>
      <w:r w:rsidR="00A3492B" w:rsidRPr="00E75F02">
        <w:t>supported previous</w:t>
      </w:r>
      <w:r w:rsidR="00317D04" w:rsidRPr="00E75F02">
        <w:t xml:space="preserve"> </w:t>
      </w:r>
      <w:r w:rsidR="00A3492B" w:rsidRPr="00E75F02">
        <w:t xml:space="preserve">literature </w:t>
      </w:r>
      <w:r w:rsidR="00317D04" w:rsidRPr="00E75F02">
        <w:t xml:space="preserve">and the </w:t>
      </w:r>
      <w:r w:rsidR="00A3492B" w:rsidRPr="00E75F02">
        <w:t xml:space="preserve">theoretical foundation that </w:t>
      </w:r>
      <w:r w:rsidR="00317D04" w:rsidRPr="00E75F02">
        <w:t>supports</w:t>
      </w:r>
      <w:r w:rsidR="00A3492B" w:rsidRPr="00E75F02">
        <w:t xml:space="preserve"> this </w:t>
      </w:r>
      <w:r w:rsidR="00317D04" w:rsidRPr="00E75F02">
        <w:t>research</w:t>
      </w:r>
      <w:r w:rsidR="00A3492B" w:rsidRPr="00E75F02">
        <w:t xml:space="preserve">. This research study </w:t>
      </w:r>
      <w:r w:rsidR="00A270FD" w:rsidRPr="00E75F02">
        <w:t xml:space="preserve">increased the </w:t>
      </w:r>
      <w:r w:rsidR="00A3492B" w:rsidRPr="00E75F02">
        <w:t xml:space="preserve">knowledge </w:t>
      </w:r>
      <w:r w:rsidR="0095193B" w:rsidRPr="00E75F02">
        <w:t>regarding</w:t>
      </w:r>
      <w:r w:rsidR="00A3492B" w:rsidRPr="00E75F02">
        <w:t xml:space="preserve"> the </w:t>
      </w:r>
      <w:r w:rsidR="00E606C8" w:rsidRPr="00E75F02">
        <w:t>contributions</w:t>
      </w:r>
      <w:r w:rsidR="00A3492B" w:rsidRPr="00E75F02">
        <w:t xml:space="preserve"> of </w:t>
      </w:r>
      <w:r w:rsidR="002E2C2F" w:rsidRPr="00E75F02">
        <w:t xml:space="preserve">African American </w:t>
      </w:r>
      <w:r w:rsidR="004D07C4" w:rsidRPr="00E75F02">
        <w:t>faculty</w:t>
      </w:r>
      <w:r w:rsidR="002E2C2F" w:rsidRPr="00E75F02">
        <w:t xml:space="preserve"> and peers </w:t>
      </w:r>
      <w:r w:rsidR="00A270FD" w:rsidRPr="00E75F02">
        <w:t xml:space="preserve">on </w:t>
      </w:r>
      <w:r w:rsidR="0041657F" w:rsidRPr="00E75F02">
        <w:t>African American alumni college</w:t>
      </w:r>
      <w:r w:rsidR="00A3492B" w:rsidRPr="00E75F02">
        <w:t xml:space="preserve"> </w:t>
      </w:r>
      <w:r w:rsidR="000435EA" w:rsidRPr="00E75F02">
        <w:t xml:space="preserve">experiences in terms of goal setting, </w:t>
      </w:r>
      <w:r w:rsidR="00B33C2C" w:rsidRPr="00E75F02">
        <w:t>self-motivation</w:t>
      </w:r>
      <w:r w:rsidR="000435EA" w:rsidRPr="00E75F02">
        <w:t xml:space="preserve">, and ongoing persistence at PWIs. </w:t>
      </w:r>
      <w:r w:rsidR="0068660E" w:rsidRPr="00E75F02">
        <w:t>It</w:t>
      </w:r>
      <w:r w:rsidR="00301835" w:rsidRPr="00E75F02">
        <w:t xml:space="preserve"> also </w:t>
      </w:r>
      <w:r w:rsidR="00382D41" w:rsidRPr="00E75F02">
        <w:t>advances</w:t>
      </w:r>
      <w:r w:rsidR="0068660E" w:rsidRPr="00E75F02">
        <w:t xml:space="preserve"> the </w:t>
      </w:r>
      <w:r w:rsidR="0068660E" w:rsidRPr="00E75F02">
        <w:lastRenderedPageBreak/>
        <w:t>knowledge on the imp</w:t>
      </w:r>
      <w:r w:rsidR="00A002F4" w:rsidRPr="00E75F02">
        <w:t>act of diversity in fa</w:t>
      </w:r>
      <w:r w:rsidR="009B39B6" w:rsidRPr="00E75F02">
        <w:t>c</w:t>
      </w:r>
      <w:r w:rsidR="00A002F4" w:rsidRPr="00E75F02">
        <w:t xml:space="preserve">ulty and peers relating to sense of belonging at PWIs. </w:t>
      </w:r>
      <w:r w:rsidR="00A3492B" w:rsidRPr="00E75F02">
        <w:t xml:space="preserve">From the results, the findings from this </w:t>
      </w:r>
      <w:r w:rsidR="000435EA" w:rsidRPr="00E75F02">
        <w:t>research</w:t>
      </w:r>
      <w:r w:rsidR="005069B7" w:rsidRPr="00E75F02">
        <w:t xml:space="preserve"> could potentially advance knowledge and practice </w:t>
      </w:r>
      <w:r w:rsidR="001A313D" w:rsidRPr="00E75F02">
        <w:t>on the</w:t>
      </w:r>
      <w:r w:rsidR="005069B7" w:rsidRPr="00E75F02">
        <w:t xml:space="preserve"> retention </w:t>
      </w:r>
      <w:r w:rsidR="001A313D" w:rsidRPr="00E75F02">
        <w:t xml:space="preserve">and persistence </w:t>
      </w:r>
      <w:r w:rsidR="005069B7" w:rsidRPr="00E75F02">
        <w:t xml:space="preserve">of </w:t>
      </w:r>
      <w:r w:rsidR="0095193B" w:rsidRPr="00E75F02">
        <w:t>African American</w:t>
      </w:r>
      <w:r w:rsidR="005069B7" w:rsidRPr="00E75F02">
        <w:t xml:space="preserve"> students at </w:t>
      </w:r>
      <w:r w:rsidR="00382D41" w:rsidRPr="00E75F02">
        <w:t>PWI</w:t>
      </w:r>
      <w:ins w:id="997" w:author="Michael Grohs" w:date="2024-07-16T18:13:00Z" w16du:dateUtc="2024-07-16T23:13:00Z">
        <w:r w:rsidR="00736481">
          <w:t>s</w:t>
        </w:r>
      </w:ins>
      <w:r w:rsidR="00382D41" w:rsidRPr="00E75F02">
        <w:t xml:space="preserve"> by</w:t>
      </w:r>
      <w:r w:rsidR="002F60DE" w:rsidRPr="00E75F02">
        <w:t xml:space="preserve"> showing how having a sense of belong</w:t>
      </w:r>
      <w:r w:rsidR="00DD26C6" w:rsidRPr="00E75F02">
        <w:t>ing</w:t>
      </w:r>
      <w:r w:rsidR="002F60DE" w:rsidRPr="00E75F02">
        <w:t xml:space="preserve"> helps with persistence </w:t>
      </w:r>
      <w:r w:rsidR="005069B7" w:rsidRPr="00E75F02">
        <w:t>and showing that h</w:t>
      </w:r>
      <w:r w:rsidR="00593877" w:rsidRPr="00E75F02">
        <w:t xml:space="preserve">aving </w:t>
      </w:r>
      <w:r w:rsidR="00B33C2C" w:rsidRPr="00E75F02">
        <w:t>African American</w:t>
      </w:r>
      <w:r w:rsidR="005069B7" w:rsidRPr="00E75F02">
        <w:t xml:space="preserve"> faculty can help wi</w:t>
      </w:r>
      <w:r w:rsidR="00593877" w:rsidRPr="00E75F02">
        <w:t xml:space="preserve">th </w:t>
      </w:r>
      <w:r w:rsidR="005069B7" w:rsidRPr="00E75F02">
        <w:t>the academic success of African American students</w:t>
      </w:r>
      <w:r w:rsidR="009B39B6" w:rsidRPr="00E75F02">
        <w:t>.</w:t>
      </w:r>
      <w:r w:rsidR="005069B7" w:rsidRPr="00E75F02">
        <w:t xml:space="preserve"> </w:t>
      </w:r>
      <w:r w:rsidR="00A3492B" w:rsidRPr="00E75F02">
        <w:t>Three</w:t>
      </w:r>
      <w:r w:rsidR="00A3492B" w:rsidRPr="00E75F02">
        <w:rPr>
          <w:spacing w:val="-5"/>
        </w:rPr>
        <w:t xml:space="preserve"> </w:t>
      </w:r>
      <w:r w:rsidR="00A3492B" w:rsidRPr="00E75F02">
        <w:t>research questions</w:t>
      </w:r>
      <w:r w:rsidR="006C4EB1" w:rsidRPr="00E75F02">
        <w:t xml:space="preserve"> were used</w:t>
      </w:r>
      <w:r w:rsidR="00A3492B" w:rsidRPr="00E75F02">
        <w:t xml:space="preserve"> to guide the study:</w:t>
      </w:r>
    </w:p>
    <w:p w14:paraId="5164285F" w14:textId="77777777" w:rsidR="00485749" w:rsidRPr="00177821" w:rsidRDefault="00485749" w:rsidP="005D1432">
      <w:pPr>
        <w:pStyle w:val="ListRQ"/>
        <w:spacing w:after="0"/>
        <w:contextualSpacing/>
        <w:rPr>
          <w:highlight w:val="yellow"/>
          <w:rPrChange w:id="998" w:author="Michael Grohs" w:date="2024-07-16T14:45:00Z" w16du:dateUtc="2024-07-16T19:45:00Z">
            <w:rPr/>
          </w:rPrChange>
        </w:rPr>
      </w:pPr>
      <w:bookmarkStart w:id="999" w:name="_Hlk30575123"/>
      <w:r w:rsidRPr="00177821">
        <w:rPr>
          <w:highlight w:val="yellow"/>
          <w:rPrChange w:id="1000" w:author="Michael Grohs" w:date="2024-07-16T14:45:00Z" w16du:dateUtc="2024-07-16T19:45:00Z">
            <w:rPr/>
          </w:rPrChange>
        </w:rPr>
        <w:t xml:space="preserve">RQ1: </w:t>
      </w:r>
      <w:r w:rsidRPr="00177821">
        <w:rPr>
          <w:highlight w:val="yellow"/>
          <w:rPrChange w:id="1001" w:author="Michael Grohs" w:date="2024-07-16T14:45:00Z" w16du:dateUtc="2024-07-16T19:45:00Z">
            <w:rPr/>
          </w:rPrChange>
        </w:rPr>
        <w:tab/>
        <w:t xml:space="preserve">How do African American college alumni from PWIs located in the South Atlantic Region of the United States of America describe the contributions of their African American faculty and peers on goal setting? </w:t>
      </w:r>
    </w:p>
    <w:p w14:paraId="0A6DA64C" w14:textId="77777777" w:rsidR="00485749" w:rsidRPr="00177821" w:rsidRDefault="00485749" w:rsidP="005D1432">
      <w:pPr>
        <w:pStyle w:val="ListRQ"/>
        <w:spacing w:after="0"/>
        <w:contextualSpacing/>
        <w:rPr>
          <w:highlight w:val="yellow"/>
          <w:rPrChange w:id="1002" w:author="Michael Grohs" w:date="2024-07-16T14:45:00Z" w16du:dateUtc="2024-07-16T19:45:00Z">
            <w:rPr/>
          </w:rPrChange>
        </w:rPr>
      </w:pPr>
      <w:r w:rsidRPr="00177821">
        <w:rPr>
          <w:highlight w:val="yellow"/>
          <w:rPrChange w:id="1003" w:author="Michael Grohs" w:date="2024-07-16T14:45:00Z" w16du:dateUtc="2024-07-16T19:45:00Z">
            <w:rPr/>
          </w:rPrChange>
        </w:rPr>
        <w:t xml:space="preserve">RQ2: </w:t>
      </w:r>
      <w:r w:rsidRPr="00177821">
        <w:rPr>
          <w:highlight w:val="yellow"/>
          <w:rPrChange w:id="1004" w:author="Michael Grohs" w:date="2024-07-16T14:45:00Z" w16du:dateUtc="2024-07-16T19:45:00Z">
            <w:rPr/>
          </w:rPrChange>
        </w:rPr>
        <w:tab/>
        <w:t>How do African American college alumni from PWIs located in the South Atlantic Region of the United States of America describe the contributions of their African American faculty and peers on self-motivation?</w:t>
      </w:r>
    </w:p>
    <w:p w14:paraId="2B9166A9" w14:textId="77777777" w:rsidR="00485749" w:rsidRPr="00E75F02" w:rsidRDefault="00485749" w:rsidP="005D1432">
      <w:pPr>
        <w:pStyle w:val="ListRQ"/>
        <w:spacing w:after="0"/>
        <w:contextualSpacing/>
      </w:pPr>
      <w:r w:rsidRPr="00177821">
        <w:rPr>
          <w:highlight w:val="yellow"/>
          <w:rPrChange w:id="1005" w:author="Michael Grohs" w:date="2024-07-16T14:45:00Z" w16du:dateUtc="2024-07-16T19:45:00Z">
            <w:rPr/>
          </w:rPrChange>
        </w:rPr>
        <w:t xml:space="preserve">RQ3: </w:t>
      </w:r>
      <w:r w:rsidRPr="00177821">
        <w:rPr>
          <w:highlight w:val="yellow"/>
          <w:rPrChange w:id="1006" w:author="Michael Grohs" w:date="2024-07-16T14:45:00Z" w16du:dateUtc="2024-07-16T19:45:00Z">
            <w:rPr/>
          </w:rPrChange>
        </w:rPr>
        <w:tab/>
        <w:t>How do African American college alumni from PWIs located in the South Atlantic Region of the United States of America describe the contributions of their African American faculty and peers on ongoing persistence?</w:t>
      </w:r>
      <w:r w:rsidRPr="00E75F02">
        <w:t xml:space="preserve"> </w:t>
      </w:r>
    </w:p>
    <w:p w14:paraId="2B716AB2" w14:textId="74D274AE" w:rsidR="002F1FD2" w:rsidRPr="00E75F02" w:rsidRDefault="002F1FD2" w:rsidP="005D1432">
      <w:pPr>
        <w:widowControl w:val="0"/>
        <w:autoSpaceDE w:val="0"/>
        <w:autoSpaceDN w:val="0"/>
        <w:spacing w:after="0"/>
      </w:pPr>
      <w:r w:rsidRPr="00E75F02">
        <w:t>The</w:t>
      </w:r>
      <w:r w:rsidRPr="00E75F02">
        <w:rPr>
          <w:spacing w:val="-2"/>
        </w:rPr>
        <w:t xml:space="preserve"> </w:t>
      </w:r>
      <w:r w:rsidRPr="00E75F02">
        <w:t>population of interest for</w:t>
      </w:r>
      <w:r w:rsidRPr="00E75F02">
        <w:rPr>
          <w:spacing w:val="-1"/>
        </w:rPr>
        <w:t xml:space="preserve"> </w:t>
      </w:r>
      <w:r w:rsidRPr="00E75F02">
        <w:t>this study consisted of</w:t>
      </w:r>
      <w:r w:rsidRPr="00E75F02">
        <w:rPr>
          <w:spacing w:val="-1"/>
        </w:rPr>
        <w:t xml:space="preserve"> </w:t>
      </w:r>
      <w:r w:rsidR="00C239FF" w:rsidRPr="00E75F02">
        <w:rPr>
          <w:spacing w:val="-1"/>
        </w:rPr>
        <w:t xml:space="preserve">African American alumni </w:t>
      </w:r>
      <w:del w:id="1007" w:author="Michael Grohs" w:date="2024-07-16T14:45:00Z" w16du:dateUtc="2024-07-16T19:45:00Z">
        <w:r w:rsidR="00EF55A0" w:rsidRPr="00E75F02" w:rsidDel="00177821">
          <w:rPr>
            <w:spacing w:val="-1"/>
          </w:rPr>
          <w:delText xml:space="preserve">that </w:delText>
        </w:r>
      </w:del>
      <w:ins w:id="1008" w:author="Michael Grohs" w:date="2024-07-16T14:45:00Z" w16du:dateUtc="2024-07-16T19:45:00Z">
        <w:r w:rsidR="00177821">
          <w:rPr>
            <w:spacing w:val="-1"/>
          </w:rPr>
          <w:t>who</w:t>
        </w:r>
        <w:r w:rsidR="00177821" w:rsidRPr="00E75F02">
          <w:rPr>
            <w:spacing w:val="-1"/>
          </w:rPr>
          <w:t xml:space="preserve"> </w:t>
        </w:r>
      </w:ins>
      <w:r w:rsidR="00EF55A0" w:rsidRPr="00E75F02">
        <w:rPr>
          <w:spacing w:val="-1"/>
        </w:rPr>
        <w:t xml:space="preserve">attended a PWI located in the South Atlantic Region of </w:t>
      </w:r>
      <w:r w:rsidR="00382D41" w:rsidRPr="00E75F02">
        <w:rPr>
          <w:spacing w:val="-1"/>
        </w:rPr>
        <w:t xml:space="preserve">the </w:t>
      </w:r>
      <w:r w:rsidR="00382D41" w:rsidRPr="00E75F02">
        <w:rPr>
          <w:spacing w:val="-5"/>
        </w:rPr>
        <w:t>United</w:t>
      </w:r>
      <w:r w:rsidRPr="00E75F02">
        <w:rPr>
          <w:spacing w:val="-3"/>
        </w:rPr>
        <w:t xml:space="preserve"> </w:t>
      </w:r>
      <w:r w:rsidRPr="00E75F02">
        <w:t>States.</w:t>
      </w:r>
      <w:r w:rsidRPr="00E75F02">
        <w:rPr>
          <w:spacing w:val="-4"/>
        </w:rPr>
        <w:t xml:space="preserve"> </w:t>
      </w:r>
      <w:r w:rsidRPr="00E75F02">
        <w:t>This</w:t>
      </w:r>
      <w:r w:rsidRPr="00E75F02">
        <w:rPr>
          <w:spacing w:val="-4"/>
        </w:rPr>
        <w:t xml:space="preserve"> </w:t>
      </w:r>
      <w:r w:rsidRPr="00E75F02">
        <w:t>study</w:t>
      </w:r>
      <w:r w:rsidRPr="00E75F02">
        <w:rPr>
          <w:spacing w:val="-4"/>
        </w:rPr>
        <w:t xml:space="preserve"> </w:t>
      </w:r>
      <w:r w:rsidRPr="00E75F02">
        <w:t>addressed</w:t>
      </w:r>
      <w:r w:rsidRPr="00E75F02">
        <w:rPr>
          <w:spacing w:val="-4"/>
        </w:rPr>
        <w:t xml:space="preserve"> </w:t>
      </w:r>
      <w:r w:rsidRPr="00E75F02">
        <w:t>recommendations</w:t>
      </w:r>
      <w:r w:rsidRPr="00E75F02">
        <w:rPr>
          <w:spacing w:val="-4"/>
        </w:rPr>
        <w:t xml:space="preserve"> </w:t>
      </w:r>
      <w:r w:rsidRPr="00E75F02">
        <w:t>for</w:t>
      </w:r>
      <w:r w:rsidRPr="00E75F02">
        <w:rPr>
          <w:spacing w:val="-4"/>
        </w:rPr>
        <w:t xml:space="preserve"> </w:t>
      </w:r>
      <w:r w:rsidRPr="00E75F02">
        <w:t>future</w:t>
      </w:r>
      <w:r w:rsidRPr="00E75F02">
        <w:rPr>
          <w:spacing w:val="-5"/>
        </w:rPr>
        <w:t xml:space="preserve"> </w:t>
      </w:r>
      <w:r w:rsidRPr="00E75F02">
        <w:t xml:space="preserve">research proposed by authors such as </w:t>
      </w:r>
      <w:r w:rsidR="00F61CE3" w:rsidRPr="00E75F02">
        <w:t>Benitez</w:t>
      </w:r>
      <w:r w:rsidRPr="00E75F02">
        <w:t xml:space="preserve"> et al. (2</w:t>
      </w:r>
      <w:r w:rsidR="00ED4482" w:rsidRPr="00E75F02">
        <w:t>017</w:t>
      </w:r>
      <w:r w:rsidRPr="00E75F02">
        <w:t xml:space="preserve">) and </w:t>
      </w:r>
      <w:bookmarkStart w:id="1009" w:name="_Hlk166671473"/>
      <w:r w:rsidR="00BF7BD0" w:rsidRPr="00E75F02">
        <w:t>Eakins</w:t>
      </w:r>
      <w:r w:rsidR="001752B7" w:rsidRPr="00E75F02">
        <w:t xml:space="preserve"> </w:t>
      </w:r>
      <w:del w:id="1010" w:author="Michael Grohs" w:date="2024-07-16T14:45:00Z" w16du:dateUtc="2024-07-16T19:45:00Z">
        <w:r w:rsidR="00382426" w:rsidRPr="00E75F02" w:rsidDel="00177821">
          <w:delText xml:space="preserve">&amp; </w:delText>
        </w:r>
      </w:del>
      <w:ins w:id="1011" w:author="Michael Grohs" w:date="2024-07-16T14:45:00Z" w16du:dateUtc="2024-07-16T19:45:00Z">
        <w:r w:rsidR="00177821">
          <w:t>and</w:t>
        </w:r>
        <w:r w:rsidR="00177821" w:rsidRPr="00E75F02">
          <w:t xml:space="preserve"> </w:t>
        </w:r>
      </w:ins>
      <w:r w:rsidR="00382426" w:rsidRPr="00E75F02">
        <w:t xml:space="preserve">Eakins </w:t>
      </w:r>
      <w:r w:rsidRPr="00E75F02">
        <w:t>(20</w:t>
      </w:r>
      <w:r w:rsidR="00382426" w:rsidRPr="00E75F02">
        <w:t>17</w:t>
      </w:r>
      <w:r w:rsidRPr="00E75F02">
        <w:t>) who both</w:t>
      </w:r>
      <w:r w:rsidRPr="00E75F02">
        <w:rPr>
          <w:spacing w:val="-3"/>
        </w:rPr>
        <w:t xml:space="preserve"> </w:t>
      </w:r>
      <w:r w:rsidRPr="00E75F02">
        <w:t>state</w:t>
      </w:r>
      <w:ins w:id="1012" w:author="Michael Grohs" w:date="2024-07-16T14:45:00Z" w16du:dateUtc="2024-07-16T19:45:00Z">
        <w:r w:rsidR="00177821">
          <w:t>d</w:t>
        </w:r>
      </w:ins>
      <w:r w:rsidRPr="00E75F02">
        <w:rPr>
          <w:spacing w:val="-4"/>
        </w:rPr>
        <w:t xml:space="preserve"> </w:t>
      </w:r>
      <w:r w:rsidRPr="00E75F02">
        <w:t>that</w:t>
      </w:r>
      <w:r w:rsidRPr="00E75F02">
        <w:rPr>
          <w:spacing w:val="-3"/>
        </w:rPr>
        <w:t xml:space="preserve"> </w:t>
      </w:r>
      <w:r w:rsidRPr="00E75F02">
        <w:t>additional</w:t>
      </w:r>
      <w:r w:rsidRPr="00E75F02">
        <w:rPr>
          <w:spacing w:val="-3"/>
        </w:rPr>
        <w:t xml:space="preserve"> </w:t>
      </w:r>
      <w:r w:rsidRPr="00E75F02">
        <w:t>research</w:t>
      </w:r>
      <w:r w:rsidRPr="00E75F02">
        <w:rPr>
          <w:spacing w:val="-3"/>
        </w:rPr>
        <w:t xml:space="preserve"> </w:t>
      </w:r>
      <w:r w:rsidRPr="00E75F02">
        <w:t>in</w:t>
      </w:r>
      <w:r w:rsidRPr="00E75F02">
        <w:rPr>
          <w:spacing w:val="-3"/>
        </w:rPr>
        <w:t xml:space="preserve"> </w:t>
      </w:r>
      <w:r w:rsidRPr="00E75F02">
        <w:t>this</w:t>
      </w:r>
      <w:r w:rsidRPr="00E75F02">
        <w:rPr>
          <w:spacing w:val="-3"/>
        </w:rPr>
        <w:t xml:space="preserve"> </w:t>
      </w:r>
      <w:r w:rsidRPr="00E75F02">
        <w:t>field</w:t>
      </w:r>
      <w:r w:rsidRPr="00E75F02">
        <w:rPr>
          <w:spacing w:val="-3"/>
        </w:rPr>
        <w:t xml:space="preserve"> </w:t>
      </w:r>
      <w:r w:rsidRPr="00E75F02">
        <w:t>should</w:t>
      </w:r>
      <w:r w:rsidRPr="00E75F02">
        <w:rPr>
          <w:spacing w:val="-3"/>
        </w:rPr>
        <w:t xml:space="preserve"> </w:t>
      </w:r>
      <w:r w:rsidRPr="00E75F02">
        <w:t>be</w:t>
      </w:r>
      <w:r w:rsidRPr="00E75F02">
        <w:rPr>
          <w:spacing w:val="-3"/>
        </w:rPr>
        <w:t xml:space="preserve"> </w:t>
      </w:r>
      <w:r w:rsidRPr="00E75F02">
        <w:t>conducted</w:t>
      </w:r>
      <w:r w:rsidR="002C5135" w:rsidRPr="00E75F02">
        <w:t xml:space="preserve"> </w:t>
      </w:r>
      <w:proofErr w:type="gramStart"/>
      <w:r w:rsidR="00382D41" w:rsidRPr="00E75F02">
        <w:t>in regard to</w:t>
      </w:r>
      <w:proofErr w:type="gramEnd"/>
      <w:r w:rsidR="002C5135" w:rsidRPr="00E75F02">
        <w:t xml:space="preserve"> </w:t>
      </w:r>
      <w:r w:rsidR="00DC0F44" w:rsidRPr="00E75F02">
        <w:t xml:space="preserve">lack of diversity and understanding </w:t>
      </w:r>
      <w:r w:rsidR="00CE3C02" w:rsidRPr="00E75F02">
        <w:t xml:space="preserve">obstacles that </w:t>
      </w:r>
      <w:r w:rsidR="00382D41" w:rsidRPr="00E75F02">
        <w:t>hinder</w:t>
      </w:r>
      <w:r w:rsidR="00CE3C02" w:rsidRPr="00E75F02">
        <w:t xml:space="preserve"> the success of African American stud</w:t>
      </w:r>
      <w:r w:rsidR="00913B51" w:rsidRPr="00E75F02">
        <w:t>ent</w:t>
      </w:r>
      <w:bookmarkEnd w:id="1009"/>
      <w:ins w:id="1013" w:author="Michael Grohs" w:date="2024-07-16T14:45:00Z" w16du:dateUtc="2024-07-16T19:45:00Z">
        <w:r w:rsidR="00177821">
          <w:t>s</w:t>
        </w:r>
      </w:ins>
      <w:r w:rsidR="00F543DF" w:rsidRPr="00E75F02">
        <w:t xml:space="preserve">. </w:t>
      </w:r>
      <w:r w:rsidR="00C46FAC" w:rsidRPr="00E75F02">
        <w:t>T</w:t>
      </w:r>
      <w:r w:rsidRPr="00E75F02">
        <w:t xml:space="preserve">hemes were generated </w:t>
      </w:r>
      <w:r w:rsidR="00C46FAC" w:rsidRPr="00E75F02">
        <w:t xml:space="preserve">from the data </w:t>
      </w:r>
      <w:r w:rsidRPr="00E75F02">
        <w:t>to answer each research question.</w:t>
      </w:r>
    </w:p>
    <w:bookmarkEnd w:id="999"/>
    <w:p w14:paraId="09A9BF6C" w14:textId="52BE847C" w:rsidR="00605545" w:rsidRPr="00E75F02" w:rsidRDefault="00605545" w:rsidP="005D1432">
      <w:pPr>
        <w:spacing w:after="0"/>
      </w:pPr>
      <w:r w:rsidRPr="00E75F02">
        <w:rPr>
          <w:rStyle w:val="Heading4Char"/>
        </w:rPr>
        <w:lastRenderedPageBreak/>
        <w:t>Research Question 1</w:t>
      </w:r>
      <w:r w:rsidR="00237245" w:rsidRPr="00E75F02">
        <w:rPr>
          <w:rStyle w:val="Heading4Char"/>
        </w:rPr>
        <w:t>.</w:t>
      </w:r>
      <w:r w:rsidR="00237245" w:rsidRPr="00E75F02">
        <w:t xml:space="preserve"> </w:t>
      </w:r>
      <w:r w:rsidRPr="00E75F02">
        <w:t xml:space="preserve">The first research question asks </w:t>
      </w:r>
      <w:r w:rsidR="0072180A" w:rsidRPr="00E75F02">
        <w:t>how do African American college alumni from a PWI located in the South Atlantic Region of the United States describe the contributions of their African American faculty and peers on goal setting</w:t>
      </w:r>
      <w:r w:rsidRPr="00E75F02">
        <w:t xml:space="preserve">? This question was developed </w:t>
      </w:r>
      <w:proofErr w:type="gramStart"/>
      <w:r w:rsidRPr="00E75F02">
        <w:t>in order to</w:t>
      </w:r>
      <w:proofErr w:type="gramEnd"/>
      <w:r w:rsidRPr="00E75F02">
        <w:t xml:space="preserve"> explore how</w:t>
      </w:r>
      <w:r w:rsidR="00101B02" w:rsidRPr="00E75F02">
        <w:t xml:space="preserve"> </w:t>
      </w:r>
      <w:r w:rsidR="00B40DB1" w:rsidRPr="00E75F02">
        <w:t xml:space="preserve">African American faculty and peers contributed to the retention and persistence of African American </w:t>
      </w:r>
      <w:r w:rsidR="003370F9" w:rsidRPr="00E75F02">
        <w:t xml:space="preserve">alumni as it relates to goal setting at PWIs. </w:t>
      </w:r>
      <w:r w:rsidR="00A722A0" w:rsidRPr="00E75F02">
        <w:t>One</w:t>
      </w:r>
      <w:r w:rsidRPr="00E75F02">
        <w:rPr>
          <w:spacing w:val="-3"/>
        </w:rPr>
        <w:t xml:space="preserve"> </w:t>
      </w:r>
      <w:r w:rsidRPr="00E75F02">
        <w:t>theme</w:t>
      </w:r>
      <w:r w:rsidRPr="00E75F02">
        <w:rPr>
          <w:spacing w:val="-3"/>
        </w:rPr>
        <w:t xml:space="preserve"> </w:t>
      </w:r>
      <w:r w:rsidRPr="00E75F02">
        <w:t>emerged</w:t>
      </w:r>
      <w:r w:rsidRPr="00E75F02">
        <w:rPr>
          <w:spacing w:val="-3"/>
        </w:rPr>
        <w:t xml:space="preserve"> </w:t>
      </w:r>
      <w:r w:rsidRPr="00E75F02">
        <w:t>that</w:t>
      </w:r>
      <w:r w:rsidRPr="00E75F02">
        <w:rPr>
          <w:spacing w:val="-3"/>
        </w:rPr>
        <w:t xml:space="preserve"> </w:t>
      </w:r>
      <w:r w:rsidRPr="00E75F02">
        <w:t>support</w:t>
      </w:r>
      <w:r w:rsidRPr="00E75F02">
        <w:rPr>
          <w:spacing w:val="-3"/>
        </w:rPr>
        <w:t xml:space="preserve"> </w:t>
      </w:r>
      <w:r w:rsidRPr="00E75F02">
        <w:t>the</w:t>
      </w:r>
      <w:r w:rsidRPr="00E75F02">
        <w:rPr>
          <w:spacing w:val="-4"/>
        </w:rPr>
        <w:t xml:space="preserve"> </w:t>
      </w:r>
      <w:r w:rsidRPr="00E75F02">
        <w:t xml:space="preserve">research question: (a) </w:t>
      </w:r>
      <w:r w:rsidR="005B6446" w:rsidRPr="00E75F02">
        <w:t>African American alumni described th</w:t>
      </w:r>
      <w:r w:rsidR="009B39B6" w:rsidRPr="00E75F02">
        <w:t>at</w:t>
      </w:r>
      <w:r w:rsidR="005B6446" w:rsidRPr="00E75F02">
        <w:t xml:space="preserve"> having a c</w:t>
      </w:r>
      <w:r w:rsidR="00FD54F0" w:rsidRPr="00E75F02">
        <w:t>urriculum that</w:t>
      </w:r>
      <w:r w:rsidR="009B39B6" w:rsidRPr="00E75F02">
        <w:t xml:space="preserve"> reflects diversity, academic, and career development contributed to</w:t>
      </w:r>
      <w:r w:rsidR="00FD54F0" w:rsidRPr="00E75F02">
        <w:t xml:space="preserve"> African American </w:t>
      </w:r>
      <w:r w:rsidR="009B39B6" w:rsidRPr="00E75F02">
        <w:t>students’ goal setting and persisting</w:t>
      </w:r>
      <w:r w:rsidR="00FD54F0" w:rsidRPr="00E75F02">
        <w:t xml:space="preserve"> </w:t>
      </w:r>
      <w:r w:rsidR="009B39B6" w:rsidRPr="00E75F02">
        <w:t xml:space="preserve">at their </w:t>
      </w:r>
      <w:r w:rsidR="00FE3BE5" w:rsidRPr="00E75F02">
        <w:t>PWIs</w:t>
      </w:r>
      <w:del w:id="1014" w:author="Michael Grohs" w:date="2024-07-16T14:46:00Z" w16du:dateUtc="2024-07-16T19:46:00Z">
        <w:r w:rsidR="00FE3BE5" w:rsidRPr="00E75F02" w:rsidDel="00177821">
          <w:delText xml:space="preserve">, </w:delText>
        </w:r>
      </w:del>
      <w:ins w:id="1015" w:author="Michael Grohs" w:date="2024-07-16T14:46:00Z" w16du:dateUtc="2024-07-16T19:46:00Z">
        <w:r w:rsidR="00177821">
          <w:t>.</w:t>
        </w:r>
        <w:r w:rsidR="00177821" w:rsidRPr="00E75F02">
          <w:t xml:space="preserve"> </w:t>
        </w:r>
      </w:ins>
    </w:p>
    <w:p w14:paraId="2D00DE2E" w14:textId="36D45713" w:rsidR="00E0697E" w:rsidRPr="00E75F02" w:rsidRDefault="00605545" w:rsidP="005D1432">
      <w:pPr>
        <w:widowControl w:val="0"/>
        <w:autoSpaceDE w:val="0"/>
        <w:autoSpaceDN w:val="0"/>
        <w:spacing w:after="0"/>
      </w:pPr>
      <w:r w:rsidRPr="00E75F02">
        <w:t>In reference to</w:t>
      </w:r>
      <w:r w:rsidR="00F31C13" w:rsidRPr="00E75F02">
        <w:t xml:space="preserve"> this</w:t>
      </w:r>
      <w:r w:rsidRPr="00E75F02">
        <w:t xml:space="preserve"> theme the participant stated</w:t>
      </w:r>
      <w:ins w:id="1016" w:author="Michael Grohs" w:date="2024-07-16T18:16:00Z" w16du:dateUtc="2024-07-16T23:16:00Z">
        <w:r w:rsidR="008641A0">
          <w:t>,</w:t>
        </w:r>
      </w:ins>
      <w:r w:rsidRPr="00E75F02">
        <w:t xml:space="preserve"> “</w:t>
      </w:r>
      <w:r w:rsidR="00CF1AB8" w:rsidRPr="00E75F02">
        <w:rPr>
          <w:rFonts w:eastAsia="Arial"/>
          <w:color w:val="000000"/>
        </w:rPr>
        <w:t xml:space="preserve">The curriculum there really supported my </w:t>
      </w:r>
      <w:r w:rsidR="00382D41" w:rsidRPr="00E75F02">
        <w:rPr>
          <w:rFonts w:eastAsia="Arial"/>
          <w:color w:val="000000"/>
        </w:rPr>
        <w:t>long-term</w:t>
      </w:r>
      <w:r w:rsidR="00CF1AB8" w:rsidRPr="00E75F02">
        <w:rPr>
          <w:rFonts w:eastAsia="Arial"/>
          <w:color w:val="000000"/>
        </w:rPr>
        <w:t xml:space="preserve"> goals of being an attorney</w:t>
      </w:r>
      <w:del w:id="1017" w:author="Michael Grohs" w:date="2024-07-16T14:53:00Z" w16du:dateUtc="2024-07-16T19:53:00Z">
        <w:r w:rsidR="00CF1AB8" w:rsidRPr="00E75F02" w:rsidDel="007B5BB7">
          <w:rPr>
            <w:rFonts w:eastAsia="Arial"/>
            <w:color w:val="000000"/>
          </w:rPr>
          <w:delText>,</w:delText>
        </w:r>
      </w:del>
      <w:r w:rsidR="00CF1AB8" w:rsidRPr="00E75F02">
        <w:rPr>
          <w:rFonts w:eastAsia="Arial"/>
          <w:color w:val="000000"/>
        </w:rPr>
        <w:t xml:space="preserve"> because they also had a legal assistance studies minor</w:t>
      </w:r>
      <w:del w:id="1018" w:author="Michael Grohs" w:date="2024-07-16T14:54:00Z" w16du:dateUtc="2024-07-16T19:54:00Z">
        <w:r w:rsidR="00CF1AB8" w:rsidRPr="00E75F02" w:rsidDel="007B5BB7">
          <w:rPr>
            <w:rFonts w:eastAsia="Arial"/>
            <w:color w:val="000000"/>
          </w:rPr>
          <w:delText xml:space="preserve">. </w:delText>
        </w:r>
      </w:del>
      <w:ins w:id="1019" w:author="Michael Grohs" w:date="2024-07-16T14:54:00Z" w16du:dateUtc="2024-07-16T19:54:00Z">
        <w:r w:rsidR="007B5BB7">
          <w:rPr>
            <w:rFonts w:eastAsia="Arial"/>
            <w:color w:val="000000"/>
          </w:rPr>
          <w:t>,</w:t>
        </w:r>
        <w:r w:rsidR="007B5BB7" w:rsidRPr="00E75F02">
          <w:rPr>
            <w:rFonts w:eastAsia="Arial"/>
            <w:color w:val="000000"/>
          </w:rPr>
          <w:t xml:space="preserve"> </w:t>
        </w:r>
      </w:ins>
      <w:del w:id="1020" w:author="Michael Grohs" w:date="2024-07-16T14:54:00Z" w16du:dateUtc="2024-07-16T19:54:00Z">
        <w:r w:rsidR="0095193B" w:rsidRPr="00E75F02" w:rsidDel="007B5BB7">
          <w:rPr>
            <w:rFonts w:eastAsia="Arial"/>
            <w:color w:val="000000"/>
          </w:rPr>
          <w:delText>So</w:delText>
        </w:r>
      </w:del>
      <w:ins w:id="1021" w:author="Michael Grohs" w:date="2024-07-16T14:54:00Z" w16du:dateUtc="2024-07-16T19:54:00Z">
        <w:r w:rsidR="007B5BB7">
          <w:rPr>
            <w:rFonts w:eastAsia="Arial"/>
            <w:color w:val="000000"/>
          </w:rPr>
          <w:t>s</w:t>
        </w:r>
        <w:r w:rsidR="007B5BB7" w:rsidRPr="00E75F02">
          <w:rPr>
            <w:rFonts w:eastAsia="Arial"/>
            <w:color w:val="000000"/>
          </w:rPr>
          <w:t>o</w:t>
        </w:r>
      </w:ins>
      <w:del w:id="1022" w:author="Michael Grohs" w:date="2024-07-16T14:54:00Z" w16du:dateUtc="2024-07-16T19:54:00Z">
        <w:r w:rsidR="0095193B" w:rsidRPr="00E75F02" w:rsidDel="007B5BB7">
          <w:rPr>
            <w:rFonts w:eastAsia="Arial"/>
            <w:color w:val="000000"/>
          </w:rPr>
          <w:delText>,</w:delText>
        </w:r>
      </w:del>
      <w:r w:rsidR="00CF1AB8" w:rsidRPr="00E75F02">
        <w:rPr>
          <w:rFonts w:eastAsia="Arial"/>
          <w:color w:val="000000"/>
        </w:rPr>
        <w:t xml:space="preserve"> I was able to take those sorts of courses and get exposure to the law prior to leaving</w:t>
      </w:r>
      <w:r w:rsidR="00CF1AB8" w:rsidRPr="00E75F02">
        <w:t>” (P</w:t>
      </w:r>
      <w:ins w:id="1023" w:author="Michael Grohs" w:date="2024-07-16T14:54:00Z" w16du:dateUtc="2024-07-16T19:54:00Z">
        <w:r w:rsidR="007B5BB7">
          <w:t xml:space="preserve">articipant </w:t>
        </w:r>
      </w:ins>
      <w:r w:rsidR="00CF1AB8" w:rsidRPr="00E75F02">
        <w:t>6)</w:t>
      </w:r>
      <w:r w:rsidR="002E1BC7" w:rsidRPr="00E75F02">
        <w:t xml:space="preserve">. </w:t>
      </w:r>
      <w:r w:rsidR="00D00CDD" w:rsidRPr="00E75F02">
        <w:rPr>
          <w:color w:val="000000"/>
        </w:rPr>
        <w:t>“The reasons why</w:t>
      </w:r>
      <w:del w:id="1024" w:author="Michael Grohs" w:date="2024-07-16T14:54:00Z" w16du:dateUtc="2024-07-16T19:54:00Z">
        <w:r w:rsidR="00D00CDD" w:rsidRPr="00E75F02" w:rsidDel="007B5BB7">
          <w:rPr>
            <w:color w:val="000000"/>
          </w:rPr>
          <w:delText>.</w:delText>
        </w:r>
      </w:del>
      <w:r w:rsidR="00D00CDD" w:rsidRPr="00E75F02">
        <w:rPr>
          <w:color w:val="000000"/>
        </w:rPr>
        <w:t xml:space="preserve"> I became a sociology major was because of him, and it eventually led to me wanting to pursue more </w:t>
      </w:r>
      <w:r w:rsidR="00382D41" w:rsidRPr="00E75F02">
        <w:rPr>
          <w:color w:val="000000"/>
        </w:rPr>
        <w:t>degrees” (</w:t>
      </w:r>
      <w:r w:rsidR="00063504" w:rsidRPr="00E75F02">
        <w:rPr>
          <w:color w:val="000000"/>
        </w:rPr>
        <w:t>P</w:t>
      </w:r>
      <w:ins w:id="1025" w:author="Michael Grohs" w:date="2024-07-16T14:54:00Z" w16du:dateUtc="2024-07-16T19:54:00Z">
        <w:r w:rsidR="007B5BB7">
          <w:rPr>
            <w:color w:val="000000"/>
          </w:rPr>
          <w:t xml:space="preserve">articipant </w:t>
        </w:r>
      </w:ins>
      <w:r w:rsidR="00D00CDD" w:rsidRPr="00E75F02">
        <w:rPr>
          <w:color w:val="000000"/>
        </w:rPr>
        <w:t>3).</w:t>
      </w:r>
      <w:r w:rsidR="00D617C5" w:rsidRPr="00E75F02">
        <w:t xml:space="preserve"> </w:t>
      </w:r>
    </w:p>
    <w:p w14:paraId="5E40771A" w14:textId="331652C5" w:rsidR="00A62E99" w:rsidRPr="00E75F02" w:rsidRDefault="00B47746" w:rsidP="005D1432">
      <w:pPr>
        <w:spacing w:after="0"/>
      </w:pPr>
      <w:commentRangeStart w:id="1026"/>
      <w:commentRangeStart w:id="1027"/>
      <w:del w:id="1028" w:author="Michael Grohs" w:date="2024-07-16T14:54:00Z" w16du:dateUtc="2024-07-16T19:54:00Z">
        <w:r w:rsidRPr="00E75F02" w:rsidDel="007B5BB7">
          <w:delText>In</w:delText>
        </w:r>
        <w:commentRangeEnd w:id="1026"/>
        <w:r w:rsidR="005604A4" w:rsidRPr="00974C39" w:rsidDel="007B5BB7">
          <w:rPr>
            <w:rStyle w:val="CommentReference"/>
          </w:rPr>
          <w:commentReference w:id="1026"/>
        </w:r>
        <w:commentRangeEnd w:id="1027"/>
        <w:r w:rsidR="001D0612" w:rsidRPr="00974C39" w:rsidDel="007B5BB7">
          <w:rPr>
            <w:rStyle w:val="CommentReference"/>
          </w:rPr>
          <w:commentReference w:id="1027"/>
        </w:r>
        <w:r w:rsidRPr="00E75F02" w:rsidDel="007B5BB7">
          <w:delText xml:space="preserve"> the literature, </w:delText>
        </w:r>
      </w:del>
      <w:proofErr w:type="spellStart"/>
      <w:r w:rsidRPr="00E75F02">
        <w:t>Amrai</w:t>
      </w:r>
      <w:proofErr w:type="spellEnd"/>
      <w:r w:rsidRPr="00E75F02">
        <w:t xml:space="preserve"> et al. (2011) </w:t>
      </w:r>
      <w:del w:id="1029" w:author="Michael Grohs" w:date="2024-07-16T14:54:00Z" w16du:dateUtc="2024-07-16T19:54:00Z">
        <w:r w:rsidRPr="00E75F02" w:rsidDel="007B5BB7">
          <w:delText xml:space="preserve">shows </w:delText>
        </w:r>
      </w:del>
      <w:ins w:id="1030" w:author="Michael Grohs" w:date="2024-07-16T14:54:00Z" w16du:dateUtc="2024-07-16T19:54:00Z">
        <w:r w:rsidR="007B5BB7" w:rsidRPr="00E75F02">
          <w:t>show</w:t>
        </w:r>
        <w:r w:rsidR="007B5BB7">
          <w:t>ed</w:t>
        </w:r>
        <w:r w:rsidR="007B5BB7" w:rsidRPr="00E75F02">
          <w:t xml:space="preserve"> </w:t>
        </w:r>
      </w:ins>
      <w:r w:rsidRPr="00E75F02">
        <w:t xml:space="preserve">that African American students’ sense of accomplishment is influenced by various factors, including their perceptions of the relevance of the curriculum. Porter-Liddell (2023) discussed that culturally relevant curriculum can significantly impact students' development and academic success at PWIs. According to </w:t>
      </w:r>
      <w:proofErr w:type="spellStart"/>
      <w:r w:rsidRPr="00E75F02">
        <w:t>Amrai</w:t>
      </w:r>
      <w:proofErr w:type="spellEnd"/>
      <w:r w:rsidRPr="00E75F02">
        <w:t xml:space="preserve"> et al.</w:t>
      </w:r>
      <w:ins w:id="1031" w:author="Michael Grohs" w:date="2024-07-16T14:55:00Z" w16du:dateUtc="2024-07-16T19:55:00Z">
        <w:r w:rsidR="007B5BB7">
          <w:t xml:space="preserve"> (2011)</w:t>
        </w:r>
      </w:ins>
      <w:r w:rsidRPr="00E75F02">
        <w:t>, integrating contextual information into the curriculum can enhance African American students’ engagement and sense of belonging, which helps to foster their academic achievement.</w:t>
      </w:r>
      <w:ins w:id="1032" w:author="Felicia Williams" w:date="2024-07-11T15:09:00Z">
        <w:r w:rsidR="002738B4" w:rsidRPr="00E75F02">
          <w:t xml:space="preserve"> In reference to this research, </w:t>
        </w:r>
      </w:ins>
      <w:ins w:id="1033" w:author="Felicia Williams" w:date="2024-07-11T15:10:00Z">
        <w:r w:rsidR="002738B4" w:rsidRPr="00E75F02">
          <w:t>the participant stated</w:t>
        </w:r>
        <w:del w:id="1034" w:author="Michael Grohs" w:date="2024-07-16T14:55:00Z" w16du:dateUtc="2024-07-16T19:55:00Z">
          <w:r w:rsidR="002738B4" w:rsidRPr="00E75F02" w:rsidDel="007B5BB7">
            <w:delText xml:space="preserve"> that </w:delText>
          </w:r>
        </w:del>
      </w:ins>
      <w:commentRangeStart w:id="1035"/>
      <w:ins w:id="1036" w:author="Michael Grohs" w:date="2024-07-16T14:55:00Z" w16du:dateUtc="2024-07-16T19:55:00Z">
        <w:r w:rsidR="007B5BB7">
          <w:t xml:space="preserve">, </w:t>
        </w:r>
      </w:ins>
      <w:ins w:id="1037" w:author="Felicia Williams" w:date="2024-07-11T15:12:00Z">
        <w:r w:rsidR="002738B4" w:rsidRPr="00E75F02">
          <w:t>“</w:t>
        </w:r>
        <w:r w:rsidR="002738B4" w:rsidRPr="00E75F02">
          <w:rPr>
            <w:rFonts w:eastAsia="Arial"/>
            <w:color w:val="000000"/>
          </w:rPr>
          <w:t xml:space="preserve">The curriculum there really supported my long-term </w:t>
        </w:r>
        <w:r w:rsidR="002738B4" w:rsidRPr="00E75F02">
          <w:rPr>
            <w:rFonts w:eastAsia="Arial"/>
            <w:color w:val="000000"/>
          </w:rPr>
          <w:lastRenderedPageBreak/>
          <w:t>goals of being an attorney because they also had a legal assistance studies minor. So, I was able to take those sorts of courses and get exposure to the law prior to leaving</w:t>
        </w:r>
        <w:r w:rsidR="002738B4" w:rsidRPr="00E75F02">
          <w:t xml:space="preserve">” </w:t>
        </w:r>
        <w:commentRangeStart w:id="1038"/>
        <w:r w:rsidR="002738B4" w:rsidRPr="00E75F02">
          <w:t>(P6).</w:t>
        </w:r>
      </w:ins>
      <w:commentRangeEnd w:id="1035"/>
      <w:r w:rsidR="007B5BB7">
        <w:rPr>
          <w:rStyle w:val="CommentReference"/>
        </w:rPr>
        <w:commentReference w:id="1035"/>
      </w:r>
      <w:commentRangeEnd w:id="1038"/>
      <w:r w:rsidR="00037DF8">
        <w:rPr>
          <w:rStyle w:val="CommentReference"/>
        </w:rPr>
        <w:commentReference w:id="1038"/>
      </w:r>
    </w:p>
    <w:p w14:paraId="748D76FD" w14:textId="24DF01CC" w:rsidR="00A62E99" w:rsidRPr="00E75F02" w:rsidRDefault="00B47746" w:rsidP="005D1432">
      <w:pPr>
        <w:spacing w:after="0"/>
      </w:pPr>
      <w:r w:rsidRPr="00E75F02">
        <w:t>In contrast, Jerome (2022) conducted research highlighting the role of faculty-student relationships in predicting high academic achievement among African American students. Jerome’s findings show the importance of the connections between African American students and African American faculty for fostering a supportive environment that supports academic success and that enhance African American</w:t>
      </w:r>
      <w:ins w:id="1039" w:author="Michael Grohs" w:date="2024-07-16T15:01:00Z" w16du:dateUtc="2024-07-16T20:01:00Z">
        <w:r w:rsidR="008230A1">
          <w:t>s’</w:t>
        </w:r>
      </w:ins>
      <w:r w:rsidRPr="00E75F02">
        <w:t xml:space="preserve"> overall sense of belonging on campus. Jerome’s study suggests that personal interactions and mentorship from faculty play a critical role in African American students’ academic experiences at PWIs.</w:t>
      </w:r>
      <w:ins w:id="1040" w:author="Felicia Williams" w:date="2024-07-11T15:14:00Z">
        <w:r w:rsidR="002738B4" w:rsidRPr="00E75F02">
          <w:t xml:space="preserve"> In reference </w:t>
        </w:r>
        <w:proofErr w:type="gramStart"/>
        <w:r w:rsidR="002738B4" w:rsidRPr="00E75F02">
          <w:t>with</w:t>
        </w:r>
        <w:proofErr w:type="gramEnd"/>
        <w:r w:rsidR="002738B4" w:rsidRPr="00E75F02">
          <w:t xml:space="preserve"> Jerome</w:t>
        </w:r>
      </w:ins>
      <w:ins w:id="1041" w:author="Michael Grohs" w:date="2024-07-16T15:01:00Z" w16du:dateUtc="2024-07-16T20:01:00Z">
        <w:r w:rsidR="008230A1">
          <w:t>’s</w:t>
        </w:r>
      </w:ins>
      <w:ins w:id="1042" w:author="Felicia Williams" w:date="2024-07-11T15:14:00Z">
        <w:r w:rsidR="002738B4" w:rsidRPr="00E75F02">
          <w:t xml:space="preserve"> findings, this participant stated</w:t>
        </w:r>
        <w:del w:id="1043" w:author="Michael Grohs" w:date="2024-07-16T15:01:00Z" w16du:dateUtc="2024-07-16T20:01:00Z">
          <w:r w:rsidR="002738B4" w:rsidRPr="00E75F02" w:rsidDel="008230A1">
            <w:delText xml:space="preserve"> that</w:delText>
          </w:r>
        </w:del>
      </w:ins>
      <w:ins w:id="1044" w:author="Michael Grohs" w:date="2024-07-16T15:01:00Z" w16du:dateUtc="2024-07-16T20:01:00Z">
        <w:r w:rsidR="008230A1">
          <w:t>,</w:t>
        </w:r>
      </w:ins>
      <w:ins w:id="1045" w:author="Felicia Williams" w:date="2024-07-11T15:14:00Z">
        <w:r w:rsidR="002738B4" w:rsidRPr="00E75F02">
          <w:t xml:space="preserve"> “My mentor and faculty/staff (African Americans) were continuously supportive and found opportunities that best fit me (personally, socially, professionally, etc.). They also checked in on me. I developed a great professional network because of them and travel new places and experiences new things because of them (went on an immersive trip to NOLA and a gender-focus trip to Guatemala)</w:t>
        </w:r>
        <w:r w:rsidR="002738B4" w:rsidRPr="00E75F02">
          <w:rPr>
            <w:color w:val="000000"/>
          </w:rPr>
          <w:t>”</w:t>
        </w:r>
        <w:r w:rsidR="002738B4" w:rsidRPr="00E75F02">
          <w:t xml:space="preserve"> (QP16).</w:t>
        </w:r>
      </w:ins>
    </w:p>
    <w:p w14:paraId="53590B6D" w14:textId="61BDDC62" w:rsidR="00A62E99" w:rsidRPr="00E75F02" w:rsidRDefault="00A62E99" w:rsidP="005D1432">
      <w:pPr>
        <w:spacing w:after="0"/>
      </w:pPr>
      <w:r w:rsidRPr="00E75F02">
        <w:t>All three</w:t>
      </w:r>
      <w:r w:rsidR="00B47746" w:rsidRPr="00E75F02">
        <w:t xml:space="preserve"> of these studies emphasize factors that contributes to African American students’ academic success and sense of belonging at PWIs</w:t>
      </w:r>
      <w:ins w:id="1046" w:author="Michael Grohs" w:date="2024-07-16T15:02:00Z" w16du:dateUtc="2024-07-16T20:02:00Z">
        <w:r w:rsidR="008230A1">
          <w:t>;</w:t>
        </w:r>
      </w:ins>
      <w:r w:rsidR="00B47746" w:rsidRPr="00E75F02">
        <w:t xml:space="preserve"> however, they differ in their focus and emphasis</w:t>
      </w:r>
      <w:r w:rsidR="00B47746" w:rsidRPr="00974C39">
        <w:rPr>
          <w:highlight w:val="yellow"/>
        </w:rPr>
        <w:t xml:space="preserve">. </w:t>
      </w:r>
      <w:proofErr w:type="spellStart"/>
      <w:r w:rsidR="00B47746" w:rsidRPr="00E75F02">
        <w:rPr>
          <w:highlight w:val="yellow"/>
        </w:rPr>
        <w:t>Amrai</w:t>
      </w:r>
      <w:proofErr w:type="spellEnd"/>
      <w:r w:rsidR="00B47746" w:rsidRPr="00E75F02">
        <w:rPr>
          <w:highlight w:val="yellow"/>
        </w:rPr>
        <w:t xml:space="preserve"> </w:t>
      </w:r>
      <w:r w:rsidRPr="00E75F02">
        <w:rPr>
          <w:highlight w:val="yellow"/>
        </w:rPr>
        <w:t xml:space="preserve">(2011) and </w:t>
      </w:r>
      <w:proofErr w:type="spellStart"/>
      <w:r w:rsidRPr="00E75F02">
        <w:rPr>
          <w:highlight w:val="yellow"/>
        </w:rPr>
        <w:t>Portr</w:t>
      </w:r>
      <w:proofErr w:type="spellEnd"/>
      <w:r w:rsidRPr="00E75F02">
        <w:rPr>
          <w:highlight w:val="yellow"/>
        </w:rPr>
        <w:t>-Liddell</w:t>
      </w:r>
      <w:ins w:id="1047" w:author="Michael Grohs" w:date="2024-07-16T15:02:00Z" w16du:dateUtc="2024-07-16T20:02:00Z">
        <w:r w:rsidR="008230A1">
          <w:rPr>
            <w:highlight w:val="yellow"/>
          </w:rPr>
          <w:t>’s</w:t>
        </w:r>
      </w:ins>
      <w:r w:rsidRPr="00E75F02">
        <w:rPr>
          <w:highlight w:val="yellow"/>
        </w:rPr>
        <w:t xml:space="preserve"> (2023)</w:t>
      </w:r>
      <w:r w:rsidRPr="00974C39">
        <w:rPr>
          <w:highlight w:val="yellow"/>
        </w:rPr>
        <w:t xml:space="preserve"> </w:t>
      </w:r>
      <w:r w:rsidR="00B47746" w:rsidRPr="00E75F02">
        <w:rPr>
          <w:highlight w:val="yellow"/>
        </w:rPr>
        <w:t>research prioritize</w:t>
      </w:r>
      <w:ins w:id="1048" w:author="Michael Grohs" w:date="2024-07-16T18:18:00Z" w16du:dateUtc="2024-07-16T23:18:00Z">
        <w:r w:rsidR="008641A0">
          <w:t>d</w:t>
        </w:r>
      </w:ins>
      <w:r w:rsidR="00B47746" w:rsidRPr="00E75F02">
        <w:t xml:space="preserve"> the curriculum’s role in shaping students’ perceptions and academic engagement as well as show the integration of culturally relevant content. </w:t>
      </w:r>
      <w:r w:rsidR="00B47746" w:rsidRPr="00E75F02">
        <w:rPr>
          <w:highlight w:val="yellow"/>
        </w:rPr>
        <w:t>Jerome</w:t>
      </w:r>
      <w:ins w:id="1049" w:author="Michael Grohs" w:date="2024-07-16T15:02:00Z" w16du:dateUtc="2024-07-16T20:02:00Z">
        <w:r w:rsidR="008230A1">
          <w:rPr>
            <w:highlight w:val="yellow"/>
          </w:rPr>
          <w:t>’s</w:t>
        </w:r>
      </w:ins>
      <w:r w:rsidRPr="00E75F02">
        <w:rPr>
          <w:highlight w:val="yellow"/>
        </w:rPr>
        <w:t xml:space="preserve"> (2022)</w:t>
      </w:r>
      <w:r w:rsidR="00B47746" w:rsidRPr="00E75F02">
        <w:rPr>
          <w:highlight w:val="yellow"/>
        </w:rPr>
        <w:t xml:space="preserve"> stud</w:t>
      </w:r>
      <w:r w:rsidRPr="00E75F02">
        <w:rPr>
          <w:highlight w:val="yellow"/>
        </w:rPr>
        <w:t>y</w:t>
      </w:r>
      <w:r w:rsidR="00B47746" w:rsidRPr="00E75F02">
        <w:rPr>
          <w:highlight w:val="yellow"/>
        </w:rPr>
        <w:t xml:space="preserve"> </w:t>
      </w:r>
      <w:del w:id="1050" w:author="Michael Grohs" w:date="2024-07-16T18:18:00Z" w16du:dateUtc="2024-07-16T23:18:00Z">
        <w:r w:rsidR="00B47746" w:rsidRPr="00E75F02" w:rsidDel="008641A0">
          <w:rPr>
            <w:highlight w:val="yellow"/>
          </w:rPr>
          <w:delText>highlights</w:delText>
        </w:r>
        <w:r w:rsidR="00B47746" w:rsidRPr="00E75F02" w:rsidDel="008641A0">
          <w:delText xml:space="preserve"> </w:delText>
        </w:r>
      </w:del>
      <w:ins w:id="1051" w:author="Michael Grohs" w:date="2024-07-16T18:18:00Z" w16du:dateUtc="2024-07-16T23:18:00Z">
        <w:r w:rsidR="008641A0" w:rsidRPr="00E75F02">
          <w:rPr>
            <w:highlight w:val="yellow"/>
          </w:rPr>
          <w:t>highlight</w:t>
        </w:r>
        <w:r w:rsidR="008641A0">
          <w:t>ed</w:t>
        </w:r>
        <w:r w:rsidR="008641A0" w:rsidRPr="00E75F02">
          <w:t xml:space="preserve"> </w:t>
        </w:r>
      </w:ins>
      <w:r w:rsidR="00B47746" w:rsidRPr="00E75F02">
        <w:t>the interpersonal dynamics between students and faculty and show</w:t>
      </w:r>
      <w:ins w:id="1052" w:author="Michael Grohs" w:date="2024-07-16T18:19:00Z" w16du:dateUtc="2024-07-16T23:19:00Z">
        <w:r w:rsidR="008641A0">
          <w:t>ed</w:t>
        </w:r>
      </w:ins>
      <w:r w:rsidR="00B47746" w:rsidRPr="00E75F02">
        <w:t xml:space="preserve"> the importance of supportive relationships in facilitating academic achievement and enhancing campus integration.</w:t>
      </w:r>
    </w:p>
    <w:p w14:paraId="3F296C6F" w14:textId="222ED232" w:rsidR="00497BC3" w:rsidRPr="00E75F02" w:rsidRDefault="00A62E99" w:rsidP="00497BC3">
      <w:pPr>
        <w:spacing w:after="0"/>
        <w:rPr>
          <w:color w:val="000000"/>
        </w:rPr>
      </w:pPr>
      <w:proofErr w:type="spellStart"/>
      <w:r w:rsidRPr="00E75F02">
        <w:lastRenderedPageBreak/>
        <w:t>Amrai</w:t>
      </w:r>
      <w:proofErr w:type="spellEnd"/>
      <w:r w:rsidRPr="00E75F02">
        <w:t xml:space="preserve"> (2011), Jerome (2022), and Porter-Liddell (2023) </w:t>
      </w:r>
      <w:r w:rsidR="00B47746" w:rsidRPr="00E75F02">
        <w:t>contribute</w:t>
      </w:r>
      <w:ins w:id="1053" w:author="Michael Grohs" w:date="2024-07-16T15:03:00Z" w16du:dateUtc="2024-07-16T20:03:00Z">
        <w:r w:rsidR="008230A1">
          <w:t>d</w:t>
        </w:r>
      </w:ins>
      <w:r w:rsidR="00B47746" w:rsidRPr="00E75F02">
        <w:t xml:space="preserve"> insights to understanding the experiences of African American students at PWIs. </w:t>
      </w:r>
      <w:proofErr w:type="spellStart"/>
      <w:r w:rsidR="00B47746" w:rsidRPr="00E75F02">
        <w:t>Amrai</w:t>
      </w:r>
      <w:proofErr w:type="spellEnd"/>
      <w:r w:rsidR="00B47746" w:rsidRPr="00E75F02">
        <w:t xml:space="preserve"> et </w:t>
      </w:r>
      <w:proofErr w:type="spellStart"/>
      <w:r w:rsidR="00B47746" w:rsidRPr="00E75F02">
        <w:t>al</w:t>
      </w:r>
      <w:ins w:id="1054" w:author="Michael Grohs" w:date="2024-07-16T15:03:00Z" w16du:dateUtc="2024-07-16T20:03:00Z">
        <w:r w:rsidR="008230A1">
          <w:t>’s</w:t>
        </w:r>
      </w:ins>
      <w:proofErr w:type="spellEnd"/>
      <w:r w:rsidR="00B47746" w:rsidRPr="00E75F02">
        <w:t xml:space="preserve">. (2011) </w:t>
      </w:r>
      <w:r w:rsidRPr="00E75F02">
        <w:t>and Jerome</w:t>
      </w:r>
      <w:ins w:id="1055" w:author="Michael Grohs" w:date="2024-07-16T15:03:00Z" w16du:dateUtc="2024-07-16T20:03:00Z">
        <w:r w:rsidR="008230A1">
          <w:t>’s</w:t>
        </w:r>
      </w:ins>
      <w:r w:rsidRPr="00E75F02">
        <w:t xml:space="preserve"> (2022) </w:t>
      </w:r>
      <w:del w:id="1056" w:author="Michael Grohs" w:date="2024-07-16T15:03:00Z" w16du:dateUtc="2024-07-16T20:03:00Z">
        <w:r w:rsidRPr="00E75F02" w:rsidDel="008230A1">
          <w:delText xml:space="preserve">study </w:delText>
        </w:r>
      </w:del>
      <w:ins w:id="1057" w:author="Michael Grohs" w:date="2024-07-16T15:03:00Z" w16du:dateUtc="2024-07-16T20:03:00Z">
        <w:r w:rsidR="008230A1" w:rsidRPr="00E75F02">
          <w:t>stud</w:t>
        </w:r>
        <w:r w:rsidR="008230A1">
          <w:t>ies</w:t>
        </w:r>
        <w:r w:rsidR="008230A1" w:rsidRPr="00E75F02">
          <w:t xml:space="preserve"> </w:t>
        </w:r>
      </w:ins>
      <w:del w:id="1058" w:author="Michael Grohs" w:date="2024-07-16T18:19:00Z" w16du:dateUtc="2024-07-16T23:19:00Z">
        <w:r w:rsidR="00B47746" w:rsidRPr="00E75F02" w:rsidDel="008641A0">
          <w:delText>emphasis</w:delText>
        </w:r>
      </w:del>
      <w:ins w:id="1059" w:author="Michael Grohs" w:date="2024-07-16T18:19:00Z" w16du:dateUtc="2024-07-16T23:19:00Z">
        <w:r w:rsidR="008641A0" w:rsidRPr="00E75F02">
          <w:t>emphasiz</w:t>
        </w:r>
        <w:r w:rsidR="008641A0">
          <w:t>ed</w:t>
        </w:r>
      </w:ins>
      <w:r w:rsidR="00B47746" w:rsidRPr="00E75F02">
        <w:t xml:space="preserve"> </w:t>
      </w:r>
      <w:del w:id="1060" w:author="Michael Grohs" w:date="2024-07-16T15:03:00Z" w16du:dateUtc="2024-07-16T20:03:00Z">
        <w:r w:rsidR="00B47746" w:rsidRPr="00E75F02" w:rsidDel="008230A1">
          <w:delText xml:space="preserve">on </w:delText>
        </w:r>
      </w:del>
      <w:r w:rsidR="00B47746" w:rsidRPr="00E75F02">
        <w:t xml:space="preserve">curriculum relevance and structural changes within educational institutions. </w:t>
      </w:r>
      <w:r w:rsidR="00B47746" w:rsidRPr="00E75F02">
        <w:rPr>
          <w:highlight w:val="yellow"/>
        </w:rPr>
        <w:t>Jerome</w:t>
      </w:r>
      <w:del w:id="1061" w:author="Felicia Williams" w:date="2024-07-11T15:16:00Z">
        <w:r w:rsidR="00B47746" w:rsidRPr="00E75F02" w:rsidDel="002738B4">
          <w:rPr>
            <w:highlight w:val="yellow"/>
          </w:rPr>
          <w:delText>’s</w:delText>
        </w:r>
      </w:del>
      <w:r w:rsidR="00B47746" w:rsidRPr="00E75F02">
        <w:rPr>
          <w:highlight w:val="yellow"/>
        </w:rPr>
        <w:t xml:space="preserve"> (2022) emphasis </w:t>
      </w:r>
      <w:proofErr w:type="gramStart"/>
      <w:ins w:id="1062" w:author="Felicia Williams" w:date="2024-07-11T15:16:00Z">
        <w:r w:rsidR="002738B4" w:rsidRPr="00E75F02">
          <w:rPr>
            <w:highlight w:val="yellow"/>
          </w:rPr>
          <w:t>are</w:t>
        </w:r>
        <w:proofErr w:type="gramEnd"/>
        <w:r w:rsidR="002738B4" w:rsidRPr="00E75F02">
          <w:rPr>
            <w:highlight w:val="yellow"/>
          </w:rPr>
          <w:t xml:space="preserve"> on </w:t>
        </w:r>
      </w:ins>
      <w:r w:rsidR="00B47746" w:rsidRPr="00E75F02">
        <w:rPr>
          <w:highlight w:val="yellow"/>
        </w:rPr>
        <w:t>how</w:t>
      </w:r>
      <w:r w:rsidR="00B47746" w:rsidRPr="00E75F02">
        <w:t xml:space="preserve"> the interpersonal dynamics are important for fostering supportive academic environments.</w:t>
      </w:r>
      <w:r w:rsidR="00497BC3" w:rsidRPr="00E75F02">
        <w:t xml:space="preserve"> The findings of this study </w:t>
      </w:r>
      <w:del w:id="1063" w:author="Michael Grohs" w:date="2024-07-16T15:04:00Z" w16du:dateUtc="2024-07-16T20:04:00Z">
        <w:r w:rsidR="00497BC3" w:rsidRPr="00E75F02" w:rsidDel="008230A1">
          <w:delText>shows</w:delText>
        </w:r>
      </w:del>
      <w:ins w:id="1064" w:author="Michael Grohs" w:date="2024-07-16T15:04:00Z" w16du:dateUtc="2024-07-16T20:04:00Z">
        <w:r w:rsidR="008230A1" w:rsidRPr="00E75F02">
          <w:t>show</w:t>
        </w:r>
      </w:ins>
      <w:r w:rsidR="00497BC3" w:rsidRPr="00E75F02">
        <w:t xml:space="preserve"> the importance of interpersonal dynamics in fostering supportive academic environments</w:t>
      </w:r>
      <w:del w:id="1065" w:author="Michael Grohs" w:date="2024-07-16T15:04:00Z" w16du:dateUtc="2024-07-16T20:04:00Z">
        <w:r w:rsidR="00497BC3" w:rsidRPr="00E75F02" w:rsidDel="008230A1">
          <w:delText xml:space="preserve">, </w:delText>
        </w:r>
      </w:del>
      <w:ins w:id="1066" w:author="Michael Grohs" w:date="2024-07-16T15:04:00Z" w16du:dateUtc="2024-07-16T20:04:00Z">
        <w:r w:rsidR="008230A1">
          <w:t xml:space="preserve"> and</w:t>
        </w:r>
        <w:r w:rsidR="008230A1" w:rsidRPr="00E75F02">
          <w:t xml:space="preserve"> </w:t>
        </w:r>
      </w:ins>
      <w:r w:rsidR="00497BC3" w:rsidRPr="00E75F02">
        <w:t>aligning with the experiences of the participants. Faculty members played a crucial role in providing mentorship and information about scholarships, as evidenced by one participant stating, "Faculty members provided mentorship and information for scholarships" (P</w:t>
      </w:r>
      <w:ins w:id="1067" w:author="Michael Grohs" w:date="2024-07-16T15:08:00Z" w16du:dateUtc="2024-07-16T20:08:00Z">
        <w:r w:rsidR="008230A1">
          <w:t xml:space="preserve">articipant </w:t>
        </w:r>
      </w:ins>
      <w:r w:rsidR="00497BC3" w:rsidRPr="00E75F02">
        <w:t>7). Another participant highlighted the profound impact of faculty on their academic journey, noting, "The reason why I became a sociology major was because of him, and it eventually led me to pursue more degrees" (P3).</w:t>
      </w:r>
      <w:r w:rsidR="00497BC3" w:rsidRPr="00E75F02">
        <w:rPr>
          <w:color w:val="000000"/>
        </w:rPr>
        <w:t xml:space="preserve"> </w:t>
      </w:r>
      <w:r w:rsidR="00497BC3" w:rsidRPr="00E75F02">
        <w:t xml:space="preserve">These insights suggest that the results of this study could prompt college and university administrators at </w:t>
      </w:r>
      <w:del w:id="1068" w:author="Michael Grohs" w:date="2024-07-16T15:15:00Z" w16du:dateUtc="2024-07-16T20:15:00Z">
        <w:r w:rsidR="00497BC3" w:rsidRPr="00E75F02" w:rsidDel="00B46E35">
          <w:delText>predominantly white institutions (</w:delText>
        </w:r>
      </w:del>
      <w:r w:rsidR="00497BC3" w:rsidRPr="00E75F02">
        <w:t>PWIs</w:t>
      </w:r>
      <w:del w:id="1069" w:author="Michael Grohs" w:date="2024-07-16T15:15:00Z" w16du:dateUtc="2024-07-16T20:15:00Z">
        <w:r w:rsidR="00497BC3" w:rsidRPr="00E75F02" w:rsidDel="00B46E35">
          <w:delText>)</w:delText>
        </w:r>
      </w:del>
      <w:r w:rsidR="00497BC3" w:rsidRPr="00E75F02">
        <w:t xml:space="preserve"> to engage in dialogues with African American faculty and peers on strategies to enhance cultural diversity and supportive academic environments within their institutions. Furthermore, the study can guide administrators on implementing cultural organizations on campus to foster a sense of belonging among students.</w:t>
      </w:r>
    </w:p>
    <w:p w14:paraId="3681B55B" w14:textId="0C33ED76" w:rsidR="00497BC3" w:rsidRPr="00E75F02" w:rsidRDefault="00497BC3" w:rsidP="00497BC3">
      <w:pPr>
        <w:spacing w:after="0"/>
        <w:rPr>
          <w:color w:val="000000"/>
        </w:rPr>
      </w:pPr>
      <w:r w:rsidRPr="00E75F02">
        <w:t xml:space="preserve">Future research should consider the potential outcomes if researchers from different racial or ethnic backgrounds, including White individuals or those of other nationalities, conduct similar studies. It should also ensure a balanced representation of male and female participants in research on African American experiences at PWIs. The current research and its findings contribute significantly to the existing literature and </w:t>
      </w:r>
      <w:r w:rsidRPr="00E75F02">
        <w:lastRenderedPageBreak/>
        <w:t>provide a foundation for future studies on the college experiences of African American students at PWIs.</w:t>
      </w:r>
    </w:p>
    <w:p w14:paraId="7759C93B" w14:textId="2ED946D2" w:rsidR="00F02303" w:rsidRPr="00E75F02" w:rsidRDefault="00F02303" w:rsidP="005D1432">
      <w:pPr>
        <w:spacing w:after="0"/>
      </w:pPr>
      <w:proofErr w:type="spellStart"/>
      <w:r w:rsidRPr="00E75F02">
        <w:t>Amrai</w:t>
      </w:r>
      <w:proofErr w:type="spellEnd"/>
      <w:r w:rsidRPr="00E75F02">
        <w:t xml:space="preserve"> et al. (2011) and Jerome (2022) emphasize</w:t>
      </w:r>
      <w:ins w:id="1070" w:author="Michael Grohs" w:date="2024-07-16T15:17:00Z" w16du:dateUtc="2024-07-16T20:17:00Z">
        <w:r w:rsidR="00B46E35">
          <w:t>d</w:t>
        </w:r>
      </w:ins>
      <w:r w:rsidRPr="00E75F02">
        <w:t xml:space="preserve"> the importance of curriculum relevance and structural changes within educational institutions. </w:t>
      </w:r>
      <w:proofErr w:type="spellStart"/>
      <w:r w:rsidRPr="00E75F02">
        <w:t>Amrai</w:t>
      </w:r>
      <w:proofErr w:type="spellEnd"/>
      <w:r w:rsidRPr="00E75F02">
        <w:t xml:space="preserve"> et al. (2011) argue</w:t>
      </w:r>
      <w:ins w:id="1071" w:author="Michael Grohs" w:date="2024-07-16T15:17:00Z" w16du:dateUtc="2024-07-16T20:17:00Z">
        <w:r w:rsidR="00B46E35">
          <w:t>d</w:t>
        </w:r>
      </w:ins>
      <w:r w:rsidRPr="00E75F02">
        <w:t xml:space="preserve"> that the curriculum must reflect the diverse experiences and histories of African American students to make their education more relevant and engaging. This aligns with Jerome (2022), who </w:t>
      </w:r>
      <w:del w:id="1072" w:author="Michael Grohs" w:date="2024-07-16T15:17:00Z" w16du:dateUtc="2024-07-16T20:17:00Z">
        <w:r w:rsidRPr="00E75F02" w:rsidDel="00B46E35">
          <w:delText xml:space="preserve">advocates </w:delText>
        </w:r>
      </w:del>
      <w:ins w:id="1073" w:author="Michael Grohs" w:date="2024-07-16T15:17:00Z" w16du:dateUtc="2024-07-16T20:17:00Z">
        <w:r w:rsidR="00B46E35" w:rsidRPr="00E75F02">
          <w:t>advocate</w:t>
        </w:r>
        <w:r w:rsidR="00B46E35">
          <w:t>d</w:t>
        </w:r>
        <w:r w:rsidR="00B46E35" w:rsidRPr="00E75F02">
          <w:t xml:space="preserve"> </w:t>
        </w:r>
      </w:ins>
      <w:r w:rsidRPr="00E75F02">
        <w:t>for structural changes in educational institutions to create a more inclusive environment. These insights underscore the need for educational frameworks that are not only inclusive but also reflective of the students' cultural backgrounds.</w:t>
      </w:r>
    </w:p>
    <w:p w14:paraId="26D0A6E7" w14:textId="34702F68" w:rsidR="006C4E47" w:rsidRPr="00E75F02" w:rsidRDefault="00F02303" w:rsidP="001D0612">
      <w:pPr>
        <w:spacing w:after="0"/>
      </w:pPr>
      <w:r w:rsidRPr="00E75F02">
        <w:t>Jerome (2022) highlight</w:t>
      </w:r>
      <w:ins w:id="1074" w:author="Felicia Williams" w:date="2024-07-11T15:25:00Z">
        <w:r w:rsidR="003B4A8E" w:rsidRPr="00E75F02">
          <w:t>ed</w:t>
        </w:r>
      </w:ins>
      <w:del w:id="1075" w:author="Felicia Williams" w:date="2024-07-11T15:25:00Z">
        <w:r w:rsidRPr="00E75F02" w:rsidDel="003B4A8E">
          <w:delText>s</w:delText>
        </w:r>
      </w:del>
      <w:r w:rsidRPr="00E75F02">
        <w:t xml:space="preserve"> the significance of interpersonal dynamics in fostering supportive academic environments. This involves creating spaces where African American students feel valued, respected, and understood. The emphasis on supportive relationships among peers, faculty, and staff is crucial for the academic and social success of these students. This </w:t>
      </w:r>
      <w:r w:rsidR="00B32A59" w:rsidRPr="00E75F02">
        <w:t>perspective shows</w:t>
      </w:r>
      <w:r w:rsidRPr="00E75F02">
        <w:t xml:space="preserve"> the structural and curricular changes proposed by </w:t>
      </w:r>
      <w:proofErr w:type="spellStart"/>
      <w:r w:rsidRPr="00E75F02">
        <w:t>Amrai</w:t>
      </w:r>
      <w:proofErr w:type="spellEnd"/>
      <w:r w:rsidRPr="00E75F02">
        <w:t xml:space="preserve"> et al. (2011), suggesting that both institutional and interpersonal factors are essential for fostering an inclusive educational environment.</w:t>
      </w:r>
      <w:r w:rsidR="006C4E47" w:rsidRPr="00E75F02">
        <w:t xml:space="preserve"> </w:t>
      </w:r>
      <w:r w:rsidRPr="00E75F02">
        <w:t xml:space="preserve">Porter-Liddell (2023) </w:t>
      </w:r>
      <w:del w:id="1076" w:author="Michael Grohs" w:date="2024-07-16T15:18:00Z" w16du:dateUtc="2024-07-16T20:18:00Z">
        <w:r w:rsidRPr="00E75F02" w:rsidDel="00B46E35">
          <w:delText xml:space="preserve">builds </w:delText>
        </w:r>
      </w:del>
      <w:ins w:id="1077" w:author="Michael Grohs" w:date="2024-07-16T15:18:00Z" w16du:dateUtc="2024-07-16T20:18:00Z">
        <w:r w:rsidR="00B46E35" w:rsidRPr="00E75F02">
          <w:t>buil</w:t>
        </w:r>
        <w:r w:rsidR="00B46E35">
          <w:t>t</w:t>
        </w:r>
        <w:r w:rsidR="00B46E35" w:rsidRPr="00E75F02">
          <w:t xml:space="preserve"> </w:t>
        </w:r>
      </w:ins>
      <w:r w:rsidRPr="00E75F02">
        <w:t xml:space="preserve">on these foundations by providing a contemporary perspective on the challenges and successes of African American students at PWIs. </w:t>
      </w:r>
      <w:r w:rsidR="00724D6C" w:rsidRPr="00E75F02">
        <w:t>This</w:t>
      </w:r>
      <w:r w:rsidRPr="00E75F02">
        <w:t xml:space="preserve"> research highlights the ongoing struggles with racial microaggressions and the need for continuous support systems.</w:t>
      </w:r>
      <w:ins w:id="1078" w:author="Felicia Williams" w:date="2024-07-11T15:30:00Z">
        <w:r w:rsidR="001D0612" w:rsidRPr="00E75F02">
          <w:t xml:space="preserve"> </w:t>
        </w:r>
      </w:ins>
      <w:del w:id="1079" w:author="Felicia Williams" w:date="2024-07-11T15:30:00Z">
        <w:r w:rsidRPr="00E75F02" w:rsidDel="001D0612">
          <w:delText xml:space="preserve"> </w:delText>
        </w:r>
      </w:del>
      <w:r w:rsidRPr="00E75F02">
        <w:t xml:space="preserve">By integrating the findings from </w:t>
      </w:r>
      <w:proofErr w:type="spellStart"/>
      <w:r w:rsidRPr="00E75F02">
        <w:t>Amrai</w:t>
      </w:r>
      <w:proofErr w:type="spellEnd"/>
      <w:r w:rsidRPr="00E75F02">
        <w:t xml:space="preserve"> et al. (2011) and Jerome (2022), Porter-Liddell (2023) </w:t>
      </w:r>
      <w:del w:id="1080" w:author="Michael Grohs" w:date="2024-07-16T15:18:00Z" w16du:dateUtc="2024-07-16T20:18:00Z">
        <w:r w:rsidRPr="00E75F02" w:rsidDel="00B46E35">
          <w:delText xml:space="preserve">offers </w:delText>
        </w:r>
      </w:del>
      <w:ins w:id="1081" w:author="Michael Grohs" w:date="2024-07-16T15:18:00Z" w16du:dateUtc="2024-07-16T20:18:00Z">
        <w:r w:rsidR="00B46E35" w:rsidRPr="00E75F02">
          <w:t>offer</w:t>
        </w:r>
        <w:r w:rsidR="00B46E35">
          <w:t>ed</w:t>
        </w:r>
        <w:r w:rsidR="00B46E35" w:rsidRPr="00E75F02">
          <w:t xml:space="preserve"> </w:t>
        </w:r>
      </w:ins>
      <w:r w:rsidRPr="00E75F02">
        <w:t xml:space="preserve">a comprehensive framework for educators to enhance the experiences and success of African American students. This includes specific strategies </w:t>
      </w:r>
      <w:r w:rsidRPr="00E75F02">
        <w:lastRenderedPageBreak/>
        <w:t xml:space="preserve">for addressing racial biases, promoting cultural competence among faculty, and implementing mentorship programs. </w:t>
      </w:r>
      <w:r w:rsidR="002C0B1F" w:rsidRPr="00974C39">
        <w:rPr>
          <w:highlight w:val="yellow"/>
        </w:rPr>
        <w:t>The l</w:t>
      </w:r>
      <w:r w:rsidR="00264DD0" w:rsidRPr="00974C39">
        <w:rPr>
          <w:highlight w:val="yellow"/>
        </w:rPr>
        <w:t xml:space="preserve">iterature </w:t>
      </w:r>
      <w:r w:rsidR="00382D41" w:rsidRPr="00974C39">
        <w:rPr>
          <w:highlight w:val="yellow"/>
        </w:rPr>
        <w:t>supports</w:t>
      </w:r>
      <w:r w:rsidR="00DA6C02" w:rsidRPr="00974C39">
        <w:rPr>
          <w:highlight w:val="yellow"/>
        </w:rPr>
        <w:t xml:space="preserve"> the </w:t>
      </w:r>
      <w:r w:rsidR="00264DD0" w:rsidRPr="00974C39">
        <w:rPr>
          <w:highlight w:val="yellow"/>
        </w:rPr>
        <w:t>excerpts from the data</w:t>
      </w:r>
      <w:r w:rsidRPr="00974C39">
        <w:rPr>
          <w:highlight w:val="yellow"/>
        </w:rPr>
        <w:t xml:space="preserve"> </w:t>
      </w:r>
      <w:del w:id="1082" w:author="Felicia Williams" w:date="2024-07-11T15:26:00Z">
        <w:r w:rsidR="00DA6C02" w:rsidRPr="00974C39" w:rsidDel="003B4A8E">
          <w:rPr>
            <w:highlight w:val="yellow"/>
          </w:rPr>
          <w:delText>help</w:delText>
        </w:r>
        <w:r w:rsidR="00154B76" w:rsidRPr="00974C39" w:rsidDel="003B4A8E">
          <w:rPr>
            <w:highlight w:val="yellow"/>
          </w:rPr>
          <w:delText>s</w:delText>
        </w:r>
      </w:del>
      <w:r w:rsidR="00DA6C02" w:rsidRPr="00E75F02">
        <w:t xml:space="preserve"> to</w:t>
      </w:r>
      <w:r w:rsidR="00264DD0" w:rsidRPr="00E75F02">
        <w:t xml:space="preserve"> answer</w:t>
      </w:r>
      <w:r w:rsidR="00632D0A" w:rsidRPr="00E75F02">
        <w:t xml:space="preserve"> </w:t>
      </w:r>
      <w:r w:rsidR="00264DD0" w:rsidRPr="00E75F02">
        <w:t xml:space="preserve">the research </w:t>
      </w:r>
      <w:r w:rsidR="005604A4" w:rsidRPr="00E75F02">
        <w:t>questions and</w:t>
      </w:r>
      <w:r w:rsidR="00B912E1" w:rsidRPr="00E75F02">
        <w:t xml:space="preserve"> show</w:t>
      </w:r>
      <w:r w:rsidR="00264DD0" w:rsidRPr="00E75F02">
        <w:t xml:space="preserve"> how the findings </w:t>
      </w:r>
      <w:r w:rsidR="003D575A" w:rsidRPr="00E75F02">
        <w:t xml:space="preserve">in the research </w:t>
      </w:r>
      <w:r w:rsidR="00264DD0" w:rsidRPr="00E75F02">
        <w:t xml:space="preserve">align to the </w:t>
      </w:r>
      <w:r w:rsidR="003D575A" w:rsidRPr="00E75F02">
        <w:t xml:space="preserve">research </w:t>
      </w:r>
      <w:r w:rsidR="00264DD0" w:rsidRPr="00E75F02">
        <w:t xml:space="preserve">topic. </w:t>
      </w:r>
    </w:p>
    <w:p w14:paraId="340FF349" w14:textId="2297BC01" w:rsidR="00264DD0" w:rsidRPr="00E75F02" w:rsidRDefault="00264DD0" w:rsidP="00E243E6">
      <w:pPr>
        <w:spacing w:after="0"/>
      </w:pPr>
      <w:r w:rsidRPr="00E75F02">
        <w:t xml:space="preserve">In terms of being aligned to </w:t>
      </w:r>
      <w:r w:rsidR="004E4CBB" w:rsidRPr="00E75F02">
        <w:t>Tinto’s Retention Model of Motivation</w:t>
      </w:r>
      <w:r w:rsidR="00CD07ED" w:rsidRPr="00E75F02">
        <w:t>,</w:t>
      </w:r>
      <w:r w:rsidRPr="00E75F02">
        <w:t xml:space="preserve"> one </w:t>
      </w:r>
      <w:del w:id="1083" w:author="Michael Grohs" w:date="2024-07-16T15:19:00Z" w16du:dateUtc="2024-07-16T20:19:00Z">
        <w:r w:rsidRPr="00E75F02" w:rsidDel="00CB466A">
          <w:delText xml:space="preserve">tenant </w:delText>
        </w:r>
      </w:del>
      <w:ins w:id="1084" w:author="Michael Grohs" w:date="2024-07-16T15:19:00Z" w16du:dateUtc="2024-07-16T20:19:00Z">
        <w:r w:rsidR="00CB466A">
          <w:t xml:space="preserve">tenet </w:t>
        </w:r>
      </w:ins>
      <w:r w:rsidRPr="00E75F02">
        <w:t xml:space="preserve">of that theory is </w:t>
      </w:r>
      <w:r w:rsidR="00CD07ED" w:rsidRPr="00CB466A">
        <w:rPr>
          <w:i/>
          <w:iCs/>
          <w:rPrChange w:id="1085" w:author="Michael Grohs" w:date="2024-07-16T15:19:00Z" w16du:dateUtc="2024-07-16T20:19:00Z">
            <w:rPr/>
          </w:rPrChange>
        </w:rPr>
        <w:t>goals</w:t>
      </w:r>
      <w:r w:rsidR="00426402" w:rsidRPr="00CB466A">
        <w:rPr>
          <w:i/>
          <w:iCs/>
          <w:rPrChange w:id="1086" w:author="Michael Grohs" w:date="2024-07-16T15:19:00Z" w16du:dateUtc="2024-07-16T20:19:00Z">
            <w:rPr/>
          </w:rPrChange>
        </w:rPr>
        <w:t xml:space="preserve"> and perception of curriculum</w:t>
      </w:r>
      <w:r w:rsidR="00426402" w:rsidRPr="00E75F02">
        <w:t>.</w:t>
      </w:r>
      <w:r w:rsidRPr="00E75F02">
        <w:t xml:space="preserve"> This portion of</w:t>
      </w:r>
      <w:r w:rsidRPr="00E75F02">
        <w:rPr>
          <w:spacing w:val="-4"/>
        </w:rPr>
        <w:t xml:space="preserve"> </w:t>
      </w:r>
      <w:r w:rsidRPr="00E75F02">
        <w:t>the</w:t>
      </w:r>
      <w:r w:rsidRPr="00E75F02">
        <w:rPr>
          <w:spacing w:val="-6"/>
        </w:rPr>
        <w:t xml:space="preserve"> </w:t>
      </w:r>
      <w:r w:rsidRPr="00E75F02">
        <w:t>theory</w:t>
      </w:r>
      <w:r w:rsidRPr="00E75F02">
        <w:rPr>
          <w:spacing w:val="-4"/>
        </w:rPr>
        <w:t xml:space="preserve"> </w:t>
      </w:r>
      <w:r w:rsidR="005426F6" w:rsidRPr="00E75F02">
        <w:t xml:space="preserve">states the importance of goals </w:t>
      </w:r>
      <w:r w:rsidR="00426402" w:rsidRPr="00E75F02">
        <w:t xml:space="preserve">and perception of curriculum </w:t>
      </w:r>
      <w:r w:rsidR="005426F6" w:rsidRPr="00E75F02">
        <w:t>and how they align with student</w:t>
      </w:r>
      <w:r w:rsidR="002F088C" w:rsidRPr="00E75F02">
        <w:t>s’</w:t>
      </w:r>
      <w:r w:rsidR="00A80D16" w:rsidRPr="00E75F02">
        <w:t xml:space="preserve"> </w:t>
      </w:r>
      <w:r w:rsidR="002F088C" w:rsidRPr="00E75F02">
        <w:t>experiences in the college environment</w:t>
      </w:r>
      <w:r w:rsidR="00A80D16" w:rsidRPr="00E75F02">
        <w:t>.</w:t>
      </w:r>
      <w:r w:rsidR="006C4E47" w:rsidRPr="00E75F02">
        <w:t xml:space="preserve"> </w:t>
      </w:r>
      <w:r w:rsidR="000E2454" w:rsidRPr="00E75F02">
        <w:t>T</w:t>
      </w:r>
      <w:r w:rsidR="00163502" w:rsidRPr="00E75F02">
        <w:t>he T</w:t>
      </w:r>
      <w:r w:rsidR="000E2454" w:rsidRPr="00E75F02">
        <w:t xml:space="preserve">into model suggests that students are more likely to persist </w:t>
      </w:r>
      <w:r w:rsidR="00852509" w:rsidRPr="00E75F02">
        <w:t xml:space="preserve">if they have a purpose for their study. </w:t>
      </w:r>
      <w:commentRangeStart w:id="1087"/>
      <w:commentRangeStart w:id="1088"/>
      <w:r w:rsidR="00A80D16" w:rsidRPr="00E75F02">
        <w:t xml:space="preserve">The </w:t>
      </w:r>
      <w:r w:rsidRPr="00E75F02">
        <w:t xml:space="preserve">findings within the research were </w:t>
      </w:r>
      <w:r w:rsidR="00382D41" w:rsidRPr="00E75F02">
        <w:t xml:space="preserve">substantiated </w:t>
      </w:r>
      <w:ins w:id="1089" w:author="Felicia Williams" w:date="2024-07-11T12:37:00Z">
        <w:r w:rsidR="00EB3CFE" w:rsidRPr="00E75F02">
          <w:t xml:space="preserve">within </w:t>
        </w:r>
      </w:ins>
      <w:del w:id="1090" w:author="Felicia Williams" w:date="2024-07-11T12:37:00Z">
        <w:r w:rsidR="00382D41" w:rsidRPr="00E75F02" w:rsidDel="00EB3CFE">
          <w:delText>by</w:delText>
        </w:r>
      </w:del>
      <w:r w:rsidRPr="00E75F02">
        <w:t xml:space="preserve"> the research design. </w:t>
      </w:r>
      <w:commentRangeEnd w:id="1087"/>
      <w:r w:rsidR="005604A4" w:rsidRPr="00974C39">
        <w:rPr>
          <w:rStyle w:val="CommentReference"/>
        </w:rPr>
        <w:commentReference w:id="1087"/>
      </w:r>
      <w:commentRangeEnd w:id="1088"/>
      <w:r w:rsidR="009B2915" w:rsidRPr="00974C39">
        <w:rPr>
          <w:rStyle w:val="CommentReference"/>
        </w:rPr>
        <w:commentReference w:id="1088"/>
      </w:r>
      <w:r w:rsidR="00852509" w:rsidRPr="00E75F02">
        <w:t>T</w:t>
      </w:r>
      <w:r w:rsidRPr="00E75F02">
        <w:t xml:space="preserve">he qualitative descriptive design </w:t>
      </w:r>
      <w:r w:rsidR="00852509" w:rsidRPr="00E75F02">
        <w:t xml:space="preserve">is </w:t>
      </w:r>
      <w:r w:rsidRPr="00E75F02">
        <w:t>a method that describe</w:t>
      </w:r>
      <w:r w:rsidR="00852509" w:rsidRPr="00E75F02">
        <w:t xml:space="preserve">s </w:t>
      </w:r>
      <w:r w:rsidRPr="00E75F02">
        <w:t xml:space="preserve">experiences and perceptions </w:t>
      </w:r>
      <w:r w:rsidR="00852509" w:rsidRPr="00E75F02">
        <w:t>(Doyle et al.</w:t>
      </w:r>
      <w:r w:rsidR="001E669C" w:rsidRPr="00E75F02">
        <w:t xml:space="preserve">, </w:t>
      </w:r>
      <w:r w:rsidR="00852509" w:rsidRPr="00E75F02">
        <w:t>20</w:t>
      </w:r>
      <w:r w:rsidR="004F5C4E" w:rsidRPr="00E75F02">
        <w:t>20</w:t>
      </w:r>
      <w:r w:rsidR="00852509" w:rsidRPr="00E75F02">
        <w:t>)</w:t>
      </w:r>
      <w:r w:rsidRPr="00E75F02">
        <w:t xml:space="preserve">. Based on the data, this </w:t>
      </w:r>
      <w:r w:rsidR="001E669C" w:rsidRPr="00E75F02">
        <w:t>research participants</w:t>
      </w:r>
      <w:r w:rsidRPr="00E75F02">
        <w:t xml:space="preserve"> described experiences and perceptions </w:t>
      </w:r>
      <w:r w:rsidR="00FA7AB0" w:rsidRPr="00E75F02">
        <w:t xml:space="preserve">in </w:t>
      </w:r>
      <w:r w:rsidRPr="00E75F02">
        <w:t xml:space="preserve">the </w:t>
      </w:r>
      <w:r w:rsidR="00FA7AB0" w:rsidRPr="00E75F02">
        <w:t>research</w:t>
      </w:r>
      <w:r w:rsidRPr="00E75F02">
        <w:t>.</w:t>
      </w:r>
    </w:p>
    <w:p w14:paraId="5F2569D4" w14:textId="0A35252C" w:rsidR="00F31C13" w:rsidRPr="00E75F02" w:rsidRDefault="00105D18" w:rsidP="005D1432">
      <w:pPr>
        <w:spacing w:after="0"/>
      </w:pPr>
      <w:r w:rsidRPr="00E75F02">
        <w:rPr>
          <w:rStyle w:val="Heading4Char"/>
        </w:rPr>
        <w:t>Research Question 2</w:t>
      </w:r>
      <w:r w:rsidR="00237245" w:rsidRPr="00E75F02">
        <w:rPr>
          <w:rStyle w:val="Heading4Char"/>
        </w:rPr>
        <w:t>.</w:t>
      </w:r>
      <w:r w:rsidR="00237245" w:rsidRPr="00E75F02">
        <w:t xml:space="preserve"> </w:t>
      </w:r>
      <w:r w:rsidRPr="00E75F02">
        <w:t>The</w:t>
      </w:r>
      <w:r w:rsidRPr="00E75F02">
        <w:rPr>
          <w:spacing w:val="-1"/>
        </w:rPr>
        <w:t xml:space="preserve"> </w:t>
      </w:r>
      <w:r w:rsidRPr="00E75F02">
        <w:t>second research question asked h</w:t>
      </w:r>
      <w:r w:rsidR="00936D00" w:rsidRPr="00E75F02">
        <w:t>ow do African American college alumni from PWIs located in the South Atlantic Region of the United States describe the contributions of their African American faculty and peers on self-motivation</w:t>
      </w:r>
      <w:r w:rsidR="00A05468" w:rsidRPr="00E75F02">
        <w:t>?</w:t>
      </w:r>
      <w:commentRangeStart w:id="1091"/>
      <w:r w:rsidR="00A05468" w:rsidRPr="00E75F02">
        <w:t xml:space="preserve"> </w:t>
      </w:r>
      <w:r w:rsidRPr="00E75F02">
        <w:t xml:space="preserve">This question was developed </w:t>
      </w:r>
      <w:proofErr w:type="gramStart"/>
      <w:r w:rsidRPr="00E75F02">
        <w:t>in order to</w:t>
      </w:r>
      <w:proofErr w:type="gramEnd"/>
      <w:r w:rsidRPr="00E75F02">
        <w:t xml:space="preserve"> explore how </w:t>
      </w:r>
      <w:r w:rsidR="00A05468" w:rsidRPr="00E75F02">
        <w:t>African A</w:t>
      </w:r>
      <w:r w:rsidR="00080E02" w:rsidRPr="00E75F02">
        <w:t xml:space="preserve">merican faculty and peers contribute to </w:t>
      </w:r>
      <w:r w:rsidR="00770AC2" w:rsidRPr="00E75F02">
        <w:t xml:space="preserve">factors that motivated African American alumni </w:t>
      </w:r>
      <w:r w:rsidR="00BF4632" w:rsidRPr="00E75F02">
        <w:t>at their PWI</w:t>
      </w:r>
      <w:del w:id="1092" w:author="Michael Grohs" w:date="2024-07-16T18:20:00Z" w16du:dateUtc="2024-07-16T23:20:00Z">
        <w:r w:rsidR="00BF4632" w:rsidRPr="00E75F02" w:rsidDel="008641A0">
          <w:delText xml:space="preserve">? </w:delText>
        </w:r>
      </w:del>
      <w:commentRangeEnd w:id="1091"/>
      <w:r w:rsidR="008641A0">
        <w:rPr>
          <w:rStyle w:val="CommentReference"/>
        </w:rPr>
        <w:commentReference w:id="1091"/>
      </w:r>
      <w:ins w:id="1093" w:author="Michael Grohs" w:date="2024-07-16T18:20:00Z" w16du:dateUtc="2024-07-16T23:20:00Z">
        <w:r w:rsidR="008641A0">
          <w:t>.</w:t>
        </w:r>
        <w:r w:rsidR="008641A0" w:rsidRPr="00E75F02">
          <w:t xml:space="preserve"> </w:t>
        </w:r>
      </w:ins>
      <w:r w:rsidRPr="00E75F02">
        <w:t>Two</w:t>
      </w:r>
      <w:r w:rsidRPr="00E75F02">
        <w:rPr>
          <w:spacing w:val="-4"/>
        </w:rPr>
        <w:t xml:space="preserve"> </w:t>
      </w:r>
      <w:r w:rsidRPr="00E75F02">
        <w:t>themes</w:t>
      </w:r>
      <w:r w:rsidRPr="00E75F02">
        <w:rPr>
          <w:spacing w:val="-4"/>
        </w:rPr>
        <w:t xml:space="preserve"> </w:t>
      </w:r>
      <w:r w:rsidRPr="00E75F02">
        <w:t>emerged</w:t>
      </w:r>
      <w:r w:rsidRPr="00E75F02">
        <w:rPr>
          <w:spacing w:val="-4"/>
        </w:rPr>
        <w:t xml:space="preserve"> </w:t>
      </w:r>
      <w:r w:rsidRPr="00E75F02">
        <w:t>that</w:t>
      </w:r>
      <w:r w:rsidRPr="00E75F02">
        <w:rPr>
          <w:spacing w:val="-4"/>
        </w:rPr>
        <w:t xml:space="preserve"> </w:t>
      </w:r>
      <w:r w:rsidRPr="00E75F02">
        <w:t>support</w:t>
      </w:r>
      <w:r w:rsidRPr="00E75F02">
        <w:rPr>
          <w:spacing w:val="-4"/>
        </w:rPr>
        <w:t xml:space="preserve"> </w:t>
      </w:r>
      <w:r w:rsidRPr="00E75F02">
        <w:t>the</w:t>
      </w:r>
      <w:r w:rsidRPr="00E75F02">
        <w:rPr>
          <w:spacing w:val="-4"/>
        </w:rPr>
        <w:t xml:space="preserve"> </w:t>
      </w:r>
      <w:r w:rsidRPr="00E75F02">
        <w:t>research</w:t>
      </w:r>
      <w:r w:rsidRPr="00E75F02">
        <w:rPr>
          <w:spacing w:val="-4"/>
        </w:rPr>
        <w:t xml:space="preserve"> </w:t>
      </w:r>
      <w:r w:rsidRPr="00E75F02">
        <w:t>question:</w:t>
      </w:r>
      <w:r w:rsidRPr="00E75F02">
        <w:rPr>
          <w:spacing w:val="-4"/>
        </w:rPr>
        <w:t xml:space="preserve"> </w:t>
      </w:r>
      <w:r w:rsidRPr="00E75F02">
        <w:t xml:space="preserve">(a) </w:t>
      </w:r>
      <w:r w:rsidR="00F31C13" w:rsidRPr="00E75F02">
        <w:t>African American Alumni described having faculty and peers who serve as mentors, who offer support</w:t>
      </w:r>
      <w:r w:rsidR="009518A7" w:rsidRPr="00E75F02">
        <w:t>,</w:t>
      </w:r>
      <w:r w:rsidR="00F31C13" w:rsidRPr="00E75F02">
        <w:t xml:space="preserve"> guidance with motivation, personal ambitions, peer support, mentorship and guidance while attending a PWI </w:t>
      </w:r>
      <w:r w:rsidR="00382D41" w:rsidRPr="00E75F02">
        <w:t>and (</w:t>
      </w:r>
      <w:r w:rsidR="00F20C2B" w:rsidRPr="00E75F02">
        <w:t>b)</w:t>
      </w:r>
      <w:r w:rsidR="00E71ED7" w:rsidRPr="00E75F02">
        <w:t xml:space="preserve"> </w:t>
      </w:r>
      <w:r w:rsidR="00F31C13" w:rsidRPr="00E75F02">
        <w:t xml:space="preserve"> African American </w:t>
      </w:r>
      <w:del w:id="1094" w:author="Michael Grohs" w:date="2024-07-16T18:20:00Z" w16du:dateUtc="2024-07-16T23:20:00Z">
        <w:r w:rsidR="00F31C13" w:rsidRPr="00E75F02" w:rsidDel="008641A0">
          <w:delText xml:space="preserve">Alumni </w:delText>
        </w:r>
      </w:del>
      <w:ins w:id="1095" w:author="Michael Grohs" w:date="2024-07-16T18:20:00Z" w16du:dateUtc="2024-07-16T23:20:00Z">
        <w:r w:rsidR="008641A0">
          <w:t>a</w:t>
        </w:r>
        <w:r w:rsidR="008641A0" w:rsidRPr="00E75F02">
          <w:t xml:space="preserve">lumni </w:t>
        </w:r>
      </w:ins>
      <w:r w:rsidR="00F31C13" w:rsidRPr="00E75F02">
        <w:t>described the positive experience of being chosen</w:t>
      </w:r>
      <w:r w:rsidR="00C94690" w:rsidRPr="00E75F02">
        <w:t xml:space="preserve"> by faculty</w:t>
      </w:r>
      <w:r w:rsidR="00F31C13" w:rsidRPr="00E75F02">
        <w:t xml:space="preserve"> or singled out to represent African Americans in </w:t>
      </w:r>
      <w:r w:rsidR="00F31C13" w:rsidRPr="00E75F02">
        <w:lastRenderedPageBreak/>
        <w:t>diversity discussions and negative experiences endured of being excluded in social and academic settings of racism and racial microaggressions while attending a PWI.</w:t>
      </w:r>
    </w:p>
    <w:p w14:paraId="543265FB" w14:textId="047E6726" w:rsidR="00CF3B89" w:rsidRPr="00E75F02" w:rsidRDefault="00050D13" w:rsidP="005D1432">
      <w:pPr>
        <w:spacing w:after="0"/>
        <w:rPr>
          <w:color w:val="000000"/>
        </w:rPr>
      </w:pPr>
      <w:r w:rsidRPr="00E75F02">
        <w:t>In reference to theme (a) the participant</w:t>
      </w:r>
      <w:r w:rsidR="0001412A" w:rsidRPr="00E75F02">
        <w:t xml:space="preserve">s </w:t>
      </w:r>
      <w:r w:rsidRPr="00E75F02">
        <w:t>stated</w:t>
      </w:r>
      <w:del w:id="1096" w:author="Michael Grohs" w:date="2024-07-16T18:21:00Z" w16du:dateUtc="2024-07-16T23:21:00Z">
        <w:r w:rsidRPr="00E75F02" w:rsidDel="008641A0">
          <w:delText xml:space="preserve"> that</w:delText>
        </w:r>
      </w:del>
      <w:ins w:id="1097" w:author="Michael Grohs" w:date="2024-07-16T18:21:00Z" w16du:dateUtc="2024-07-16T23:21:00Z">
        <w:r w:rsidR="008641A0">
          <w:t>,</w:t>
        </w:r>
      </w:ins>
      <w:r w:rsidRPr="00E75F02">
        <w:t xml:space="preserve"> </w:t>
      </w:r>
      <w:r w:rsidR="006F2CAD" w:rsidRPr="00E75F02">
        <w:t>“I</w:t>
      </w:r>
      <w:r w:rsidR="006F2CAD" w:rsidRPr="00E75F02">
        <w:rPr>
          <w:rFonts w:eastAsia="Arial"/>
          <w:color w:val="000000"/>
        </w:rPr>
        <w:t xml:space="preserve">f </w:t>
      </w:r>
      <w:r w:rsidR="00D13FBE" w:rsidRPr="00E75F02">
        <w:rPr>
          <w:rFonts w:eastAsia="Arial"/>
          <w:color w:val="000000"/>
        </w:rPr>
        <w:t>you are</w:t>
      </w:r>
      <w:r w:rsidR="006F2CAD" w:rsidRPr="00E75F02">
        <w:rPr>
          <w:rFonts w:eastAsia="Arial"/>
          <w:color w:val="000000"/>
        </w:rPr>
        <w:t xml:space="preserve"> willing to put in the effort, then everything else will be what it is supposed to be in a time that it is supposed to </w:t>
      </w:r>
      <w:r w:rsidR="00EE6441" w:rsidRPr="00E75F02">
        <w:rPr>
          <w:rFonts w:eastAsia="Arial"/>
          <w:color w:val="000000"/>
        </w:rPr>
        <w:t>be,</w:t>
      </w:r>
      <w:r w:rsidR="00C94690" w:rsidRPr="00E75F02">
        <w:rPr>
          <w:rFonts w:eastAsia="Arial"/>
          <w:color w:val="000000"/>
        </w:rPr>
        <w:t xml:space="preserve"> b</w:t>
      </w:r>
      <w:r w:rsidR="006F2CAD" w:rsidRPr="00E75F02">
        <w:rPr>
          <w:rFonts w:eastAsia="Arial"/>
          <w:color w:val="000000"/>
        </w:rPr>
        <w:t>ut you have to be diligent about seeking resources</w:t>
      </w:r>
      <w:r w:rsidR="00C94690" w:rsidRPr="00E75F02">
        <w:rPr>
          <w:rFonts w:eastAsia="Arial"/>
          <w:color w:val="000000"/>
        </w:rPr>
        <w:t xml:space="preserve"> from faculty </w:t>
      </w:r>
      <w:r w:rsidR="006F2CAD" w:rsidRPr="00E75F02">
        <w:rPr>
          <w:rFonts w:eastAsia="Arial"/>
          <w:color w:val="000000"/>
        </w:rPr>
        <w:t>a</w:t>
      </w:r>
      <w:r w:rsidR="00C94690" w:rsidRPr="00E75F02">
        <w:rPr>
          <w:rFonts w:eastAsia="Arial"/>
          <w:color w:val="000000"/>
        </w:rPr>
        <w:t>nd</w:t>
      </w:r>
      <w:r w:rsidR="006F2CAD" w:rsidRPr="00E75F02">
        <w:rPr>
          <w:rFonts w:eastAsia="Arial"/>
          <w:color w:val="000000"/>
        </w:rPr>
        <w:t xml:space="preserve"> communicating your needs</w:t>
      </w:r>
      <w:r w:rsidR="006F2CAD" w:rsidRPr="00E75F02">
        <w:t>” (P1)</w:t>
      </w:r>
      <w:r w:rsidR="0001412A" w:rsidRPr="00E75F02">
        <w:t xml:space="preserve">. </w:t>
      </w:r>
      <w:r w:rsidR="0001412A" w:rsidRPr="00E75F02">
        <w:rPr>
          <w:color w:val="000000"/>
        </w:rPr>
        <w:t>“I would not have made it through State University 1973</w:t>
      </w:r>
      <w:r w:rsidR="0001412A" w:rsidRPr="00E75F02">
        <w:t xml:space="preserve"> </w:t>
      </w:r>
      <w:r w:rsidR="0001412A" w:rsidRPr="00E75F02">
        <w:rPr>
          <w:color w:val="000000"/>
        </w:rPr>
        <w:t>through 1977</w:t>
      </w:r>
      <w:del w:id="1098" w:author="Michael Grohs" w:date="2024-07-16T15:24:00Z" w16du:dateUtc="2024-07-16T20:24:00Z">
        <w:r w:rsidR="0001412A" w:rsidRPr="00E75F02" w:rsidDel="00CB466A">
          <w:rPr>
            <w:color w:val="000000"/>
          </w:rPr>
          <w:delText>,</w:delText>
        </w:r>
      </w:del>
      <w:r w:rsidR="0001412A" w:rsidRPr="00E75F02">
        <w:rPr>
          <w:color w:val="000000"/>
        </w:rPr>
        <w:t xml:space="preserve"> without the assistance of my African American teachers</w:t>
      </w:r>
      <w:r w:rsidR="0001412A" w:rsidRPr="00E75F02">
        <w:t xml:space="preserve"> </w:t>
      </w:r>
      <w:r w:rsidR="0001412A" w:rsidRPr="00E75F02">
        <w:rPr>
          <w:color w:val="000000"/>
        </w:rPr>
        <w:t>and my African American peers</w:t>
      </w:r>
      <w:r w:rsidR="00B33C2C" w:rsidRPr="00E75F02">
        <w:rPr>
          <w:color w:val="000000"/>
        </w:rPr>
        <w:t>"</w:t>
      </w:r>
      <w:r w:rsidR="0001412A" w:rsidRPr="00E75F02">
        <w:rPr>
          <w:color w:val="000000"/>
        </w:rPr>
        <w:t xml:space="preserve"> (P8).</w:t>
      </w:r>
    </w:p>
    <w:p w14:paraId="5DB93E97" w14:textId="4216DE0A" w:rsidR="00CF3B89" w:rsidRPr="00E75F02" w:rsidRDefault="00CF3B89" w:rsidP="005D1432">
      <w:pPr>
        <w:spacing w:after="0"/>
        <w:rPr>
          <w:color w:val="000000"/>
        </w:rPr>
      </w:pPr>
      <w:r w:rsidRPr="00E75F02">
        <w:t>Fong et al. (2021) and Frey et al. (2018) both emphasize</w:t>
      </w:r>
      <w:ins w:id="1099" w:author="Michael Grohs" w:date="2024-07-16T15:24:00Z" w16du:dateUtc="2024-07-16T20:24:00Z">
        <w:r w:rsidR="00CB466A">
          <w:t>d</w:t>
        </w:r>
      </w:ins>
      <w:r w:rsidRPr="00E75F02">
        <w:t xml:space="preserve"> motivation as a crucial predictor of academic success and persistence among students. According to their research, students who are intrinsically motivated by internal desires and meaningful relationships are more likely to show resilience and determination in achieving their academic goals. Fong et al.</w:t>
      </w:r>
      <w:ins w:id="1100" w:author="Michael Grohs" w:date="2024-07-16T15:30:00Z" w16du:dateUtc="2024-07-16T20:30:00Z">
        <w:r w:rsidR="002611D5">
          <w:t>’s</w:t>
        </w:r>
      </w:ins>
      <w:r w:rsidRPr="00E75F02">
        <w:t xml:space="preserve"> research shows that fostering a supportive academic environment that nurtures students’ motivation can enhance their engagement and persistence through graduation.</w:t>
      </w:r>
    </w:p>
    <w:p w14:paraId="0DF53E58" w14:textId="74D8AB7E" w:rsidR="00CF3B89" w:rsidRPr="00E75F02" w:rsidRDefault="00CF3B89" w:rsidP="005D1432">
      <w:pPr>
        <w:spacing w:after="0"/>
        <w:rPr>
          <w:color w:val="000000"/>
        </w:rPr>
      </w:pPr>
      <w:r w:rsidRPr="00E75F02">
        <w:t xml:space="preserve">In contrast, </w:t>
      </w:r>
      <w:proofErr w:type="spellStart"/>
      <w:r w:rsidRPr="00E75F02">
        <w:t>Emetu</w:t>
      </w:r>
      <w:proofErr w:type="spellEnd"/>
      <w:r w:rsidRPr="00E75F02">
        <w:t xml:space="preserve"> (202</w:t>
      </w:r>
      <w:r w:rsidR="007A415C" w:rsidRPr="00E75F02">
        <w:t>2</w:t>
      </w:r>
      <w:r w:rsidRPr="00E75F02">
        <w:t xml:space="preserve">) </w:t>
      </w:r>
      <w:del w:id="1101" w:author="Michael Grohs" w:date="2024-07-16T15:30:00Z" w16du:dateUtc="2024-07-16T20:30:00Z">
        <w:r w:rsidRPr="00E75F02" w:rsidDel="002611D5">
          <w:delText xml:space="preserve">focuses </w:delText>
        </w:r>
      </w:del>
      <w:ins w:id="1102" w:author="Michael Grohs" w:date="2024-07-16T15:30:00Z" w16du:dateUtc="2024-07-16T20:30:00Z">
        <w:r w:rsidR="002611D5" w:rsidRPr="00E75F02">
          <w:t>focuse</w:t>
        </w:r>
        <w:r w:rsidR="002611D5">
          <w:t>d</w:t>
        </w:r>
        <w:r w:rsidR="002611D5" w:rsidRPr="00E75F02">
          <w:t xml:space="preserve"> </w:t>
        </w:r>
      </w:ins>
      <w:r w:rsidRPr="00E75F02">
        <w:t xml:space="preserve">on the impact of faculty diversity, particularly the hiring of African American faculty members, on the retention of African American male college students at PWIs. </w:t>
      </w:r>
      <w:proofErr w:type="spellStart"/>
      <w:r w:rsidRPr="00E75F02">
        <w:t>Emetu’s</w:t>
      </w:r>
      <w:proofErr w:type="spellEnd"/>
      <w:ins w:id="1103" w:author="Michael Grohs" w:date="2024-07-16T18:22:00Z" w16du:dateUtc="2024-07-16T23:22:00Z">
        <w:r w:rsidR="008641A0">
          <w:t xml:space="preserve"> (2022)</w:t>
        </w:r>
      </w:ins>
      <w:r w:rsidRPr="00E75F02">
        <w:t xml:space="preserve"> findings suggest that increasing the representation of African American faculty members can positively influence the campus climate and sense of belonging for African American students which contributes to higher retention rates among African American male students by providing them with mentors and role models who understand their cultural experiences and support their academic journey.</w:t>
      </w:r>
    </w:p>
    <w:p w14:paraId="34A82135" w14:textId="5FDF6250" w:rsidR="00CF3B89" w:rsidRPr="00E75F02" w:rsidRDefault="00CF3B89" w:rsidP="005D1432">
      <w:pPr>
        <w:spacing w:after="0"/>
        <w:rPr>
          <w:color w:val="000000"/>
        </w:rPr>
      </w:pPr>
      <w:r w:rsidRPr="00E75F02">
        <w:lastRenderedPageBreak/>
        <w:t xml:space="preserve">Fong et al. (2021) and Frey et al. (2018) </w:t>
      </w:r>
      <w:del w:id="1104" w:author="Michael Grohs" w:date="2024-07-16T15:30:00Z" w16du:dateUtc="2024-07-16T20:30:00Z">
        <w:r w:rsidRPr="00E75F02" w:rsidDel="002611D5">
          <w:delText xml:space="preserve">shows </w:delText>
        </w:r>
      </w:del>
      <w:ins w:id="1105" w:author="Michael Grohs" w:date="2024-07-16T15:30:00Z" w16du:dateUtc="2024-07-16T20:30:00Z">
        <w:r w:rsidR="002611D5" w:rsidRPr="00E75F02">
          <w:t>show</w:t>
        </w:r>
        <w:r w:rsidR="002611D5">
          <w:t>ed</w:t>
        </w:r>
        <w:r w:rsidR="002611D5" w:rsidRPr="00E75F02">
          <w:t xml:space="preserve"> </w:t>
        </w:r>
      </w:ins>
      <w:r w:rsidRPr="00E75F02">
        <w:t>the psychological factors of academic persistence</w:t>
      </w:r>
      <w:del w:id="1106" w:author="Michael Grohs" w:date="2024-07-16T15:30:00Z" w16du:dateUtc="2024-07-16T20:30:00Z">
        <w:r w:rsidRPr="00E75F02" w:rsidDel="002611D5">
          <w:delText xml:space="preserve">, </w:delText>
        </w:r>
      </w:del>
      <w:ins w:id="1107" w:author="Michael Grohs" w:date="2024-07-16T15:30:00Z" w16du:dateUtc="2024-07-16T20:30:00Z">
        <w:r w:rsidR="002611D5">
          <w:t>.</w:t>
        </w:r>
        <w:r w:rsidR="002611D5" w:rsidRPr="00E75F02">
          <w:t xml:space="preserve"> </w:t>
        </w:r>
      </w:ins>
      <w:proofErr w:type="spellStart"/>
      <w:r w:rsidRPr="00E75F02">
        <w:t>Emetu’s</w:t>
      </w:r>
      <w:proofErr w:type="spellEnd"/>
      <w:r w:rsidRPr="00E75F02">
        <w:t xml:space="preserve"> (202</w:t>
      </w:r>
      <w:r w:rsidR="007A415C" w:rsidRPr="00E75F02">
        <w:t>2</w:t>
      </w:r>
      <w:r w:rsidRPr="00E75F02">
        <w:t xml:space="preserve">) study </w:t>
      </w:r>
      <w:del w:id="1108" w:author="Michael Grohs" w:date="2024-07-16T15:30:00Z" w16du:dateUtc="2024-07-16T20:30:00Z">
        <w:r w:rsidRPr="00E75F02" w:rsidDel="002611D5">
          <w:delText xml:space="preserve">shows </w:delText>
        </w:r>
      </w:del>
      <w:ins w:id="1109" w:author="Michael Grohs" w:date="2024-07-16T15:30:00Z" w16du:dateUtc="2024-07-16T20:30:00Z">
        <w:r w:rsidR="002611D5" w:rsidRPr="00E75F02">
          <w:t>show</w:t>
        </w:r>
        <w:r w:rsidR="002611D5">
          <w:t>ed</w:t>
        </w:r>
        <w:r w:rsidR="002611D5" w:rsidRPr="00E75F02">
          <w:t xml:space="preserve"> </w:t>
        </w:r>
      </w:ins>
      <w:r w:rsidRPr="00E75F02">
        <w:t xml:space="preserve">structural and institutional factors that influences retention rates among African American students. The studies highlight the nature of student success at </w:t>
      </w:r>
      <w:r w:rsidR="00B44963" w:rsidRPr="00E75F02">
        <w:t>PWIs,</w:t>
      </w:r>
      <w:r w:rsidRPr="00E75F02">
        <w:t xml:space="preserve"> and the importance of internal motivation and the external support provided by African American faculty representation.</w:t>
      </w:r>
    </w:p>
    <w:p w14:paraId="3BA331B4" w14:textId="51270726" w:rsidR="00DF0D89" w:rsidRPr="00E75F02" w:rsidRDefault="00CF3B89" w:rsidP="00E243E6">
      <w:pPr>
        <w:spacing w:after="0"/>
      </w:pPr>
      <w:r w:rsidRPr="00E75F02">
        <w:t xml:space="preserve">Frey et al. (2018), Fong et al. (202), and </w:t>
      </w:r>
      <w:proofErr w:type="spellStart"/>
      <w:r w:rsidRPr="00E75F02">
        <w:t>Emetu</w:t>
      </w:r>
      <w:proofErr w:type="spellEnd"/>
      <w:r w:rsidRPr="00E75F02">
        <w:t xml:space="preserve"> (2022) contribute</w:t>
      </w:r>
      <w:ins w:id="1110" w:author="Michael Grohs" w:date="2024-07-16T15:31:00Z" w16du:dateUtc="2024-07-16T20:31:00Z">
        <w:r w:rsidR="002611D5">
          <w:t>d</w:t>
        </w:r>
      </w:ins>
      <w:r w:rsidRPr="00E75F02">
        <w:t xml:space="preserve"> to understanding the influence of African American students’ academic outcomes at PWIs by highlighting motivational theories and the impact of faculty diversity to support African American students’ academic success, persistence, and overall well-being at PWIs.</w:t>
      </w:r>
      <w:r w:rsidR="00DF0D89" w:rsidRPr="00E75F02">
        <w:t xml:space="preserve"> </w:t>
      </w:r>
    </w:p>
    <w:p w14:paraId="14CB12A3" w14:textId="775E1CF4" w:rsidR="00441AF2" w:rsidRPr="00E75F02" w:rsidRDefault="00050D13" w:rsidP="005D1432">
      <w:pPr>
        <w:spacing w:after="0"/>
      </w:pPr>
      <w:r w:rsidRPr="00E75F02">
        <w:t>In</w:t>
      </w:r>
      <w:r w:rsidRPr="00E75F02">
        <w:rPr>
          <w:spacing w:val="-3"/>
        </w:rPr>
        <w:t xml:space="preserve"> </w:t>
      </w:r>
      <w:r w:rsidRPr="00E75F02">
        <w:t>reference</w:t>
      </w:r>
      <w:r w:rsidRPr="00E75F02">
        <w:rPr>
          <w:spacing w:val="-4"/>
        </w:rPr>
        <w:t xml:space="preserve"> </w:t>
      </w:r>
      <w:r w:rsidRPr="00E75F02">
        <w:t>to</w:t>
      </w:r>
      <w:r w:rsidRPr="00E75F02">
        <w:rPr>
          <w:spacing w:val="-3"/>
        </w:rPr>
        <w:t xml:space="preserve"> </w:t>
      </w:r>
      <w:r w:rsidRPr="00E75F02">
        <w:t>theme</w:t>
      </w:r>
      <w:r w:rsidRPr="00E75F02">
        <w:rPr>
          <w:spacing w:val="-3"/>
        </w:rPr>
        <w:t xml:space="preserve"> </w:t>
      </w:r>
      <w:r w:rsidRPr="00E75F02">
        <w:t xml:space="preserve">(b) </w:t>
      </w:r>
      <w:r w:rsidR="00441AF2" w:rsidRPr="00E75F02">
        <w:t>QP21</w:t>
      </w:r>
      <w:r w:rsidRPr="00E75F02">
        <w:t xml:space="preserve"> stated</w:t>
      </w:r>
      <w:r w:rsidR="00441AF2" w:rsidRPr="00E75F02">
        <w:t>,</w:t>
      </w:r>
    </w:p>
    <w:p w14:paraId="3A8803B8" w14:textId="2B3D9C3A" w:rsidR="00441AF2" w:rsidRPr="00E75F02" w:rsidRDefault="00C02470" w:rsidP="00441AF2">
      <w:pPr>
        <w:spacing w:after="0"/>
        <w:ind w:left="720" w:firstLine="0"/>
        <w:rPr>
          <w:color w:val="000000"/>
        </w:rPr>
      </w:pPr>
      <w:r w:rsidRPr="00E75F02">
        <w:rPr>
          <w:color w:val="000000"/>
        </w:rPr>
        <w:t>As a nursing student, I could see how students of color were weeded out for various reasons. We started with 16 people of color. Graduation day, there were 4 of us left. I personally experienced an attempt to get me put out of the nursing program. My biology teacher told me I was not college material</w:t>
      </w:r>
      <w:r w:rsidR="00441AF2" w:rsidRPr="00E75F02">
        <w:rPr>
          <w:color w:val="000000"/>
        </w:rPr>
        <w:t>.</w:t>
      </w:r>
    </w:p>
    <w:p w14:paraId="3F0AD583" w14:textId="4916F9E9" w:rsidR="004925AC" w:rsidRPr="00E75F02" w:rsidRDefault="00C02470" w:rsidP="00441AF2">
      <w:pPr>
        <w:spacing w:after="0"/>
        <w:ind w:firstLine="0"/>
      </w:pPr>
      <w:commentRangeStart w:id="1111"/>
      <w:r w:rsidRPr="00E75F02">
        <w:rPr>
          <w:color w:val="000000"/>
        </w:rPr>
        <w:t xml:space="preserve">“I felt my professor failed me because I was </w:t>
      </w:r>
      <w:r w:rsidR="001F7C95" w:rsidRPr="00E75F02">
        <w:rPr>
          <w:color w:val="000000"/>
        </w:rPr>
        <w:t>B</w:t>
      </w:r>
      <w:r w:rsidRPr="00E75F02">
        <w:rPr>
          <w:color w:val="000000"/>
        </w:rPr>
        <w:t>lack. There was nothing wrong with my paper grammatically nor technically</w:t>
      </w:r>
      <w:r w:rsidR="00B33C2C" w:rsidRPr="00E75F02">
        <w:rPr>
          <w:color w:val="000000"/>
        </w:rPr>
        <w:t>”</w:t>
      </w:r>
      <w:r w:rsidR="00391C70" w:rsidRPr="00E75F02">
        <w:rPr>
          <w:color w:val="000000"/>
        </w:rPr>
        <w:t xml:space="preserve"> (</w:t>
      </w:r>
      <w:r w:rsidRPr="00E75F02">
        <w:rPr>
          <w:color w:val="000000"/>
        </w:rPr>
        <w:t>QP22)</w:t>
      </w:r>
      <w:r w:rsidR="00C77883" w:rsidRPr="00E75F02">
        <w:rPr>
          <w:color w:val="000000"/>
        </w:rPr>
        <w:t>.</w:t>
      </w:r>
      <w:r w:rsidR="008A4B5D" w:rsidRPr="00E75F02">
        <w:t xml:space="preserve"> </w:t>
      </w:r>
      <w:commentRangeEnd w:id="1111"/>
      <w:r w:rsidR="008641A0">
        <w:rPr>
          <w:rStyle w:val="CommentReference"/>
        </w:rPr>
        <w:commentReference w:id="1111"/>
      </w:r>
      <w:del w:id="1112" w:author="Michael Grohs" w:date="2024-07-16T18:24:00Z" w16du:dateUtc="2024-07-16T23:24:00Z">
        <w:r w:rsidR="004925AC" w:rsidRPr="00E75F02" w:rsidDel="008641A0">
          <w:delText>In the literature</w:delText>
        </w:r>
      </w:del>
      <w:r w:rsidR="004925AC" w:rsidRPr="00E75F02">
        <w:t xml:space="preserve"> Whiting (2009) found that people who have internal motivation believe that they </w:t>
      </w:r>
      <w:r w:rsidR="00391C70" w:rsidRPr="00E75F02">
        <w:t>can achieve</w:t>
      </w:r>
      <w:r w:rsidR="004925AC" w:rsidRPr="00E75F02">
        <w:t xml:space="preserve"> success and are aware of external and social inequalities in </w:t>
      </w:r>
      <w:proofErr w:type="gramStart"/>
      <w:r w:rsidR="004925AC" w:rsidRPr="00E75F02">
        <w:t>school</w:t>
      </w:r>
      <w:proofErr w:type="gramEnd"/>
      <w:r w:rsidR="004925AC" w:rsidRPr="00E75F02">
        <w:t xml:space="preserve"> environment.</w:t>
      </w:r>
    </w:p>
    <w:p w14:paraId="4A9BFC22" w14:textId="3FCC2024" w:rsidR="00B2690C" w:rsidRPr="00E75F02" w:rsidRDefault="00F31C13" w:rsidP="00E243E6">
      <w:pPr>
        <w:pStyle w:val="BodyText"/>
        <w:spacing w:after="0"/>
        <w:ind w:right="171"/>
      </w:pPr>
      <w:r w:rsidRPr="00E75F02">
        <w:t>In</w:t>
      </w:r>
      <w:r w:rsidR="006A3B67" w:rsidRPr="00E75F02">
        <w:t xml:space="preserve"> </w:t>
      </w:r>
      <w:r w:rsidR="00893562" w:rsidRPr="00E75F02">
        <w:t>support of the literature</w:t>
      </w:r>
      <w:r w:rsidR="002F5C66" w:rsidRPr="00E75F02">
        <w:t xml:space="preserve">, </w:t>
      </w:r>
      <w:r w:rsidR="000E45DC" w:rsidRPr="00E75F02">
        <w:t xml:space="preserve">excerpts </w:t>
      </w:r>
      <w:r w:rsidR="00972303" w:rsidRPr="00E75F02">
        <w:t xml:space="preserve">from the data and </w:t>
      </w:r>
      <w:r w:rsidR="00666EF9" w:rsidRPr="00E75F02">
        <w:t xml:space="preserve">themes </w:t>
      </w:r>
      <w:r w:rsidR="002F5C66" w:rsidRPr="00E75F02">
        <w:t>help</w:t>
      </w:r>
      <w:ins w:id="1113" w:author="Felicia Williams" w:date="2024-07-11T15:31:00Z">
        <w:r w:rsidR="001D0612" w:rsidRPr="00E75F02">
          <w:t>ed</w:t>
        </w:r>
      </w:ins>
      <w:del w:id="1114" w:author="Felicia Williams" w:date="2024-07-11T15:31:00Z">
        <w:r w:rsidR="00E8308B" w:rsidRPr="00E75F02" w:rsidDel="001D0612">
          <w:delText>s</w:delText>
        </w:r>
      </w:del>
      <w:r w:rsidR="00E8308B" w:rsidRPr="00E75F02">
        <w:t xml:space="preserve"> to </w:t>
      </w:r>
      <w:r w:rsidR="00A17BC9" w:rsidRPr="00E75F02">
        <w:t>answer the research questions</w:t>
      </w:r>
      <w:r w:rsidR="00BE7711" w:rsidRPr="00E75F02">
        <w:t xml:space="preserve"> and show how the findings align to the research topi</w:t>
      </w:r>
      <w:r w:rsidR="00922933" w:rsidRPr="00E75F02">
        <w:t>c and alig</w:t>
      </w:r>
      <w:r w:rsidR="00C23767" w:rsidRPr="00E75F02">
        <w:t xml:space="preserve">n </w:t>
      </w:r>
      <w:r w:rsidR="00647CD9" w:rsidRPr="00E75F02">
        <w:t>to Tinto’s</w:t>
      </w:r>
      <w:r w:rsidR="00C23767" w:rsidRPr="00E75F02">
        <w:t xml:space="preserve"> Retention </w:t>
      </w:r>
      <w:r w:rsidR="00DA414E" w:rsidRPr="00E75F02">
        <w:t>Model of Motivation</w:t>
      </w:r>
      <w:r w:rsidR="00E74762" w:rsidRPr="00E75F02">
        <w:t>.</w:t>
      </w:r>
      <w:r w:rsidR="00647CD9" w:rsidRPr="00E75F02">
        <w:t xml:space="preserve"> One </w:t>
      </w:r>
      <w:del w:id="1115" w:author="Michael Grohs" w:date="2024-07-16T15:32:00Z" w16du:dateUtc="2024-07-16T20:32:00Z">
        <w:r w:rsidR="00647CD9" w:rsidRPr="00E75F02" w:rsidDel="002611D5">
          <w:delText xml:space="preserve">tenant </w:delText>
        </w:r>
      </w:del>
      <w:ins w:id="1116" w:author="Michael Grohs" w:date="2024-07-16T15:32:00Z" w16du:dateUtc="2024-07-16T20:32:00Z">
        <w:r w:rsidR="002611D5" w:rsidRPr="00E75F02">
          <w:t>ten</w:t>
        </w:r>
        <w:r w:rsidR="002611D5">
          <w:t>et</w:t>
        </w:r>
        <w:r w:rsidR="002611D5" w:rsidRPr="00E75F02">
          <w:t xml:space="preserve"> </w:t>
        </w:r>
      </w:ins>
      <w:r w:rsidR="00647CD9" w:rsidRPr="00E75F02">
        <w:t>o</w:t>
      </w:r>
      <w:r w:rsidR="00610307" w:rsidRPr="00E75F02">
        <w:t xml:space="preserve">f </w:t>
      </w:r>
      <w:r w:rsidR="00647CD9" w:rsidRPr="00E75F02">
        <w:t>that theory is motivation</w:t>
      </w:r>
      <w:r w:rsidR="00610307" w:rsidRPr="00E75F02">
        <w:t xml:space="preserve">. This portion of the theory states </w:t>
      </w:r>
      <w:del w:id="1117" w:author="Michael Grohs" w:date="2024-07-16T15:32:00Z" w16du:dateUtc="2024-07-16T20:32:00Z">
        <w:r w:rsidR="00915566" w:rsidRPr="00E75F02" w:rsidDel="002611D5">
          <w:delText xml:space="preserve">the </w:delText>
        </w:r>
      </w:del>
      <w:r w:rsidR="00545037" w:rsidRPr="00E75F02">
        <w:t xml:space="preserve">motivation is impactful for </w:t>
      </w:r>
      <w:r w:rsidR="00391C70" w:rsidRPr="00E75F02">
        <w:t>students’</w:t>
      </w:r>
      <w:r w:rsidR="00E32959" w:rsidRPr="00E75F02">
        <w:t xml:space="preserve"> persistence in </w:t>
      </w:r>
      <w:r w:rsidR="00E32959" w:rsidRPr="00E75F02">
        <w:lastRenderedPageBreak/>
        <w:t>college. Tinto</w:t>
      </w:r>
      <w:ins w:id="1118" w:author="Michael Grohs" w:date="2024-07-16T15:33:00Z" w16du:dateUtc="2024-07-16T20:33:00Z">
        <w:r w:rsidR="002611D5">
          <w:t>’s</w:t>
        </w:r>
      </w:ins>
      <w:r w:rsidR="00E32959" w:rsidRPr="00E75F02">
        <w:t xml:space="preserve"> </w:t>
      </w:r>
      <w:del w:id="1119" w:author="Michael Grohs" w:date="2024-07-16T18:24:00Z" w16du:dateUtc="2024-07-16T23:24:00Z">
        <w:r w:rsidR="00391C70" w:rsidRPr="00E75F02" w:rsidDel="008641A0">
          <w:delText xml:space="preserve">retention </w:delText>
        </w:r>
      </w:del>
      <w:ins w:id="1120" w:author="Michael Grohs" w:date="2024-07-16T18:24:00Z" w16du:dateUtc="2024-07-16T23:24:00Z">
        <w:r w:rsidR="008641A0">
          <w:t>R</w:t>
        </w:r>
        <w:r w:rsidR="008641A0" w:rsidRPr="00E75F02">
          <w:t xml:space="preserve">etention </w:t>
        </w:r>
      </w:ins>
      <w:del w:id="1121" w:author="Michael Grohs" w:date="2024-07-16T18:24:00Z" w16du:dateUtc="2024-07-16T23:24:00Z">
        <w:r w:rsidR="00E32959" w:rsidRPr="00E75F02" w:rsidDel="008641A0">
          <w:delText xml:space="preserve">model </w:delText>
        </w:r>
      </w:del>
      <w:ins w:id="1122" w:author="Michael Grohs" w:date="2024-07-16T18:24:00Z" w16du:dateUtc="2024-07-16T23:24:00Z">
        <w:r w:rsidR="008641A0">
          <w:t>M</w:t>
        </w:r>
        <w:r w:rsidR="008641A0" w:rsidRPr="00E75F02">
          <w:t xml:space="preserve">odel </w:t>
        </w:r>
      </w:ins>
      <w:r w:rsidR="00E32959" w:rsidRPr="00E75F02">
        <w:t>suggest</w:t>
      </w:r>
      <w:r w:rsidR="00B2124A" w:rsidRPr="00E75F02">
        <w:t>s</w:t>
      </w:r>
      <w:r w:rsidR="00E32959" w:rsidRPr="00E75F02">
        <w:t xml:space="preserve"> that </w:t>
      </w:r>
      <w:r w:rsidR="00A77A15" w:rsidRPr="00E75F02">
        <w:t>motivation is influenced</w:t>
      </w:r>
      <w:r w:rsidR="00ED6893" w:rsidRPr="00E75F02">
        <w:t xml:space="preserve"> by the integration and perception of the students</w:t>
      </w:r>
      <w:r w:rsidR="002C1E3E" w:rsidRPr="00E75F02">
        <w:t xml:space="preserve"> through support and engagement. </w:t>
      </w:r>
      <w:r w:rsidR="001A1549" w:rsidRPr="00E75F02">
        <w:t>Motivation helps students to persist.</w:t>
      </w:r>
      <w:r w:rsidR="00ED6893" w:rsidRPr="00E75F02">
        <w:t xml:space="preserve"> </w:t>
      </w:r>
      <w:r w:rsidR="001A1549" w:rsidRPr="00E75F02">
        <w:t xml:space="preserve">The findings within the research were </w:t>
      </w:r>
      <w:r w:rsidR="00391C70" w:rsidRPr="00E75F02">
        <w:t>substantiated by</w:t>
      </w:r>
      <w:r w:rsidR="001A1549" w:rsidRPr="00E75F02">
        <w:t xml:space="preserve"> the research design.</w:t>
      </w:r>
      <w:r w:rsidR="00B675BB" w:rsidRPr="00E75F02">
        <w:t xml:space="preserve"> </w:t>
      </w:r>
      <w:r w:rsidR="00821AAA" w:rsidRPr="00E75F02">
        <w:t xml:space="preserve">Qualitative descriptive research </w:t>
      </w:r>
      <w:r w:rsidR="009730B4" w:rsidRPr="00E75F02">
        <w:t xml:space="preserve">helps to recognize problems, details experiences, and </w:t>
      </w:r>
      <w:r w:rsidR="00A026E0" w:rsidRPr="00E75F02">
        <w:t>presents finding</w:t>
      </w:r>
      <w:r w:rsidR="002A3BB7" w:rsidRPr="00E75F02">
        <w:t xml:space="preserve">s that correlate with the research questions. The data in this research </w:t>
      </w:r>
      <w:r w:rsidR="00B2690C" w:rsidRPr="00E75F02">
        <w:t>describe</w:t>
      </w:r>
      <w:r w:rsidR="002549CA" w:rsidRPr="00E75F02">
        <w:t>d</w:t>
      </w:r>
      <w:r w:rsidR="00B2690C" w:rsidRPr="00E75F02">
        <w:rPr>
          <w:spacing w:val="-1"/>
        </w:rPr>
        <w:t xml:space="preserve"> </w:t>
      </w:r>
      <w:r w:rsidR="002549CA" w:rsidRPr="00E75F02">
        <w:rPr>
          <w:spacing w:val="-1"/>
        </w:rPr>
        <w:t xml:space="preserve">factors of </w:t>
      </w:r>
      <w:r w:rsidR="002549CA" w:rsidRPr="00E75F02">
        <w:t xml:space="preserve">African American </w:t>
      </w:r>
      <w:r w:rsidR="00391C70" w:rsidRPr="00E75F02">
        <w:t xml:space="preserve">alumni </w:t>
      </w:r>
      <w:r w:rsidR="00391C70" w:rsidRPr="00E75F02">
        <w:rPr>
          <w:spacing w:val="-1"/>
        </w:rPr>
        <w:t>self</w:t>
      </w:r>
      <w:r w:rsidR="00BF7C37" w:rsidRPr="00E75F02">
        <w:rPr>
          <w:spacing w:val="-1"/>
        </w:rPr>
        <w:t>-motivation though their own lived experiences.</w:t>
      </w:r>
    </w:p>
    <w:p w14:paraId="205C25A4" w14:textId="562975E0" w:rsidR="0052013C" w:rsidRPr="00E75F02" w:rsidRDefault="00F941DA" w:rsidP="00E243E6">
      <w:pPr>
        <w:spacing w:after="0"/>
      </w:pPr>
      <w:r w:rsidRPr="00E75F02">
        <w:rPr>
          <w:rStyle w:val="Heading4Char"/>
        </w:rPr>
        <w:t>Research Question 3</w:t>
      </w:r>
      <w:r w:rsidR="00237245" w:rsidRPr="00E75F02">
        <w:rPr>
          <w:rStyle w:val="Heading4Char"/>
        </w:rPr>
        <w:t>.</w:t>
      </w:r>
      <w:r w:rsidR="00237245" w:rsidRPr="00E75F02">
        <w:t xml:space="preserve"> </w:t>
      </w:r>
      <w:r w:rsidRPr="00E75F02">
        <w:t xml:space="preserve">The third research question asked </w:t>
      </w:r>
      <w:r w:rsidR="00A81038" w:rsidRPr="00E75F02">
        <w:t xml:space="preserve">how do African American college alumni from PWI located in the South Atlantic Region of the United States describe the contributions of their African American faculty and peers on ongoing persistence? </w:t>
      </w:r>
      <w:commentRangeStart w:id="1123"/>
      <w:r w:rsidRPr="00E75F02">
        <w:t xml:space="preserve">This question was developed </w:t>
      </w:r>
      <w:proofErr w:type="gramStart"/>
      <w:r w:rsidRPr="00E75F02">
        <w:t>in order to</w:t>
      </w:r>
      <w:proofErr w:type="gramEnd"/>
      <w:r w:rsidRPr="00E75F02">
        <w:t xml:space="preserve"> explore </w:t>
      </w:r>
      <w:r w:rsidR="000D39C1" w:rsidRPr="00E75F02">
        <w:t>how African American faculty and peers contribute to</w:t>
      </w:r>
      <w:r w:rsidR="001C60B7" w:rsidRPr="00E75F02">
        <w:t xml:space="preserve"> the factors that cause </w:t>
      </w:r>
      <w:r w:rsidR="000D39C1" w:rsidRPr="00E75F02">
        <w:t>African American alumni</w:t>
      </w:r>
      <w:r w:rsidR="001C60B7" w:rsidRPr="00E75F02">
        <w:t xml:space="preserve"> to persist</w:t>
      </w:r>
      <w:r w:rsidR="000D39C1" w:rsidRPr="00E75F02">
        <w:t xml:space="preserve"> at their PWI</w:t>
      </w:r>
      <w:r w:rsidRPr="00E75F02">
        <w:t xml:space="preserve">. </w:t>
      </w:r>
      <w:commentRangeEnd w:id="1123"/>
      <w:r w:rsidR="008641A0">
        <w:rPr>
          <w:rStyle w:val="CommentReference"/>
        </w:rPr>
        <w:commentReference w:id="1123"/>
      </w:r>
      <w:r w:rsidRPr="00E75F02">
        <w:t xml:space="preserve">Two themes emerged that supported the research question: (a) </w:t>
      </w:r>
      <w:r w:rsidR="0052013C" w:rsidRPr="00E75F02">
        <w:t xml:space="preserve">African American </w:t>
      </w:r>
      <w:del w:id="1124" w:author="Michael Grohs" w:date="2024-07-16T18:25:00Z" w16du:dateUtc="2024-07-16T23:25:00Z">
        <w:r w:rsidR="0052013C" w:rsidRPr="00E75F02" w:rsidDel="008641A0">
          <w:delText xml:space="preserve">Alumni </w:delText>
        </w:r>
      </w:del>
      <w:ins w:id="1125" w:author="Michael Grohs" w:date="2024-07-16T18:25:00Z" w16du:dateUtc="2024-07-16T23:25:00Z">
        <w:r w:rsidR="008641A0">
          <w:t>a</w:t>
        </w:r>
        <w:r w:rsidR="008641A0" w:rsidRPr="00E75F02">
          <w:t xml:space="preserve">lumni </w:t>
        </w:r>
      </w:ins>
      <w:r w:rsidR="0052013C" w:rsidRPr="00E75F02">
        <w:t xml:space="preserve">described how having African American faculty </w:t>
      </w:r>
      <w:r w:rsidR="0066049B" w:rsidRPr="00E75F02">
        <w:t xml:space="preserve">and peers </w:t>
      </w:r>
      <w:r w:rsidR="0052013C" w:rsidRPr="00E75F02">
        <w:t xml:space="preserve">as role models and mentors contributed to their ongoing persistence of African </w:t>
      </w:r>
      <w:r w:rsidR="00391C70" w:rsidRPr="00E75F02">
        <w:t>American students</w:t>
      </w:r>
      <w:r w:rsidR="0052013C" w:rsidRPr="00E75F02">
        <w:t xml:space="preserve"> while attending a PWI</w:t>
      </w:r>
      <w:r w:rsidR="00126291" w:rsidRPr="00E75F02">
        <w:t xml:space="preserve"> and (b) </w:t>
      </w:r>
      <w:r w:rsidR="00731564" w:rsidRPr="00E75F02">
        <w:t xml:space="preserve">African American </w:t>
      </w:r>
      <w:del w:id="1126" w:author="Michael Grohs" w:date="2024-07-16T18:25:00Z" w16du:dateUtc="2024-07-16T23:25:00Z">
        <w:r w:rsidR="00731564" w:rsidRPr="00E75F02" w:rsidDel="008641A0">
          <w:delText xml:space="preserve">Alumni </w:delText>
        </w:r>
      </w:del>
      <w:ins w:id="1127" w:author="Michael Grohs" w:date="2024-07-16T18:25:00Z" w16du:dateUtc="2024-07-16T23:25:00Z">
        <w:r w:rsidR="008641A0">
          <w:t>a</w:t>
        </w:r>
        <w:r w:rsidR="008641A0" w:rsidRPr="00E75F02">
          <w:t xml:space="preserve">lumni </w:t>
        </w:r>
      </w:ins>
      <w:r w:rsidR="00731564" w:rsidRPr="00E75F02">
        <w:t>described the effects of having a sense of belonging through campus</w:t>
      </w:r>
      <w:r w:rsidR="0066049B" w:rsidRPr="00E75F02">
        <w:t xml:space="preserve"> and community</w:t>
      </w:r>
      <w:r w:rsidR="00731564" w:rsidRPr="00E75F02">
        <w:t xml:space="preserve"> involvement, fraternities, </w:t>
      </w:r>
      <w:r w:rsidR="00382D41" w:rsidRPr="00E75F02">
        <w:t xml:space="preserve">sororities, </w:t>
      </w:r>
      <w:r w:rsidR="0066049B" w:rsidRPr="00E75F02">
        <w:t>faculty and peer relationships</w:t>
      </w:r>
      <w:r w:rsidR="00382D41" w:rsidRPr="00E75F02">
        <w:t xml:space="preserve">, </w:t>
      </w:r>
      <w:r w:rsidR="00731564" w:rsidRPr="00E75F02">
        <w:t>being in leadership roles or having leadership experience for ongoing persistence while attending a PWI.</w:t>
      </w:r>
    </w:p>
    <w:p w14:paraId="44212CDF" w14:textId="499164D2" w:rsidR="00BB0EC4" w:rsidRPr="00E75F02" w:rsidRDefault="00304524" w:rsidP="005D1432">
      <w:pPr>
        <w:widowControl w:val="0"/>
        <w:autoSpaceDE w:val="0"/>
        <w:autoSpaceDN w:val="0"/>
        <w:spacing w:after="0"/>
        <w:ind w:right="130"/>
      </w:pPr>
      <w:r w:rsidRPr="00E75F02">
        <w:t>In reference to theme (a)</w:t>
      </w:r>
      <w:ins w:id="1128" w:author="Michael Grohs" w:date="2024-07-16T18:26:00Z" w16du:dateUtc="2024-07-16T23:26:00Z">
        <w:r w:rsidR="008641A0">
          <w:t>,</w:t>
        </w:r>
      </w:ins>
      <w:r w:rsidRPr="00E75F02">
        <w:t xml:space="preserve"> the participant stated “</w:t>
      </w:r>
      <w:r w:rsidR="00117310" w:rsidRPr="00E75F02">
        <w:rPr>
          <w:color w:val="000000"/>
        </w:rPr>
        <w:t xml:space="preserve">My friendships and sisterhood </w:t>
      </w:r>
      <w:r w:rsidR="000D5F68" w:rsidRPr="00E75F02">
        <w:rPr>
          <w:color w:val="000000"/>
        </w:rPr>
        <w:t>of A</w:t>
      </w:r>
      <w:r w:rsidR="00BC40CD" w:rsidRPr="00E75F02">
        <w:rPr>
          <w:color w:val="000000"/>
        </w:rPr>
        <w:t xml:space="preserve">lpha Kappa Alpha Sorority, Incorporated </w:t>
      </w:r>
      <w:r w:rsidR="00117310" w:rsidRPr="00E75F02">
        <w:rPr>
          <w:color w:val="000000"/>
        </w:rPr>
        <w:t xml:space="preserve">is what helped me to persist at a PWI. Having a sense of culture within these relationships as well as engaging with organizations like Black Student League gave me a sense of </w:t>
      </w:r>
      <w:r w:rsidR="00391C70" w:rsidRPr="00E75F02">
        <w:rPr>
          <w:color w:val="000000"/>
        </w:rPr>
        <w:t>belonging”</w:t>
      </w:r>
      <w:r w:rsidR="00391C70" w:rsidRPr="00E75F02">
        <w:t xml:space="preserve"> (</w:t>
      </w:r>
      <w:r w:rsidR="00117310" w:rsidRPr="00E75F02">
        <w:t>P4).</w:t>
      </w:r>
      <w:r w:rsidR="005211E5" w:rsidRPr="00E75F02">
        <w:t xml:space="preserve"> </w:t>
      </w:r>
      <w:commentRangeStart w:id="1129"/>
      <w:r w:rsidR="005211E5" w:rsidRPr="00E75F02">
        <w:t>“</w:t>
      </w:r>
      <w:r w:rsidR="005211E5" w:rsidRPr="00E75F02">
        <w:rPr>
          <w:color w:val="000000"/>
        </w:rPr>
        <w:t xml:space="preserve">My </w:t>
      </w:r>
      <w:r w:rsidR="005211E5" w:rsidRPr="00E75F02">
        <w:rPr>
          <w:color w:val="000000"/>
        </w:rPr>
        <w:lastRenderedPageBreak/>
        <w:t>African American peers were very helpful and motivational. African American faculty members were very supportive and acted essentially as mentors</w:t>
      </w:r>
      <w:r w:rsidR="00F31C13" w:rsidRPr="00E75F02">
        <w:rPr>
          <w:color w:val="000000"/>
        </w:rPr>
        <w:t>”</w:t>
      </w:r>
      <w:r w:rsidR="005211E5" w:rsidRPr="00E75F02">
        <w:rPr>
          <w:color w:val="000000"/>
        </w:rPr>
        <w:t xml:space="preserve"> (P9)</w:t>
      </w:r>
      <w:commentRangeEnd w:id="1129"/>
      <w:r w:rsidR="005309C1">
        <w:rPr>
          <w:rStyle w:val="CommentReference"/>
        </w:rPr>
        <w:commentReference w:id="1129"/>
      </w:r>
      <w:r w:rsidR="00B44963" w:rsidRPr="00E75F02">
        <w:rPr>
          <w:color w:val="000000"/>
        </w:rPr>
        <w:t>.</w:t>
      </w:r>
      <w:r w:rsidR="005211E5" w:rsidRPr="00E75F02">
        <w:t xml:space="preserve"> </w:t>
      </w:r>
      <w:r w:rsidRPr="00E75F02">
        <w:t xml:space="preserve">In the literature, </w:t>
      </w:r>
      <w:bookmarkStart w:id="1130" w:name="_Hlk169817000"/>
      <w:r w:rsidR="00FA73C7" w:rsidRPr="00E75F02">
        <w:t>Stout et al</w:t>
      </w:r>
      <w:r w:rsidR="00E05F23" w:rsidRPr="00E75F02">
        <w:t>.</w:t>
      </w:r>
      <w:r w:rsidR="00FA73C7" w:rsidRPr="00E75F02">
        <w:t xml:space="preserve"> </w:t>
      </w:r>
      <w:r w:rsidR="00E05F23" w:rsidRPr="00E75F02">
        <w:t>(</w:t>
      </w:r>
      <w:r w:rsidR="00FA73C7" w:rsidRPr="00E75F02">
        <w:t>2018</w:t>
      </w:r>
      <w:r w:rsidR="00E05F23" w:rsidRPr="00E75F02">
        <w:t xml:space="preserve">) </w:t>
      </w:r>
      <w:r w:rsidR="00FA73C7" w:rsidRPr="00E75F02">
        <w:t>found</w:t>
      </w:r>
      <w:r w:rsidRPr="00E75F02">
        <w:t xml:space="preserve"> that </w:t>
      </w:r>
      <w:r w:rsidR="00BE2A25" w:rsidRPr="00E75F02">
        <w:t>mentoring is a positive factor in retention and completion rates in higher education</w:t>
      </w:r>
      <w:r w:rsidR="0022082F" w:rsidRPr="00E75F02">
        <w:t>.</w:t>
      </w:r>
      <w:r w:rsidR="00BB0EC4" w:rsidRPr="00E75F02">
        <w:t xml:space="preserve"> Stout et al. (2018) and </w:t>
      </w:r>
      <w:proofErr w:type="spellStart"/>
      <w:r w:rsidR="00BB0EC4" w:rsidRPr="00E75F02">
        <w:t>Remaker</w:t>
      </w:r>
      <w:proofErr w:type="spellEnd"/>
      <w:r w:rsidR="00BB0EC4" w:rsidRPr="00E75F02">
        <w:t xml:space="preserve"> et al.</w:t>
      </w:r>
      <w:ins w:id="1131" w:author="Michael Grohs" w:date="2024-07-16T15:35:00Z" w16du:dateUtc="2024-07-16T20:35:00Z">
        <w:r w:rsidR="002611D5">
          <w:t>’s</w:t>
        </w:r>
      </w:ins>
      <w:r w:rsidR="00BB0EC4" w:rsidRPr="00E75F02">
        <w:t xml:space="preserve"> (2021)</w:t>
      </w:r>
      <w:r w:rsidR="009518A7" w:rsidRPr="00E75F02">
        <w:t>,</w:t>
      </w:r>
      <w:r w:rsidR="00BB0EC4" w:rsidRPr="00E75F02">
        <w:t xml:space="preserve"> research </w:t>
      </w:r>
      <w:del w:id="1132" w:author="Michael Grohs" w:date="2024-07-16T15:35:00Z" w16du:dateUtc="2024-07-16T20:35:00Z">
        <w:r w:rsidR="00BB0EC4" w:rsidRPr="00E75F02" w:rsidDel="002611D5">
          <w:delText xml:space="preserve">shows </w:delText>
        </w:r>
      </w:del>
      <w:ins w:id="1133" w:author="Michael Grohs" w:date="2024-07-16T15:35:00Z" w16du:dateUtc="2024-07-16T20:35:00Z">
        <w:r w:rsidR="002611D5" w:rsidRPr="00E75F02">
          <w:t>show</w:t>
        </w:r>
        <w:r w:rsidR="002611D5">
          <w:t>ed</w:t>
        </w:r>
        <w:r w:rsidR="002611D5" w:rsidRPr="00E75F02">
          <w:t xml:space="preserve"> </w:t>
        </w:r>
      </w:ins>
      <w:r w:rsidR="00BB0EC4" w:rsidRPr="00E75F02">
        <w:t xml:space="preserve">the significant role of mentoring in increasing retention rates among African American graduate students. </w:t>
      </w:r>
      <w:proofErr w:type="spellStart"/>
      <w:r w:rsidR="00BB0EC4" w:rsidRPr="00E75F02">
        <w:t>Remaker</w:t>
      </w:r>
      <w:proofErr w:type="spellEnd"/>
      <w:r w:rsidR="00BB0EC4" w:rsidRPr="00E75F02">
        <w:t xml:space="preserve"> et al.</w:t>
      </w:r>
      <w:ins w:id="1134" w:author="Michael Grohs" w:date="2024-07-16T15:35:00Z" w16du:dateUtc="2024-07-16T20:35:00Z">
        <w:r w:rsidR="002611D5">
          <w:t>’s</w:t>
        </w:r>
      </w:ins>
      <w:r w:rsidR="00BB0EC4" w:rsidRPr="00E75F02">
        <w:t xml:space="preserve"> (2021) research show</w:t>
      </w:r>
      <w:ins w:id="1135" w:author="Michael Grohs" w:date="2024-07-16T15:35:00Z" w16du:dateUtc="2024-07-16T20:35:00Z">
        <w:r w:rsidR="002611D5">
          <w:t>ed</w:t>
        </w:r>
      </w:ins>
      <w:r w:rsidR="00BB0EC4" w:rsidRPr="00E75F02">
        <w:t xml:space="preserve"> that structured mentorship programs contribute positively to African American students' academic and overall experience in higher education. Stout and </w:t>
      </w:r>
      <w:proofErr w:type="spellStart"/>
      <w:r w:rsidR="00BB0EC4" w:rsidRPr="00E75F02">
        <w:t>Remaker</w:t>
      </w:r>
      <w:commentRangeStart w:id="1136"/>
      <w:proofErr w:type="spellEnd"/>
      <w:r w:rsidR="00BB0EC4" w:rsidRPr="00E75F02">
        <w:t xml:space="preserve"> </w:t>
      </w:r>
      <w:commentRangeEnd w:id="1136"/>
      <w:r w:rsidR="002611D5">
        <w:rPr>
          <w:rStyle w:val="CommentReference"/>
        </w:rPr>
        <w:commentReference w:id="1136"/>
      </w:r>
      <w:r w:rsidR="00BB0EC4" w:rsidRPr="00E75F02">
        <w:t>research highlight</w:t>
      </w:r>
      <w:ins w:id="1137" w:author="Michael Grohs" w:date="2024-07-16T15:38:00Z" w16du:dateUtc="2024-07-16T20:38:00Z">
        <w:r w:rsidR="002611D5">
          <w:t>ed</w:t>
        </w:r>
      </w:ins>
      <w:r w:rsidR="00BB0EC4" w:rsidRPr="00E75F02">
        <w:t xml:space="preserve"> that mentors provide guidance and support which are important factors for navigating the challenges of graduate school at a PWI.</w:t>
      </w:r>
    </w:p>
    <w:p w14:paraId="0AE98A10" w14:textId="1C4D6C2D" w:rsidR="00BB0EC4" w:rsidRPr="00E75F02" w:rsidRDefault="00BB0EC4" w:rsidP="005D1432">
      <w:pPr>
        <w:widowControl w:val="0"/>
        <w:autoSpaceDE w:val="0"/>
        <w:autoSpaceDN w:val="0"/>
        <w:spacing w:after="0"/>
        <w:ind w:right="130"/>
      </w:pPr>
      <w:proofErr w:type="spellStart"/>
      <w:r w:rsidRPr="00E75F02">
        <w:t>Remaker</w:t>
      </w:r>
      <w:proofErr w:type="spellEnd"/>
      <w:r w:rsidRPr="00E75F02">
        <w:t xml:space="preserve"> et al.</w:t>
      </w:r>
      <w:ins w:id="1138" w:author="Michael Grohs" w:date="2024-07-16T15:38:00Z" w16du:dateUtc="2024-07-16T20:38:00Z">
        <w:r w:rsidR="002611D5">
          <w:t>’s</w:t>
        </w:r>
      </w:ins>
      <w:r w:rsidRPr="00E75F02">
        <w:t xml:space="preserve"> (2021), research </w:t>
      </w:r>
      <w:del w:id="1139" w:author="Michael Grohs" w:date="2024-07-16T15:38:00Z" w16du:dateUtc="2024-07-16T20:38:00Z">
        <w:r w:rsidRPr="00E75F02" w:rsidDel="002611D5">
          <w:delText xml:space="preserve">focuses </w:delText>
        </w:r>
      </w:del>
      <w:ins w:id="1140" w:author="Michael Grohs" w:date="2024-07-16T15:38:00Z" w16du:dateUtc="2024-07-16T20:38:00Z">
        <w:r w:rsidR="002611D5" w:rsidRPr="00E75F02">
          <w:t>focuse</w:t>
        </w:r>
        <w:r w:rsidR="002611D5">
          <w:t>d</w:t>
        </w:r>
        <w:r w:rsidR="002611D5" w:rsidRPr="00E75F02">
          <w:t xml:space="preserve"> </w:t>
        </w:r>
      </w:ins>
      <w:r w:rsidRPr="00E75F02">
        <w:t xml:space="preserve">on the effectiveness of structured mentorship for African American students to ensure their success at their PWIs. </w:t>
      </w:r>
      <w:proofErr w:type="spellStart"/>
      <w:r w:rsidRPr="00E75F02">
        <w:t>Remaker</w:t>
      </w:r>
      <w:ins w:id="1141" w:author="Michael Grohs" w:date="2024-07-16T15:39:00Z" w16du:dateUtc="2024-07-16T20:39:00Z">
        <w:r w:rsidR="002611D5">
          <w:t>’s</w:t>
        </w:r>
      </w:ins>
      <w:proofErr w:type="spellEnd"/>
      <w:r w:rsidRPr="00E75F02">
        <w:t xml:space="preserve"> research suggest</w:t>
      </w:r>
      <w:ins w:id="1142" w:author="Michael Grohs" w:date="2024-07-16T15:39:00Z" w16du:dateUtc="2024-07-16T20:39:00Z">
        <w:r w:rsidR="002611D5">
          <w:t>ed</w:t>
        </w:r>
      </w:ins>
      <w:r w:rsidRPr="00E75F02">
        <w:t xml:space="preserve"> that mentorship programs should fit the needs of African American students to address feelings of lack of support experienced at PWIs. </w:t>
      </w:r>
      <w:proofErr w:type="spellStart"/>
      <w:r w:rsidRPr="00E75F02">
        <w:t>Remaker</w:t>
      </w:r>
      <w:proofErr w:type="spellEnd"/>
      <w:r w:rsidRPr="00E75F02">
        <w:t xml:space="preserve"> stated that African Americans students should foster meaningful relationships with mentors who understand their cultural backgrounds and give support that enhances their academic and personal development.</w:t>
      </w:r>
    </w:p>
    <w:p w14:paraId="26A196AB" w14:textId="7A0F3DD6" w:rsidR="00BB0EC4" w:rsidRPr="00E75F02" w:rsidRDefault="00BB0EC4" w:rsidP="005D1432">
      <w:pPr>
        <w:widowControl w:val="0"/>
        <w:autoSpaceDE w:val="0"/>
        <w:autoSpaceDN w:val="0"/>
        <w:spacing w:after="0"/>
        <w:ind w:right="130"/>
      </w:pPr>
      <w:r w:rsidRPr="00E75F02">
        <w:t xml:space="preserve">Tanner-Anderson </w:t>
      </w:r>
      <w:del w:id="1143" w:author="Michael Grohs" w:date="2024-07-16T18:29:00Z" w16du:dateUtc="2024-07-16T23:29:00Z">
        <w:r w:rsidRPr="00E75F02" w:rsidDel="005309C1">
          <w:delText xml:space="preserve">&amp; </w:delText>
        </w:r>
      </w:del>
      <w:ins w:id="1144" w:author="Michael Grohs" w:date="2024-07-16T18:29:00Z" w16du:dateUtc="2024-07-16T23:29:00Z">
        <w:r w:rsidR="005309C1">
          <w:t>and</w:t>
        </w:r>
        <w:r w:rsidR="005309C1" w:rsidRPr="00E75F02">
          <w:t xml:space="preserve"> </w:t>
        </w:r>
      </w:ins>
      <w:r w:rsidRPr="00E75F02">
        <w:t>Walker</w:t>
      </w:r>
      <w:ins w:id="1145" w:author="Michael Grohs" w:date="2024-07-16T15:39:00Z" w16du:dateUtc="2024-07-16T20:39:00Z">
        <w:r w:rsidR="00E8233F">
          <w:t>’s</w:t>
        </w:r>
      </w:ins>
      <w:r w:rsidRPr="00E75F02">
        <w:t xml:space="preserve"> (2023) research </w:t>
      </w:r>
      <w:del w:id="1146" w:author="Michael Grohs" w:date="2024-07-16T15:39:00Z" w16du:dateUtc="2024-07-16T20:39:00Z">
        <w:r w:rsidRPr="00E75F02" w:rsidDel="00E8233F">
          <w:delText xml:space="preserve">shows </w:delText>
        </w:r>
      </w:del>
      <w:ins w:id="1147" w:author="Michael Grohs" w:date="2024-07-16T15:39:00Z" w16du:dateUtc="2024-07-16T20:39:00Z">
        <w:r w:rsidR="00E8233F" w:rsidRPr="00E75F02">
          <w:t>show</w:t>
        </w:r>
        <w:r w:rsidR="00E8233F">
          <w:t>ed</w:t>
        </w:r>
        <w:r w:rsidR="00E8233F" w:rsidRPr="00E75F02">
          <w:t xml:space="preserve"> </w:t>
        </w:r>
      </w:ins>
      <w:r w:rsidRPr="00E75F02">
        <w:t>the challenges faced by African American students in PWIs regarding their lack of support. Tanner-Anderson</w:t>
      </w:r>
      <w:ins w:id="1148" w:author="Michael Grohs" w:date="2024-07-16T15:39:00Z" w16du:dateUtc="2024-07-16T20:39:00Z">
        <w:r w:rsidR="00E8233F">
          <w:t>,</w:t>
        </w:r>
      </w:ins>
      <w:r w:rsidRPr="00E75F02">
        <w:t xml:space="preserve"> </w:t>
      </w:r>
      <w:del w:id="1149" w:author="Michael Grohs" w:date="2024-07-16T15:39:00Z" w16du:dateUtc="2024-07-16T20:39:00Z">
        <w:r w:rsidRPr="00E75F02" w:rsidDel="00E8233F">
          <w:delText xml:space="preserve">&amp; </w:delText>
        </w:r>
      </w:del>
      <w:ins w:id="1150" w:author="Michael Grohs" w:date="2024-07-16T15:39:00Z" w16du:dateUtc="2024-07-16T20:39:00Z">
        <w:r w:rsidR="00E8233F">
          <w:t>and</w:t>
        </w:r>
        <w:r w:rsidR="00E8233F" w:rsidRPr="00E75F02">
          <w:t xml:space="preserve"> </w:t>
        </w:r>
      </w:ins>
      <w:proofErr w:type="spellStart"/>
      <w:r w:rsidRPr="00E75F02">
        <w:t>Walker</w:t>
      </w:r>
      <w:del w:id="1151" w:author="Michael Grohs" w:date="2024-07-16T18:27:00Z" w16du:dateUtc="2024-07-16T23:27:00Z">
        <w:r w:rsidRPr="00E75F02" w:rsidDel="005309C1">
          <w:delText xml:space="preserve"> </w:delText>
        </w:r>
      </w:del>
      <w:del w:id="1152" w:author="Michael Grohs" w:date="2024-07-16T15:39:00Z" w16du:dateUtc="2024-07-16T20:39:00Z">
        <w:r w:rsidRPr="00E75F02" w:rsidDel="00E8233F">
          <w:delText xml:space="preserve">shows </w:delText>
        </w:r>
      </w:del>
      <w:ins w:id="1153" w:author="Michael Grohs" w:date="2024-07-16T15:39:00Z" w16du:dateUtc="2024-07-16T20:39:00Z">
        <w:r w:rsidR="00E8233F" w:rsidRPr="00E75F02">
          <w:t>show</w:t>
        </w:r>
        <w:r w:rsidR="00E8233F">
          <w:t>ed</w:t>
        </w:r>
        <w:proofErr w:type="spellEnd"/>
        <w:r w:rsidR="00E8233F" w:rsidRPr="00E75F02">
          <w:t xml:space="preserve"> </w:t>
        </w:r>
      </w:ins>
      <w:r w:rsidRPr="00E75F02">
        <w:t xml:space="preserve">that positive African American faculty-mentorship experiences can mitigate stressors and enhance students' overall graduate experience at PWIs. Tanner-Anderson </w:t>
      </w:r>
      <w:del w:id="1154" w:author="Michael Grohs" w:date="2024-07-16T15:40:00Z" w16du:dateUtc="2024-07-16T20:40:00Z">
        <w:r w:rsidRPr="00E75F02" w:rsidDel="00E8233F">
          <w:delText xml:space="preserve">&amp; </w:delText>
        </w:r>
      </w:del>
      <w:ins w:id="1155" w:author="Michael Grohs" w:date="2024-07-16T15:40:00Z" w16du:dateUtc="2024-07-16T20:40:00Z">
        <w:r w:rsidR="00E8233F">
          <w:t>and</w:t>
        </w:r>
        <w:r w:rsidR="00E8233F" w:rsidRPr="00E75F02">
          <w:t xml:space="preserve"> </w:t>
        </w:r>
      </w:ins>
      <w:r w:rsidRPr="00E75F02">
        <w:t>Walker's</w:t>
      </w:r>
      <w:commentRangeStart w:id="1156"/>
      <w:r w:rsidRPr="00E75F02">
        <w:t xml:space="preserve"> </w:t>
      </w:r>
      <w:commentRangeEnd w:id="1156"/>
      <w:r w:rsidR="00076785">
        <w:rPr>
          <w:rStyle w:val="CommentReference"/>
        </w:rPr>
        <w:commentReference w:id="1156"/>
      </w:r>
      <w:r w:rsidRPr="00E75F02">
        <w:t xml:space="preserve">research emphasizes the importance of culturally relevant mentorship by addressing the specific needs and </w:t>
      </w:r>
      <w:r w:rsidRPr="00E75F02">
        <w:lastRenderedPageBreak/>
        <w:t>challenges encountered by African American graduate students at PWIs.</w:t>
      </w:r>
    </w:p>
    <w:p w14:paraId="6429A7AD" w14:textId="718B6A4D" w:rsidR="00BB0EC4" w:rsidRPr="00E75F02" w:rsidRDefault="00BB0EC4" w:rsidP="005D1432">
      <w:pPr>
        <w:widowControl w:val="0"/>
        <w:autoSpaceDE w:val="0"/>
        <w:autoSpaceDN w:val="0"/>
        <w:spacing w:after="0"/>
        <w:ind w:right="130"/>
      </w:pPr>
      <w:r w:rsidRPr="00E75F02">
        <w:t xml:space="preserve">Stout et al. (2018) and </w:t>
      </w:r>
      <w:proofErr w:type="spellStart"/>
      <w:r w:rsidRPr="00E75F02">
        <w:t>Remaker</w:t>
      </w:r>
      <w:proofErr w:type="spellEnd"/>
      <w:r w:rsidRPr="00E75F02">
        <w:t xml:space="preserve"> et al.</w:t>
      </w:r>
      <w:ins w:id="1157" w:author="Michael Grohs" w:date="2024-07-16T15:40:00Z" w16du:dateUtc="2024-07-16T20:40:00Z">
        <w:r w:rsidR="00076785">
          <w:t>’s</w:t>
        </w:r>
      </w:ins>
      <w:r w:rsidRPr="00E75F02">
        <w:t xml:space="preserve"> (2021) research highlight</w:t>
      </w:r>
      <w:ins w:id="1158" w:author="Michael Grohs" w:date="2024-07-16T15:40:00Z" w16du:dateUtc="2024-07-16T20:40:00Z">
        <w:r w:rsidR="00076785">
          <w:t>ed</w:t>
        </w:r>
      </w:ins>
      <w:r w:rsidRPr="00E75F02">
        <w:t xml:space="preserve"> the benefits of mentoring programs at PWIs. Tanner-Anderson </w:t>
      </w:r>
      <w:del w:id="1159" w:author="Michael Grohs" w:date="2024-07-16T15:40:00Z" w16du:dateUtc="2024-07-16T20:40:00Z">
        <w:r w:rsidRPr="00E75F02" w:rsidDel="00076785">
          <w:delText xml:space="preserve">&amp; </w:delText>
        </w:r>
      </w:del>
      <w:ins w:id="1160" w:author="Michael Grohs" w:date="2024-07-16T15:40:00Z" w16du:dateUtc="2024-07-16T20:40:00Z">
        <w:r w:rsidR="00076785">
          <w:t>and</w:t>
        </w:r>
        <w:r w:rsidR="00076785" w:rsidRPr="00E75F02">
          <w:t xml:space="preserve"> </w:t>
        </w:r>
      </w:ins>
      <w:r w:rsidRPr="00E75F02">
        <w:t xml:space="preserve">Walker's (2023) research </w:t>
      </w:r>
      <w:del w:id="1161" w:author="Michael Grohs" w:date="2024-07-16T15:40:00Z" w16du:dateUtc="2024-07-16T20:40:00Z">
        <w:r w:rsidRPr="00E75F02" w:rsidDel="00076785">
          <w:delText xml:space="preserve">focuses </w:delText>
        </w:r>
      </w:del>
      <w:ins w:id="1162" w:author="Michael Grohs" w:date="2024-07-16T15:40:00Z" w16du:dateUtc="2024-07-16T20:40:00Z">
        <w:r w:rsidR="00076785" w:rsidRPr="00E75F02">
          <w:t>focuse</w:t>
        </w:r>
        <w:r w:rsidR="00076785">
          <w:t>d</w:t>
        </w:r>
        <w:r w:rsidR="00076785" w:rsidRPr="00E75F02">
          <w:t xml:space="preserve"> </w:t>
        </w:r>
      </w:ins>
      <w:r w:rsidRPr="00E75F02">
        <w:t xml:space="preserve">on the specific impact of African American mentorship on the experiences of African American graduate students at PWIs. These research findings suggest that African American mentorship can play an important role in fostering a supportive academic environment and by promoting the retention and success of African American students in graduate programs. These studies contribute to the understanding of how African American mentorship programs can support </w:t>
      </w:r>
      <w:ins w:id="1163" w:author="Michael Grohs" w:date="2024-07-16T15:41:00Z" w16du:dateUtc="2024-07-16T20:41:00Z">
        <w:r w:rsidR="00076785">
          <w:t xml:space="preserve">the </w:t>
        </w:r>
      </w:ins>
      <w:r w:rsidRPr="00E75F02">
        <w:t>African American student</w:t>
      </w:r>
      <w:del w:id="1164" w:author="Michael Grohs" w:date="2024-07-16T15:41:00Z" w16du:dateUtc="2024-07-16T20:41:00Z">
        <w:r w:rsidR="00ED4AF7" w:rsidRPr="00E75F02" w:rsidDel="00076785">
          <w:delText>s</w:delText>
        </w:r>
      </w:del>
      <w:r w:rsidRPr="00E75F02">
        <w:t xml:space="preserve"> population and address the retention and success of African American students at PWIs.</w:t>
      </w:r>
    </w:p>
    <w:bookmarkEnd w:id="1130"/>
    <w:p w14:paraId="50D1906D" w14:textId="5EDB53A2" w:rsidR="00351F2C" w:rsidRPr="00E75F02" w:rsidRDefault="00304524" w:rsidP="005D1432">
      <w:pPr>
        <w:widowControl w:val="0"/>
        <w:autoSpaceDE w:val="0"/>
        <w:autoSpaceDN w:val="0"/>
        <w:spacing w:after="0"/>
        <w:ind w:right="130"/>
      </w:pPr>
      <w:r w:rsidRPr="00E75F02">
        <w:t>In reference</w:t>
      </w:r>
      <w:r w:rsidRPr="00E75F02">
        <w:rPr>
          <w:spacing w:val="-4"/>
        </w:rPr>
        <w:t xml:space="preserve"> </w:t>
      </w:r>
      <w:r w:rsidRPr="00E75F02">
        <w:t>to</w:t>
      </w:r>
      <w:r w:rsidRPr="00E75F02">
        <w:rPr>
          <w:spacing w:val="-3"/>
        </w:rPr>
        <w:t xml:space="preserve"> </w:t>
      </w:r>
      <w:r w:rsidRPr="00E75F02">
        <w:t>theme</w:t>
      </w:r>
      <w:r w:rsidRPr="00E75F02">
        <w:rPr>
          <w:spacing w:val="-3"/>
        </w:rPr>
        <w:t xml:space="preserve"> </w:t>
      </w:r>
      <w:r w:rsidRPr="00E75F02">
        <w:t>(b)</w:t>
      </w:r>
      <w:r w:rsidRPr="00E75F02">
        <w:rPr>
          <w:spacing w:val="-3"/>
        </w:rPr>
        <w:t xml:space="preserve"> </w:t>
      </w:r>
      <w:r w:rsidRPr="00E75F02">
        <w:t>the</w:t>
      </w:r>
      <w:r w:rsidRPr="00E75F02">
        <w:rPr>
          <w:spacing w:val="-4"/>
        </w:rPr>
        <w:t xml:space="preserve"> </w:t>
      </w:r>
      <w:r w:rsidRPr="00E75F02">
        <w:t>participant</w:t>
      </w:r>
      <w:r w:rsidRPr="00E75F02">
        <w:rPr>
          <w:spacing w:val="-3"/>
        </w:rPr>
        <w:t xml:space="preserve"> </w:t>
      </w:r>
      <w:r w:rsidRPr="00E75F02">
        <w:t>stated “</w:t>
      </w:r>
      <w:r w:rsidR="00F31C13" w:rsidRPr="00E75F02">
        <w:t xml:space="preserve">In the </w:t>
      </w:r>
      <w:r w:rsidR="007F21A3" w:rsidRPr="00E75F02">
        <w:rPr>
          <w:color w:val="000000"/>
        </w:rPr>
        <w:t>Black organizations we were in</w:t>
      </w:r>
      <w:r w:rsidR="00F31C13" w:rsidRPr="00E75F02">
        <w:rPr>
          <w:color w:val="000000"/>
        </w:rPr>
        <w:t>, y</w:t>
      </w:r>
      <w:r w:rsidR="007F21A3" w:rsidRPr="00E75F02">
        <w:rPr>
          <w:color w:val="000000"/>
        </w:rPr>
        <w:t>ou could be leaders in them. You could be o</w:t>
      </w:r>
      <w:r w:rsidR="00ED4AF7" w:rsidRPr="00E75F02">
        <w:rPr>
          <w:color w:val="000000"/>
        </w:rPr>
        <w:t>ut in</w:t>
      </w:r>
      <w:r w:rsidR="007F21A3" w:rsidRPr="00E75F02">
        <w:rPr>
          <w:color w:val="000000"/>
        </w:rPr>
        <w:t xml:space="preserve"> the </w:t>
      </w:r>
      <w:r w:rsidR="00382D41" w:rsidRPr="00E75F02">
        <w:rPr>
          <w:color w:val="000000"/>
        </w:rPr>
        <w:t>front</w:t>
      </w:r>
      <w:r w:rsidR="00ED4AF7" w:rsidRPr="00E75F02">
        <w:rPr>
          <w:color w:val="000000"/>
        </w:rPr>
        <w:t>.</w:t>
      </w:r>
      <w:ins w:id="1165" w:author="Felicia Williams" w:date="2024-07-11T15:32:00Z">
        <w:r w:rsidR="001D0612" w:rsidRPr="00E75F02">
          <w:rPr>
            <w:color w:val="000000"/>
          </w:rPr>
          <w:t xml:space="preserve"> </w:t>
        </w:r>
      </w:ins>
      <w:r w:rsidR="00ED4AF7" w:rsidRPr="00E75F02">
        <w:rPr>
          <w:color w:val="000000"/>
        </w:rPr>
        <w:t>Y</w:t>
      </w:r>
      <w:r w:rsidR="007F21A3" w:rsidRPr="00E75F02">
        <w:rPr>
          <w:color w:val="000000"/>
        </w:rPr>
        <w:t xml:space="preserve">ou could be in the pictures representing </w:t>
      </w:r>
      <w:r w:rsidR="00391C70" w:rsidRPr="00E75F02">
        <w:rPr>
          <w:color w:val="000000"/>
        </w:rPr>
        <w:t>them” (</w:t>
      </w:r>
      <w:r w:rsidR="007F21A3" w:rsidRPr="00E75F02">
        <w:rPr>
          <w:color w:val="000000"/>
        </w:rPr>
        <w:t>P5)</w:t>
      </w:r>
      <w:r w:rsidR="00B44963" w:rsidRPr="00E75F02">
        <w:rPr>
          <w:color w:val="000000"/>
        </w:rPr>
        <w:t>.</w:t>
      </w:r>
      <w:r w:rsidR="00A54C86" w:rsidRPr="00E75F02">
        <w:rPr>
          <w:color w:val="000000"/>
        </w:rPr>
        <w:t xml:space="preserve"> “The best experience was being a member of the NPHC, Divine Nine, Sigma Gamma Rho Sorority, Inc. We collaborated to do community service, address issues of injustice on campus</w:t>
      </w:r>
      <w:ins w:id="1166" w:author="Michael Grohs" w:date="2024-07-16T15:42:00Z" w16du:dateUtc="2024-07-16T20:42:00Z">
        <w:r w:rsidR="00076785">
          <w:rPr>
            <w:color w:val="000000"/>
          </w:rPr>
          <w:t>,</w:t>
        </w:r>
      </w:ins>
      <w:r w:rsidR="00A54C86" w:rsidRPr="00E75F02">
        <w:rPr>
          <w:color w:val="000000"/>
        </w:rPr>
        <w:t xml:space="preserve"> and developed lifelong </w:t>
      </w:r>
      <w:r w:rsidR="00391C70" w:rsidRPr="00E75F02">
        <w:rPr>
          <w:color w:val="000000"/>
        </w:rPr>
        <w:t>friendships</w:t>
      </w:r>
      <w:r w:rsidR="00ED4AF7" w:rsidRPr="00E75F02">
        <w:rPr>
          <w:color w:val="000000"/>
        </w:rPr>
        <w:t>”</w:t>
      </w:r>
      <w:del w:id="1167" w:author="Michael Grohs" w:date="2024-07-16T15:42:00Z" w16du:dateUtc="2024-07-16T20:42:00Z">
        <w:r w:rsidR="00391C70" w:rsidRPr="00E75F02" w:rsidDel="00076785">
          <w:rPr>
            <w:color w:val="000000"/>
          </w:rPr>
          <w:delText>.</w:delText>
        </w:r>
      </w:del>
      <w:r w:rsidR="00391C70" w:rsidRPr="00E75F02">
        <w:rPr>
          <w:color w:val="000000"/>
        </w:rPr>
        <w:t xml:space="preserve"> (</w:t>
      </w:r>
      <w:r w:rsidR="00A54C86" w:rsidRPr="00E75F02">
        <w:rPr>
          <w:color w:val="000000"/>
        </w:rPr>
        <w:t>P</w:t>
      </w:r>
      <w:r w:rsidR="00391C70" w:rsidRPr="00E75F02">
        <w:rPr>
          <w:color w:val="000000"/>
        </w:rPr>
        <w:t>7</w:t>
      </w:r>
      <w:r w:rsidR="00A54C86" w:rsidRPr="00E75F02">
        <w:rPr>
          <w:color w:val="000000"/>
        </w:rPr>
        <w:t>).</w:t>
      </w:r>
      <w:r w:rsidR="00173D8F" w:rsidRPr="00E75F02">
        <w:t xml:space="preserve"> </w:t>
      </w:r>
      <w:bookmarkStart w:id="1168" w:name="_Hlk169822480"/>
    </w:p>
    <w:p w14:paraId="68CE53CA" w14:textId="537188FC" w:rsidR="00351F2C" w:rsidRPr="00E75F02" w:rsidRDefault="00351F2C" w:rsidP="005D1432">
      <w:pPr>
        <w:widowControl w:val="0"/>
        <w:autoSpaceDE w:val="0"/>
        <w:autoSpaceDN w:val="0"/>
        <w:spacing w:after="0"/>
        <w:ind w:right="130"/>
      </w:pPr>
      <w:r w:rsidRPr="00E75F02">
        <w:rPr>
          <w:color w:val="000000"/>
        </w:rPr>
        <w:t xml:space="preserve">In the literature, </w:t>
      </w:r>
      <w:r w:rsidRPr="00E75F02">
        <w:t xml:space="preserve">Ransom (2017) </w:t>
      </w:r>
      <w:del w:id="1169" w:author="Michael Grohs" w:date="2024-07-16T15:42:00Z" w16du:dateUtc="2024-07-16T20:42:00Z">
        <w:r w:rsidRPr="00E75F02" w:rsidDel="00076785">
          <w:delText xml:space="preserve">identifies </w:delText>
        </w:r>
      </w:del>
      <w:ins w:id="1170" w:author="Michael Grohs" w:date="2024-07-16T15:42:00Z" w16du:dateUtc="2024-07-16T20:42:00Z">
        <w:r w:rsidR="00076785" w:rsidRPr="00E75F02">
          <w:t>identifie</w:t>
        </w:r>
        <w:r w:rsidR="00076785">
          <w:t>d</w:t>
        </w:r>
        <w:r w:rsidR="00076785" w:rsidRPr="00E75F02">
          <w:t xml:space="preserve"> </w:t>
        </w:r>
      </w:ins>
      <w:r w:rsidRPr="00E75F02">
        <w:t xml:space="preserve">a sense of belonging as an important factor that influences motivation and persistence among African American students. Ransom </w:t>
      </w:r>
      <w:ins w:id="1171" w:author="Michael Grohs" w:date="2024-07-16T15:42:00Z" w16du:dateUtc="2024-07-16T20:42:00Z">
        <w:r w:rsidR="00076785">
          <w:t>(</w:t>
        </w:r>
      </w:ins>
      <w:r w:rsidRPr="00E75F02">
        <w:t>2017</w:t>
      </w:r>
      <w:ins w:id="1172" w:author="Michael Grohs" w:date="2024-07-16T15:42:00Z" w16du:dateUtc="2024-07-16T20:42:00Z">
        <w:r w:rsidR="00076785">
          <w:t>)</w:t>
        </w:r>
      </w:ins>
      <w:r w:rsidRPr="00E75F02">
        <w:t xml:space="preserve">, research </w:t>
      </w:r>
      <w:del w:id="1173" w:author="Michael Grohs" w:date="2024-07-16T15:42:00Z" w16du:dateUtc="2024-07-16T20:42:00Z">
        <w:r w:rsidRPr="00E75F02" w:rsidDel="00076785">
          <w:delText xml:space="preserve">suggests </w:delText>
        </w:r>
      </w:del>
      <w:ins w:id="1174" w:author="Michael Grohs" w:date="2024-07-16T15:42:00Z" w16du:dateUtc="2024-07-16T20:42:00Z">
        <w:r w:rsidR="00076785" w:rsidRPr="00E75F02">
          <w:t>suggest</w:t>
        </w:r>
        <w:r w:rsidR="00076785">
          <w:t>ed</w:t>
        </w:r>
        <w:r w:rsidR="00076785" w:rsidRPr="00E75F02">
          <w:t xml:space="preserve"> </w:t>
        </w:r>
      </w:ins>
      <w:r w:rsidRPr="00E75F02">
        <w:t>that when students feel a strong connection to their academic community and peers, they are more likely to persevere through challenges and achieve academic success. Ransom</w:t>
      </w:r>
      <w:ins w:id="1175" w:author="Michael Grohs" w:date="2024-07-16T15:42:00Z" w16du:dateUtc="2024-07-16T20:42:00Z">
        <w:r w:rsidR="00076785">
          <w:t xml:space="preserve">’s </w:t>
        </w:r>
      </w:ins>
      <w:commentRangeStart w:id="1176"/>
      <w:r w:rsidRPr="00E75F02">
        <w:t xml:space="preserve"> </w:t>
      </w:r>
      <w:commentRangeEnd w:id="1176"/>
      <w:r w:rsidR="00076785">
        <w:rPr>
          <w:rStyle w:val="CommentReference"/>
        </w:rPr>
        <w:commentReference w:id="1176"/>
      </w:r>
      <w:r w:rsidRPr="00E75F02">
        <w:t xml:space="preserve">research </w:t>
      </w:r>
      <w:del w:id="1177" w:author="Michael Grohs" w:date="2024-07-16T15:43:00Z" w16du:dateUtc="2024-07-16T20:43:00Z">
        <w:r w:rsidRPr="00E75F02" w:rsidDel="00076785">
          <w:delText xml:space="preserve">shows </w:delText>
        </w:r>
      </w:del>
      <w:ins w:id="1178" w:author="Michael Grohs" w:date="2024-07-16T15:43:00Z" w16du:dateUtc="2024-07-16T20:43:00Z">
        <w:r w:rsidR="00076785" w:rsidRPr="00E75F02">
          <w:t>show</w:t>
        </w:r>
        <w:r w:rsidR="00076785">
          <w:t>ed</w:t>
        </w:r>
        <w:r w:rsidR="00076785" w:rsidRPr="00E75F02">
          <w:t xml:space="preserve"> </w:t>
        </w:r>
      </w:ins>
      <w:r w:rsidRPr="00E75F02">
        <w:t xml:space="preserve">the psychological impact of belongingness on students' endurance. Booker (2016) </w:t>
      </w:r>
      <w:del w:id="1179" w:author="Michael Grohs" w:date="2024-07-16T15:43:00Z" w16du:dateUtc="2024-07-16T20:43:00Z">
        <w:r w:rsidRPr="00E75F02" w:rsidDel="00076785">
          <w:lastRenderedPageBreak/>
          <w:delText xml:space="preserve">focuses </w:delText>
        </w:r>
      </w:del>
      <w:ins w:id="1180" w:author="Michael Grohs" w:date="2024-07-16T15:43:00Z" w16du:dateUtc="2024-07-16T20:43:00Z">
        <w:r w:rsidR="00076785" w:rsidRPr="00E75F02">
          <w:t>focuse</w:t>
        </w:r>
        <w:r w:rsidR="00076785">
          <w:t>d</w:t>
        </w:r>
        <w:r w:rsidR="00076785" w:rsidRPr="00E75F02">
          <w:t xml:space="preserve"> </w:t>
        </w:r>
      </w:ins>
      <w:r w:rsidRPr="00E75F02">
        <w:t xml:space="preserve">on the role of faculty and peer engagement in promoting a sense of belonging among African American college students. Booker’s </w:t>
      </w:r>
      <w:ins w:id="1181" w:author="Michael Grohs" w:date="2024-07-16T15:43:00Z" w16du:dateUtc="2024-07-16T20:43:00Z">
        <w:r w:rsidR="00076785">
          <w:t xml:space="preserve">(2016) </w:t>
        </w:r>
      </w:ins>
      <w:r w:rsidRPr="00E75F02">
        <w:t>findings highlight the importance of supportive relationships with faculty and peers in fostering a positive campus climate where African American students feel valued and included. Booker</w:t>
      </w:r>
      <w:ins w:id="1182" w:author="Michael Grohs" w:date="2024-07-16T15:44:00Z" w16du:dateUtc="2024-07-16T20:44:00Z">
        <w:r w:rsidR="00076785">
          <w:t>’s (2016)</w:t>
        </w:r>
      </w:ins>
      <w:r w:rsidRPr="00E75F02">
        <w:t xml:space="preserve"> research </w:t>
      </w:r>
      <w:del w:id="1183" w:author="Michael Grohs" w:date="2024-07-16T15:44:00Z" w16du:dateUtc="2024-07-16T20:44:00Z">
        <w:r w:rsidRPr="00E75F02" w:rsidDel="00076785">
          <w:delText xml:space="preserve">shows </w:delText>
        </w:r>
      </w:del>
      <w:ins w:id="1184" w:author="Michael Grohs" w:date="2024-07-16T15:44:00Z" w16du:dateUtc="2024-07-16T20:44:00Z">
        <w:r w:rsidR="00076785" w:rsidRPr="00E75F02">
          <w:t>show</w:t>
        </w:r>
        <w:r w:rsidR="00076785">
          <w:t>ed</w:t>
        </w:r>
        <w:r w:rsidR="00076785" w:rsidRPr="00E75F02">
          <w:t xml:space="preserve"> </w:t>
        </w:r>
      </w:ins>
      <w:r w:rsidRPr="00E75F02">
        <w:t>the significance of faculty and peers’ connections in enhancing students' sense of belonging and academic engagement.</w:t>
      </w:r>
    </w:p>
    <w:p w14:paraId="01CAA7B9" w14:textId="56C60943" w:rsidR="00351F2C" w:rsidRPr="00E75F02" w:rsidRDefault="00351F2C" w:rsidP="005D1432">
      <w:pPr>
        <w:widowControl w:val="0"/>
        <w:autoSpaceDE w:val="0"/>
        <w:autoSpaceDN w:val="0"/>
        <w:spacing w:after="0"/>
        <w:ind w:right="130"/>
      </w:pPr>
      <w:r w:rsidRPr="00E75F02">
        <w:t>Gillen-O’Neel</w:t>
      </w:r>
      <w:ins w:id="1185" w:author="Michael Grohs" w:date="2024-07-16T15:44:00Z" w16du:dateUtc="2024-07-16T20:44:00Z">
        <w:r w:rsidR="00076785">
          <w:t>’s</w:t>
        </w:r>
      </w:ins>
      <w:r w:rsidRPr="00E75F02">
        <w:t xml:space="preserve"> (2021) research </w:t>
      </w:r>
      <w:del w:id="1186" w:author="Michael Grohs" w:date="2024-07-16T15:44:00Z" w16du:dateUtc="2024-07-16T20:44:00Z">
        <w:r w:rsidRPr="00E75F02" w:rsidDel="00076785">
          <w:delText xml:space="preserve">explores </w:delText>
        </w:r>
      </w:del>
      <w:ins w:id="1187" w:author="Michael Grohs" w:date="2024-07-16T15:44:00Z" w16du:dateUtc="2024-07-16T20:44:00Z">
        <w:r w:rsidR="00076785" w:rsidRPr="00E75F02">
          <w:t>explore</w:t>
        </w:r>
        <w:r w:rsidR="00076785">
          <w:t>d</w:t>
        </w:r>
        <w:r w:rsidR="00076785" w:rsidRPr="00E75F02">
          <w:t xml:space="preserve"> </w:t>
        </w:r>
      </w:ins>
      <w:r w:rsidRPr="00E75F02">
        <w:t>the contribution of Greek-lettered organizations in fostering peer relationships and a sense of belonging among African American students. Gillen-O’Neel</w:t>
      </w:r>
      <w:ins w:id="1188" w:author="Michael Grohs" w:date="2024-07-16T15:44:00Z" w16du:dateUtc="2024-07-16T20:44:00Z">
        <w:r w:rsidR="00076785">
          <w:t>’s</w:t>
        </w:r>
      </w:ins>
      <w:r w:rsidRPr="00E75F02">
        <w:t xml:space="preserve"> </w:t>
      </w:r>
      <w:ins w:id="1189" w:author="Michael Grohs" w:date="2024-07-16T15:44:00Z" w16du:dateUtc="2024-07-16T20:44:00Z">
        <w:r w:rsidR="00076785">
          <w:t xml:space="preserve">(2021) </w:t>
        </w:r>
      </w:ins>
      <w:r w:rsidRPr="00E75F02">
        <w:t xml:space="preserve">research </w:t>
      </w:r>
      <w:del w:id="1190" w:author="Michael Grohs" w:date="2024-07-16T15:44:00Z" w16du:dateUtc="2024-07-16T20:44:00Z">
        <w:r w:rsidRPr="00E75F02" w:rsidDel="00076785">
          <w:delText xml:space="preserve">suggests </w:delText>
        </w:r>
      </w:del>
      <w:ins w:id="1191" w:author="Michael Grohs" w:date="2024-07-16T15:44:00Z" w16du:dateUtc="2024-07-16T20:44:00Z">
        <w:r w:rsidR="00076785" w:rsidRPr="00E75F02">
          <w:t>suggest</w:t>
        </w:r>
        <w:r w:rsidR="00076785">
          <w:t>ed</w:t>
        </w:r>
        <w:r w:rsidR="00076785" w:rsidRPr="00E75F02">
          <w:t xml:space="preserve"> </w:t>
        </w:r>
      </w:ins>
      <w:r w:rsidRPr="00E75F02">
        <w:t>that involvement in these organizations provides students with opportunities for social interaction, leadership development, and community engagement which contribute</w:t>
      </w:r>
      <w:ins w:id="1192" w:author="Michael Grohs" w:date="2024-07-16T15:45:00Z" w16du:dateUtc="2024-07-16T20:45:00Z">
        <w:r w:rsidR="00076785">
          <w:t>s</w:t>
        </w:r>
      </w:ins>
      <w:r w:rsidRPr="00E75F02">
        <w:t xml:space="preserve"> to their sense of belonging at PWI. Kelly (2021) </w:t>
      </w:r>
      <w:del w:id="1193" w:author="Michael Grohs" w:date="2024-07-16T15:45:00Z" w16du:dateUtc="2024-07-16T20:45:00Z">
        <w:r w:rsidRPr="00E75F02" w:rsidDel="00076785">
          <w:delText xml:space="preserve">examines </w:delText>
        </w:r>
      </w:del>
      <w:ins w:id="1194" w:author="Michael Grohs" w:date="2024-07-16T15:45:00Z" w16du:dateUtc="2024-07-16T20:45:00Z">
        <w:r w:rsidR="00076785" w:rsidRPr="00E75F02">
          <w:t>examine</w:t>
        </w:r>
        <w:r w:rsidR="00076785">
          <w:t>d</w:t>
        </w:r>
        <w:r w:rsidR="00076785" w:rsidRPr="00E75F02">
          <w:t xml:space="preserve"> </w:t>
        </w:r>
      </w:ins>
      <w:r w:rsidRPr="00E75F02">
        <w:t xml:space="preserve">the impact of student involvement in institutional organizations, clubs, and activities on their sense of validation and retention. Kelly </w:t>
      </w:r>
      <w:del w:id="1195" w:author="Michael Grohs" w:date="2024-07-16T15:46:00Z" w16du:dateUtc="2024-07-16T20:46:00Z">
        <w:r w:rsidRPr="00E75F02" w:rsidDel="00076785">
          <w:delText xml:space="preserve">shows </w:delText>
        </w:r>
      </w:del>
      <w:ins w:id="1196" w:author="Michael Grohs" w:date="2024-07-16T15:46:00Z" w16du:dateUtc="2024-07-16T20:46:00Z">
        <w:r w:rsidR="00076785" w:rsidRPr="00E75F02">
          <w:t>show</w:t>
        </w:r>
        <w:r w:rsidR="00076785">
          <w:t>ed</w:t>
        </w:r>
        <w:r w:rsidR="00076785" w:rsidRPr="00E75F02">
          <w:t xml:space="preserve"> </w:t>
        </w:r>
      </w:ins>
      <w:r w:rsidRPr="00E75F02">
        <w:t>that active participation in extracurricular activities enhances students' sense of identity and connection to the institution, thereby contributing to their academic persistence and overall satisfaction with their college experience.</w:t>
      </w:r>
    </w:p>
    <w:p w14:paraId="62F4FBB4" w14:textId="160ED566" w:rsidR="00264DD0" w:rsidRPr="00E75F02" w:rsidRDefault="00351F2C" w:rsidP="005D1432">
      <w:pPr>
        <w:widowControl w:val="0"/>
        <w:autoSpaceDE w:val="0"/>
        <w:autoSpaceDN w:val="0"/>
        <w:spacing w:after="0"/>
        <w:ind w:right="130"/>
      </w:pPr>
      <w:r w:rsidRPr="00E75F02">
        <w:t>Ransom</w:t>
      </w:r>
      <w:commentRangeStart w:id="1197"/>
      <w:r w:rsidRPr="00E75F02">
        <w:t>, Booker, Gillen-O’Neel, and Kelly</w:t>
      </w:r>
      <w:ins w:id="1198" w:author="Michael Grohs" w:date="2024-07-16T15:46:00Z" w16du:dateUtc="2024-07-16T20:46:00Z">
        <w:r w:rsidR="00076785">
          <w:t>’s</w:t>
        </w:r>
      </w:ins>
      <w:r w:rsidRPr="00E75F02">
        <w:t xml:space="preserve"> </w:t>
      </w:r>
      <w:commentRangeEnd w:id="1197"/>
      <w:r w:rsidR="00076785">
        <w:rPr>
          <w:rStyle w:val="CommentReference"/>
        </w:rPr>
        <w:commentReference w:id="1197"/>
      </w:r>
      <w:r w:rsidRPr="00E75F02">
        <w:t>research shows different aspects of sense of belonging and its impact on African American students at PWIs</w:t>
      </w:r>
      <w:r w:rsidR="006B370E" w:rsidRPr="00E75F02">
        <w:t xml:space="preserve">. </w:t>
      </w:r>
      <w:r w:rsidRPr="00E75F02">
        <w:t>Ransom and Booker</w:t>
      </w:r>
      <w:commentRangeStart w:id="1199"/>
      <w:r w:rsidRPr="00E75F02">
        <w:t xml:space="preserve"> </w:t>
      </w:r>
      <w:commentRangeEnd w:id="1199"/>
      <w:r w:rsidR="001433AF">
        <w:rPr>
          <w:rStyle w:val="CommentReference"/>
        </w:rPr>
        <w:commentReference w:id="1199"/>
      </w:r>
      <w:r w:rsidRPr="00E75F02">
        <w:t>highlight the support systems (faculty, peers) which are important for cultivating a sense of belonging among African American students at PWIs. Gillen-O’Neel and Kelly</w:t>
      </w:r>
      <w:commentRangeStart w:id="1200"/>
      <w:r w:rsidRPr="00E75F02">
        <w:t xml:space="preserve"> </w:t>
      </w:r>
      <w:commentRangeEnd w:id="1200"/>
      <w:r w:rsidR="001433AF">
        <w:rPr>
          <w:rStyle w:val="CommentReference"/>
        </w:rPr>
        <w:commentReference w:id="1200"/>
      </w:r>
      <w:r w:rsidRPr="00E75F02">
        <w:t>expand</w:t>
      </w:r>
      <w:ins w:id="1201" w:author="Michael Grohs" w:date="2024-07-16T15:47:00Z" w16du:dateUtc="2024-07-16T20:47:00Z">
        <w:r w:rsidR="001433AF">
          <w:t>ed</w:t>
        </w:r>
      </w:ins>
      <w:r w:rsidRPr="00E75F02">
        <w:t xml:space="preserve"> their research to include the role of organizational involvement and extracurricular activities in enhancing students' sense of belonging at </w:t>
      </w:r>
      <w:r w:rsidRPr="00E75F02">
        <w:lastRenderedPageBreak/>
        <w:t xml:space="preserve">PWIs. Ransom, </w:t>
      </w:r>
      <w:r w:rsidR="00ED4AF7" w:rsidRPr="00E75F02">
        <w:t>(</w:t>
      </w:r>
      <w:r w:rsidRPr="00E75F02">
        <w:t>2017</w:t>
      </w:r>
      <w:r w:rsidR="00ED4AF7" w:rsidRPr="00E75F02">
        <w:t>)</w:t>
      </w:r>
      <w:r w:rsidRPr="00E75F02">
        <w:t xml:space="preserve">, Booker, </w:t>
      </w:r>
      <w:r w:rsidR="00ED4AF7" w:rsidRPr="00E75F02">
        <w:t>(</w:t>
      </w:r>
      <w:r w:rsidRPr="00E75F02">
        <w:t>2016</w:t>
      </w:r>
      <w:r w:rsidR="00ED4AF7" w:rsidRPr="00E75F02">
        <w:t>)</w:t>
      </w:r>
      <w:r w:rsidRPr="00E75F02">
        <w:t xml:space="preserve">, Gillen O’Neel, </w:t>
      </w:r>
      <w:r w:rsidR="00ED4AF7" w:rsidRPr="00E75F02">
        <w:t xml:space="preserve">(2021), </w:t>
      </w:r>
      <w:r w:rsidRPr="00E75F02">
        <w:t>and Kelley (2021)</w:t>
      </w:r>
      <w:r w:rsidR="00ED4AF7" w:rsidRPr="00E75F02">
        <w:t xml:space="preserve"> </w:t>
      </w:r>
      <w:r w:rsidRPr="00E75F02">
        <w:t xml:space="preserve">provided a framework for understanding how various factors such as interpersonal relationships, organizational involvement, and campus engagement contribute to fostering a sense of belonging among African American students which impact their academic success and retention at PWIs.   </w:t>
      </w:r>
    </w:p>
    <w:bookmarkEnd w:id="1168"/>
    <w:p w14:paraId="4F8FC49A" w14:textId="54C4C0B9" w:rsidR="00E16235" w:rsidRPr="00E75F02" w:rsidRDefault="00E27428" w:rsidP="005D1432">
      <w:pPr>
        <w:pStyle w:val="BodyText"/>
        <w:spacing w:after="0"/>
      </w:pPr>
      <w:r w:rsidRPr="00E75F02">
        <w:t xml:space="preserve">This research showed an </w:t>
      </w:r>
      <w:r w:rsidR="00264044" w:rsidRPr="00E75F02">
        <w:t>overwhelming s</w:t>
      </w:r>
      <w:r w:rsidRPr="00E75F02">
        <w:t>upport from the literature</w:t>
      </w:r>
      <w:r w:rsidR="00ED4AF7" w:rsidRPr="00E75F02">
        <w:t xml:space="preserve"> through excerpts</w:t>
      </w:r>
      <w:r w:rsidRPr="00E75F02">
        <w:t xml:space="preserve"> from the data,</w:t>
      </w:r>
      <w:r w:rsidR="00264044" w:rsidRPr="00E75F02">
        <w:t xml:space="preserve"> through the</w:t>
      </w:r>
      <w:r w:rsidRPr="00E75F02">
        <w:t xml:space="preserve"> themes </w:t>
      </w:r>
      <w:r w:rsidR="00264044" w:rsidRPr="00E75F02">
        <w:t>that</w:t>
      </w:r>
      <w:r w:rsidRPr="00E75F02">
        <w:t xml:space="preserve"> answered the research question</w:t>
      </w:r>
      <w:r w:rsidR="00485126" w:rsidRPr="00E75F02">
        <w:t xml:space="preserve">, and </w:t>
      </w:r>
      <w:r w:rsidR="00ED4AF7" w:rsidRPr="00E75F02">
        <w:t xml:space="preserve">through the </w:t>
      </w:r>
      <w:r w:rsidR="00485126" w:rsidRPr="00E75F02">
        <w:t>alignment to the topic</w:t>
      </w:r>
      <w:r w:rsidRPr="00E75F02">
        <w:t xml:space="preserve">. </w:t>
      </w:r>
      <w:r w:rsidR="00E16235" w:rsidRPr="00E75F02">
        <w:t>This research contributes to the larger research landscape by</w:t>
      </w:r>
      <w:r w:rsidR="00E16235" w:rsidRPr="00E75F02">
        <w:rPr>
          <w:b/>
          <w:bCs/>
        </w:rPr>
        <w:t xml:space="preserve"> </w:t>
      </w:r>
      <w:r w:rsidR="00E16235" w:rsidRPr="00E75F02">
        <w:t>bridging curriculum relevance, structural changes, and interpersonal dynamics to understanding of African American student success at PWIs. This research can help with developing strategies to help with retention of African American</w:t>
      </w:r>
      <w:r w:rsidR="00ED4AF7" w:rsidRPr="00E75F02">
        <w:t>s</w:t>
      </w:r>
      <w:r w:rsidR="00E16235" w:rsidRPr="00E75F02">
        <w:t xml:space="preserve"> at PWI</w:t>
      </w:r>
      <w:ins w:id="1202" w:author="Michael Grohs" w:date="2024-07-16T15:55:00Z" w16du:dateUtc="2024-07-16T20:55:00Z">
        <w:r w:rsidR="00F91206">
          <w:t>s</w:t>
        </w:r>
      </w:ins>
      <w:r w:rsidR="00E16235" w:rsidRPr="00E75F02">
        <w:t xml:space="preserve"> based on past and current research. This research </w:t>
      </w:r>
      <w:r w:rsidR="00ED4AF7" w:rsidRPr="00E75F02">
        <w:t xml:space="preserve">addresses </w:t>
      </w:r>
      <w:r w:rsidR="00E16235" w:rsidRPr="00E75F02">
        <w:t>ongoing issues and propose</w:t>
      </w:r>
      <w:ins w:id="1203" w:author="Michael Grohs" w:date="2024-07-16T15:56:00Z" w16du:dateUtc="2024-07-16T20:56:00Z">
        <w:r w:rsidR="00F91206">
          <w:t>s</w:t>
        </w:r>
      </w:ins>
      <w:r w:rsidR="00E16235" w:rsidRPr="00E75F02">
        <w:t xml:space="preserve"> solutions from recent studies.</w:t>
      </w:r>
    </w:p>
    <w:p w14:paraId="6786B6EA" w14:textId="0A4E4FC1" w:rsidR="00EC40FD" w:rsidRPr="00E75F02" w:rsidRDefault="00E27428" w:rsidP="005D1432">
      <w:pPr>
        <w:pStyle w:val="BodyText"/>
        <w:spacing w:after="0"/>
      </w:pPr>
      <w:r w:rsidRPr="00E75F02">
        <w:t xml:space="preserve">In terms of being aligned to </w:t>
      </w:r>
      <w:r w:rsidR="00E12C3E" w:rsidRPr="00E75F02">
        <w:t>Tinto’s Retention Model of Motivation</w:t>
      </w:r>
      <w:r w:rsidR="00A74CB3" w:rsidRPr="00E75F02">
        <w:t xml:space="preserve">, </w:t>
      </w:r>
      <w:proofErr w:type="spellStart"/>
      <w:r w:rsidR="00A74CB3" w:rsidRPr="00E75F02">
        <w:t>o</w:t>
      </w:r>
      <w:r w:rsidR="00E12C3E" w:rsidRPr="00E75F02">
        <w:t>ne</w:t>
      </w:r>
      <w:del w:id="1204" w:author="Michael Grohs" w:date="2024-07-16T15:56:00Z" w16du:dateUtc="2024-07-16T20:56:00Z">
        <w:r w:rsidR="00E12C3E" w:rsidRPr="00E75F02" w:rsidDel="00F91206">
          <w:delText xml:space="preserve"> tenant</w:delText>
        </w:r>
      </w:del>
      <w:ins w:id="1205" w:author="Michael Grohs" w:date="2024-07-16T15:56:00Z" w16du:dateUtc="2024-07-16T20:56:00Z">
        <w:r w:rsidR="00F91206">
          <w:t>tenet</w:t>
        </w:r>
      </w:ins>
      <w:proofErr w:type="spellEnd"/>
      <w:r w:rsidR="00E12C3E" w:rsidRPr="00E75F02">
        <w:t xml:space="preserve"> of that theory is </w:t>
      </w:r>
      <w:r w:rsidR="00CF0F85" w:rsidRPr="00E75F02">
        <w:t>persistence</w:t>
      </w:r>
      <w:r w:rsidR="00E12C3E" w:rsidRPr="00E75F02">
        <w:t>. This portion of the theory states th</w:t>
      </w:r>
      <w:r w:rsidR="00245204" w:rsidRPr="00E75F02">
        <w:t xml:space="preserve">at persistence </w:t>
      </w:r>
      <w:r w:rsidR="00C74289" w:rsidRPr="00E75F02">
        <w:t>is continuing in college despite challenges</w:t>
      </w:r>
      <w:r w:rsidR="007F7E75" w:rsidRPr="00E75F02">
        <w:t>, being socially connected, and academically connected</w:t>
      </w:r>
      <w:r w:rsidR="00E12C3E" w:rsidRPr="00E75F02">
        <w:t xml:space="preserve"> in college. Tinto</w:t>
      </w:r>
      <w:ins w:id="1206" w:author="Michael Grohs" w:date="2024-07-16T15:56:00Z" w16du:dateUtc="2024-07-16T20:56:00Z">
        <w:r w:rsidR="00F91206">
          <w:t>’s</w:t>
        </w:r>
      </w:ins>
      <w:r w:rsidR="00391C70" w:rsidRPr="00E75F02">
        <w:t xml:space="preserve"> </w:t>
      </w:r>
      <w:del w:id="1207" w:author="Michael Grohs" w:date="2024-07-16T15:56:00Z" w16du:dateUtc="2024-07-16T20:56:00Z">
        <w:r w:rsidR="00391C70" w:rsidRPr="00E75F02" w:rsidDel="00F91206">
          <w:delText>retention</w:delText>
        </w:r>
        <w:r w:rsidR="00E12C3E" w:rsidRPr="00E75F02" w:rsidDel="00F91206">
          <w:delText xml:space="preserve"> </w:delText>
        </w:r>
      </w:del>
      <w:ins w:id="1208" w:author="Michael Grohs" w:date="2024-07-16T15:56:00Z" w16du:dateUtc="2024-07-16T20:56:00Z">
        <w:r w:rsidR="00F91206">
          <w:t>R</w:t>
        </w:r>
        <w:r w:rsidR="00F91206" w:rsidRPr="00E75F02">
          <w:t xml:space="preserve">etention </w:t>
        </w:r>
      </w:ins>
      <w:del w:id="1209" w:author="Michael Grohs" w:date="2024-07-16T15:56:00Z" w16du:dateUtc="2024-07-16T20:56:00Z">
        <w:r w:rsidR="00E12C3E" w:rsidRPr="00E75F02" w:rsidDel="00F91206">
          <w:delText xml:space="preserve">model </w:delText>
        </w:r>
      </w:del>
      <w:ins w:id="1210" w:author="Michael Grohs" w:date="2024-07-16T15:56:00Z" w16du:dateUtc="2024-07-16T20:56:00Z">
        <w:r w:rsidR="00F91206">
          <w:t>M</w:t>
        </w:r>
        <w:r w:rsidR="00F91206" w:rsidRPr="00E75F02">
          <w:t xml:space="preserve">odel </w:t>
        </w:r>
      </w:ins>
      <w:r w:rsidR="00E12C3E" w:rsidRPr="00E75F02">
        <w:t>suggest</w:t>
      </w:r>
      <w:r w:rsidR="00A542D8" w:rsidRPr="00E75F02">
        <w:t>s</w:t>
      </w:r>
      <w:r w:rsidR="00E12C3E" w:rsidRPr="00E75F02">
        <w:t xml:space="preserve"> that </w:t>
      </w:r>
      <w:r w:rsidR="007F7E75" w:rsidRPr="00E75F02">
        <w:t>pe</w:t>
      </w:r>
      <w:r w:rsidR="009422AA" w:rsidRPr="00E75F02">
        <w:t xml:space="preserve">rsistence </w:t>
      </w:r>
      <w:r w:rsidR="00E12C3E" w:rsidRPr="00E75F02">
        <w:t xml:space="preserve">is influenced by </w:t>
      </w:r>
      <w:r w:rsidR="00CB16B6" w:rsidRPr="00E75F02">
        <w:t>involvement in campus activitie</w:t>
      </w:r>
      <w:r w:rsidR="008D0ACC" w:rsidRPr="00E75F02">
        <w:t>s and interaction with faculty and peers.</w:t>
      </w:r>
      <w:r w:rsidR="00D835DC" w:rsidRPr="00E75F02">
        <w:t xml:space="preserve"> </w:t>
      </w:r>
      <w:r w:rsidR="00BD5118" w:rsidRPr="00E75F02">
        <w:t xml:space="preserve">The findings within the </w:t>
      </w:r>
      <w:r w:rsidR="00EC40FD" w:rsidRPr="00E75F02">
        <w:t xml:space="preserve">research were </w:t>
      </w:r>
      <w:r w:rsidR="001976C6" w:rsidRPr="00E75F02">
        <w:t>validated</w:t>
      </w:r>
      <w:r w:rsidR="00EC40FD" w:rsidRPr="00E75F02">
        <w:t xml:space="preserve"> by the research study design. </w:t>
      </w:r>
      <w:r w:rsidR="001976C6" w:rsidRPr="00E75F02">
        <w:t>Q</w:t>
      </w:r>
      <w:r w:rsidR="00EC40FD" w:rsidRPr="00E75F02">
        <w:t>ualitative</w:t>
      </w:r>
      <w:r w:rsidR="00EC40FD" w:rsidRPr="00E75F02">
        <w:rPr>
          <w:spacing w:val="-4"/>
        </w:rPr>
        <w:t xml:space="preserve"> </w:t>
      </w:r>
      <w:r w:rsidR="00EC40FD" w:rsidRPr="00E75F02">
        <w:t>descriptive</w:t>
      </w:r>
      <w:r w:rsidR="00EC40FD" w:rsidRPr="00E75F02">
        <w:rPr>
          <w:spacing w:val="-5"/>
        </w:rPr>
        <w:t xml:space="preserve"> </w:t>
      </w:r>
      <w:r w:rsidR="00EC40FD" w:rsidRPr="00E75F02">
        <w:t>research</w:t>
      </w:r>
      <w:r w:rsidR="00EC40FD" w:rsidRPr="00E75F02">
        <w:rPr>
          <w:spacing w:val="-2"/>
        </w:rPr>
        <w:t xml:space="preserve"> </w:t>
      </w:r>
      <w:r w:rsidR="00294735" w:rsidRPr="00E75F02">
        <w:t>is a</w:t>
      </w:r>
      <w:r w:rsidR="00EC40FD" w:rsidRPr="00E75F02">
        <w:rPr>
          <w:spacing w:val="-4"/>
        </w:rPr>
        <w:t xml:space="preserve"> </w:t>
      </w:r>
      <w:r w:rsidR="00EC40FD" w:rsidRPr="00E75F02">
        <w:t>method</w:t>
      </w:r>
      <w:r w:rsidR="00EC40FD" w:rsidRPr="00E75F02">
        <w:rPr>
          <w:spacing w:val="-4"/>
        </w:rPr>
        <w:t xml:space="preserve"> </w:t>
      </w:r>
      <w:r w:rsidR="00EC40FD" w:rsidRPr="00E75F02">
        <w:t>used</w:t>
      </w:r>
      <w:r w:rsidR="00EC40FD" w:rsidRPr="00E75F02">
        <w:rPr>
          <w:spacing w:val="-4"/>
        </w:rPr>
        <w:t xml:space="preserve"> </w:t>
      </w:r>
      <w:r w:rsidR="00EC40FD" w:rsidRPr="00E75F02">
        <w:t>to</w:t>
      </w:r>
      <w:r w:rsidR="00EC40FD" w:rsidRPr="00E75F02">
        <w:rPr>
          <w:spacing w:val="-4"/>
        </w:rPr>
        <w:t xml:space="preserve"> </w:t>
      </w:r>
      <w:r w:rsidR="00EC40FD" w:rsidRPr="00E75F02">
        <w:t>describe</w:t>
      </w:r>
      <w:r w:rsidR="00EC40FD" w:rsidRPr="00E75F02">
        <w:rPr>
          <w:spacing w:val="-4"/>
        </w:rPr>
        <w:t xml:space="preserve"> </w:t>
      </w:r>
      <w:r w:rsidR="00EC40FD" w:rsidRPr="00E75F02">
        <w:t>existing</w:t>
      </w:r>
      <w:r w:rsidR="00EC40FD" w:rsidRPr="00E75F02">
        <w:rPr>
          <w:spacing w:val="-4"/>
        </w:rPr>
        <w:t xml:space="preserve"> </w:t>
      </w:r>
      <w:r w:rsidR="00EC40FD" w:rsidRPr="00E75F02">
        <w:t>phenomena</w:t>
      </w:r>
      <w:r w:rsidR="00E65FA4" w:rsidRPr="00E75F02">
        <w:t xml:space="preserve"> (</w:t>
      </w:r>
      <w:proofErr w:type="spellStart"/>
      <w:r w:rsidR="00E65FA4" w:rsidRPr="00E75F02">
        <w:t>Atmowardoyo</w:t>
      </w:r>
      <w:proofErr w:type="spellEnd"/>
      <w:r w:rsidR="00E65FA4" w:rsidRPr="00E75F02">
        <w:t>, 2018)</w:t>
      </w:r>
      <w:r w:rsidR="00EC40FD" w:rsidRPr="00E75F02">
        <w:t xml:space="preserve">. </w:t>
      </w:r>
      <w:r w:rsidR="00E65FA4" w:rsidRPr="00E75F02">
        <w:t xml:space="preserve">The </w:t>
      </w:r>
      <w:r w:rsidR="00EC40FD" w:rsidRPr="00E75F02">
        <w:t>data</w:t>
      </w:r>
      <w:r w:rsidR="00E65FA4" w:rsidRPr="00E75F02">
        <w:t xml:space="preserve"> in this research </w:t>
      </w:r>
      <w:r w:rsidR="00EC40FD" w:rsidRPr="00E75F02">
        <w:t xml:space="preserve">accurately described the </w:t>
      </w:r>
      <w:r w:rsidR="00EC40FD" w:rsidRPr="00E75F02">
        <w:rPr>
          <w:spacing w:val="-2"/>
        </w:rPr>
        <w:t>phenomena.</w:t>
      </w:r>
    </w:p>
    <w:p w14:paraId="0E6EBE28" w14:textId="1E20D0BB" w:rsidR="005C020C" w:rsidRPr="00E75F02" w:rsidRDefault="00535290" w:rsidP="005D1432">
      <w:pPr>
        <w:widowControl w:val="0"/>
        <w:autoSpaceDE w:val="0"/>
        <w:autoSpaceDN w:val="0"/>
        <w:spacing w:after="0"/>
      </w:pPr>
      <w:r w:rsidRPr="00F91206">
        <w:rPr>
          <w:i/>
          <w:iCs/>
          <w:rPrChange w:id="1211" w:author="Michael Grohs" w:date="2024-07-16T15:56:00Z" w16du:dateUtc="2024-07-16T20:56:00Z">
            <w:rPr/>
          </w:rPrChange>
        </w:rPr>
        <w:t>T</w:t>
      </w:r>
      <w:r w:rsidR="00E65FA4" w:rsidRPr="00F91206">
        <w:rPr>
          <w:i/>
          <w:iCs/>
          <w:rPrChange w:id="1212" w:author="Michael Grohs" w:date="2024-07-16T15:56:00Z" w16du:dateUtc="2024-07-16T20:56:00Z">
            <w:rPr/>
          </w:rPrChange>
        </w:rPr>
        <w:t>ransferability</w:t>
      </w:r>
      <w:r w:rsidRPr="00E75F02">
        <w:t xml:space="preserve"> refers </w:t>
      </w:r>
      <w:r w:rsidR="005C202F" w:rsidRPr="00E75F02">
        <w:t xml:space="preserve">to </w:t>
      </w:r>
      <w:r w:rsidRPr="00E75F02">
        <w:t>when the findings of a study can be applied or transferred to other areas (</w:t>
      </w:r>
      <w:proofErr w:type="spellStart"/>
      <w:r w:rsidRPr="00E75F02">
        <w:t>Kyngäs</w:t>
      </w:r>
      <w:proofErr w:type="spellEnd"/>
      <w:r w:rsidRPr="00E75F02">
        <w:t xml:space="preserve"> et al., 2020). </w:t>
      </w:r>
      <w:r w:rsidR="00FB5313" w:rsidRPr="00E75F02">
        <w:t xml:space="preserve">The phenomenon of how African American college </w:t>
      </w:r>
      <w:r w:rsidR="00FB5313" w:rsidRPr="00E75F02">
        <w:lastRenderedPageBreak/>
        <w:t>alumni from the South Atlantic Region describe</w:t>
      </w:r>
      <w:del w:id="1213" w:author="Michael Grohs" w:date="2024-07-16T15:57:00Z" w16du:dateUtc="2024-07-16T20:57:00Z">
        <w:r w:rsidR="00F31C13" w:rsidRPr="00E75F02" w:rsidDel="00F91206">
          <w:delText>s</w:delText>
        </w:r>
      </w:del>
      <w:r w:rsidR="00FB5313" w:rsidRPr="00E75F02">
        <w:t xml:space="preserve"> the contribution of their African American faculty and peers on goal setting, self-motivation, and ongoing persistence at PWIs was explored through </w:t>
      </w:r>
      <w:r w:rsidR="006E0D4A" w:rsidRPr="00E75F02">
        <w:t xml:space="preserve">this </w:t>
      </w:r>
      <w:r w:rsidR="00FB5313" w:rsidRPr="00E75F02">
        <w:t xml:space="preserve">research. </w:t>
      </w:r>
      <w:r w:rsidRPr="00E75F02">
        <w:t>T</w:t>
      </w:r>
      <w:r w:rsidR="00E65FA4" w:rsidRPr="00E75F02">
        <w:t>he</w:t>
      </w:r>
      <w:r w:rsidR="00E65FA4" w:rsidRPr="00E75F02">
        <w:rPr>
          <w:spacing w:val="-3"/>
        </w:rPr>
        <w:t xml:space="preserve"> </w:t>
      </w:r>
      <w:r w:rsidR="00E65FA4" w:rsidRPr="00E75F02">
        <w:t>researcher</w:t>
      </w:r>
      <w:r w:rsidR="006E0D4A" w:rsidRPr="00E75F02">
        <w:rPr>
          <w:spacing w:val="-3"/>
        </w:rPr>
        <w:t xml:space="preserve"> </w:t>
      </w:r>
      <w:r w:rsidR="00E65FA4" w:rsidRPr="00E75F02">
        <w:t>ensure</w:t>
      </w:r>
      <w:r w:rsidR="006E0D4A" w:rsidRPr="00E75F02">
        <w:rPr>
          <w:spacing w:val="-5"/>
        </w:rPr>
        <w:t xml:space="preserve">d </w:t>
      </w:r>
      <w:r w:rsidR="00E65FA4" w:rsidRPr="00E75F02">
        <w:t>that</w:t>
      </w:r>
      <w:r w:rsidR="00E65FA4" w:rsidRPr="00E75F02">
        <w:rPr>
          <w:spacing w:val="-3"/>
        </w:rPr>
        <w:t xml:space="preserve"> </w:t>
      </w:r>
      <w:r w:rsidR="00E65FA4" w:rsidRPr="00E75F02">
        <w:t>study results</w:t>
      </w:r>
      <w:r w:rsidR="00E65FA4" w:rsidRPr="00E75F02">
        <w:rPr>
          <w:spacing w:val="-3"/>
        </w:rPr>
        <w:t xml:space="preserve"> </w:t>
      </w:r>
      <w:r w:rsidR="00E65FA4" w:rsidRPr="00E75F02">
        <w:t>could</w:t>
      </w:r>
      <w:r w:rsidR="00E65FA4" w:rsidRPr="00E75F02">
        <w:rPr>
          <w:spacing w:val="-3"/>
        </w:rPr>
        <w:t xml:space="preserve"> </w:t>
      </w:r>
      <w:r w:rsidR="00E65FA4" w:rsidRPr="00E75F02">
        <w:t>be applied in other area</w:t>
      </w:r>
      <w:r w:rsidR="005C202F" w:rsidRPr="00E75F02">
        <w:t>s</w:t>
      </w:r>
      <w:r w:rsidRPr="00E75F02">
        <w:t xml:space="preserve"> by providing a detailed description of the research and using various data sources. </w:t>
      </w:r>
      <w:r w:rsidR="0025029C" w:rsidRPr="00E75F02">
        <w:t xml:space="preserve">Using detailed description </w:t>
      </w:r>
      <w:r w:rsidR="00E65FA4" w:rsidRPr="00E75F02">
        <w:t xml:space="preserve">of the phenomenon can help </w:t>
      </w:r>
      <w:del w:id="1214" w:author="Michael Grohs" w:date="2024-07-16T15:58:00Z" w16du:dateUtc="2024-07-16T20:58:00Z">
        <w:r w:rsidR="00E65FA4" w:rsidRPr="00E75F02" w:rsidDel="00F91206">
          <w:delText xml:space="preserve">to </w:delText>
        </w:r>
      </w:del>
      <w:r w:rsidR="00E65FA4" w:rsidRPr="00E75F02">
        <w:t>prevent issues with transferability</w:t>
      </w:r>
      <w:r w:rsidRPr="00E75F02">
        <w:t xml:space="preserve"> by using </w:t>
      </w:r>
      <w:commentRangeStart w:id="1215"/>
      <w:r w:rsidR="00E65FA4" w:rsidRPr="00E75F02">
        <w:t xml:space="preserve">thick </w:t>
      </w:r>
      <w:commentRangeEnd w:id="1215"/>
      <w:r w:rsidR="00F91206">
        <w:rPr>
          <w:rStyle w:val="CommentReference"/>
        </w:rPr>
        <w:commentReference w:id="1215"/>
      </w:r>
      <w:r w:rsidR="00E65FA4" w:rsidRPr="00E75F02">
        <w:t>description</w:t>
      </w:r>
      <w:r w:rsidR="0025029C" w:rsidRPr="00E75F02">
        <w:t>. The research ensured the sample represented the population of the study</w:t>
      </w:r>
      <w:r w:rsidR="00647B7A" w:rsidRPr="00E75F02">
        <w:t xml:space="preserve"> which were African American alumni that attended a PWI </w:t>
      </w:r>
      <w:r w:rsidR="00F31C13" w:rsidRPr="00E75F02">
        <w:t>i</w:t>
      </w:r>
      <w:r w:rsidR="00647B7A" w:rsidRPr="00E75F02">
        <w:t>n the South Atlantic Region of the United States</w:t>
      </w:r>
      <w:r w:rsidR="00E20CE4" w:rsidRPr="00E75F02">
        <w:t>.</w:t>
      </w:r>
      <w:r w:rsidR="00271D4F" w:rsidRPr="00E75F02">
        <w:t xml:space="preserve"> The</w:t>
      </w:r>
      <w:r w:rsidR="004A0299" w:rsidRPr="00E75F02">
        <w:t xml:space="preserve">re is </w:t>
      </w:r>
      <w:r w:rsidR="00382D41" w:rsidRPr="00E75F02">
        <w:t>a need</w:t>
      </w:r>
      <w:r w:rsidR="00864283" w:rsidRPr="00E75F02">
        <w:t xml:space="preserve"> to</w:t>
      </w:r>
      <w:r w:rsidR="00271D4F" w:rsidRPr="00E75F02">
        <w:t xml:space="preserve"> study the impact of the diversity in faculty and the diversity of peers as it relates to retention of African American students</w:t>
      </w:r>
      <w:r w:rsidR="00864283" w:rsidRPr="00E75F02">
        <w:t xml:space="preserve">. </w:t>
      </w:r>
      <w:r w:rsidR="007130FB" w:rsidRPr="00E75F02">
        <w:t>Transferability</w:t>
      </w:r>
      <w:r w:rsidR="004A0299" w:rsidRPr="00E75F02">
        <w:t xml:space="preserve"> </w:t>
      </w:r>
      <w:r w:rsidR="007130FB" w:rsidRPr="00E75F02">
        <w:t>has been reached in this study.</w:t>
      </w:r>
    </w:p>
    <w:p w14:paraId="2D11C908" w14:textId="3C93E811" w:rsidR="00A07123" w:rsidRPr="00E75F02" w:rsidRDefault="00A07123" w:rsidP="005D1432">
      <w:pPr>
        <w:pStyle w:val="Heading3"/>
      </w:pPr>
      <w:bookmarkStart w:id="1216" w:name="_Toc171694989"/>
      <w:r w:rsidRPr="00E75F02">
        <w:t>Reflection on the Dissertation Process</w:t>
      </w:r>
      <w:bookmarkEnd w:id="1216"/>
    </w:p>
    <w:p w14:paraId="3DCEA610" w14:textId="369F4510" w:rsidR="00406931" w:rsidRPr="00E75F02" w:rsidRDefault="00A07123" w:rsidP="005D1432">
      <w:pPr>
        <w:pStyle w:val="BodyText"/>
        <w:spacing w:after="0"/>
      </w:pPr>
      <w:r w:rsidRPr="00E75F02">
        <w:t xml:space="preserve">Reflective practices </w:t>
      </w:r>
      <w:r w:rsidR="00452CBB" w:rsidRPr="00E75F02">
        <w:t>are</w:t>
      </w:r>
      <w:r w:rsidRPr="00E75F02">
        <w:t xml:space="preserve"> an important part of the dissertation process. There have been many challenges throughout this process. Writing a dissertation is not for the weak. It takes a strong person to endure </w:t>
      </w:r>
      <w:r w:rsidR="00DA755E" w:rsidRPr="00E75F02">
        <w:t xml:space="preserve">what </w:t>
      </w:r>
      <w:del w:id="1217" w:author="Michael Grohs" w:date="2024-07-16T16:00:00Z" w16du:dateUtc="2024-07-16T21:00:00Z">
        <w:r w:rsidR="00DA755E" w:rsidRPr="00E75F02" w:rsidDel="00AD7D3B">
          <w:delText xml:space="preserve">is </w:delText>
        </w:r>
        <w:r w:rsidRPr="00E75F02" w:rsidDel="00AD7D3B">
          <w:delText xml:space="preserve"> required</w:delText>
        </w:r>
      </w:del>
      <w:ins w:id="1218" w:author="Michael Grohs" w:date="2024-07-16T16:00:00Z" w16du:dateUtc="2024-07-16T21:00:00Z">
        <w:r w:rsidR="00AD7D3B" w:rsidRPr="00E75F02">
          <w:t>is required</w:t>
        </w:r>
      </w:ins>
      <w:r w:rsidRPr="00E75F02">
        <w:t xml:space="preserve"> to finish the dissertation process. Writing a dissertation requires </w:t>
      </w:r>
      <w:r w:rsidR="005C7093" w:rsidRPr="00E75F02">
        <w:t>the doctoral student</w:t>
      </w:r>
      <w:r w:rsidR="00DA755E" w:rsidRPr="00E75F02">
        <w:t xml:space="preserve"> to </w:t>
      </w:r>
      <w:r w:rsidRPr="00E75F02">
        <w:t>be patient. The meaning of patience</w:t>
      </w:r>
      <w:r w:rsidR="006C4EB1" w:rsidRPr="00E75F02">
        <w:t xml:space="preserve"> was learned through this </w:t>
      </w:r>
      <w:r w:rsidR="00382D41" w:rsidRPr="00E75F02">
        <w:t>research.</w:t>
      </w:r>
      <w:r w:rsidRPr="00E75F02">
        <w:t xml:space="preserve"> Things will not happen when you want </w:t>
      </w:r>
      <w:r w:rsidR="00CD599C" w:rsidRPr="00E75F02">
        <w:t>them</w:t>
      </w:r>
      <w:r w:rsidRPr="00E75F02">
        <w:t xml:space="preserve"> to happen. Time is money. The researcher learned the importance of integrity in research and in life. </w:t>
      </w:r>
    </w:p>
    <w:p w14:paraId="2639A16F" w14:textId="349B2C42" w:rsidR="00406931" w:rsidRPr="00E75F02" w:rsidRDefault="00406931" w:rsidP="005D1432">
      <w:pPr>
        <w:pStyle w:val="BodyText"/>
        <w:spacing w:after="0"/>
      </w:pPr>
      <w:r w:rsidRPr="00E75F02">
        <w:t xml:space="preserve">When </w:t>
      </w:r>
      <w:r w:rsidR="00B33C2C" w:rsidRPr="00E75F02">
        <w:t>conducting</w:t>
      </w:r>
      <w:r w:rsidRPr="00E75F02">
        <w:t xml:space="preserve"> research, there must be a plan A, plan B, and plan C. Things will never go as planned. There are going to be issues that can com</w:t>
      </w:r>
      <w:r w:rsidR="006C4EB1" w:rsidRPr="00E75F02">
        <w:t>e</w:t>
      </w:r>
      <w:r w:rsidRPr="00E75F02">
        <w:t xml:space="preserve"> that </w:t>
      </w:r>
      <w:r w:rsidR="0090796D" w:rsidRPr="00E75F02">
        <w:t>are</w:t>
      </w:r>
      <w:r w:rsidRPr="00E75F02">
        <w:t xml:space="preserve"> out of the researcher</w:t>
      </w:r>
      <w:r w:rsidR="0090796D" w:rsidRPr="00E75F02">
        <w:t>’s</w:t>
      </w:r>
      <w:r w:rsidRPr="00E75F02">
        <w:t xml:space="preserve"> control. Reflexivity was an important lesson </w:t>
      </w:r>
      <w:r w:rsidR="005C7093" w:rsidRPr="00E75F02">
        <w:t xml:space="preserve">to learn </w:t>
      </w:r>
      <w:r w:rsidR="003F7F0B" w:rsidRPr="00E75F02">
        <w:t>so that</w:t>
      </w:r>
      <w:r w:rsidR="00E73ACD" w:rsidRPr="00E75F02">
        <w:t xml:space="preserve"> the </w:t>
      </w:r>
      <w:commentRangeStart w:id="1219"/>
      <w:r w:rsidR="00E73ACD" w:rsidRPr="00E75F02">
        <w:t>researcher can know the</w:t>
      </w:r>
      <w:r w:rsidR="00D66D20" w:rsidRPr="00E75F02">
        <w:t xml:space="preserve"> </w:t>
      </w:r>
      <w:r w:rsidR="00E73ACD" w:rsidRPr="00E75F02">
        <w:t>role</w:t>
      </w:r>
      <w:r w:rsidR="00D66D20" w:rsidRPr="00E75F02">
        <w:t xml:space="preserve"> of a researcher</w:t>
      </w:r>
      <w:commentRangeEnd w:id="1219"/>
      <w:r w:rsidR="00AD7D3B">
        <w:rPr>
          <w:rStyle w:val="CommentReference"/>
        </w:rPr>
        <w:commentReference w:id="1219"/>
      </w:r>
      <w:r w:rsidRPr="00E75F02">
        <w:t>. The researcher was able to examine and be aware of biases and assumptions that could influence research findings</w:t>
      </w:r>
      <w:r w:rsidR="006C4EB1" w:rsidRPr="00E75F02">
        <w:t xml:space="preserve"> and </w:t>
      </w:r>
      <w:r w:rsidRPr="00E75F02">
        <w:t xml:space="preserve">about receiving </w:t>
      </w:r>
      <w:r w:rsidRPr="00E75F02">
        <w:lastRenderedPageBreak/>
        <w:t xml:space="preserve">constructive </w:t>
      </w:r>
      <w:r w:rsidR="00382D41" w:rsidRPr="00E75F02">
        <w:t>criticism throughout</w:t>
      </w:r>
      <w:r w:rsidRPr="00E75F02">
        <w:t xml:space="preserve"> this </w:t>
      </w:r>
      <w:r w:rsidR="00E73ACD" w:rsidRPr="00E75F02">
        <w:t xml:space="preserve">process. What a person thinks </w:t>
      </w:r>
      <w:del w:id="1220" w:author="Michael Grohs" w:date="2024-07-16T16:03:00Z" w16du:dateUtc="2024-07-16T21:03:00Z">
        <w:r w:rsidR="00B91014" w:rsidRPr="00E75F02" w:rsidDel="00AD7D3B">
          <w:delText>are</w:delText>
        </w:r>
        <w:r w:rsidR="00E73ACD" w:rsidRPr="00E75F02" w:rsidDel="00AD7D3B">
          <w:delText xml:space="preserve"> </w:delText>
        </w:r>
      </w:del>
      <w:ins w:id="1221" w:author="Michael Grohs" w:date="2024-07-16T16:03:00Z" w16du:dateUtc="2024-07-16T21:03:00Z">
        <w:r w:rsidR="00AD7D3B">
          <w:t>is</w:t>
        </w:r>
        <w:r w:rsidR="00AD7D3B" w:rsidRPr="00E75F02">
          <w:t xml:space="preserve"> </w:t>
        </w:r>
      </w:ins>
      <w:r w:rsidR="00E73ACD" w:rsidRPr="00E75F02">
        <w:t>good research information may not always be the best</w:t>
      </w:r>
      <w:del w:id="1222" w:author="Michael Grohs" w:date="2024-07-16T18:32:00Z" w16du:dateUtc="2024-07-16T23:32:00Z">
        <w:r w:rsidR="00E73ACD" w:rsidRPr="00E75F02" w:rsidDel="005309C1">
          <w:delText xml:space="preserve"> for the research</w:delText>
        </w:r>
      </w:del>
      <w:r w:rsidR="00E73ACD" w:rsidRPr="00E75F02">
        <w:t xml:space="preserve">. Trust </w:t>
      </w:r>
      <w:r w:rsidR="006C4EB1" w:rsidRPr="00E75F02">
        <w:t xml:space="preserve">was learned through </w:t>
      </w:r>
      <w:r w:rsidR="00E73ACD" w:rsidRPr="00E75F02">
        <w:t>th</w:t>
      </w:r>
      <w:r w:rsidR="006C4EB1" w:rsidRPr="00E75F02">
        <w:t>is</w:t>
      </w:r>
      <w:r w:rsidR="00E73ACD" w:rsidRPr="00E75F02">
        <w:t xml:space="preserve"> process. </w:t>
      </w:r>
    </w:p>
    <w:p w14:paraId="21A52298" w14:textId="6067BB52" w:rsidR="006903AB" w:rsidRPr="00E75F02" w:rsidRDefault="00E73ACD" w:rsidP="005D1432">
      <w:pPr>
        <w:pStyle w:val="BodyText"/>
        <w:spacing w:after="0"/>
        <w:rPr>
          <w:spacing w:val="-5"/>
        </w:rPr>
      </w:pPr>
      <w:r w:rsidRPr="00E75F02">
        <w:t>In the beginning of the research, the collecti</w:t>
      </w:r>
      <w:r w:rsidR="00D66D20" w:rsidRPr="00E75F02">
        <w:t xml:space="preserve">on </w:t>
      </w:r>
      <w:r w:rsidR="00B91014" w:rsidRPr="00E75F02">
        <w:t>of data</w:t>
      </w:r>
      <w:r w:rsidRPr="00E75F02">
        <w:t xml:space="preserve"> w</w:t>
      </w:r>
      <w:r w:rsidR="00D66D20" w:rsidRPr="00E75F02">
        <w:t>as thought to</w:t>
      </w:r>
      <w:r w:rsidRPr="00E75F02">
        <w:t xml:space="preserve"> be an easy task</w:t>
      </w:r>
      <w:r w:rsidR="006C4EB1" w:rsidRPr="00E75F02">
        <w:t xml:space="preserve"> </w:t>
      </w:r>
      <w:del w:id="1223" w:author="Michael Grohs" w:date="2024-07-16T16:04:00Z" w16du:dateUtc="2024-07-16T21:04:00Z">
        <w:r w:rsidR="006C4EB1" w:rsidRPr="00E75F02" w:rsidDel="00AD7D3B">
          <w:delText xml:space="preserve">and </w:delText>
        </w:r>
        <w:r w:rsidRPr="00E75F02" w:rsidDel="00AD7D3B">
          <w:delText xml:space="preserve"> the</w:delText>
        </w:r>
      </w:del>
      <w:ins w:id="1224" w:author="Michael Grohs" w:date="2024-07-16T16:04:00Z" w16du:dateUtc="2024-07-16T21:04:00Z">
        <w:r w:rsidR="00AD7D3B" w:rsidRPr="00E75F02">
          <w:t>and the</w:t>
        </w:r>
      </w:ins>
      <w:r w:rsidRPr="00E75F02">
        <w:t xml:space="preserve"> topic </w:t>
      </w:r>
      <w:del w:id="1225" w:author="Michael Grohs" w:date="2024-07-16T16:04:00Z" w16du:dateUtc="2024-07-16T21:04:00Z">
        <w:r w:rsidRPr="00E75F02" w:rsidDel="00AD7D3B">
          <w:delText xml:space="preserve"> contributions </w:delText>
        </w:r>
        <w:r w:rsidR="00382D41" w:rsidRPr="00E75F02" w:rsidDel="00AD7D3B">
          <w:delText>from African</w:delText>
        </w:r>
        <w:r w:rsidRPr="00E75F02" w:rsidDel="00AD7D3B">
          <w:delText xml:space="preserve"> American faculty and peers to African American alumni at a PWI </w:delText>
        </w:r>
      </w:del>
      <w:r w:rsidRPr="00E75F02">
        <w:t xml:space="preserve">would be </w:t>
      </w:r>
      <w:del w:id="1226" w:author="Michael Grohs" w:date="2024-07-16T16:04:00Z" w16du:dateUtc="2024-07-16T21:04:00Z">
        <w:r w:rsidRPr="00E75F02" w:rsidDel="00AD7D3B">
          <w:delText xml:space="preserve">a </w:delText>
        </w:r>
      </w:del>
      <w:r w:rsidRPr="00E75F02">
        <w:t xml:space="preserve">fun and informative </w:t>
      </w:r>
      <w:del w:id="1227" w:author="Michael Grohs" w:date="2024-07-16T16:04:00Z" w16du:dateUtc="2024-07-16T21:04:00Z">
        <w:r w:rsidRPr="00E75F02" w:rsidDel="00AD7D3B">
          <w:delText xml:space="preserve">topic </w:delText>
        </w:r>
      </w:del>
      <w:r w:rsidRPr="00E75F02">
        <w:t>for research</w:t>
      </w:r>
      <w:ins w:id="1228" w:author="Michael Grohs" w:date="2024-07-16T16:04:00Z" w16du:dateUtc="2024-07-16T21:04:00Z">
        <w:r w:rsidR="00AD7D3B">
          <w:t>;</w:t>
        </w:r>
      </w:ins>
      <w:r w:rsidRPr="00E75F02">
        <w:t xml:space="preserve"> however</w:t>
      </w:r>
      <w:r w:rsidR="00D66D20" w:rsidRPr="00E75F02">
        <w:t>,</w:t>
      </w:r>
      <w:r w:rsidRPr="00E75F02">
        <w:t xml:space="preserve"> the results of the study showed differently. Some of the participants never had an African American teacher or faculty. Those participants identified non-African </w:t>
      </w:r>
      <w:commentRangeStart w:id="1229"/>
      <w:r w:rsidRPr="00E75F02">
        <w:t xml:space="preserve">descent </w:t>
      </w:r>
      <w:commentRangeEnd w:id="1229"/>
      <w:r w:rsidR="00AD7D3B">
        <w:rPr>
          <w:rStyle w:val="CommentReference"/>
        </w:rPr>
        <w:commentReference w:id="1229"/>
      </w:r>
      <w:r w:rsidR="008E49CF" w:rsidRPr="00E75F02">
        <w:t>faculty as their mentor or support system</w:t>
      </w:r>
      <w:r w:rsidRPr="00E75F02">
        <w:t xml:space="preserve">. </w:t>
      </w:r>
      <w:r w:rsidR="00D66D20" w:rsidRPr="00E75F02">
        <w:t>A</w:t>
      </w:r>
      <w:r w:rsidR="00382D41" w:rsidRPr="00E75F02">
        <w:t>ssumptions</w:t>
      </w:r>
      <w:r w:rsidR="007F2162" w:rsidRPr="00E75F02">
        <w:rPr>
          <w:spacing w:val="-6"/>
        </w:rPr>
        <w:t xml:space="preserve"> </w:t>
      </w:r>
      <w:r w:rsidR="00E0697E" w:rsidRPr="00E75F02">
        <w:t>and</w:t>
      </w:r>
      <w:r w:rsidR="007F2162" w:rsidRPr="00E75F02">
        <w:rPr>
          <w:spacing w:val="-5"/>
        </w:rPr>
        <w:t xml:space="preserve"> </w:t>
      </w:r>
      <w:r w:rsidR="00E0697E" w:rsidRPr="00E75F02">
        <w:t>experiences</w:t>
      </w:r>
      <w:r w:rsidR="007F2162" w:rsidRPr="00E75F02">
        <w:rPr>
          <w:spacing w:val="-6"/>
        </w:rPr>
        <w:t xml:space="preserve"> </w:t>
      </w:r>
      <w:r w:rsidR="00E0697E" w:rsidRPr="00E75F02">
        <w:rPr>
          <w:spacing w:val="-6"/>
        </w:rPr>
        <w:t>did not</w:t>
      </w:r>
      <w:r w:rsidR="007F2162" w:rsidRPr="00E75F02">
        <w:rPr>
          <w:spacing w:val="-6"/>
        </w:rPr>
        <w:t xml:space="preserve"> </w:t>
      </w:r>
      <w:r w:rsidR="00E0697E" w:rsidRPr="00E75F02">
        <w:t>influence</w:t>
      </w:r>
      <w:r w:rsidR="007F2162" w:rsidRPr="00E75F02">
        <w:rPr>
          <w:spacing w:val="-5"/>
        </w:rPr>
        <w:t xml:space="preserve"> </w:t>
      </w:r>
      <w:r w:rsidR="00E0697E" w:rsidRPr="00E75F02">
        <w:t>the</w:t>
      </w:r>
      <w:r w:rsidR="007F2162" w:rsidRPr="00E75F02">
        <w:rPr>
          <w:spacing w:val="-5"/>
        </w:rPr>
        <w:t xml:space="preserve"> </w:t>
      </w:r>
      <w:r w:rsidR="00E0697E" w:rsidRPr="00E75F02">
        <w:t>research</w:t>
      </w:r>
      <w:r w:rsidR="007F2162" w:rsidRPr="00E75F02">
        <w:rPr>
          <w:spacing w:val="-3"/>
        </w:rPr>
        <w:t xml:space="preserve"> </w:t>
      </w:r>
      <w:r w:rsidR="00E0697E" w:rsidRPr="00E75F02">
        <w:t>process,</w:t>
      </w:r>
      <w:r w:rsidR="007F2162" w:rsidRPr="00E75F02">
        <w:rPr>
          <w:spacing w:val="-5"/>
        </w:rPr>
        <w:t xml:space="preserve"> </w:t>
      </w:r>
      <w:r w:rsidR="00E0697E" w:rsidRPr="00E75F02">
        <w:rPr>
          <w:spacing w:val="-5"/>
        </w:rPr>
        <w:t xml:space="preserve">but it provided a different take on the research. </w:t>
      </w:r>
    </w:p>
    <w:p w14:paraId="6011E09A" w14:textId="35310ACD" w:rsidR="006903AB" w:rsidRPr="00E75F02" w:rsidRDefault="006903AB" w:rsidP="005D1432">
      <w:pPr>
        <w:pStyle w:val="BodyText"/>
        <w:spacing w:after="0"/>
        <w:rPr>
          <w:color w:val="222222"/>
        </w:rPr>
      </w:pPr>
      <w:r w:rsidRPr="00E75F02">
        <w:rPr>
          <w:color w:val="222222"/>
        </w:rPr>
        <w:t xml:space="preserve">Throughout this dissertation journey, I have learned that the time constraints of some of the interview participants were limited to less than 45-60 minutes which impacted the depth of data collection. </w:t>
      </w:r>
      <w:ins w:id="1230" w:author="Michael Grohs" w:date="2024-07-16T16:05:00Z" w16du:dateUtc="2024-07-16T21:05:00Z">
        <w:r w:rsidR="005426A3">
          <w:rPr>
            <w:color w:val="222222"/>
          </w:rPr>
          <w:t xml:space="preserve">The </w:t>
        </w:r>
      </w:ins>
      <w:r w:rsidRPr="00E75F02">
        <w:rPr>
          <w:color w:val="222222"/>
        </w:rPr>
        <w:t>Participant 2 and Participant 3 interviews were under 25 minutes due to</w:t>
      </w:r>
      <w:r w:rsidR="005508F2" w:rsidRPr="00E75F02">
        <w:rPr>
          <w:color w:val="222222"/>
        </w:rPr>
        <w:t xml:space="preserve"> personal/emergency </w:t>
      </w:r>
      <w:ins w:id="1231" w:author="Michael Grohs" w:date="2024-07-16T16:05:00Z" w16du:dateUtc="2024-07-16T21:05:00Z">
        <w:r w:rsidR="005426A3">
          <w:rPr>
            <w:color w:val="222222"/>
          </w:rPr>
          <w:t xml:space="preserve">reasons </w:t>
        </w:r>
      </w:ins>
      <w:r w:rsidR="005508F2" w:rsidRPr="00E75F02">
        <w:rPr>
          <w:color w:val="222222"/>
        </w:rPr>
        <w:t xml:space="preserve">during the interview with </w:t>
      </w:r>
      <w:del w:id="1232" w:author="Michael Grohs" w:date="2024-07-16T16:05:00Z" w16du:dateUtc="2024-07-16T21:05:00Z">
        <w:r w:rsidR="005508F2" w:rsidRPr="00E75F02" w:rsidDel="005426A3">
          <w:rPr>
            <w:color w:val="222222"/>
          </w:rPr>
          <w:delText xml:space="preserve">participant </w:delText>
        </w:r>
      </w:del>
      <w:ins w:id="1233" w:author="Michael Grohs" w:date="2024-07-16T16:05:00Z" w16du:dateUtc="2024-07-16T21:05:00Z">
        <w:r w:rsidR="005426A3">
          <w:rPr>
            <w:color w:val="222222"/>
          </w:rPr>
          <w:t>P</w:t>
        </w:r>
        <w:r w:rsidR="005426A3" w:rsidRPr="00E75F02">
          <w:rPr>
            <w:color w:val="222222"/>
          </w:rPr>
          <w:t xml:space="preserve">articipant </w:t>
        </w:r>
      </w:ins>
      <w:r w:rsidR="005508F2" w:rsidRPr="00E75F02">
        <w:rPr>
          <w:color w:val="222222"/>
        </w:rPr>
        <w:t xml:space="preserve">1 </w:t>
      </w:r>
      <w:r w:rsidR="005C7093" w:rsidRPr="00E75F02">
        <w:rPr>
          <w:color w:val="222222"/>
        </w:rPr>
        <w:t>and technical</w:t>
      </w:r>
      <w:r w:rsidRPr="00E75F02">
        <w:rPr>
          <w:color w:val="222222"/>
        </w:rPr>
        <w:t xml:space="preserve"> issues faced during the interview</w:t>
      </w:r>
      <w:r w:rsidR="005508F2" w:rsidRPr="00E75F02">
        <w:rPr>
          <w:color w:val="222222"/>
        </w:rPr>
        <w:t xml:space="preserve"> with </w:t>
      </w:r>
      <w:del w:id="1234" w:author="Michael Grohs" w:date="2024-07-16T16:05:00Z" w16du:dateUtc="2024-07-16T21:05:00Z">
        <w:r w:rsidR="005508F2" w:rsidRPr="00E75F02" w:rsidDel="005426A3">
          <w:rPr>
            <w:color w:val="222222"/>
          </w:rPr>
          <w:delText xml:space="preserve">participant </w:delText>
        </w:r>
      </w:del>
      <w:ins w:id="1235" w:author="Michael Grohs" w:date="2024-07-16T16:05:00Z" w16du:dateUtc="2024-07-16T21:05:00Z">
        <w:r w:rsidR="005426A3">
          <w:rPr>
            <w:color w:val="222222"/>
          </w:rPr>
          <w:t>P</w:t>
        </w:r>
        <w:r w:rsidR="005426A3" w:rsidRPr="00E75F02">
          <w:rPr>
            <w:color w:val="222222"/>
          </w:rPr>
          <w:t xml:space="preserve">articipant </w:t>
        </w:r>
      </w:ins>
      <w:r w:rsidR="005508F2" w:rsidRPr="00E75F02">
        <w:rPr>
          <w:color w:val="222222"/>
        </w:rPr>
        <w:t>2</w:t>
      </w:r>
      <w:r w:rsidRPr="00E75F02">
        <w:rPr>
          <w:color w:val="222222"/>
        </w:rPr>
        <w:t>. This limitation necessitated a focused approach to questioning. Conducting shorter interviews taught me the importance of designing efficient and effective data collection tools which would include having more precise questions to produce detailed response that would answer the research questions. I also learned that adaptability in research is important in data collection</w:t>
      </w:r>
      <w:r w:rsidR="006B370E" w:rsidRPr="00E75F02">
        <w:rPr>
          <w:color w:val="222222"/>
        </w:rPr>
        <w:t xml:space="preserve">. </w:t>
      </w:r>
      <w:r w:rsidRPr="00E75F02">
        <w:rPr>
          <w:color w:val="222222"/>
        </w:rPr>
        <w:t>I needed to make real time decisions when having technical issues and have a backup plan written in the proposal to address technical difficulties</w:t>
      </w:r>
      <w:r w:rsidR="005C7093" w:rsidRPr="00E75F02">
        <w:rPr>
          <w:color w:val="222222"/>
        </w:rPr>
        <w:t xml:space="preserve"> or emergencies.</w:t>
      </w:r>
    </w:p>
    <w:p w14:paraId="7A470CD6" w14:textId="77777777" w:rsidR="006903AB" w:rsidRPr="00E75F02" w:rsidRDefault="006903AB" w:rsidP="005D1432">
      <w:pPr>
        <w:pStyle w:val="BodyText"/>
        <w:spacing w:after="0"/>
        <w:rPr>
          <w:color w:val="222222"/>
        </w:rPr>
      </w:pPr>
      <w:r w:rsidRPr="00E75F02">
        <w:rPr>
          <w:color w:val="222222"/>
        </w:rPr>
        <w:lastRenderedPageBreak/>
        <w:t xml:space="preserve">Although field testing was not required, the limitations of shorter interviews showed the importance of having field testing to help enrich the data collection. Reflecting on this aspect, I recognize the importance of allocating adequate time for data collection in future research endeavors. Field testing helps to ensure longer interview durations, test your research questions, and help to provide richer data. </w:t>
      </w:r>
    </w:p>
    <w:p w14:paraId="106306CD" w14:textId="5B70E2DB" w:rsidR="004A452F" w:rsidRPr="00E75F02" w:rsidRDefault="006903AB" w:rsidP="00E243E6">
      <w:pPr>
        <w:pStyle w:val="BodyText"/>
        <w:spacing w:after="0"/>
        <w:rPr>
          <w:spacing w:val="-5"/>
        </w:rPr>
      </w:pPr>
      <w:r w:rsidRPr="00E75F02">
        <w:rPr>
          <w:color w:val="222222"/>
        </w:rPr>
        <w:t>This dissertation journey revealed the complexities of categorizing and theming qualitative data. The lack of clear differentiation between categories and themes highlighted the challenges faced during data analysis</w:t>
      </w:r>
      <w:r w:rsidR="006B370E" w:rsidRPr="00E75F02">
        <w:rPr>
          <w:color w:val="222222"/>
        </w:rPr>
        <w:t xml:space="preserve">. </w:t>
      </w:r>
      <w:r w:rsidRPr="00E75F02">
        <w:rPr>
          <w:color w:val="222222"/>
        </w:rPr>
        <w:t xml:space="preserve">I learned the importance of critically analyzing and refining the methodological approach to data analysis. The experience taught me about conceptual overlap and to continuously revisit and adjust the coding framework to better understand the data. For future research, I plan to incorporate more analytical techniques and use diverse data to ensure better differentiation between themes and categories. This will help in capturing a wider array of perspectives and minimizing the overlap in themes and categories. </w:t>
      </w:r>
    </w:p>
    <w:p w14:paraId="25E11B49" w14:textId="02098269" w:rsidR="00605545" w:rsidRPr="00E75F02" w:rsidRDefault="00E0697E" w:rsidP="005D1432">
      <w:pPr>
        <w:pStyle w:val="BodyText"/>
      </w:pPr>
      <w:r w:rsidRPr="00E75F02">
        <w:t>This</w:t>
      </w:r>
      <w:r w:rsidR="007F2162" w:rsidRPr="00E75F02">
        <w:t xml:space="preserve"> </w:t>
      </w:r>
      <w:r w:rsidRPr="00E75F02">
        <w:t>research</w:t>
      </w:r>
      <w:r w:rsidR="007F2162" w:rsidRPr="00E75F02">
        <w:t xml:space="preserve"> </w:t>
      </w:r>
      <w:r w:rsidRPr="00E75F02">
        <w:t>process</w:t>
      </w:r>
      <w:r w:rsidR="007F2162" w:rsidRPr="00E75F02">
        <w:t xml:space="preserve"> </w:t>
      </w:r>
      <w:r w:rsidRPr="00E75F02">
        <w:t>brought</w:t>
      </w:r>
      <w:r w:rsidR="007F2162" w:rsidRPr="00E75F02">
        <w:t xml:space="preserve"> </w:t>
      </w:r>
      <w:r w:rsidRPr="00E75F02">
        <w:t>some</w:t>
      </w:r>
      <w:r w:rsidR="007F2162" w:rsidRPr="00E75F02">
        <w:t xml:space="preserve"> </w:t>
      </w:r>
      <w:r w:rsidRPr="00E75F02">
        <w:t>tough</w:t>
      </w:r>
      <w:r w:rsidR="007F2162" w:rsidRPr="00E75F02">
        <w:t xml:space="preserve"> </w:t>
      </w:r>
      <w:r w:rsidRPr="00E75F02">
        <w:t>moments</w:t>
      </w:r>
      <w:r w:rsidR="007F2162" w:rsidRPr="00E75F02">
        <w:t xml:space="preserve"> </w:t>
      </w:r>
      <w:r w:rsidRPr="00E75F02">
        <w:t>that the researcher had to face</w:t>
      </w:r>
      <w:r w:rsidR="00D66D20" w:rsidRPr="00E75F02">
        <w:t xml:space="preserve"> such as </w:t>
      </w:r>
      <w:del w:id="1236" w:author="Michael Grohs" w:date="2024-07-16T16:07:00Z" w16du:dateUtc="2024-07-16T21:07:00Z">
        <w:r w:rsidRPr="00E75F02" w:rsidDel="00D03886">
          <w:delText>illness</w:delText>
        </w:r>
        <w:r w:rsidR="0042210D" w:rsidRPr="00E75F02" w:rsidDel="00D03886">
          <w:delText>es</w:delText>
        </w:r>
        <w:r w:rsidRPr="00E75F02" w:rsidDel="00D03886">
          <w:delText xml:space="preserve"> </w:delText>
        </w:r>
        <w:r w:rsidR="00D66D20" w:rsidRPr="00E75F02" w:rsidDel="00D03886">
          <w:delText xml:space="preserve">like </w:delText>
        </w:r>
      </w:del>
      <w:r w:rsidR="005C7093" w:rsidRPr="00E75F02">
        <w:t xml:space="preserve">having </w:t>
      </w:r>
      <w:r w:rsidRPr="00E75F02">
        <w:t>Covid</w:t>
      </w:r>
      <w:r w:rsidR="005C7093" w:rsidRPr="00E75F02">
        <w:t xml:space="preserve"> twice</w:t>
      </w:r>
      <w:r w:rsidRPr="00E75F02">
        <w:t xml:space="preserve"> as well as other health crises that hindered the dissertation process. </w:t>
      </w:r>
      <w:r w:rsidR="00D66D20" w:rsidRPr="00E75F02">
        <w:t>Research information was</w:t>
      </w:r>
      <w:r w:rsidRPr="00E75F02">
        <w:t xml:space="preserve"> lost several times during this process</w:t>
      </w:r>
      <w:r w:rsidR="005C7093" w:rsidRPr="00E75F02">
        <w:t xml:space="preserve"> due to computer issues</w:t>
      </w:r>
      <w:r w:rsidRPr="00E75F02">
        <w:t>.</w:t>
      </w:r>
      <w:r w:rsidR="00F55A9A" w:rsidRPr="00E75F02">
        <w:t xml:space="preserve"> Moments of joy happened through the dissertation process and every milestone was celebrated regardless of it </w:t>
      </w:r>
      <w:r w:rsidR="005C7093" w:rsidRPr="00E75F02">
        <w:t xml:space="preserve">being </w:t>
      </w:r>
      <w:r w:rsidR="00F55A9A" w:rsidRPr="00E75F02">
        <w:t xml:space="preserve">big or small. The biggest lesson learned through each victory was hard work pays off. The researcher learned that it is okay to say </w:t>
      </w:r>
      <w:del w:id="1237" w:author="Michael Grohs" w:date="2024-07-16T16:08:00Z" w16du:dateUtc="2024-07-16T21:08:00Z">
        <w:r w:rsidR="00F55A9A" w:rsidRPr="00E75F02" w:rsidDel="00D03886">
          <w:delText>No</w:delText>
        </w:r>
      </w:del>
      <w:ins w:id="1238" w:author="Michael Grohs" w:date="2024-07-16T16:08:00Z" w16du:dateUtc="2024-07-16T21:08:00Z">
        <w:r w:rsidR="00D03886">
          <w:t>n</w:t>
        </w:r>
        <w:r w:rsidR="00D03886" w:rsidRPr="00E75F02">
          <w:t>o</w:t>
        </w:r>
      </w:ins>
      <w:r w:rsidR="00F55A9A" w:rsidRPr="00E75F02">
        <w:t>. When people did not understand, the researcher learned to say, it is what it is. The overall lesson learned is trust the process, leave bias</w:t>
      </w:r>
      <w:del w:id="1239" w:author="Michael Grohs" w:date="2024-07-16T16:08:00Z" w16du:dateUtc="2024-07-16T21:08:00Z">
        <w:r w:rsidR="00F55A9A" w:rsidRPr="00E75F02" w:rsidDel="00D03886">
          <w:delText>es</w:delText>
        </w:r>
      </w:del>
      <w:r w:rsidR="00F55A9A" w:rsidRPr="00E75F02">
        <w:t xml:space="preserve"> out of research, and know that your Chair is really your mentor</w:t>
      </w:r>
      <w:r w:rsidR="006903AB" w:rsidRPr="00E75F02">
        <w:t xml:space="preserve"> and has your best interest at heart.</w:t>
      </w:r>
    </w:p>
    <w:tbl>
      <w:tblPr>
        <w:tblStyle w:val="TableGridHeader18"/>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3871491B"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4330F538" w14:textId="77777777" w:rsidR="00880993" w:rsidRPr="00974C39" w:rsidRDefault="00880993" w:rsidP="0025081C">
            <w:pPr>
              <w:spacing w:line="240" w:lineRule="auto"/>
              <w:ind w:firstLine="0"/>
              <w:rPr>
                <w:b/>
              </w:rPr>
            </w:pPr>
            <w:r w:rsidRPr="00974C39">
              <w:rPr>
                <w:b/>
              </w:rPr>
              <w:lastRenderedPageBreak/>
              <w:t>Criterion</w:t>
            </w:r>
          </w:p>
          <w:p w14:paraId="483C3D3C" w14:textId="77777777" w:rsidR="00880993" w:rsidRPr="00974C39" w:rsidRDefault="00880993" w:rsidP="0025081C">
            <w:pPr>
              <w:spacing w:line="240" w:lineRule="auto"/>
              <w:ind w:firstLine="0"/>
              <w:rPr>
                <w:b/>
              </w:rPr>
            </w:pPr>
            <w:r w:rsidRPr="00974C39">
              <w:t>*</w:t>
            </w:r>
            <w:r w:rsidRPr="00974C39">
              <w:rPr>
                <w:b/>
              </w:rPr>
              <w:t>(Score = 0, 1, 2, or 3)</w:t>
            </w:r>
          </w:p>
        </w:tc>
        <w:tc>
          <w:tcPr>
            <w:tcW w:w="1106" w:type="dxa"/>
          </w:tcPr>
          <w:p w14:paraId="4A0610BF" w14:textId="77777777" w:rsidR="00880993" w:rsidRPr="00974C39" w:rsidRDefault="00880993" w:rsidP="0025081C">
            <w:pPr>
              <w:spacing w:line="240" w:lineRule="auto"/>
              <w:ind w:firstLine="0"/>
              <w:rPr>
                <w:b/>
              </w:rPr>
            </w:pPr>
            <w:r w:rsidRPr="00974C39">
              <w:rPr>
                <w:b/>
              </w:rPr>
              <w:t xml:space="preserve">Learner Score </w:t>
            </w:r>
          </w:p>
        </w:tc>
        <w:tc>
          <w:tcPr>
            <w:tcW w:w="990" w:type="dxa"/>
          </w:tcPr>
          <w:p w14:paraId="65BD4314" w14:textId="77777777" w:rsidR="00880993" w:rsidRPr="00974C39" w:rsidRDefault="00880993" w:rsidP="0025081C">
            <w:pPr>
              <w:spacing w:line="240" w:lineRule="auto"/>
              <w:ind w:firstLine="0"/>
              <w:rPr>
                <w:b/>
              </w:rPr>
            </w:pPr>
            <w:r w:rsidRPr="00974C39">
              <w:rPr>
                <w:b/>
              </w:rPr>
              <w:t>Chair Score</w:t>
            </w:r>
          </w:p>
        </w:tc>
        <w:tc>
          <w:tcPr>
            <w:tcW w:w="1440" w:type="dxa"/>
          </w:tcPr>
          <w:p w14:paraId="28C35259" w14:textId="77777777" w:rsidR="00880993" w:rsidRPr="00974C39" w:rsidRDefault="00880993" w:rsidP="0025081C">
            <w:pPr>
              <w:spacing w:line="240" w:lineRule="auto"/>
              <w:ind w:firstLine="0"/>
              <w:rPr>
                <w:b/>
              </w:rPr>
            </w:pPr>
            <w:r w:rsidRPr="00974C39">
              <w:rPr>
                <w:b/>
              </w:rPr>
              <w:t>Methodologist Score</w:t>
            </w:r>
          </w:p>
        </w:tc>
        <w:tc>
          <w:tcPr>
            <w:tcW w:w="1818" w:type="dxa"/>
          </w:tcPr>
          <w:p w14:paraId="683AF260" w14:textId="77777777" w:rsidR="00880993" w:rsidRPr="00974C39" w:rsidRDefault="00880993" w:rsidP="0025081C">
            <w:pPr>
              <w:spacing w:line="240" w:lineRule="auto"/>
              <w:ind w:firstLine="0"/>
              <w:rPr>
                <w:b/>
              </w:rPr>
            </w:pPr>
            <w:r w:rsidRPr="00974C39">
              <w:rPr>
                <w:b/>
              </w:rPr>
              <w:t>Content Expert Score</w:t>
            </w:r>
          </w:p>
        </w:tc>
      </w:tr>
      <w:tr w:rsidR="00880993" w:rsidRPr="00E75F02" w14:paraId="3D4AC23F" w14:textId="77777777" w:rsidTr="0025081C">
        <w:trPr>
          <w:trHeight w:val="251"/>
          <w:jc w:val="left"/>
        </w:trPr>
        <w:tc>
          <w:tcPr>
            <w:tcW w:w="8856" w:type="dxa"/>
            <w:gridSpan w:val="5"/>
            <w:shd w:val="clear" w:color="auto" w:fill="CCC0D9" w:themeFill="accent4" w:themeFillTint="66"/>
          </w:tcPr>
          <w:p w14:paraId="6D0E70CA" w14:textId="77777777" w:rsidR="00880993" w:rsidRPr="00974C39" w:rsidRDefault="00880993" w:rsidP="0025081C">
            <w:pPr>
              <w:spacing w:line="240" w:lineRule="auto"/>
              <w:ind w:firstLine="0"/>
              <w:rPr>
                <w:b/>
                <w:sz w:val="20"/>
              </w:rPr>
            </w:pPr>
            <w:r w:rsidRPr="00974C39">
              <w:rPr>
                <w:b/>
                <w:sz w:val="20"/>
              </w:rPr>
              <w:t>SUMMARY OF FINDINGS AND CONCLUSIONS</w:t>
            </w:r>
          </w:p>
          <w:p w14:paraId="5E09E95F" w14:textId="32C4DB52" w:rsidR="00880993" w:rsidRPr="00974C39" w:rsidRDefault="00880993" w:rsidP="0025081C">
            <w:pPr>
              <w:spacing w:line="240" w:lineRule="auto"/>
              <w:ind w:firstLine="0"/>
              <w:rPr>
                <w:sz w:val="20"/>
              </w:rPr>
            </w:pPr>
            <w:r w:rsidRPr="00974C39">
              <w:rPr>
                <w:sz w:val="20"/>
              </w:rPr>
              <w:t xml:space="preserve"> (Minimum three to five pages)</w:t>
            </w:r>
          </w:p>
        </w:tc>
      </w:tr>
      <w:tr w:rsidR="00880993" w:rsidRPr="00E75F02" w14:paraId="2CDBD273" w14:textId="77777777" w:rsidTr="0025081C">
        <w:trPr>
          <w:trHeight w:val="251"/>
          <w:jc w:val="left"/>
        </w:trPr>
        <w:tc>
          <w:tcPr>
            <w:tcW w:w="3502" w:type="dxa"/>
          </w:tcPr>
          <w:p w14:paraId="780AB177" w14:textId="0DDA8028" w:rsidR="00880993" w:rsidRPr="00974C39" w:rsidRDefault="00880993" w:rsidP="0025081C">
            <w:pPr>
              <w:spacing w:afterLines="40" w:after="96" w:line="240" w:lineRule="auto"/>
              <w:ind w:firstLine="0"/>
              <w:jc w:val="left"/>
              <w:rPr>
                <w:sz w:val="20"/>
              </w:rPr>
            </w:pPr>
            <w:r w:rsidRPr="00974C39">
              <w:rPr>
                <w:sz w:val="20"/>
              </w:rPr>
              <w:t>Organizes Chapter 5 using the same section titles as Chapter 4, by res</w:t>
            </w:r>
            <w:r w:rsidR="00D84BFA" w:rsidRPr="00974C39">
              <w:rPr>
                <w:sz w:val="20"/>
              </w:rPr>
              <w:t>earch question(s)</w:t>
            </w:r>
            <w:r w:rsidRPr="00974C39">
              <w:rPr>
                <w:sz w:val="20"/>
              </w:rPr>
              <w:t xml:space="preserve"> or by themes. Significant themes/ findings are </w:t>
            </w:r>
            <w:proofErr w:type="gramStart"/>
            <w:r w:rsidRPr="00974C39">
              <w:rPr>
                <w:sz w:val="20"/>
              </w:rPr>
              <w:t>compared and contrasted</w:t>
            </w:r>
            <w:proofErr w:type="gramEnd"/>
            <w:r w:rsidRPr="00974C39">
              <w:rPr>
                <w:sz w:val="20"/>
              </w:rPr>
              <w:t>, synthesized and discussed in light of the existing body of knowledge covered in Chapter 2</w:t>
            </w:r>
          </w:p>
        </w:tc>
        <w:tc>
          <w:tcPr>
            <w:tcW w:w="1106" w:type="dxa"/>
          </w:tcPr>
          <w:p w14:paraId="4D47267A" w14:textId="0114A7CD" w:rsidR="00880993" w:rsidRPr="00974C39" w:rsidRDefault="005C020C" w:rsidP="0025081C">
            <w:pPr>
              <w:spacing w:afterLines="40" w:after="96" w:line="240" w:lineRule="auto"/>
              <w:ind w:firstLine="0"/>
              <w:rPr>
                <w:sz w:val="20"/>
              </w:rPr>
            </w:pPr>
            <w:r w:rsidRPr="00974C39">
              <w:rPr>
                <w:sz w:val="20"/>
              </w:rPr>
              <w:t>2</w:t>
            </w:r>
          </w:p>
        </w:tc>
        <w:tc>
          <w:tcPr>
            <w:tcW w:w="990" w:type="dxa"/>
          </w:tcPr>
          <w:p w14:paraId="3D9C0716" w14:textId="002C707D" w:rsidR="00880993" w:rsidRPr="00974C39" w:rsidRDefault="00F939B3" w:rsidP="0025081C">
            <w:pPr>
              <w:spacing w:afterLines="40" w:after="96" w:line="240" w:lineRule="auto"/>
              <w:ind w:firstLine="0"/>
              <w:rPr>
                <w:sz w:val="20"/>
              </w:rPr>
            </w:pPr>
            <w:r w:rsidRPr="00974C39">
              <w:rPr>
                <w:sz w:val="20"/>
              </w:rPr>
              <w:t>2</w:t>
            </w:r>
          </w:p>
        </w:tc>
        <w:tc>
          <w:tcPr>
            <w:tcW w:w="1440" w:type="dxa"/>
          </w:tcPr>
          <w:p w14:paraId="25C8BEFF" w14:textId="77777777" w:rsidR="00880993" w:rsidRPr="00974C39" w:rsidRDefault="00880993" w:rsidP="0025081C">
            <w:pPr>
              <w:spacing w:afterLines="40" w:after="96" w:line="240" w:lineRule="auto"/>
              <w:ind w:firstLine="0"/>
              <w:rPr>
                <w:sz w:val="20"/>
              </w:rPr>
            </w:pPr>
            <w:r w:rsidRPr="00974C39">
              <w:rPr>
                <w:sz w:val="20"/>
              </w:rPr>
              <w:t>X</w:t>
            </w:r>
          </w:p>
        </w:tc>
        <w:tc>
          <w:tcPr>
            <w:tcW w:w="1818" w:type="dxa"/>
          </w:tcPr>
          <w:p w14:paraId="2153F49C" w14:textId="43E419DE" w:rsidR="00880993" w:rsidRPr="00974C39" w:rsidRDefault="00F939B3" w:rsidP="0025081C">
            <w:pPr>
              <w:spacing w:afterLines="40" w:after="96" w:line="240" w:lineRule="auto"/>
              <w:ind w:firstLine="0"/>
              <w:rPr>
                <w:sz w:val="20"/>
              </w:rPr>
            </w:pPr>
            <w:r w:rsidRPr="00974C39">
              <w:rPr>
                <w:sz w:val="20"/>
              </w:rPr>
              <w:t>2</w:t>
            </w:r>
          </w:p>
        </w:tc>
      </w:tr>
      <w:tr w:rsidR="00880993" w:rsidRPr="00E75F02" w14:paraId="481E19EA" w14:textId="77777777" w:rsidTr="0025081C">
        <w:trPr>
          <w:trHeight w:val="653"/>
          <w:jc w:val="left"/>
        </w:trPr>
        <w:tc>
          <w:tcPr>
            <w:tcW w:w="3502" w:type="dxa"/>
          </w:tcPr>
          <w:p w14:paraId="08254E16" w14:textId="77777777" w:rsidR="00880993" w:rsidRPr="00974C39" w:rsidRDefault="00880993" w:rsidP="0025081C">
            <w:pPr>
              <w:spacing w:afterLines="40" w:after="96" w:line="240" w:lineRule="auto"/>
              <w:ind w:firstLine="0"/>
              <w:jc w:val="left"/>
              <w:rPr>
                <w:sz w:val="20"/>
              </w:rPr>
            </w:pPr>
            <w:r w:rsidRPr="00974C39">
              <w:rPr>
                <w:sz w:val="20"/>
              </w:rPr>
              <w:t>Summarizes study findings. Compares, contrasts and synthesizes study findings in context to prior research on the topic (Chapter 2). Provides a cogent discussion on how the study is aligned to and/or advances the research on the topic.</w:t>
            </w:r>
          </w:p>
        </w:tc>
        <w:tc>
          <w:tcPr>
            <w:tcW w:w="1106" w:type="dxa"/>
          </w:tcPr>
          <w:p w14:paraId="1A316056" w14:textId="10761D65" w:rsidR="00880993" w:rsidRPr="00974C39" w:rsidRDefault="005C020C" w:rsidP="0025081C">
            <w:pPr>
              <w:spacing w:afterLines="40" w:after="96" w:line="240" w:lineRule="auto"/>
              <w:ind w:firstLine="0"/>
              <w:rPr>
                <w:sz w:val="20"/>
              </w:rPr>
            </w:pPr>
            <w:r w:rsidRPr="00974C39">
              <w:rPr>
                <w:sz w:val="20"/>
              </w:rPr>
              <w:t>2</w:t>
            </w:r>
          </w:p>
        </w:tc>
        <w:tc>
          <w:tcPr>
            <w:tcW w:w="990" w:type="dxa"/>
          </w:tcPr>
          <w:p w14:paraId="73497B83" w14:textId="20C124CE" w:rsidR="00880993" w:rsidRPr="00974C39" w:rsidRDefault="00F939B3" w:rsidP="0025081C">
            <w:pPr>
              <w:spacing w:afterLines="40" w:after="96" w:line="240" w:lineRule="auto"/>
              <w:ind w:firstLine="0"/>
              <w:rPr>
                <w:sz w:val="20"/>
              </w:rPr>
            </w:pPr>
            <w:r w:rsidRPr="00974C39">
              <w:rPr>
                <w:sz w:val="20"/>
              </w:rPr>
              <w:t>2</w:t>
            </w:r>
          </w:p>
        </w:tc>
        <w:tc>
          <w:tcPr>
            <w:tcW w:w="1440" w:type="dxa"/>
          </w:tcPr>
          <w:p w14:paraId="65143A3D" w14:textId="77777777" w:rsidR="00880993" w:rsidRPr="00974C39" w:rsidRDefault="00880993" w:rsidP="0025081C">
            <w:pPr>
              <w:spacing w:afterLines="40" w:after="96" w:line="240" w:lineRule="auto"/>
              <w:ind w:firstLine="0"/>
              <w:rPr>
                <w:sz w:val="20"/>
              </w:rPr>
            </w:pPr>
            <w:r w:rsidRPr="00974C39">
              <w:rPr>
                <w:sz w:val="20"/>
              </w:rPr>
              <w:t>X</w:t>
            </w:r>
          </w:p>
        </w:tc>
        <w:tc>
          <w:tcPr>
            <w:tcW w:w="1818" w:type="dxa"/>
          </w:tcPr>
          <w:p w14:paraId="540B147E" w14:textId="2CADBBD1" w:rsidR="00880993" w:rsidRPr="00974C39" w:rsidRDefault="00F939B3" w:rsidP="0025081C">
            <w:pPr>
              <w:spacing w:afterLines="40" w:after="96" w:line="240" w:lineRule="auto"/>
              <w:ind w:firstLine="0"/>
              <w:rPr>
                <w:sz w:val="20"/>
              </w:rPr>
            </w:pPr>
            <w:r w:rsidRPr="00974C39">
              <w:rPr>
                <w:sz w:val="20"/>
              </w:rPr>
              <w:t>2</w:t>
            </w:r>
          </w:p>
        </w:tc>
      </w:tr>
      <w:tr w:rsidR="00880993" w:rsidRPr="00E75F02" w14:paraId="407504CB" w14:textId="77777777" w:rsidTr="0025081C">
        <w:trPr>
          <w:trHeight w:val="653"/>
          <w:jc w:val="left"/>
        </w:trPr>
        <w:tc>
          <w:tcPr>
            <w:tcW w:w="3502" w:type="dxa"/>
          </w:tcPr>
          <w:p w14:paraId="45D4EE50" w14:textId="77777777" w:rsidR="00880993" w:rsidRPr="00974C39" w:rsidRDefault="00880993" w:rsidP="0025081C">
            <w:pPr>
              <w:keepLines/>
              <w:spacing w:afterLines="40" w:after="96" w:line="240" w:lineRule="auto"/>
              <w:ind w:firstLine="0"/>
              <w:jc w:val="left"/>
              <w:rPr>
                <w:sz w:val="20"/>
              </w:rPr>
            </w:pPr>
            <w:r w:rsidRPr="00974C39">
              <w:rPr>
                <w:sz w:val="20"/>
              </w:rPr>
              <w:t>Illustrates that findings are bounded by the research study design described in Chapters 1, 2 and 3.</w:t>
            </w:r>
          </w:p>
        </w:tc>
        <w:tc>
          <w:tcPr>
            <w:tcW w:w="1106" w:type="dxa"/>
          </w:tcPr>
          <w:p w14:paraId="14C757C5" w14:textId="1E526ED5" w:rsidR="00880993" w:rsidRPr="00974C39" w:rsidRDefault="005C020C" w:rsidP="0025081C">
            <w:pPr>
              <w:spacing w:afterLines="40" w:after="96" w:line="240" w:lineRule="auto"/>
              <w:ind w:firstLine="0"/>
              <w:rPr>
                <w:sz w:val="20"/>
              </w:rPr>
            </w:pPr>
            <w:r w:rsidRPr="00974C39">
              <w:rPr>
                <w:sz w:val="20"/>
              </w:rPr>
              <w:t>2</w:t>
            </w:r>
          </w:p>
        </w:tc>
        <w:tc>
          <w:tcPr>
            <w:tcW w:w="990" w:type="dxa"/>
          </w:tcPr>
          <w:p w14:paraId="3E7ED8D7" w14:textId="200B179F" w:rsidR="00880993" w:rsidRPr="00974C39" w:rsidRDefault="00F939B3" w:rsidP="0025081C">
            <w:pPr>
              <w:spacing w:afterLines="40" w:after="96" w:line="240" w:lineRule="auto"/>
              <w:ind w:firstLine="0"/>
              <w:rPr>
                <w:sz w:val="20"/>
              </w:rPr>
            </w:pPr>
            <w:r w:rsidRPr="00974C39">
              <w:rPr>
                <w:sz w:val="20"/>
              </w:rPr>
              <w:t>2</w:t>
            </w:r>
          </w:p>
        </w:tc>
        <w:tc>
          <w:tcPr>
            <w:tcW w:w="1440" w:type="dxa"/>
          </w:tcPr>
          <w:p w14:paraId="23517365"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06C4A184" w14:textId="6495E84E"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0E9E847A" w14:textId="77777777" w:rsidTr="0025081C">
        <w:trPr>
          <w:trHeight w:val="653"/>
          <w:jc w:val="left"/>
        </w:trPr>
        <w:tc>
          <w:tcPr>
            <w:tcW w:w="3502" w:type="dxa"/>
          </w:tcPr>
          <w:p w14:paraId="6445B04B"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t>Illustrates how findings are supported by the data and theory, and how the findings directly align to and answer the research question(s).</w:t>
            </w:r>
          </w:p>
        </w:tc>
        <w:tc>
          <w:tcPr>
            <w:tcW w:w="1106" w:type="dxa"/>
          </w:tcPr>
          <w:p w14:paraId="60891133" w14:textId="5B7296C4" w:rsidR="00880993" w:rsidRPr="00974C39" w:rsidRDefault="005C020C" w:rsidP="0025081C">
            <w:pPr>
              <w:spacing w:afterLines="40" w:after="96" w:line="240" w:lineRule="auto"/>
              <w:ind w:firstLine="0"/>
              <w:rPr>
                <w:sz w:val="20"/>
              </w:rPr>
            </w:pPr>
            <w:r w:rsidRPr="00974C39">
              <w:rPr>
                <w:sz w:val="20"/>
              </w:rPr>
              <w:t>2</w:t>
            </w:r>
          </w:p>
        </w:tc>
        <w:tc>
          <w:tcPr>
            <w:tcW w:w="990" w:type="dxa"/>
          </w:tcPr>
          <w:p w14:paraId="0565B735" w14:textId="65FDE55B" w:rsidR="00880993" w:rsidRPr="00974C39" w:rsidRDefault="00F939B3" w:rsidP="0025081C">
            <w:pPr>
              <w:spacing w:afterLines="40" w:after="96" w:line="240" w:lineRule="auto"/>
              <w:ind w:firstLine="0"/>
              <w:rPr>
                <w:sz w:val="20"/>
              </w:rPr>
            </w:pPr>
            <w:r w:rsidRPr="00974C39">
              <w:rPr>
                <w:sz w:val="20"/>
              </w:rPr>
              <w:t>2</w:t>
            </w:r>
          </w:p>
        </w:tc>
        <w:tc>
          <w:tcPr>
            <w:tcW w:w="1440" w:type="dxa"/>
          </w:tcPr>
          <w:p w14:paraId="2A323263"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62C3DA67" w14:textId="5854B8E9"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21B504B1" w14:textId="77777777" w:rsidTr="0025081C">
        <w:trPr>
          <w:trHeight w:val="653"/>
          <w:jc w:val="left"/>
        </w:trPr>
        <w:tc>
          <w:tcPr>
            <w:tcW w:w="3502" w:type="dxa"/>
          </w:tcPr>
          <w:p w14:paraId="724CF4BD" w14:textId="066DA92C" w:rsidR="00880993" w:rsidRPr="00974C39" w:rsidRDefault="00880993" w:rsidP="00D84BFA">
            <w:pPr>
              <w:keepLines/>
              <w:spacing w:afterLines="40" w:after="96" w:line="240" w:lineRule="auto"/>
              <w:ind w:firstLine="0"/>
              <w:jc w:val="left"/>
              <w:rPr>
                <w:sz w:val="20"/>
                <w:szCs w:val="20"/>
              </w:rPr>
            </w:pPr>
            <w:r w:rsidRPr="00974C39">
              <w:rPr>
                <w:sz w:val="20"/>
                <w:szCs w:val="20"/>
              </w:rPr>
              <w:t xml:space="preserve">Discusses </w:t>
            </w:r>
            <w:r w:rsidR="009915B2" w:rsidRPr="00974C39">
              <w:rPr>
                <w:sz w:val="20"/>
                <w:szCs w:val="20"/>
              </w:rPr>
              <w:t xml:space="preserve">transferability of </w:t>
            </w:r>
            <w:r w:rsidRPr="00974C39">
              <w:rPr>
                <w:sz w:val="20"/>
                <w:szCs w:val="20"/>
              </w:rPr>
              <w:t xml:space="preserve">findings and relates each of the findings directly to the </w:t>
            </w:r>
            <w:r w:rsidR="00D84BFA" w:rsidRPr="00974C39">
              <w:rPr>
                <w:sz w:val="20"/>
                <w:szCs w:val="20"/>
              </w:rPr>
              <w:t xml:space="preserve">Background of the Study </w:t>
            </w:r>
            <w:r w:rsidRPr="00974C39">
              <w:rPr>
                <w:sz w:val="20"/>
                <w:szCs w:val="20"/>
              </w:rPr>
              <w:t>section of Chapter 1</w:t>
            </w:r>
            <w:r w:rsidR="00D84BFA" w:rsidRPr="00974C39">
              <w:rPr>
                <w:sz w:val="20"/>
                <w:szCs w:val="20"/>
              </w:rPr>
              <w:t xml:space="preserve"> and Identification of the Problem Space in Chapter 2.</w:t>
            </w:r>
          </w:p>
        </w:tc>
        <w:tc>
          <w:tcPr>
            <w:tcW w:w="1106" w:type="dxa"/>
          </w:tcPr>
          <w:p w14:paraId="0D55EE40" w14:textId="75763E5F" w:rsidR="00880993" w:rsidRPr="00974C39" w:rsidRDefault="005C020C" w:rsidP="0025081C">
            <w:pPr>
              <w:spacing w:afterLines="40" w:after="96" w:line="240" w:lineRule="auto"/>
              <w:ind w:firstLine="0"/>
              <w:rPr>
                <w:sz w:val="20"/>
              </w:rPr>
            </w:pPr>
            <w:r w:rsidRPr="00974C39">
              <w:rPr>
                <w:sz w:val="20"/>
              </w:rPr>
              <w:t>2</w:t>
            </w:r>
          </w:p>
        </w:tc>
        <w:tc>
          <w:tcPr>
            <w:tcW w:w="990" w:type="dxa"/>
          </w:tcPr>
          <w:p w14:paraId="34A1BCD5" w14:textId="4546AF37" w:rsidR="00880993" w:rsidRPr="00974C39" w:rsidRDefault="00F939B3" w:rsidP="0025081C">
            <w:pPr>
              <w:spacing w:afterLines="40" w:after="96" w:line="240" w:lineRule="auto"/>
              <w:ind w:firstLine="0"/>
              <w:rPr>
                <w:sz w:val="20"/>
              </w:rPr>
            </w:pPr>
            <w:r w:rsidRPr="00974C39">
              <w:rPr>
                <w:sz w:val="20"/>
              </w:rPr>
              <w:t>2</w:t>
            </w:r>
          </w:p>
        </w:tc>
        <w:tc>
          <w:tcPr>
            <w:tcW w:w="1440" w:type="dxa"/>
          </w:tcPr>
          <w:p w14:paraId="3BD5F7F8"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1A96AE9A" w14:textId="43BCB263"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606056D9" w14:textId="77777777" w:rsidTr="0025081C">
        <w:trPr>
          <w:trHeight w:val="653"/>
          <w:jc w:val="left"/>
        </w:trPr>
        <w:tc>
          <w:tcPr>
            <w:tcW w:w="3502" w:type="dxa"/>
          </w:tcPr>
          <w:p w14:paraId="3881BD5D"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t>Refrains from including unrelated or speculative information in this section.</w:t>
            </w:r>
          </w:p>
        </w:tc>
        <w:tc>
          <w:tcPr>
            <w:tcW w:w="1106" w:type="dxa"/>
          </w:tcPr>
          <w:p w14:paraId="644A6210" w14:textId="2C4EC91D" w:rsidR="00880993" w:rsidRPr="00974C39" w:rsidRDefault="005C020C" w:rsidP="0025081C">
            <w:pPr>
              <w:spacing w:afterLines="40" w:after="96" w:line="240" w:lineRule="auto"/>
              <w:ind w:firstLine="0"/>
              <w:rPr>
                <w:sz w:val="20"/>
              </w:rPr>
            </w:pPr>
            <w:r w:rsidRPr="00974C39">
              <w:rPr>
                <w:sz w:val="20"/>
              </w:rPr>
              <w:t>2</w:t>
            </w:r>
          </w:p>
        </w:tc>
        <w:tc>
          <w:tcPr>
            <w:tcW w:w="990" w:type="dxa"/>
          </w:tcPr>
          <w:p w14:paraId="14A0F261" w14:textId="39145EE6" w:rsidR="00880993" w:rsidRPr="00974C39" w:rsidRDefault="00F939B3" w:rsidP="0025081C">
            <w:pPr>
              <w:spacing w:afterLines="40" w:after="96" w:line="240" w:lineRule="auto"/>
              <w:ind w:firstLine="0"/>
              <w:rPr>
                <w:sz w:val="20"/>
              </w:rPr>
            </w:pPr>
            <w:r w:rsidRPr="00974C39">
              <w:rPr>
                <w:sz w:val="20"/>
              </w:rPr>
              <w:t>2</w:t>
            </w:r>
          </w:p>
        </w:tc>
        <w:tc>
          <w:tcPr>
            <w:tcW w:w="1440" w:type="dxa"/>
          </w:tcPr>
          <w:p w14:paraId="7D7F42A9"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162D3BEB" w14:textId="5D897CB6"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40076876" w14:textId="77777777" w:rsidTr="0025081C">
        <w:trPr>
          <w:trHeight w:val="653"/>
          <w:jc w:val="left"/>
        </w:trPr>
        <w:tc>
          <w:tcPr>
            <w:tcW w:w="3502" w:type="dxa"/>
          </w:tcPr>
          <w:p w14:paraId="6AF0B0AD" w14:textId="3749C819" w:rsidR="00880993" w:rsidRPr="00974C39" w:rsidRDefault="00880993" w:rsidP="0025081C">
            <w:pPr>
              <w:keepLines/>
              <w:spacing w:afterLines="40" w:after="96" w:line="240" w:lineRule="auto"/>
              <w:ind w:firstLine="0"/>
              <w:jc w:val="left"/>
              <w:rPr>
                <w:sz w:val="20"/>
                <w:szCs w:val="20"/>
              </w:rPr>
            </w:pPr>
            <w:r w:rsidRPr="00974C39">
              <w:rPr>
                <w:sz w:val="20"/>
                <w:szCs w:val="20"/>
              </w:rPr>
              <w:t xml:space="preserve">Provides a conclusion to summarize the findings, </w:t>
            </w:r>
            <w:proofErr w:type="gramStart"/>
            <w:r w:rsidRPr="00974C39">
              <w:rPr>
                <w:sz w:val="20"/>
                <w:szCs w:val="20"/>
              </w:rPr>
              <w:t>referring back</w:t>
            </w:r>
            <w:proofErr w:type="gramEnd"/>
            <w:r w:rsidRPr="00974C39">
              <w:rPr>
                <w:sz w:val="20"/>
                <w:szCs w:val="20"/>
              </w:rPr>
              <w:t xml:space="preserve"> to Chapter</w:t>
            </w:r>
            <w:r w:rsidR="001038B2" w:rsidRPr="00974C39">
              <w:rPr>
                <w:sz w:val="20"/>
                <w:szCs w:val="20"/>
              </w:rPr>
              <w:t>s 4 and 2</w:t>
            </w:r>
            <w:r w:rsidRPr="00974C39">
              <w:rPr>
                <w:sz w:val="20"/>
                <w:szCs w:val="20"/>
              </w:rPr>
              <w:t>, and tying the study together.</w:t>
            </w:r>
          </w:p>
        </w:tc>
        <w:tc>
          <w:tcPr>
            <w:tcW w:w="1106" w:type="dxa"/>
          </w:tcPr>
          <w:p w14:paraId="2EB6C1A1" w14:textId="65863174" w:rsidR="00880993" w:rsidRPr="00974C39" w:rsidRDefault="005C020C" w:rsidP="0025081C">
            <w:pPr>
              <w:spacing w:afterLines="40" w:after="96" w:line="240" w:lineRule="auto"/>
              <w:ind w:firstLine="0"/>
              <w:rPr>
                <w:sz w:val="20"/>
              </w:rPr>
            </w:pPr>
            <w:r w:rsidRPr="00974C39">
              <w:rPr>
                <w:sz w:val="20"/>
              </w:rPr>
              <w:t>2</w:t>
            </w:r>
          </w:p>
        </w:tc>
        <w:tc>
          <w:tcPr>
            <w:tcW w:w="990" w:type="dxa"/>
          </w:tcPr>
          <w:p w14:paraId="342EFCCE" w14:textId="7E82462D" w:rsidR="00880993" w:rsidRPr="00974C39" w:rsidRDefault="00F939B3" w:rsidP="0025081C">
            <w:pPr>
              <w:spacing w:afterLines="40" w:after="96" w:line="240" w:lineRule="auto"/>
              <w:ind w:firstLine="0"/>
              <w:rPr>
                <w:sz w:val="20"/>
              </w:rPr>
            </w:pPr>
            <w:r w:rsidRPr="00974C39">
              <w:rPr>
                <w:sz w:val="20"/>
              </w:rPr>
              <w:t>2</w:t>
            </w:r>
          </w:p>
        </w:tc>
        <w:tc>
          <w:tcPr>
            <w:tcW w:w="1440" w:type="dxa"/>
          </w:tcPr>
          <w:p w14:paraId="09A530F9"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21547489" w14:textId="66CB3A69"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9915B2" w:rsidRPr="00E75F02" w14:paraId="5DFFE3F8" w14:textId="77777777" w:rsidTr="0025081C">
        <w:trPr>
          <w:trHeight w:val="653"/>
          <w:jc w:val="left"/>
        </w:trPr>
        <w:tc>
          <w:tcPr>
            <w:tcW w:w="3502" w:type="dxa"/>
          </w:tcPr>
          <w:p w14:paraId="024A4D2F" w14:textId="552F76C5" w:rsidR="009915B2" w:rsidRPr="00974C39" w:rsidRDefault="009915B2" w:rsidP="009915B2">
            <w:pPr>
              <w:keepLines/>
              <w:spacing w:afterLines="40" w:after="96" w:line="240" w:lineRule="auto"/>
              <w:ind w:firstLine="0"/>
              <w:jc w:val="left"/>
              <w:rPr>
                <w:sz w:val="20"/>
                <w:szCs w:val="20"/>
              </w:rPr>
            </w:pPr>
            <w:r w:rsidRPr="00974C39">
              <w:rPr>
                <w:sz w:val="20"/>
              </w:rPr>
              <w:t xml:space="preserve">The learner </w:t>
            </w:r>
            <w:proofErr w:type="gramStart"/>
            <w:r w:rsidRPr="00974C39">
              <w:rPr>
                <w:sz w:val="20"/>
              </w:rPr>
              <w:t>reflects back</w:t>
            </w:r>
            <w:proofErr w:type="gramEnd"/>
            <w:r w:rsidRPr="00974C39">
              <w:rPr>
                <w:sz w:val="20"/>
              </w:rPr>
              <w:t xml:space="preserve"> on his/her dissertation </w:t>
            </w:r>
            <w:r w:rsidR="001038B2" w:rsidRPr="00974C39">
              <w:rPr>
                <w:sz w:val="20"/>
              </w:rPr>
              <w:t>process, what changed in understanding of research and the process.</w:t>
            </w:r>
            <w:r w:rsidRPr="00974C39">
              <w:rPr>
                <w:sz w:val="20"/>
              </w:rPr>
              <w:t xml:space="preserve"> </w:t>
            </w:r>
          </w:p>
        </w:tc>
        <w:tc>
          <w:tcPr>
            <w:tcW w:w="1106" w:type="dxa"/>
          </w:tcPr>
          <w:p w14:paraId="777FA544" w14:textId="682419C3" w:rsidR="009915B2" w:rsidRPr="00974C39" w:rsidRDefault="005C020C" w:rsidP="009915B2">
            <w:pPr>
              <w:spacing w:afterLines="40" w:after="96" w:line="240" w:lineRule="auto"/>
              <w:ind w:firstLine="0"/>
              <w:rPr>
                <w:sz w:val="20"/>
              </w:rPr>
            </w:pPr>
            <w:r w:rsidRPr="00974C39">
              <w:rPr>
                <w:sz w:val="20"/>
              </w:rPr>
              <w:t>2</w:t>
            </w:r>
          </w:p>
        </w:tc>
        <w:tc>
          <w:tcPr>
            <w:tcW w:w="990" w:type="dxa"/>
          </w:tcPr>
          <w:p w14:paraId="76F40D73" w14:textId="1D8CB6F9" w:rsidR="009915B2" w:rsidRPr="00974C39" w:rsidRDefault="00F939B3" w:rsidP="009915B2">
            <w:pPr>
              <w:spacing w:afterLines="40" w:after="96" w:line="240" w:lineRule="auto"/>
              <w:ind w:firstLine="0"/>
              <w:rPr>
                <w:sz w:val="20"/>
              </w:rPr>
            </w:pPr>
            <w:r w:rsidRPr="00974C39">
              <w:rPr>
                <w:sz w:val="20"/>
              </w:rPr>
              <w:t>2</w:t>
            </w:r>
          </w:p>
        </w:tc>
        <w:tc>
          <w:tcPr>
            <w:tcW w:w="1440" w:type="dxa"/>
          </w:tcPr>
          <w:p w14:paraId="0BB4ED57" w14:textId="51ECF4C8" w:rsidR="009915B2" w:rsidRPr="00974C39" w:rsidRDefault="009915B2" w:rsidP="009915B2">
            <w:pPr>
              <w:autoSpaceDE w:val="0"/>
              <w:autoSpaceDN w:val="0"/>
              <w:adjustRightInd w:val="0"/>
              <w:spacing w:afterLines="40" w:after="96" w:line="240" w:lineRule="auto"/>
              <w:ind w:firstLine="0"/>
              <w:rPr>
                <w:sz w:val="20"/>
              </w:rPr>
            </w:pPr>
            <w:r w:rsidRPr="00974C39">
              <w:rPr>
                <w:sz w:val="20"/>
              </w:rPr>
              <w:t>X</w:t>
            </w:r>
          </w:p>
        </w:tc>
        <w:tc>
          <w:tcPr>
            <w:tcW w:w="1818" w:type="dxa"/>
          </w:tcPr>
          <w:p w14:paraId="3701E01F" w14:textId="3A54265B" w:rsidR="009915B2" w:rsidRPr="00974C39" w:rsidRDefault="00F939B3" w:rsidP="009915B2">
            <w:pPr>
              <w:autoSpaceDE w:val="0"/>
              <w:autoSpaceDN w:val="0"/>
              <w:adjustRightInd w:val="0"/>
              <w:spacing w:afterLines="40" w:after="96" w:line="240" w:lineRule="auto"/>
              <w:ind w:firstLine="0"/>
              <w:rPr>
                <w:sz w:val="20"/>
              </w:rPr>
            </w:pPr>
            <w:r w:rsidRPr="00974C39">
              <w:rPr>
                <w:sz w:val="20"/>
              </w:rPr>
              <w:t>2</w:t>
            </w:r>
          </w:p>
        </w:tc>
      </w:tr>
      <w:tr w:rsidR="00880993" w:rsidRPr="00E75F02" w14:paraId="3CA1D879" w14:textId="77777777" w:rsidTr="0025081C">
        <w:trPr>
          <w:trHeight w:val="653"/>
          <w:jc w:val="left"/>
        </w:trPr>
        <w:tc>
          <w:tcPr>
            <w:tcW w:w="3502" w:type="dxa"/>
          </w:tcPr>
          <w:p w14:paraId="773F55A6" w14:textId="7AD1350B" w:rsidR="00880993" w:rsidRPr="00974C39" w:rsidRDefault="00880993" w:rsidP="0025081C">
            <w:pPr>
              <w:keepLines/>
              <w:spacing w:afterLines="40" w:after="96" w:line="240" w:lineRule="auto"/>
              <w:ind w:firstLine="0"/>
              <w:jc w:val="left"/>
              <w:rPr>
                <w:sz w:val="20"/>
                <w:szCs w:val="20"/>
              </w:rPr>
            </w:pPr>
            <w:r w:rsidRPr="00974C39">
              <w:rPr>
                <w:sz w:val="20"/>
              </w:rPr>
              <w:t xml:space="preserve">Section is written in a way that is well structured, has a logical flow, uses correct paragraph structure, sentence structure, punctuation, </w:t>
            </w:r>
            <w:r w:rsidR="00BF6A17" w:rsidRPr="00974C39">
              <w:rPr>
                <w:sz w:val="20"/>
              </w:rPr>
              <w:t xml:space="preserve">and </w:t>
            </w:r>
            <w:r w:rsidRPr="00974C39">
              <w:rPr>
                <w:sz w:val="20"/>
              </w:rPr>
              <w:t>APA format.</w:t>
            </w:r>
          </w:p>
        </w:tc>
        <w:tc>
          <w:tcPr>
            <w:tcW w:w="1106" w:type="dxa"/>
          </w:tcPr>
          <w:p w14:paraId="53C5B8E4" w14:textId="4BFD39E3" w:rsidR="00880993" w:rsidRPr="00974C39" w:rsidRDefault="005C020C" w:rsidP="0025081C">
            <w:pPr>
              <w:spacing w:afterLines="40" w:after="96" w:line="240" w:lineRule="auto"/>
              <w:ind w:firstLine="0"/>
              <w:rPr>
                <w:sz w:val="20"/>
              </w:rPr>
            </w:pPr>
            <w:r w:rsidRPr="00974C39">
              <w:rPr>
                <w:sz w:val="20"/>
              </w:rPr>
              <w:t>2</w:t>
            </w:r>
          </w:p>
        </w:tc>
        <w:tc>
          <w:tcPr>
            <w:tcW w:w="990" w:type="dxa"/>
          </w:tcPr>
          <w:p w14:paraId="6352D8C5" w14:textId="495037DE" w:rsidR="00880993" w:rsidRPr="00974C39" w:rsidRDefault="00F939B3" w:rsidP="0025081C">
            <w:pPr>
              <w:spacing w:afterLines="40" w:after="96" w:line="240" w:lineRule="auto"/>
              <w:ind w:firstLine="0"/>
              <w:rPr>
                <w:sz w:val="20"/>
              </w:rPr>
            </w:pPr>
            <w:r w:rsidRPr="00974C39">
              <w:rPr>
                <w:sz w:val="20"/>
              </w:rPr>
              <w:t>2</w:t>
            </w:r>
          </w:p>
        </w:tc>
        <w:tc>
          <w:tcPr>
            <w:tcW w:w="1440" w:type="dxa"/>
          </w:tcPr>
          <w:p w14:paraId="7C52E484"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13158BD3" w14:textId="257C0C14"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21A1D39B" w14:textId="77777777" w:rsidTr="0025081C">
        <w:trPr>
          <w:trHeight w:val="653"/>
          <w:jc w:val="left"/>
        </w:trPr>
        <w:tc>
          <w:tcPr>
            <w:tcW w:w="8856" w:type="dxa"/>
            <w:gridSpan w:val="5"/>
          </w:tcPr>
          <w:p w14:paraId="27FA63FD" w14:textId="77777777" w:rsidR="00880993" w:rsidRPr="00974C39" w:rsidRDefault="00880993" w:rsidP="0025081C">
            <w:pPr>
              <w:spacing w:line="240" w:lineRule="auto"/>
              <w:ind w:firstLine="0"/>
              <w:jc w:val="left"/>
              <w:rPr>
                <w:b/>
                <w:sz w:val="20"/>
                <w:szCs w:val="20"/>
              </w:rPr>
            </w:pPr>
            <w:r w:rsidRPr="00974C39">
              <w:rPr>
                <w:b/>
                <w:sz w:val="20"/>
                <w:szCs w:val="20"/>
              </w:rPr>
              <w:t>*Score each requirement listed in the criteria table using the following scale:</w:t>
            </w:r>
          </w:p>
          <w:p w14:paraId="4BDAA612" w14:textId="77777777" w:rsidR="00880993" w:rsidRPr="00974C39" w:rsidRDefault="00880993" w:rsidP="0025081C">
            <w:pPr>
              <w:spacing w:line="240" w:lineRule="auto"/>
              <w:ind w:firstLine="0"/>
              <w:jc w:val="left"/>
              <w:rPr>
                <w:sz w:val="20"/>
                <w:szCs w:val="20"/>
              </w:rPr>
            </w:pPr>
            <w:r w:rsidRPr="00974C39">
              <w:rPr>
                <w:sz w:val="20"/>
                <w:szCs w:val="20"/>
              </w:rPr>
              <w:t>0 = Item Not Present or Unacceptable. Substantial Revisions are Required.</w:t>
            </w:r>
          </w:p>
          <w:p w14:paraId="1E21CD1E" w14:textId="77777777" w:rsidR="00880993" w:rsidRPr="00974C39" w:rsidRDefault="00880993" w:rsidP="0025081C">
            <w:pPr>
              <w:spacing w:line="240" w:lineRule="auto"/>
              <w:ind w:firstLine="0"/>
              <w:jc w:val="left"/>
              <w:rPr>
                <w:sz w:val="20"/>
                <w:szCs w:val="20"/>
              </w:rPr>
            </w:pPr>
            <w:r w:rsidRPr="00974C39">
              <w:rPr>
                <w:sz w:val="20"/>
                <w:szCs w:val="20"/>
              </w:rPr>
              <w:t>1 = Item is Present. Does Not Meet Expectations. Revisions are Required.</w:t>
            </w:r>
          </w:p>
          <w:p w14:paraId="11C6C3CE" w14:textId="77777777" w:rsidR="00880993" w:rsidRPr="00974C39" w:rsidRDefault="00880993" w:rsidP="0025081C">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11526964" w14:textId="77777777" w:rsidR="00880993" w:rsidRPr="00974C39" w:rsidRDefault="00880993" w:rsidP="0025081C">
            <w:pPr>
              <w:spacing w:line="240" w:lineRule="auto"/>
              <w:ind w:firstLine="0"/>
              <w:jc w:val="left"/>
              <w:rPr>
                <w:rFonts w:eastAsia="Times New Roman"/>
                <w:sz w:val="20"/>
                <w:szCs w:val="20"/>
              </w:rPr>
            </w:pPr>
            <w:r w:rsidRPr="00974C39">
              <w:rPr>
                <w:sz w:val="20"/>
                <w:szCs w:val="20"/>
              </w:rPr>
              <w:lastRenderedPageBreak/>
              <w:t>3 = Item Exceeds Expectations. No Revisions are Required.</w:t>
            </w:r>
          </w:p>
        </w:tc>
      </w:tr>
      <w:tr w:rsidR="00880993" w:rsidRPr="00E75F02" w14:paraId="459C5061" w14:textId="77777777" w:rsidTr="0025081C">
        <w:trPr>
          <w:trHeight w:val="653"/>
          <w:jc w:val="left"/>
        </w:trPr>
        <w:tc>
          <w:tcPr>
            <w:tcW w:w="8856" w:type="dxa"/>
            <w:gridSpan w:val="5"/>
          </w:tcPr>
          <w:p w14:paraId="583FB693" w14:textId="77777777" w:rsidR="00880993" w:rsidRPr="00974C39" w:rsidRDefault="00880993" w:rsidP="0025081C">
            <w:pPr>
              <w:spacing w:afterLines="40" w:after="96" w:line="240" w:lineRule="auto"/>
              <w:ind w:firstLine="0"/>
              <w:jc w:val="left"/>
              <w:rPr>
                <w:b/>
                <w:sz w:val="20"/>
                <w:szCs w:val="20"/>
              </w:rPr>
            </w:pPr>
            <w:r w:rsidRPr="00974C39">
              <w:rPr>
                <w:b/>
                <w:sz w:val="20"/>
                <w:szCs w:val="20"/>
              </w:rPr>
              <w:lastRenderedPageBreak/>
              <w:t>Reviewer Comments:</w:t>
            </w:r>
          </w:p>
          <w:p w14:paraId="1F4C1A5E" w14:textId="77777777" w:rsidR="00880993" w:rsidRPr="00974C39" w:rsidDel="00EC6912" w:rsidRDefault="00880993" w:rsidP="0025081C">
            <w:pPr>
              <w:spacing w:afterLines="40" w:after="96" w:line="240" w:lineRule="auto"/>
              <w:ind w:firstLine="0"/>
              <w:rPr>
                <w:b/>
                <w:sz w:val="20"/>
                <w:szCs w:val="20"/>
              </w:rPr>
            </w:pPr>
          </w:p>
        </w:tc>
      </w:tr>
    </w:tbl>
    <w:p w14:paraId="18C476FA" w14:textId="77777777" w:rsidR="00880993" w:rsidRPr="00E75F02" w:rsidRDefault="00880993" w:rsidP="00880993"/>
    <w:p w14:paraId="44151136" w14:textId="77777777" w:rsidR="00880993" w:rsidRPr="00E75F02" w:rsidRDefault="00880993" w:rsidP="00556C26">
      <w:pPr>
        <w:pStyle w:val="Heading2"/>
      </w:pPr>
      <w:bookmarkStart w:id="1240" w:name="_Toc171694990"/>
      <w:r w:rsidRPr="00E75F02">
        <w:t>Implications</w:t>
      </w:r>
      <w:bookmarkEnd w:id="1240"/>
    </w:p>
    <w:p w14:paraId="1B156A5F" w14:textId="08C88BE0" w:rsidR="0022082F" w:rsidRPr="00E75F02" w:rsidRDefault="004836CA" w:rsidP="00556C26">
      <w:pPr>
        <w:pStyle w:val="BodyText"/>
        <w:spacing w:after="0"/>
      </w:pPr>
      <w:r w:rsidRPr="00D03886">
        <w:rPr>
          <w:highlight w:val="yellow"/>
          <w:rPrChange w:id="1241" w:author="Michael Grohs" w:date="2024-07-16T16:08:00Z" w16du:dateUtc="2024-07-16T21:08:00Z">
            <w:rPr/>
          </w:rPrChange>
        </w:rPr>
        <w:t>Th</w:t>
      </w:r>
      <w:r w:rsidR="007E3BBA" w:rsidRPr="00D03886">
        <w:rPr>
          <w:highlight w:val="yellow"/>
          <w:rPrChange w:id="1242" w:author="Michael Grohs" w:date="2024-07-16T16:08:00Z" w16du:dateUtc="2024-07-16T21:08:00Z">
            <w:rPr/>
          </w:rPrChange>
        </w:rPr>
        <w:t>is study investigate</w:t>
      </w:r>
      <w:r w:rsidR="000A2361" w:rsidRPr="00D03886">
        <w:rPr>
          <w:highlight w:val="yellow"/>
          <w:rPrChange w:id="1243" w:author="Michael Grohs" w:date="2024-07-16T16:08:00Z" w16du:dateUtc="2024-07-16T21:08:00Z">
            <w:rPr/>
          </w:rPrChange>
        </w:rPr>
        <w:t>s</w:t>
      </w:r>
      <w:r w:rsidR="007E3BBA" w:rsidRPr="00D03886">
        <w:rPr>
          <w:highlight w:val="yellow"/>
          <w:rPrChange w:id="1244" w:author="Michael Grohs" w:date="2024-07-16T16:08:00Z" w16du:dateUtc="2024-07-16T21:08:00Z">
            <w:rPr/>
          </w:rPrChange>
        </w:rPr>
        <w:t xml:space="preserve"> </w:t>
      </w:r>
      <w:r w:rsidR="00382D41" w:rsidRPr="00D03886">
        <w:rPr>
          <w:highlight w:val="yellow"/>
          <w:rPrChange w:id="1245" w:author="Michael Grohs" w:date="2024-07-16T16:08:00Z" w16du:dateUtc="2024-07-16T21:08:00Z">
            <w:rPr/>
          </w:rPrChange>
        </w:rPr>
        <w:t xml:space="preserve">the </w:t>
      </w:r>
      <w:r w:rsidR="00382D41" w:rsidRPr="00D03886">
        <w:rPr>
          <w:spacing w:val="-4"/>
          <w:highlight w:val="yellow"/>
          <w:rPrChange w:id="1246" w:author="Michael Grohs" w:date="2024-07-16T16:08:00Z" w16du:dateUtc="2024-07-16T21:08:00Z">
            <w:rPr>
              <w:spacing w:val="-4"/>
            </w:rPr>
          </w:rPrChange>
        </w:rPr>
        <w:t>phenomenon</w:t>
      </w:r>
      <w:r w:rsidRPr="00D03886">
        <w:rPr>
          <w:spacing w:val="-2"/>
          <w:highlight w:val="yellow"/>
          <w:rPrChange w:id="1247" w:author="Michael Grohs" w:date="2024-07-16T16:08:00Z" w16du:dateUtc="2024-07-16T21:08:00Z">
            <w:rPr>
              <w:spacing w:val="-2"/>
            </w:rPr>
          </w:rPrChange>
        </w:rPr>
        <w:t xml:space="preserve"> </w:t>
      </w:r>
      <w:r w:rsidR="007E3BBA" w:rsidRPr="00D03886">
        <w:rPr>
          <w:spacing w:val="-2"/>
          <w:highlight w:val="yellow"/>
          <w:rPrChange w:id="1248" w:author="Michael Grohs" w:date="2024-07-16T16:08:00Z" w16du:dateUtc="2024-07-16T21:08:00Z">
            <w:rPr>
              <w:spacing w:val="-2"/>
            </w:rPr>
          </w:rPrChange>
        </w:rPr>
        <w:t xml:space="preserve">of </w:t>
      </w:r>
      <w:r w:rsidRPr="00D03886">
        <w:rPr>
          <w:highlight w:val="yellow"/>
          <w:rPrChange w:id="1249" w:author="Michael Grohs" w:date="2024-07-16T16:08:00Z" w16du:dateUtc="2024-07-16T21:08:00Z">
            <w:rPr/>
          </w:rPrChange>
        </w:rPr>
        <w:t>how African American alumni describe the contribution of African American faculty and peers on goal setting, self-motivation, and ongoing persistence at PWIs</w:t>
      </w:r>
      <w:r w:rsidR="00832FFC" w:rsidRPr="00D03886">
        <w:rPr>
          <w:highlight w:val="yellow"/>
          <w:rPrChange w:id="1250" w:author="Michael Grohs" w:date="2024-07-16T16:08:00Z" w16du:dateUtc="2024-07-16T21:08:00Z">
            <w:rPr/>
          </w:rPrChange>
        </w:rPr>
        <w:t>.</w:t>
      </w:r>
      <w:r w:rsidRPr="00E75F02">
        <w:t xml:space="preserve"> </w:t>
      </w:r>
      <w:r w:rsidR="00832FFC" w:rsidRPr="00E75F02">
        <w:t xml:space="preserve">During this study, the researcher </w:t>
      </w:r>
      <w:r w:rsidR="001742B3" w:rsidRPr="00E75F02">
        <w:t>provided descriptive accounts of the lived experiences of African American alumni at PWI</w:t>
      </w:r>
      <w:ins w:id="1251" w:author="Michael Grohs" w:date="2024-07-16T16:08:00Z" w16du:dateUtc="2024-07-16T21:08:00Z">
        <w:r w:rsidR="00D03886">
          <w:t>s</w:t>
        </w:r>
      </w:ins>
      <w:r w:rsidR="005D7BF2" w:rsidRPr="00E75F02">
        <w:t>.</w:t>
      </w:r>
      <w:r w:rsidR="009A0341" w:rsidRPr="00E75F02">
        <w:t xml:space="preserve"> This </w:t>
      </w:r>
      <w:r w:rsidR="002A1674" w:rsidRPr="00E75F02">
        <w:t>study</w:t>
      </w:r>
      <w:r w:rsidR="009A0341" w:rsidRPr="00E75F02">
        <w:t xml:space="preserve"> advanced the knowledge </w:t>
      </w:r>
      <w:r w:rsidR="00690C7D" w:rsidRPr="00E75F02">
        <w:t>of African American students</w:t>
      </w:r>
      <w:ins w:id="1252" w:author="Michael Grohs" w:date="2024-07-16T16:09:00Z" w16du:dateUtc="2024-07-16T21:09:00Z">
        <w:r w:rsidR="00D03886">
          <w:t>’</w:t>
        </w:r>
      </w:ins>
      <w:r w:rsidR="00690C7D" w:rsidRPr="00E75F02">
        <w:t xml:space="preserve"> experience by addressing </w:t>
      </w:r>
      <w:r w:rsidR="002A1674" w:rsidRPr="00E75F02">
        <w:t xml:space="preserve">the needs of </w:t>
      </w:r>
      <w:r w:rsidR="00D0595E" w:rsidRPr="00E75F02">
        <w:t xml:space="preserve">lack of diversity at PWIs and by </w:t>
      </w:r>
      <w:r w:rsidR="00693F49" w:rsidRPr="00E75F02">
        <w:t>acknowledging ways to increase retention and to give a sense of belonging to African American students at PWIs.</w:t>
      </w:r>
    </w:p>
    <w:p w14:paraId="74BDE649" w14:textId="58D347C8" w:rsidR="004836CA" w:rsidRPr="00E75F02" w:rsidRDefault="004836CA" w:rsidP="00556C26">
      <w:pPr>
        <w:pStyle w:val="BodyText"/>
        <w:spacing w:after="0"/>
      </w:pPr>
      <w:r w:rsidRPr="00E75F02">
        <w:t>Research showed that retention initiatives for African American students attending PWIs need to be studied (Grier</w:t>
      </w:r>
      <w:r w:rsidR="00D82E56" w:rsidRPr="00E75F02">
        <w:t>-Reed</w:t>
      </w:r>
      <w:r w:rsidR="00153A19" w:rsidRPr="00E75F02">
        <w:t xml:space="preserve"> et al.</w:t>
      </w:r>
      <w:r w:rsidRPr="00E75F02">
        <w:t>, 2011</w:t>
      </w:r>
      <w:r w:rsidR="00382D41" w:rsidRPr="00E75F02">
        <w:t>). Research</w:t>
      </w:r>
      <w:r w:rsidRPr="00E75F02">
        <w:t xml:space="preserve"> is needed to understand obstacles that hinder the success of African American students at PWIs (Eakins &amp; Eakins, 2017).</w:t>
      </w:r>
      <w:r w:rsidRPr="00E75F02">
        <w:rPr>
          <w:spacing w:val="-2"/>
        </w:rPr>
        <w:t xml:space="preserve"> </w:t>
      </w:r>
      <w:r w:rsidRPr="00E75F02">
        <w:t>This</w:t>
      </w:r>
      <w:r w:rsidRPr="00E75F02">
        <w:rPr>
          <w:spacing w:val="-4"/>
        </w:rPr>
        <w:t xml:space="preserve"> </w:t>
      </w:r>
      <w:r w:rsidRPr="00E75F02">
        <w:t>qualitative</w:t>
      </w:r>
      <w:r w:rsidRPr="00E75F02">
        <w:rPr>
          <w:spacing w:val="-5"/>
        </w:rPr>
        <w:t xml:space="preserve"> </w:t>
      </w:r>
      <w:r w:rsidRPr="00E75F02">
        <w:t>descriptive</w:t>
      </w:r>
      <w:r w:rsidRPr="00E75F02">
        <w:rPr>
          <w:spacing w:val="-5"/>
        </w:rPr>
        <w:t xml:space="preserve"> </w:t>
      </w:r>
      <w:r w:rsidRPr="00E75F02">
        <w:t>study</w:t>
      </w:r>
      <w:r w:rsidRPr="00E75F02">
        <w:rPr>
          <w:spacing w:val="-4"/>
        </w:rPr>
        <w:t xml:space="preserve"> </w:t>
      </w:r>
      <w:r w:rsidRPr="00E75F02">
        <w:t>aimed</w:t>
      </w:r>
      <w:r w:rsidRPr="00E75F02">
        <w:rPr>
          <w:spacing w:val="-2"/>
        </w:rPr>
        <w:t xml:space="preserve"> </w:t>
      </w:r>
      <w:r w:rsidRPr="00E75F02">
        <w:t>to</w:t>
      </w:r>
      <w:r w:rsidRPr="00E75F02">
        <w:rPr>
          <w:spacing w:val="-4"/>
        </w:rPr>
        <w:t xml:space="preserve"> </w:t>
      </w:r>
      <w:r w:rsidRPr="00E75F02">
        <w:t>explore</w:t>
      </w:r>
      <w:r w:rsidRPr="00E75F02">
        <w:rPr>
          <w:spacing w:val="-5"/>
        </w:rPr>
        <w:t xml:space="preserve"> </w:t>
      </w:r>
      <w:r w:rsidRPr="00E75F02">
        <w:t>the phenomenon and address the problem space of it is not known how African American faculty and peers contributed to goal setting, self-</w:t>
      </w:r>
      <w:del w:id="1253" w:author="Michael Grohs" w:date="2024-07-16T16:14:00Z" w16du:dateUtc="2024-07-16T21:14:00Z">
        <w:r w:rsidRPr="00E75F02" w:rsidDel="00AF08E4">
          <w:delText xml:space="preserve"> </w:delText>
        </w:r>
      </w:del>
      <w:r w:rsidRPr="00E75F02">
        <w:t xml:space="preserve">motivation, and ongoing persistence in the college experiences for African American </w:t>
      </w:r>
      <w:r w:rsidR="000F03D8" w:rsidRPr="00E75F02">
        <w:t>a</w:t>
      </w:r>
      <w:r w:rsidRPr="00E75F02">
        <w:t xml:space="preserve">lumni of </w:t>
      </w:r>
      <w:r w:rsidR="000F03D8" w:rsidRPr="00E75F02">
        <w:t xml:space="preserve">PWIs </w:t>
      </w:r>
      <w:r w:rsidRPr="00E75F02">
        <w:t>from the South Atlantic Region of the United States. Theoretical, practical, and future implications of this study will be addressed in the upcoming sections.</w:t>
      </w:r>
    </w:p>
    <w:p w14:paraId="46B7EB53" w14:textId="7227064A" w:rsidR="00AE7C8F" w:rsidRPr="00E75F02" w:rsidRDefault="00880993" w:rsidP="00556C26">
      <w:pPr>
        <w:pStyle w:val="Heading3"/>
      </w:pPr>
      <w:bookmarkStart w:id="1254" w:name="_Toc171694991"/>
      <w:r w:rsidRPr="00E75F02">
        <w:t xml:space="preserve">Theoretical </w:t>
      </w:r>
      <w:r w:rsidR="00AE7C8F" w:rsidRPr="00E75F02">
        <w:t>I</w:t>
      </w:r>
      <w:r w:rsidRPr="00E75F02">
        <w:t>mplications</w:t>
      </w:r>
      <w:bookmarkEnd w:id="1254"/>
    </w:p>
    <w:p w14:paraId="58FDF6FC" w14:textId="277FF492" w:rsidR="008453D9" w:rsidRPr="00E75F02" w:rsidRDefault="008453D9" w:rsidP="00556C26">
      <w:pPr>
        <w:widowControl w:val="0"/>
        <w:autoSpaceDE w:val="0"/>
        <w:autoSpaceDN w:val="0"/>
        <w:spacing w:after="0"/>
      </w:pPr>
      <w:r w:rsidRPr="00E75F02">
        <w:t xml:space="preserve">Theories help to structure research and help with future studies. The theory from </w:t>
      </w:r>
      <w:r w:rsidRPr="00E75F02">
        <w:lastRenderedPageBreak/>
        <w:t>Tinto’s Retention Model of Motivation is used for research on student retention. A research study conducted by Tinto (</w:t>
      </w:r>
      <w:r w:rsidR="00382D41" w:rsidRPr="00E75F02">
        <w:t>2017)</w:t>
      </w:r>
      <w:r w:rsidRPr="00E75F02">
        <w:t xml:space="preserve"> discussed that students want to persist. Tinto had three facets</w:t>
      </w:r>
      <w:del w:id="1255" w:author="Michael Grohs" w:date="2024-07-16T16:15:00Z" w16du:dateUtc="2024-07-16T21:15:00Z">
        <w:r w:rsidRPr="00E75F02" w:rsidDel="00AF08E4">
          <w:delText xml:space="preserve"> which are </w:delText>
        </w:r>
      </w:del>
      <w:ins w:id="1256" w:author="Michael Grohs" w:date="2024-07-16T16:15:00Z" w16du:dateUtc="2024-07-16T21:15:00Z">
        <w:r w:rsidR="00AF08E4">
          <w:t xml:space="preserve">: </w:t>
        </w:r>
      </w:ins>
      <w:r w:rsidRPr="00E75F02">
        <w:t xml:space="preserve">goals, motivation, </w:t>
      </w:r>
      <w:r w:rsidR="00382D41" w:rsidRPr="00E75F02">
        <w:t>and</w:t>
      </w:r>
      <w:r w:rsidRPr="00E75F02">
        <w:t xml:space="preserve"> persistence. Tinto’s theory was used as a framework for the study and to</w:t>
      </w:r>
      <w:r w:rsidRPr="00E75F02">
        <w:rPr>
          <w:spacing w:val="-4"/>
        </w:rPr>
        <w:t xml:space="preserve"> </w:t>
      </w:r>
      <w:r w:rsidRPr="00E75F02">
        <w:t>develop</w:t>
      </w:r>
      <w:r w:rsidRPr="00E75F02">
        <w:rPr>
          <w:spacing w:val="-4"/>
        </w:rPr>
        <w:t xml:space="preserve"> </w:t>
      </w:r>
      <w:r w:rsidRPr="00E75F02">
        <w:t>the</w:t>
      </w:r>
      <w:r w:rsidRPr="00E75F02">
        <w:rPr>
          <w:spacing w:val="-5"/>
        </w:rPr>
        <w:t xml:space="preserve"> </w:t>
      </w:r>
      <w:r w:rsidRPr="00E75F02">
        <w:t>research</w:t>
      </w:r>
      <w:r w:rsidRPr="00E75F02">
        <w:rPr>
          <w:spacing w:val="-4"/>
        </w:rPr>
        <w:t xml:space="preserve"> </w:t>
      </w:r>
      <w:r w:rsidRPr="00E75F02">
        <w:t>questions.</w:t>
      </w:r>
      <w:r w:rsidRPr="00E75F02">
        <w:rPr>
          <w:spacing w:val="-1"/>
        </w:rPr>
        <w:t xml:space="preserve"> </w:t>
      </w:r>
      <w:r w:rsidRPr="00E75F02">
        <w:t>The</w:t>
      </w:r>
      <w:r w:rsidRPr="00E75F02">
        <w:rPr>
          <w:spacing w:val="-5"/>
        </w:rPr>
        <w:t xml:space="preserve"> </w:t>
      </w:r>
      <w:r w:rsidRPr="00E75F02">
        <w:t>findings</w:t>
      </w:r>
      <w:r w:rsidRPr="00E75F02">
        <w:rPr>
          <w:spacing w:val="-4"/>
        </w:rPr>
        <w:t xml:space="preserve"> </w:t>
      </w:r>
      <w:r w:rsidRPr="00E75F02">
        <w:t>within</w:t>
      </w:r>
      <w:r w:rsidRPr="00E75F02">
        <w:rPr>
          <w:spacing w:val="-4"/>
        </w:rPr>
        <w:t xml:space="preserve"> </w:t>
      </w:r>
      <w:r w:rsidRPr="00E75F02">
        <w:t>the</w:t>
      </w:r>
      <w:r w:rsidRPr="00E75F02">
        <w:rPr>
          <w:spacing w:val="-4"/>
        </w:rPr>
        <w:t xml:space="preserve"> </w:t>
      </w:r>
      <w:r w:rsidRPr="00E75F02">
        <w:t>research</w:t>
      </w:r>
      <w:r w:rsidRPr="00E75F02">
        <w:rPr>
          <w:spacing w:val="-2"/>
        </w:rPr>
        <w:t xml:space="preserve"> </w:t>
      </w:r>
      <w:r w:rsidRPr="00E75F02">
        <w:t>study</w:t>
      </w:r>
      <w:r w:rsidRPr="00E75F02">
        <w:rPr>
          <w:spacing w:val="-4"/>
        </w:rPr>
        <w:t xml:space="preserve"> </w:t>
      </w:r>
      <w:r w:rsidRPr="00E75F02">
        <w:t>substantiated the theory through thematic analysis.</w:t>
      </w:r>
    </w:p>
    <w:p w14:paraId="21F8FCD0" w14:textId="19837482" w:rsidR="008453D9" w:rsidRPr="00E75F02" w:rsidRDefault="008453D9" w:rsidP="00556C26">
      <w:pPr>
        <w:widowControl w:val="0"/>
        <w:autoSpaceDE w:val="0"/>
        <w:autoSpaceDN w:val="0"/>
        <w:spacing w:after="0"/>
        <w:ind w:right="226"/>
      </w:pPr>
      <w:r w:rsidRPr="00E75F02">
        <w:t xml:space="preserve">The results of the study aligned with the three facets of the Tinto’s theory by </w:t>
      </w:r>
      <w:r w:rsidR="00382D41" w:rsidRPr="00E75F02">
        <w:t>detailing the</w:t>
      </w:r>
      <w:r w:rsidRPr="00E75F02">
        <w:t xml:space="preserve"> contributions of African American faculty and peers on African </w:t>
      </w:r>
      <w:r w:rsidR="00382D41" w:rsidRPr="00E75F02">
        <w:t>American alumni</w:t>
      </w:r>
      <w:r w:rsidRPr="00E75F02">
        <w:t xml:space="preserve"> goal setting, self-motivation, and ongoing persistence at PWI. The theory was validated because it was use</w:t>
      </w:r>
      <w:r w:rsidR="00144477" w:rsidRPr="00E75F02">
        <w:t>d</w:t>
      </w:r>
      <w:r w:rsidRPr="00E75F02">
        <w:t xml:space="preserve"> in other empirical research involving retention</w:t>
      </w:r>
      <w:r w:rsidR="00D66D20" w:rsidRPr="00E75F02">
        <w:t xml:space="preserve"> </w:t>
      </w:r>
      <w:r w:rsidRPr="00E75F02">
        <w:t xml:space="preserve">by gaining </w:t>
      </w:r>
      <w:r w:rsidR="00B33C2C" w:rsidRPr="00E75F02">
        <w:t>an</w:t>
      </w:r>
      <w:r w:rsidRPr="00E75F02">
        <w:t xml:space="preserve"> understanding</w:t>
      </w:r>
      <w:r w:rsidRPr="00E75F02">
        <w:rPr>
          <w:spacing w:val="-4"/>
        </w:rPr>
        <w:t xml:space="preserve"> </w:t>
      </w:r>
      <w:r w:rsidRPr="00E75F02">
        <w:t>of</w:t>
      </w:r>
      <w:r w:rsidRPr="00E75F02">
        <w:rPr>
          <w:spacing w:val="-4"/>
        </w:rPr>
        <w:t xml:space="preserve"> </w:t>
      </w:r>
      <w:r w:rsidRPr="00E75F02">
        <w:t>the</w:t>
      </w:r>
      <w:r w:rsidRPr="00E75F02">
        <w:rPr>
          <w:spacing w:val="-5"/>
        </w:rPr>
        <w:t xml:space="preserve"> </w:t>
      </w:r>
      <w:r w:rsidRPr="00E75F02">
        <w:t xml:space="preserve">phenomenon, and by correlating the themes </w:t>
      </w:r>
      <w:r w:rsidR="00382D41" w:rsidRPr="00E75F02">
        <w:t>to each</w:t>
      </w:r>
      <w:r w:rsidRPr="00E75F02">
        <w:t xml:space="preserve"> of the three facets of Tinto’s Retention Model of Motivation.</w:t>
      </w:r>
    </w:p>
    <w:p w14:paraId="07FA94C7" w14:textId="291730C8" w:rsidR="00454BD1" w:rsidRPr="00E75F02" w:rsidRDefault="00880993" w:rsidP="00556C26">
      <w:pPr>
        <w:pStyle w:val="Heading3"/>
      </w:pPr>
      <w:bookmarkStart w:id="1257" w:name="_Toc171694992"/>
      <w:r w:rsidRPr="00E75F02">
        <w:rPr>
          <w:rStyle w:val="Heading3Char"/>
          <w:b/>
          <w:bCs/>
          <w:i/>
        </w:rPr>
        <w:t xml:space="preserve">Practical </w:t>
      </w:r>
      <w:r w:rsidR="00454BD1" w:rsidRPr="00E75F02">
        <w:rPr>
          <w:rStyle w:val="Heading3Char"/>
          <w:b/>
          <w:bCs/>
          <w:i/>
        </w:rPr>
        <w:t>I</w:t>
      </w:r>
      <w:r w:rsidRPr="00E75F02">
        <w:rPr>
          <w:rStyle w:val="Heading3Char"/>
          <w:b/>
          <w:bCs/>
          <w:i/>
        </w:rPr>
        <w:t>mplications</w:t>
      </w:r>
      <w:bookmarkEnd w:id="1257"/>
    </w:p>
    <w:p w14:paraId="77FE22E2" w14:textId="6046BE27" w:rsidR="00A11997" w:rsidRPr="00E75F02" w:rsidRDefault="00A11997" w:rsidP="00556C26">
      <w:pPr>
        <w:pStyle w:val="BodyText"/>
        <w:spacing w:after="0"/>
      </w:pPr>
      <w:r w:rsidRPr="00E75F02">
        <w:t>The</w:t>
      </w:r>
      <w:r w:rsidRPr="00E75F02">
        <w:rPr>
          <w:spacing w:val="-6"/>
        </w:rPr>
        <w:t xml:space="preserve"> </w:t>
      </w:r>
      <w:r w:rsidRPr="00E75F02">
        <w:t>practical</w:t>
      </w:r>
      <w:r w:rsidRPr="00E75F02">
        <w:rPr>
          <w:spacing w:val="-4"/>
        </w:rPr>
        <w:t xml:space="preserve"> </w:t>
      </w:r>
      <w:r w:rsidRPr="00E75F02">
        <w:t>implications</w:t>
      </w:r>
      <w:r w:rsidRPr="00E75F02">
        <w:rPr>
          <w:spacing w:val="-4"/>
        </w:rPr>
        <w:t xml:space="preserve"> </w:t>
      </w:r>
      <w:r w:rsidRPr="00E75F02">
        <w:t>w</w:t>
      </w:r>
      <w:r w:rsidR="003F68D7" w:rsidRPr="00E75F02">
        <w:t>ere</w:t>
      </w:r>
      <w:r w:rsidRPr="00E75F02">
        <w:t xml:space="preserve"> found from the research. </w:t>
      </w:r>
      <w:proofErr w:type="spellStart"/>
      <w:r w:rsidR="0048112F" w:rsidRPr="00E75F02">
        <w:t>Zepke</w:t>
      </w:r>
      <w:proofErr w:type="spellEnd"/>
      <w:r w:rsidR="0048112F" w:rsidRPr="00E75F02">
        <w:t xml:space="preserve"> </w:t>
      </w:r>
      <w:r w:rsidR="0063238B" w:rsidRPr="00E75F02">
        <w:t>(</w:t>
      </w:r>
      <w:r w:rsidR="00985F91" w:rsidRPr="00E75F02">
        <w:t>2015</w:t>
      </w:r>
      <w:r w:rsidRPr="00E75F02">
        <w:t xml:space="preserve">) found </w:t>
      </w:r>
      <w:r w:rsidR="00382D41" w:rsidRPr="00E75F02">
        <w:t>that the</w:t>
      </w:r>
      <w:r w:rsidR="00985F91" w:rsidRPr="00E75F02">
        <w:t xml:space="preserve"> overall success of African American students is contributed to motivation, sense of belonging, and persistence. </w:t>
      </w:r>
      <w:r w:rsidR="00542D86" w:rsidRPr="00E75F02">
        <w:t xml:space="preserve">This study highlights lived experiences from African American alumni that attended a PWI located in the South Atlantic Region of the United States. </w:t>
      </w:r>
      <w:r w:rsidRPr="00E75F02">
        <w:t>The results of the study could</w:t>
      </w:r>
      <w:r w:rsidRPr="00E75F02">
        <w:rPr>
          <w:spacing w:val="-4"/>
        </w:rPr>
        <w:t xml:space="preserve"> </w:t>
      </w:r>
      <w:r w:rsidRPr="00E75F02">
        <w:t>be</w:t>
      </w:r>
      <w:r w:rsidRPr="00E75F02">
        <w:rPr>
          <w:spacing w:val="-4"/>
        </w:rPr>
        <w:t xml:space="preserve"> </w:t>
      </w:r>
      <w:r w:rsidRPr="00E75F02">
        <w:t>used</w:t>
      </w:r>
      <w:r w:rsidR="00985F91" w:rsidRPr="00E75F02">
        <w:rPr>
          <w:spacing w:val="-4"/>
        </w:rPr>
        <w:t xml:space="preserve"> to develop retention plan for African American students at PWIs as well as having college administrators to </w:t>
      </w:r>
      <w:r w:rsidR="00382D41" w:rsidRPr="00E75F02">
        <w:rPr>
          <w:spacing w:val="-4"/>
        </w:rPr>
        <w:t>consider</w:t>
      </w:r>
      <w:r w:rsidR="00985F91" w:rsidRPr="00E75F02">
        <w:rPr>
          <w:spacing w:val="-4"/>
        </w:rPr>
        <w:t xml:space="preserve"> hiring more African American faculty to foster cultur</w:t>
      </w:r>
      <w:r w:rsidR="00542D86" w:rsidRPr="00E75F02">
        <w:rPr>
          <w:spacing w:val="-4"/>
        </w:rPr>
        <w:t>al</w:t>
      </w:r>
      <w:r w:rsidR="00985F91" w:rsidRPr="00E75F02">
        <w:rPr>
          <w:spacing w:val="-4"/>
        </w:rPr>
        <w:t xml:space="preserve"> diversity</w:t>
      </w:r>
      <w:r w:rsidRPr="00E75F02">
        <w:t>.</w:t>
      </w:r>
      <w:r w:rsidR="00542D86" w:rsidRPr="00E75F02">
        <w:t xml:space="preserve"> The researcher explained the lived experiences of African American alumni using their accounts and personal stories as it relates to goals, motivation, persistence, racial microaggressions, and sense of belonging.</w:t>
      </w:r>
    </w:p>
    <w:p w14:paraId="346A5584" w14:textId="19AC50EE" w:rsidR="00E0697E" w:rsidRPr="00E75F02" w:rsidRDefault="00542D86" w:rsidP="00556C26">
      <w:pPr>
        <w:widowControl w:val="0"/>
        <w:autoSpaceDE w:val="0"/>
        <w:autoSpaceDN w:val="0"/>
        <w:spacing w:after="0"/>
      </w:pPr>
      <w:r w:rsidRPr="00E75F02">
        <w:t xml:space="preserve">This study shows the importance of having African American faculty and sense of belonging for African American students at PWIs. </w:t>
      </w:r>
      <w:r w:rsidR="00A11997" w:rsidRPr="00E75F02">
        <w:t xml:space="preserve">Further research in this field could </w:t>
      </w:r>
      <w:r w:rsidR="00A11997" w:rsidRPr="00E75F02">
        <w:lastRenderedPageBreak/>
        <w:t>highlight the</w:t>
      </w:r>
      <w:r w:rsidR="00985F91" w:rsidRPr="00E75F02">
        <w:t xml:space="preserve"> impact of diversity in faculty and peers at PWIs and </w:t>
      </w:r>
      <w:r w:rsidR="000D019E" w:rsidRPr="00E75F02">
        <w:t xml:space="preserve">to </w:t>
      </w:r>
      <w:r w:rsidR="00A11997" w:rsidRPr="00E75F02">
        <w:t xml:space="preserve">help to </w:t>
      </w:r>
      <w:r w:rsidR="00985F91" w:rsidRPr="00E75F02">
        <w:t xml:space="preserve">understand the </w:t>
      </w:r>
      <w:del w:id="1258" w:author="Michael Grohs" w:date="2024-07-16T16:20:00Z" w16du:dateUtc="2024-07-16T21:20:00Z">
        <w:r w:rsidR="00985F91" w:rsidRPr="00E75F02" w:rsidDel="006D2395">
          <w:delText>culturaland</w:delText>
        </w:r>
      </w:del>
      <w:ins w:id="1259" w:author="Michael Grohs" w:date="2024-07-16T16:20:00Z" w16du:dateUtc="2024-07-16T21:20:00Z">
        <w:r w:rsidR="006D2395" w:rsidRPr="00E75F02">
          <w:t>cultural and</w:t>
        </w:r>
      </w:ins>
      <w:r w:rsidR="00985F91" w:rsidRPr="00E75F02">
        <w:t xml:space="preserve"> social needs of African American students at PWIs. </w:t>
      </w:r>
      <w:r w:rsidR="00A11997" w:rsidRPr="00E75F02">
        <w:t xml:space="preserve">This research can </w:t>
      </w:r>
      <w:r w:rsidR="000D019E" w:rsidRPr="00E75F02">
        <w:t xml:space="preserve">be used to address the </w:t>
      </w:r>
      <w:r w:rsidR="00B33C2C" w:rsidRPr="00E75F02">
        <w:t>dropout</w:t>
      </w:r>
      <w:r w:rsidR="000D019E" w:rsidRPr="00E75F02">
        <w:t xml:space="preserve"> rates of African American students at PWIs. Diversity and inclusion </w:t>
      </w:r>
      <w:r w:rsidR="0089683A" w:rsidRPr="00E75F02">
        <w:t>are</w:t>
      </w:r>
      <w:r w:rsidR="000D019E" w:rsidRPr="00E75F02">
        <w:t xml:space="preserve"> important for students at PWIs. Diversity in faculty and students could potentially help with the development </w:t>
      </w:r>
      <w:r w:rsidR="00382D41" w:rsidRPr="00E75F02">
        <w:t xml:space="preserve">of </w:t>
      </w:r>
      <w:del w:id="1260" w:author="Michael Grohs" w:date="2024-07-16T16:20:00Z" w16du:dateUtc="2024-07-16T21:20:00Z">
        <w:r w:rsidR="00382D41" w:rsidRPr="00E75F02" w:rsidDel="006D2395">
          <w:delText>curriculum</w:delText>
        </w:r>
        <w:r w:rsidR="000D019E" w:rsidRPr="00E75F02" w:rsidDel="006D2395">
          <w:delText xml:space="preserve"> </w:delText>
        </w:r>
      </w:del>
      <w:ins w:id="1261" w:author="Michael Grohs" w:date="2024-07-16T16:20:00Z" w16du:dateUtc="2024-07-16T21:20:00Z">
        <w:r w:rsidR="006D2395" w:rsidRPr="00E75F02">
          <w:t>curricul</w:t>
        </w:r>
        <w:r w:rsidR="006D2395">
          <w:t>a</w:t>
        </w:r>
        <w:r w:rsidR="006D2395" w:rsidRPr="00E75F02">
          <w:t xml:space="preserve"> </w:t>
        </w:r>
      </w:ins>
      <w:r w:rsidR="000D019E" w:rsidRPr="00E75F02">
        <w:t>that reflect</w:t>
      </w:r>
      <w:del w:id="1262" w:author="Michael Grohs" w:date="2024-07-16T16:20:00Z" w16du:dateUtc="2024-07-16T21:20:00Z">
        <w:r w:rsidR="000D019E" w:rsidRPr="00E75F02" w:rsidDel="006D2395">
          <w:delText>s</w:delText>
        </w:r>
      </w:del>
      <w:r w:rsidR="000D019E" w:rsidRPr="00E75F02">
        <w:t xml:space="preserve"> diversity and career development. </w:t>
      </w:r>
      <w:r w:rsidR="00A90788" w:rsidRPr="00E75F02">
        <w:t>Some PWIs do not have organizations that give African American</w:t>
      </w:r>
      <w:ins w:id="1263" w:author="Michael Grohs" w:date="2024-07-16T16:20:00Z" w16du:dateUtc="2024-07-16T21:20:00Z">
        <w:r w:rsidR="006D2395">
          <w:t>s</w:t>
        </w:r>
      </w:ins>
      <w:r w:rsidR="00A90788" w:rsidRPr="00E75F02">
        <w:t xml:space="preserve"> a sense of belonging.</w:t>
      </w:r>
    </w:p>
    <w:p w14:paraId="6B8D2160" w14:textId="601E6CB2" w:rsidR="00A11997" w:rsidRPr="00E75F02" w:rsidRDefault="00A90788" w:rsidP="00556C26">
      <w:pPr>
        <w:widowControl w:val="0"/>
        <w:autoSpaceDE w:val="0"/>
        <w:autoSpaceDN w:val="0"/>
        <w:spacing w:after="0"/>
        <w:ind w:right="184"/>
      </w:pPr>
      <w:r w:rsidRPr="00E75F02">
        <w:t xml:space="preserve">This research can be </w:t>
      </w:r>
      <w:r w:rsidR="00382D41" w:rsidRPr="00E75F02">
        <w:t>used</w:t>
      </w:r>
      <w:r w:rsidRPr="00E75F02">
        <w:t xml:space="preserve"> to show the importance of having</w:t>
      </w:r>
      <w:r w:rsidR="00A11997" w:rsidRPr="00E75F02">
        <w:rPr>
          <w:spacing w:val="-4"/>
        </w:rPr>
        <w:t xml:space="preserve"> </w:t>
      </w:r>
      <w:r w:rsidRPr="00E75F02">
        <w:rPr>
          <w:spacing w:val="-4"/>
        </w:rPr>
        <w:t xml:space="preserve">a sense of belonging at PWIs. </w:t>
      </w:r>
      <w:r w:rsidR="00A11997" w:rsidRPr="00E75F02">
        <w:t>For</w:t>
      </w:r>
      <w:r w:rsidR="00A11997" w:rsidRPr="00E75F02">
        <w:rPr>
          <w:spacing w:val="-4"/>
        </w:rPr>
        <w:t xml:space="preserve"> </w:t>
      </w:r>
      <w:r w:rsidRPr="00E75F02">
        <w:t xml:space="preserve">example, sense of belonging was the number one focus in the research. Sense of belonging leads to student retention and academic success. </w:t>
      </w:r>
      <w:r w:rsidR="007C570C" w:rsidRPr="00E75F02">
        <w:t xml:space="preserve">Cultural relevance increases sense of belonging for African American students at PWIs. </w:t>
      </w:r>
      <w:r w:rsidR="00382D41" w:rsidRPr="00E75F02">
        <w:t>Sororities</w:t>
      </w:r>
      <w:r w:rsidR="007C570C" w:rsidRPr="00E75F02">
        <w:t xml:space="preserve">, fraternities, and other cultural organizations should be established at PWIs to help with persistence and to give African American students a sense of belonging at PWI. </w:t>
      </w:r>
      <w:r w:rsidR="00816BAC" w:rsidRPr="00E75F02">
        <w:t>Th</w:t>
      </w:r>
      <w:r w:rsidR="00E3723A" w:rsidRPr="00E75F02">
        <w:t xml:space="preserve">e practical limitation from this </w:t>
      </w:r>
      <w:r w:rsidR="00816BAC" w:rsidRPr="00E75F02">
        <w:t xml:space="preserve">study could potentially advance knowledge and practice by offering insight into the retention of </w:t>
      </w:r>
      <w:r w:rsidR="00382D41" w:rsidRPr="00E75F02">
        <w:t>African American</w:t>
      </w:r>
      <w:r w:rsidR="00816BAC" w:rsidRPr="00E75F02">
        <w:t xml:space="preserve"> students at PWI and showing that hiring </w:t>
      </w:r>
      <w:r w:rsidR="00B33C2C" w:rsidRPr="00E75F02">
        <w:t>African American</w:t>
      </w:r>
      <w:r w:rsidR="00816BAC" w:rsidRPr="00E75F02">
        <w:t xml:space="preserve"> faculty can help with diversity and the academic success of African American students</w:t>
      </w:r>
      <w:r w:rsidR="00A11997" w:rsidRPr="00E75F02">
        <w:t>.</w:t>
      </w:r>
    </w:p>
    <w:p w14:paraId="3DE65F29" w14:textId="247FE659" w:rsidR="00454BD1" w:rsidRPr="00E75F02" w:rsidRDefault="00880993" w:rsidP="00556C26">
      <w:pPr>
        <w:pStyle w:val="Heading3"/>
        <w:rPr>
          <w:rStyle w:val="Heading3Char"/>
          <w:b/>
          <w:bCs/>
          <w:i/>
        </w:rPr>
      </w:pPr>
      <w:bookmarkStart w:id="1264" w:name="_Toc171694993"/>
      <w:r w:rsidRPr="00E75F02">
        <w:rPr>
          <w:rStyle w:val="Heading3Char"/>
          <w:b/>
          <w:bCs/>
          <w:i/>
        </w:rPr>
        <w:t xml:space="preserve">Future </w:t>
      </w:r>
      <w:r w:rsidR="00454BD1" w:rsidRPr="00E75F02">
        <w:rPr>
          <w:rStyle w:val="Heading3Char"/>
          <w:b/>
          <w:bCs/>
          <w:i/>
        </w:rPr>
        <w:t>I</w:t>
      </w:r>
      <w:r w:rsidRPr="00E75F02">
        <w:rPr>
          <w:rStyle w:val="Heading3Char"/>
          <w:b/>
          <w:bCs/>
          <w:i/>
        </w:rPr>
        <w:t>mplications</w:t>
      </w:r>
      <w:bookmarkEnd w:id="1264"/>
    </w:p>
    <w:p w14:paraId="20B5187A" w14:textId="6F86E829" w:rsidR="0022082F" w:rsidRPr="00E75F02" w:rsidRDefault="00FF5DDD" w:rsidP="00556C26">
      <w:pPr>
        <w:widowControl w:val="0"/>
        <w:autoSpaceDE w:val="0"/>
        <w:autoSpaceDN w:val="0"/>
        <w:spacing w:after="0"/>
      </w:pPr>
      <w:r w:rsidRPr="00E75F02">
        <w:t xml:space="preserve">This study focused on the lived experiences of African American alumni that attended a PWI located in the South Atlantic Region of the United States, </w:t>
      </w:r>
      <w:r w:rsidR="001C3972" w:rsidRPr="00E75F02">
        <w:t xml:space="preserve">Future research into this field could </w:t>
      </w:r>
      <w:r w:rsidR="00542D86" w:rsidRPr="00E75F02">
        <w:t>increase the retention and graduation rate of African American students at PWIs</w:t>
      </w:r>
      <w:r w:rsidRPr="00E75F02">
        <w:t xml:space="preserve"> across the United States</w:t>
      </w:r>
      <w:r w:rsidR="001C3972" w:rsidRPr="00E75F02">
        <w:t xml:space="preserve">. Future research could potentially focus on </w:t>
      </w:r>
      <w:r w:rsidRPr="00E75F02">
        <w:t xml:space="preserve">retention rates of African American student attending PWIs as well as those </w:t>
      </w:r>
      <w:del w:id="1265" w:author="Michael Grohs" w:date="2024-07-16T16:21:00Z" w16du:dateUtc="2024-07-16T21:21:00Z">
        <w:r w:rsidRPr="00E75F02" w:rsidDel="006D2395">
          <w:delText xml:space="preserve">that </w:delText>
        </w:r>
      </w:del>
      <w:ins w:id="1266" w:author="Michael Grohs" w:date="2024-07-16T16:21:00Z" w16du:dateUtc="2024-07-16T21:21:00Z">
        <w:r w:rsidR="006D2395">
          <w:t>who</w:t>
        </w:r>
        <w:r w:rsidR="006D2395" w:rsidRPr="00E75F02">
          <w:t xml:space="preserve"> </w:t>
        </w:r>
      </w:ins>
      <w:r w:rsidRPr="00E75F02">
        <w:lastRenderedPageBreak/>
        <w:t>attend Historically Black Colleges and Universities (HBCU)</w:t>
      </w:r>
      <w:r w:rsidR="007F2162" w:rsidRPr="00E75F02">
        <w:t>.</w:t>
      </w:r>
      <w:r w:rsidRPr="00E75F02">
        <w:t xml:space="preserve"> </w:t>
      </w:r>
      <w:r w:rsidR="001C3972" w:rsidRPr="00E75F02">
        <w:t xml:space="preserve">For example, </w:t>
      </w:r>
      <w:r w:rsidRPr="00E75F02">
        <w:t xml:space="preserve">African American students </w:t>
      </w:r>
      <w:del w:id="1267" w:author="Michael Grohs" w:date="2024-07-16T16:22:00Z" w16du:dateUtc="2024-07-16T21:22:00Z">
        <w:r w:rsidRPr="00E75F02" w:rsidDel="006D2395">
          <w:delText xml:space="preserve">that </w:delText>
        </w:r>
      </w:del>
      <w:ins w:id="1268" w:author="Michael Grohs" w:date="2024-07-16T16:22:00Z" w16du:dateUtc="2024-07-16T21:22:00Z">
        <w:r w:rsidR="006D2395">
          <w:t>who</w:t>
        </w:r>
        <w:r w:rsidR="006D2395" w:rsidRPr="00E75F02">
          <w:t xml:space="preserve"> </w:t>
        </w:r>
      </w:ins>
      <w:r w:rsidRPr="00E75F02">
        <w:t>attend HBCU are said to have a greater sense of belonging which helps them to persist to graduate</w:t>
      </w:r>
      <w:r w:rsidR="001C3972" w:rsidRPr="00E75F02">
        <w:t xml:space="preserve">. </w:t>
      </w:r>
    </w:p>
    <w:p w14:paraId="67860029" w14:textId="36F4BD89" w:rsidR="00F15C69" w:rsidRPr="00E75F02" w:rsidRDefault="001C3972" w:rsidP="00556C26">
      <w:pPr>
        <w:widowControl w:val="0"/>
        <w:autoSpaceDE w:val="0"/>
        <w:autoSpaceDN w:val="0"/>
        <w:spacing w:after="0"/>
      </w:pPr>
      <w:r w:rsidRPr="00E75F02">
        <w:t xml:space="preserve">Future research could potentially find the benefits of </w:t>
      </w:r>
      <w:r w:rsidR="00FF5DDD" w:rsidRPr="00E75F02">
        <w:t xml:space="preserve">having organizations at PWI that culturally benefit African American students to give them a sense of belonging on campus. </w:t>
      </w:r>
      <w:r w:rsidR="004550BF" w:rsidRPr="00E75F02">
        <w:t>Future research could focus on specific</w:t>
      </w:r>
      <w:r w:rsidRPr="00E75F02">
        <w:rPr>
          <w:spacing w:val="-3"/>
        </w:rPr>
        <w:t xml:space="preserve"> </w:t>
      </w:r>
      <w:r w:rsidRPr="00E75F02">
        <w:t>age</w:t>
      </w:r>
      <w:r w:rsidRPr="00E75F02">
        <w:rPr>
          <w:spacing w:val="-4"/>
        </w:rPr>
        <w:t xml:space="preserve"> </w:t>
      </w:r>
      <w:r w:rsidRPr="00E75F02">
        <w:t>and</w:t>
      </w:r>
      <w:r w:rsidRPr="00E75F02">
        <w:rPr>
          <w:spacing w:val="-3"/>
        </w:rPr>
        <w:t xml:space="preserve"> </w:t>
      </w:r>
      <w:r w:rsidRPr="00E75F02">
        <w:t>gender</w:t>
      </w:r>
      <w:r w:rsidRPr="00E75F02">
        <w:rPr>
          <w:spacing w:val="-3"/>
        </w:rPr>
        <w:t xml:space="preserve"> </w:t>
      </w:r>
      <w:r w:rsidR="004550BF" w:rsidRPr="00E75F02">
        <w:t>to give the research</w:t>
      </w:r>
      <w:r w:rsidRPr="00E75F02">
        <w:t xml:space="preserve"> additional insight</w:t>
      </w:r>
      <w:r w:rsidR="004550BF" w:rsidRPr="00E75F02">
        <w:t xml:space="preserve"> on factors that motivate students to persist based on the year that </w:t>
      </w:r>
      <w:r w:rsidR="00D66D20" w:rsidRPr="00E75F02">
        <w:t xml:space="preserve">they </w:t>
      </w:r>
      <w:r w:rsidR="004550BF" w:rsidRPr="00E75F02">
        <w:t xml:space="preserve">attended college. </w:t>
      </w:r>
      <w:r w:rsidRPr="00E75F02">
        <w:t xml:space="preserve">The results of this research can continue to </w:t>
      </w:r>
      <w:r w:rsidR="004550BF" w:rsidRPr="00E75F02">
        <w:t xml:space="preserve">bring forth the discussion of ways to hire and retain African American </w:t>
      </w:r>
      <w:r w:rsidR="00382D41" w:rsidRPr="00E75F02">
        <w:t>faculty and</w:t>
      </w:r>
      <w:r w:rsidR="004550BF" w:rsidRPr="00E75F02">
        <w:t xml:space="preserve"> ways to engage African American students to promote academic and social integration.</w:t>
      </w:r>
    </w:p>
    <w:p w14:paraId="204E066B" w14:textId="7E34478B" w:rsidR="00454BD1" w:rsidRPr="00E75F02" w:rsidRDefault="00880993" w:rsidP="00556C26">
      <w:pPr>
        <w:pStyle w:val="Heading3"/>
      </w:pPr>
      <w:bookmarkStart w:id="1269" w:name="_Toc171694994"/>
      <w:r w:rsidRPr="00E75F02">
        <w:rPr>
          <w:rStyle w:val="Heading3Char"/>
          <w:b/>
          <w:bCs/>
          <w:i/>
        </w:rPr>
        <w:t xml:space="preserve">Strengths and </w:t>
      </w:r>
      <w:r w:rsidR="00454BD1" w:rsidRPr="00E75F02">
        <w:rPr>
          <w:rStyle w:val="Heading3Char"/>
          <w:b/>
          <w:bCs/>
          <w:i/>
        </w:rPr>
        <w:t>Weaknesses of the Study</w:t>
      </w:r>
      <w:bookmarkEnd w:id="1269"/>
    </w:p>
    <w:p w14:paraId="6E2F1B09" w14:textId="31372B60" w:rsidR="00662F70" w:rsidRPr="00E75F02" w:rsidRDefault="0039243A" w:rsidP="00556C26">
      <w:pPr>
        <w:widowControl w:val="0"/>
        <w:autoSpaceDE w:val="0"/>
        <w:autoSpaceDN w:val="0"/>
        <w:spacing w:after="0"/>
      </w:pPr>
      <w:bookmarkStart w:id="1270" w:name="_Hlk30575427"/>
      <w:r w:rsidRPr="00E75F02">
        <w:t xml:space="preserve"> While this study contributes to the understanding of African American college experiences at PWIs, like all research, it has its own set of limitations and weaknesses. These aspects are essential for a comprehensive evaluation of the study. </w:t>
      </w:r>
      <w:r w:rsidR="006D35EE" w:rsidRPr="00E75F02">
        <w:t xml:space="preserve"> The findings within the study</w:t>
      </w:r>
      <w:r w:rsidR="006D35EE" w:rsidRPr="00E75F02">
        <w:rPr>
          <w:spacing w:val="-4"/>
        </w:rPr>
        <w:t xml:space="preserve"> </w:t>
      </w:r>
      <w:r w:rsidR="006D35EE" w:rsidRPr="00E75F02">
        <w:t>addressed</w:t>
      </w:r>
      <w:r w:rsidR="006D35EE" w:rsidRPr="00E75F02">
        <w:rPr>
          <w:spacing w:val="-4"/>
        </w:rPr>
        <w:t xml:space="preserve"> </w:t>
      </w:r>
      <w:r w:rsidR="006D35EE" w:rsidRPr="00E75F02">
        <w:t>its</w:t>
      </w:r>
      <w:r w:rsidR="006D35EE" w:rsidRPr="00E75F02">
        <w:rPr>
          <w:spacing w:val="-2"/>
        </w:rPr>
        <w:t xml:space="preserve"> </w:t>
      </w:r>
      <w:r w:rsidR="006D35EE" w:rsidRPr="00E75F02">
        <w:t>purpose</w:t>
      </w:r>
      <w:r w:rsidR="006D35EE" w:rsidRPr="00E75F02">
        <w:rPr>
          <w:spacing w:val="-4"/>
        </w:rPr>
        <w:t xml:space="preserve"> </w:t>
      </w:r>
      <w:r w:rsidR="006D35EE" w:rsidRPr="00E75F02">
        <w:t xml:space="preserve">to explore how African American alumni describe the contributions of African American faculty and peers on goal setting, self-motivation, and ongoing persistence at PWIs in the South Atlantic Region of the United States of America. </w:t>
      </w:r>
      <w:r w:rsidR="00321CE3" w:rsidRPr="00E75F02">
        <w:t>The most significant strength of the study was the large, diverse sample of participants, all of whom were African American alumni spanning ages 23 to 70. This wide age range enabled the researcher to gather data from individuals who graduated from PWIs as far back as the early 1970s up to 2023, thereby significantly enhancing the research's validity.</w:t>
      </w:r>
      <w:bookmarkEnd w:id="1270"/>
    </w:p>
    <w:p w14:paraId="6A363B91" w14:textId="32347CC7" w:rsidR="00C323E9" w:rsidRPr="00E75F02" w:rsidRDefault="00F43F1B" w:rsidP="00E243E6">
      <w:pPr>
        <w:widowControl w:val="0"/>
        <w:autoSpaceDE w:val="0"/>
        <w:autoSpaceDN w:val="0"/>
        <w:spacing w:after="0"/>
        <w:rPr>
          <w:spacing w:val="-3"/>
        </w:rPr>
      </w:pPr>
      <w:r w:rsidRPr="00E75F02">
        <w:t xml:space="preserve">The sample </w:t>
      </w:r>
      <w:r w:rsidR="000734BB" w:rsidRPr="00E75F02">
        <w:t>for this</w:t>
      </w:r>
      <w:r w:rsidRPr="00E75F02">
        <w:t xml:space="preserve"> research </w:t>
      </w:r>
      <w:r w:rsidR="000734BB" w:rsidRPr="00E75F02">
        <w:t>consisted</w:t>
      </w:r>
      <w:r w:rsidRPr="00E75F02">
        <w:t xml:space="preserve"> </w:t>
      </w:r>
      <w:r w:rsidR="00382D41" w:rsidRPr="00E75F02">
        <w:t>of 26</w:t>
      </w:r>
      <w:r w:rsidRPr="00E75F02">
        <w:t xml:space="preserve"> </w:t>
      </w:r>
      <w:r w:rsidR="003A0FF0" w:rsidRPr="00E75F02">
        <w:t>participants</w:t>
      </w:r>
      <w:r w:rsidR="00E95738" w:rsidRPr="00E75F02">
        <w:t xml:space="preserve"> with </w:t>
      </w:r>
      <w:r w:rsidR="006E73FC" w:rsidRPr="00E75F02">
        <w:t>10</w:t>
      </w:r>
      <w:r w:rsidR="00E81CB3" w:rsidRPr="00E75F02">
        <w:t xml:space="preserve"> </w:t>
      </w:r>
      <w:r w:rsidR="003A0FF0" w:rsidRPr="00E75F02">
        <w:t xml:space="preserve">participants </w:t>
      </w:r>
      <w:del w:id="1271" w:author="Michael Grohs" w:date="2024-07-16T16:24:00Z" w16du:dateUtc="2024-07-16T21:24:00Z">
        <w:r w:rsidRPr="00E75F02" w:rsidDel="006D2395">
          <w:lastRenderedPageBreak/>
          <w:delText>complet</w:delText>
        </w:r>
        <w:r w:rsidR="00E95738" w:rsidRPr="00E75F02" w:rsidDel="006D2395">
          <w:delText xml:space="preserve">ing </w:delText>
        </w:r>
        <w:r w:rsidR="003A0FF0" w:rsidRPr="00E75F02" w:rsidDel="006D2395">
          <w:delText xml:space="preserve"> the</w:delText>
        </w:r>
      </w:del>
      <w:ins w:id="1272" w:author="Michael Grohs" w:date="2024-07-16T16:24:00Z" w16du:dateUtc="2024-07-16T21:24:00Z">
        <w:r w:rsidR="006D2395" w:rsidRPr="00E75F02">
          <w:t>completing the</w:t>
        </w:r>
      </w:ins>
      <w:r w:rsidRPr="00E75F02">
        <w:rPr>
          <w:spacing w:val="-5"/>
        </w:rPr>
        <w:t xml:space="preserve"> </w:t>
      </w:r>
      <w:r w:rsidRPr="00E75F02">
        <w:t>one-on-one</w:t>
      </w:r>
      <w:r w:rsidRPr="00E75F02">
        <w:rPr>
          <w:spacing w:val="-3"/>
        </w:rPr>
        <w:t xml:space="preserve"> </w:t>
      </w:r>
      <w:r w:rsidRPr="00E75F02">
        <w:t>interview</w:t>
      </w:r>
      <w:r w:rsidRPr="00E75F02">
        <w:rPr>
          <w:spacing w:val="-4"/>
        </w:rPr>
        <w:t xml:space="preserve"> </w:t>
      </w:r>
      <w:r w:rsidRPr="00E75F02">
        <w:t>and</w:t>
      </w:r>
      <w:r w:rsidRPr="00E75F02">
        <w:rPr>
          <w:spacing w:val="-4"/>
        </w:rPr>
        <w:t xml:space="preserve"> </w:t>
      </w:r>
      <w:r w:rsidR="00E95738" w:rsidRPr="00E75F02">
        <w:rPr>
          <w:spacing w:val="-4"/>
        </w:rPr>
        <w:t xml:space="preserve">all </w:t>
      </w:r>
      <w:r w:rsidR="006E73FC" w:rsidRPr="00E75F02">
        <w:t>26</w:t>
      </w:r>
      <w:r w:rsidRPr="00E75F02">
        <w:rPr>
          <w:spacing w:val="-4"/>
        </w:rPr>
        <w:t xml:space="preserve"> </w:t>
      </w:r>
      <w:r w:rsidR="006E73FC" w:rsidRPr="00E75F02">
        <w:t>participants</w:t>
      </w:r>
      <w:r w:rsidR="00E81CB3" w:rsidRPr="00E75F02">
        <w:t xml:space="preserve"> </w:t>
      </w:r>
      <w:del w:id="1273" w:author="Michael Grohs" w:date="2024-07-16T18:39:00Z" w16du:dateUtc="2024-07-16T23:39:00Z">
        <w:r w:rsidR="00E81CB3" w:rsidRPr="00E75F02" w:rsidDel="00A81E0C">
          <w:delText>complet</w:delText>
        </w:r>
        <w:r w:rsidR="00E95738" w:rsidRPr="00E75F02" w:rsidDel="00A81E0C">
          <w:delText xml:space="preserve">ing </w:delText>
        </w:r>
        <w:r w:rsidR="00E81CB3" w:rsidRPr="00E75F02" w:rsidDel="00A81E0C">
          <w:delText xml:space="preserve"> </w:delText>
        </w:r>
        <w:r w:rsidR="0062612F" w:rsidRPr="00E75F02" w:rsidDel="00A81E0C">
          <w:delText>the</w:delText>
        </w:r>
      </w:del>
      <w:ins w:id="1274" w:author="Michael Grohs" w:date="2024-07-16T18:39:00Z" w16du:dateUtc="2024-07-16T23:39:00Z">
        <w:r w:rsidR="00A81E0C" w:rsidRPr="00E75F02">
          <w:t>completing the</w:t>
        </w:r>
      </w:ins>
      <w:r w:rsidR="0062612F" w:rsidRPr="00E75F02">
        <w:t xml:space="preserve"> questionnaire.</w:t>
      </w:r>
      <w:r w:rsidRPr="00E75F02">
        <w:rPr>
          <w:spacing w:val="-3"/>
        </w:rPr>
        <w:t xml:space="preserve"> </w:t>
      </w:r>
      <w:r w:rsidR="0039243A" w:rsidRPr="00E75F02">
        <w:rPr>
          <w:spacing w:val="-3"/>
        </w:rPr>
        <w:t>Although the research met the required number for interview participants</w:t>
      </w:r>
      <w:del w:id="1275" w:author="Michael Grohs" w:date="2024-07-16T16:25:00Z" w16du:dateUtc="2024-07-16T21:25:00Z">
        <w:r w:rsidR="0039243A" w:rsidRPr="00E75F02" w:rsidDel="006D2395">
          <w:rPr>
            <w:spacing w:val="-3"/>
          </w:rPr>
          <w:delText xml:space="preserve">. </w:delText>
        </w:r>
      </w:del>
      <w:ins w:id="1276" w:author="Michael Grohs" w:date="2024-07-16T16:25:00Z" w16du:dateUtc="2024-07-16T21:25:00Z">
        <w:r w:rsidR="006D2395">
          <w:rPr>
            <w:spacing w:val="-3"/>
          </w:rPr>
          <w:t>,</w:t>
        </w:r>
        <w:r w:rsidR="006D2395" w:rsidRPr="00E75F02">
          <w:rPr>
            <w:spacing w:val="-3"/>
          </w:rPr>
          <w:t xml:space="preserve"> </w:t>
        </w:r>
      </w:ins>
      <w:del w:id="1277" w:author="Michael Grohs" w:date="2024-07-16T16:25:00Z" w16du:dateUtc="2024-07-16T21:25:00Z">
        <w:r w:rsidR="0039243A" w:rsidRPr="00E75F02" w:rsidDel="006D2395">
          <w:rPr>
            <w:spacing w:val="-3"/>
          </w:rPr>
          <w:delText xml:space="preserve">There </w:delText>
        </w:r>
      </w:del>
      <w:ins w:id="1278" w:author="Michael Grohs" w:date="2024-07-16T16:25:00Z" w16du:dateUtc="2024-07-16T21:25:00Z">
        <w:r w:rsidR="006D2395">
          <w:rPr>
            <w:spacing w:val="-3"/>
          </w:rPr>
          <w:t>t</w:t>
        </w:r>
        <w:r w:rsidR="006D2395" w:rsidRPr="00E75F02">
          <w:rPr>
            <w:spacing w:val="-3"/>
          </w:rPr>
          <w:t xml:space="preserve">here </w:t>
        </w:r>
      </w:ins>
      <w:r w:rsidR="00E95738" w:rsidRPr="00E75F02">
        <w:rPr>
          <w:spacing w:val="-3"/>
        </w:rPr>
        <w:t xml:space="preserve">is a paucity of data </w:t>
      </w:r>
      <w:del w:id="1279" w:author="Michael Grohs" w:date="2024-07-16T16:25:00Z" w16du:dateUtc="2024-07-16T21:25:00Z">
        <w:r w:rsidR="00E95738" w:rsidRPr="00E75F02" w:rsidDel="006D2395">
          <w:rPr>
            <w:spacing w:val="-3"/>
          </w:rPr>
          <w:delText>due to</w:delText>
        </w:r>
      </w:del>
      <w:ins w:id="1280" w:author="Michael Grohs" w:date="2024-07-16T16:25:00Z" w16du:dateUtc="2024-07-16T21:25:00Z">
        <w:r w:rsidR="006D2395">
          <w:rPr>
            <w:spacing w:val="-3"/>
          </w:rPr>
          <w:t>because</w:t>
        </w:r>
      </w:ins>
      <w:r w:rsidR="00E95738" w:rsidRPr="00E75F02">
        <w:rPr>
          <w:spacing w:val="-3"/>
        </w:rPr>
        <w:t xml:space="preserve"> some of the interviews fell short of the required length of 45-</w:t>
      </w:r>
      <w:del w:id="1281" w:author="Michael Grohs" w:date="2024-07-16T16:25:00Z" w16du:dateUtc="2024-07-16T21:25:00Z">
        <w:r w:rsidR="00E95738" w:rsidRPr="00E75F02" w:rsidDel="006D2395">
          <w:rPr>
            <w:spacing w:val="-3"/>
          </w:rPr>
          <w:delText xml:space="preserve"> </w:delText>
        </w:r>
      </w:del>
      <w:r w:rsidR="00E95738" w:rsidRPr="00E75F02">
        <w:rPr>
          <w:spacing w:val="-3"/>
        </w:rPr>
        <w:t>60 minutes</w:t>
      </w:r>
      <w:r w:rsidR="006B370E" w:rsidRPr="00E75F02">
        <w:rPr>
          <w:spacing w:val="-3"/>
        </w:rPr>
        <w:t xml:space="preserve">. </w:t>
      </w:r>
      <w:r w:rsidR="00C323E9" w:rsidRPr="00E75F02">
        <w:rPr>
          <w:color w:val="222222"/>
          <w:shd w:val="clear" w:color="auto" w:fill="FFFFFF"/>
        </w:rPr>
        <w:t>Paucity of data is considered a major weakness in this study. Due to the limited duration of some of the interviews, the scope and depth of data collection were constrained. Efforts were made to cover key topics, but the shortness of the interviews may have restricted the exploration of insightful information. The interview duration of less than 45-60 minutes necessitated a focused coding through MAXQDA that help</w:t>
      </w:r>
      <w:ins w:id="1282" w:author="Michael Grohs" w:date="2024-07-16T16:25:00Z" w16du:dateUtc="2024-07-16T21:25:00Z">
        <w:r w:rsidR="006D2395">
          <w:rPr>
            <w:color w:val="222222"/>
            <w:shd w:val="clear" w:color="auto" w:fill="FFFFFF"/>
          </w:rPr>
          <w:t>ed</w:t>
        </w:r>
      </w:ins>
      <w:r w:rsidR="00C323E9" w:rsidRPr="00E75F02">
        <w:rPr>
          <w:color w:val="222222"/>
          <w:shd w:val="clear" w:color="auto" w:fill="FFFFFF"/>
        </w:rPr>
        <w:t xml:space="preserve"> with coding the most critical aspects relevant to the study and research questions</w:t>
      </w:r>
      <w:r w:rsidR="006B370E" w:rsidRPr="00E75F02">
        <w:rPr>
          <w:color w:val="222222"/>
          <w:shd w:val="clear" w:color="auto" w:fill="FFFFFF"/>
        </w:rPr>
        <w:t xml:space="preserve">. </w:t>
      </w:r>
      <w:r w:rsidR="00C323E9" w:rsidRPr="00E75F02">
        <w:rPr>
          <w:color w:val="222222"/>
          <w:shd w:val="clear" w:color="auto" w:fill="FFFFFF"/>
        </w:rPr>
        <w:t>The participants were thoroughly engaged throughout the study. Participants provided concise responses within the limited timeframe which helped to maximize the quality and relevance of the data collected.</w:t>
      </w:r>
    </w:p>
    <w:p w14:paraId="3D981619" w14:textId="08EFA55E" w:rsidR="00C323E9" w:rsidRPr="00E75F02" w:rsidRDefault="00C323E9" w:rsidP="00556C26">
      <w:pPr>
        <w:spacing w:after="0"/>
        <w:rPr>
          <w:color w:val="222222"/>
          <w:shd w:val="clear" w:color="auto" w:fill="FFFFFF"/>
        </w:rPr>
      </w:pPr>
      <w:r w:rsidRPr="00E75F02">
        <w:rPr>
          <w:color w:val="222222"/>
          <w:shd w:val="clear" w:color="auto" w:fill="FFFFFF"/>
        </w:rPr>
        <w:t xml:space="preserve">Although new codes did not emerge with the 10 interview participants, the reduced interview times may have influenced the extent to which data saturation was achieved. Future research with extended interview durations is recommended to validate and expand </w:t>
      </w:r>
      <w:del w:id="1283" w:author="Michael Grohs" w:date="2024-07-16T16:26:00Z" w16du:dateUtc="2024-07-16T21:26:00Z">
        <w:r w:rsidRPr="00E75F02" w:rsidDel="006D2395">
          <w:rPr>
            <w:color w:val="222222"/>
            <w:shd w:val="clear" w:color="auto" w:fill="FFFFFF"/>
          </w:rPr>
          <w:delText xml:space="preserve">upon my </w:delText>
        </w:r>
      </w:del>
      <w:r w:rsidRPr="00E75F02">
        <w:rPr>
          <w:color w:val="222222"/>
          <w:shd w:val="clear" w:color="auto" w:fill="FFFFFF"/>
        </w:rPr>
        <w:t>research findings. Analytical strategies were used to account for the shortness of the interviews. This included thematic analysis techniques that effectively captured and interpreted themes from the data</w:t>
      </w:r>
      <w:r w:rsidR="006B370E" w:rsidRPr="00E75F02">
        <w:rPr>
          <w:color w:val="222222"/>
          <w:shd w:val="clear" w:color="auto" w:fill="FFFFFF"/>
        </w:rPr>
        <w:t xml:space="preserve">. </w:t>
      </w:r>
    </w:p>
    <w:p w14:paraId="716C8CD1" w14:textId="073C104A" w:rsidR="00C907F0" w:rsidRPr="00E75F02" w:rsidRDefault="00C323E9" w:rsidP="00556C26">
      <w:pPr>
        <w:spacing w:after="0"/>
      </w:pPr>
      <w:r w:rsidRPr="00E75F02">
        <w:rPr>
          <w:color w:val="222222"/>
          <w:shd w:val="clear" w:color="auto" w:fill="FFFFFF"/>
        </w:rPr>
        <w:t xml:space="preserve">The researcher acknowledges the limitation imposed by the shorter interview times in this study. This constraint is considered in the </w:t>
      </w:r>
      <w:commentRangeStart w:id="1284"/>
      <w:r w:rsidRPr="00E75F02">
        <w:rPr>
          <w:color w:val="222222"/>
          <w:shd w:val="clear" w:color="auto" w:fill="FFFFFF"/>
        </w:rPr>
        <w:t>recommendations for future research and Reflection on the Dissertation Journey</w:t>
      </w:r>
      <w:commentRangeEnd w:id="1284"/>
      <w:r w:rsidR="00A81E0C">
        <w:rPr>
          <w:rStyle w:val="CommentReference"/>
        </w:rPr>
        <w:commentReference w:id="1284"/>
      </w:r>
      <w:r w:rsidRPr="00E75F02">
        <w:rPr>
          <w:color w:val="222222"/>
          <w:shd w:val="clear" w:color="auto" w:fill="FFFFFF"/>
        </w:rPr>
        <w:t xml:space="preserve">. Although some participants had shorter interview times, ethical considerations such as participant willingness to engage were carefully balanced with the need for more comprehensive data collection. Future </w:t>
      </w:r>
      <w:r w:rsidRPr="00E75F02">
        <w:rPr>
          <w:color w:val="222222"/>
          <w:shd w:val="clear" w:color="auto" w:fill="FFFFFF"/>
        </w:rPr>
        <w:lastRenderedPageBreak/>
        <w:t xml:space="preserve">research would have extended interview durations to allow for a more in-depth exploration of the study </w:t>
      </w:r>
      <w:del w:id="1285" w:author="Michael Grohs" w:date="2024-07-16T18:41:00Z" w16du:dateUtc="2024-07-16T23:41:00Z">
        <w:r w:rsidRPr="00E75F02" w:rsidDel="006557B0">
          <w:rPr>
            <w:color w:val="222222"/>
            <w:shd w:val="clear" w:color="auto" w:fill="FFFFFF"/>
          </w:rPr>
          <w:delText xml:space="preserve">which </w:delText>
        </w:r>
      </w:del>
      <w:ins w:id="1286" w:author="Michael Grohs" w:date="2024-07-16T18:41:00Z" w16du:dateUtc="2024-07-16T23:41:00Z">
        <w:r w:rsidR="006557B0">
          <w:rPr>
            <w:color w:val="222222"/>
            <w:shd w:val="clear" w:color="auto" w:fill="FFFFFF"/>
          </w:rPr>
          <w:t>that</w:t>
        </w:r>
        <w:r w:rsidR="006557B0" w:rsidRPr="00E75F02">
          <w:rPr>
            <w:color w:val="222222"/>
            <w:shd w:val="clear" w:color="auto" w:fill="FFFFFF"/>
          </w:rPr>
          <w:t xml:space="preserve"> </w:t>
        </w:r>
      </w:ins>
      <w:r w:rsidRPr="00E75F02">
        <w:rPr>
          <w:color w:val="222222"/>
          <w:shd w:val="clear" w:color="auto" w:fill="FFFFFF"/>
        </w:rPr>
        <w:t>would contribute to a more comprehensive understanding of the research questions.</w:t>
      </w:r>
      <w:r w:rsidR="00F923FF" w:rsidRPr="00E75F02">
        <w:rPr>
          <w:color w:val="222222"/>
          <w:shd w:val="clear" w:color="auto" w:fill="FFFFFF"/>
        </w:rPr>
        <w:t xml:space="preserve"> </w:t>
      </w:r>
    </w:p>
    <w:p w14:paraId="0126D7D8" w14:textId="775B77BF" w:rsidR="00C907F0" w:rsidRPr="00E75F02" w:rsidRDefault="00C907F0" w:rsidP="00556C26">
      <w:pPr>
        <w:spacing w:after="0"/>
      </w:pPr>
      <w:r w:rsidRPr="00E75F02">
        <w:rPr>
          <w:color w:val="222222"/>
          <w:shd w:val="clear" w:color="auto" w:fill="FFFFFF"/>
        </w:rPr>
        <w:t xml:space="preserve">There were weaknesses found in this study that </w:t>
      </w:r>
      <w:del w:id="1287" w:author="Michael Grohs" w:date="2024-07-16T16:27:00Z" w16du:dateUtc="2024-07-16T21:27:00Z">
        <w:r w:rsidRPr="00E75F02" w:rsidDel="006D2395">
          <w:rPr>
            <w:color w:val="222222"/>
            <w:shd w:val="clear" w:color="auto" w:fill="FFFFFF"/>
          </w:rPr>
          <w:delText>relates</w:delText>
        </w:r>
      </w:del>
      <w:ins w:id="1288" w:author="Michael Grohs" w:date="2024-07-16T16:27:00Z" w16du:dateUtc="2024-07-16T21:27:00Z">
        <w:r w:rsidR="006D2395" w:rsidRPr="00E75F02">
          <w:rPr>
            <w:color w:val="222222"/>
            <w:shd w:val="clear" w:color="auto" w:fill="FFFFFF"/>
          </w:rPr>
          <w:t>relate</w:t>
        </w:r>
      </w:ins>
      <w:r w:rsidRPr="00E75F02">
        <w:rPr>
          <w:color w:val="222222"/>
          <w:shd w:val="clear" w:color="auto" w:fill="FFFFFF"/>
        </w:rPr>
        <w:t xml:space="preserve"> to data analysis and paucity of data. The analysis revealed significant overlap between categories and themes that suggests that the boundaries between them are not as distinct as initially anticipated. This overlap indicated an interconnectedness within the data that created conceptual blurring</w:t>
      </w:r>
      <w:r w:rsidR="006B370E" w:rsidRPr="00E75F02">
        <w:rPr>
          <w:color w:val="222222"/>
          <w:shd w:val="clear" w:color="auto" w:fill="FFFFFF"/>
        </w:rPr>
        <w:t xml:space="preserve">. </w:t>
      </w:r>
      <w:r w:rsidRPr="00E75F02">
        <w:rPr>
          <w:color w:val="222222"/>
          <w:shd w:val="clear" w:color="auto" w:fill="FFFFFF"/>
        </w:rPr>
        <w:t xml:space="preserve">Conceptual blurring occurred due to the themes and category being similar which caused the data to have broader constructs rather than distinct, isolated themes. The similarity between categories and themes </w:t>
      </w:r>
      <w:r w:rsidR="0089683A" w:rsidRPr="00E75F02">
        <w:rPr>
          <w:color w:val="222222"/>
          <w:shd w:val="clear" w:color="auto" w:fill="FFFFFF"/>
        </w:rPr>
        <w:t>reflects</w:t>
      </w:r>
      <w:r w:rsidRPr="00E75F02">
        <w:rPr>
          <w:color w:val="222222"/>
          <w:shd w:val="clear" w:color="auto" w:fill="FFFFFF"/>
        </w:rPr>
        <w:t xml:space="preserve"> the depth of the research rather than the extent of participant responses. Future research could benefit from a more iterative approach to categorization that allows for more distinct and differentiated themes to emerge.</w:t>
      </w:r>
    </w:p>
    <w:p w14:paraId="282AB345" w14:textId="12506BFE" w:rsidR="00C907F0" w:rsidRPr="00E75F02" w:rsidRDefault="00C907F0" w:rsidP="00556C26">
      <w:pPr>
        <w:spacing w:after="0"/>
        <w:rPr>
          <w:color w:val="222222"/>
          <w:shd w:val="clear" w:color="auto" w:fill="FFFFFF"/>
        </w:rPr>
      </w:pPr>
      <w:r w:rsidRPr="00E75F02">
        <w:rPr>
          <w:color w:val="222222"/>
          <w:shd w:val="clear" w:color="auto" w:fill="FFFFFF"/>
        </w:rPr>
        <w:t xml:space="preserve">Although this research showed weakness relating to paucity of data and data analysis, the participant perspectives </w:t>
      </w:r>
      <w:del w:id="1289" w:author="Michael Grohs" w:date="2024-07-16T16:30:00Z" w16du:dateUtc="2024-07-16T21:30:00Z">
        <w:r w:rsidRPr="00E75F02" w:rsidDel="0067042B">
          <w:rPr>
            <w:color w:val="222222"/>
            <w:shd w:val="clear" w:color="auto" w:fill="FFFFFF"/>
          </w:rPr>
          <w:delText>was</w:delText>
        </w:r>
      </w:del>
      <w:ins w:id="1290" w:author="Michael Grohs" w:date="2024-07-16T16:30:00Z" w16du:dateUtc="2024-07-16T21:30:00Z">
        <w:r w:rsidR="0067042B" w:rsidRPr="00E75F02">
          <w:rPr>
            <w:color w:val="222222"/>
            <w:shd w:val="clear" w:color="auto" w:fill="FFFFFF"/>
          </w:rPr>
          <w:t>were</w:t>
        </w:r>
      </w:ins>
      <w:r w:rsidRPr="00E75F02">
        <w:rPr>
          <w:color w:val="222222"/>
          <w:shd w:val="clear" w:color="auto" w:fill="FFFFFF"/>
        </w:rPr>
        <w:t xml:space="preserve"> important in this research. The participant</w:t>
      </w:r>
      <w:ins w:id="1291" w:author="Michael Grohs" w:date="2024-07-16T18:42:00Z" w16du:dateUtc="2024-07-16T23:42:00Z">
        <w:r w:rsidR="006557B0">
          <w:rPr>
            <w:color w:val="222222"/>
            <w:shd w:val="clear" w:color="auto" w:fill="FFFFFF"/>
          </w:rPr>
          <w:t>s</w:t>
        </w:r>
      </w:ins>
      <w:r w:rsidRPr="00E75F02">
        <w:rPr>
          <w:color w:val="222222"/>
          <w:shd w:val="clear" w:color="auto" w:fill="FFFFFF"/>
        </w:rPr>
        <w:t xml:space="preserve"> were all African American alumni </w:t>
      </w:r>
      <w:del w:id="1292" w:author="Michael Grohs" w:date="2024-07-16T18:42:00Z" w16du:dateUtc="2024-07-16T23:42:00Z">
        <w:r w:rsidRPr="00E75F02" w:rsidDel="006557B0">
          <w:rPr>
            <w:color w:val="222222"/>
            <w:shd w:val="clear" w:color="auto" w:fill="FFFFFF"/>
          </w:rPr>
          <w:delText xml:space="preserve">that </w:delText>
        </w:r>
      </w:del>
      <w:ins w:id="1293" w:author="Michael Grohs" w:date="2024-07-16T18:42:00Z" w16du:dateUtc="2024-07-16T23:42:00Z">
        <w:r w:rsidR="006557B0">
          <w:rPr>
            <w:color w:val="222222"/>
            <w:shd w:val="clear" w:color="auto" w:fill="FFFFFF"/>
          </w:rPr>
          <w:t>who</w:t>
        </w:r>
        <w:r w:rsidR="006557B0" w:rsidRPr="00E75F02">
          <w:rPr>
            <w:color w:val="222222"/>
            <w:shd w:val="clear" w:color="auto" w:fill="FFFFFF"/>
          </w:rPr>
          <w:t xml:space="preserve"> </w:t>
        </w:r>
      </w:ins>
      <w:r w:rsidRPr="00E75F02">
        <w:rPr>
          <w:color w:val="222222"/>
          <w:shd w:val="clear" w:color="auto" w:fill="FFFFFF"/>
        </w:rPr>
        <w:t>attended a PWI in the South Atlantic Region of the United States. The codes produce</w:t>
      </w:r>
      <w:ins w:id="1294" w:author="Michael Grohs" w:date="2024-07-16T16:30:00Z" w16du:dateUtc="2024-07-16T21:30:00Z">
        <w:r w:rsidR="0067042B">
          <w:rPr>
            <w:color w:val="222222"/>
            <w:shd w:val="clear" w:color="auto" w:fill="FFFFFF"/>
          </w:rPr>
          <w:t>d</w:t>
        </w:r>
      </w:ins>
      <w:r w:rsidRPr="00E75F02">
        <w:rPr>
          <w:color w:val="222222"/>
          <w:shd w:val="clear" w:color="auto" w:fill="FFFFFF"/>
        </w:rPr>
        <w:t xml:space="preserve"> from the data analysis reflected a uniformity in the participants</w:t>
      </w:r>
      <w:ins w:id="1295" w:author="Michael Grohs" w:date="2024-07-16T16:30:00Z" w16du:dateUtc="2024-07-16T21:30:00Z">
        <w:r w:rsidR="0067042B">
          <w:rPr>
            <w:color w:val="222222"/>
            <w:shd w:val="clear" w:color="auto" w:fill="FFFFFF"/>
          </w:rPr>
          <w:t>’</w:t>
        </w:r>
      </w:ins>
      <w:r w:rsidRPr="00E75F02">
        <w:rPr>
          <w:color w:val="222222"/>
          <w:shd w:val="clear" w:color="auto" w:fill="FFFFFF"/>
        </w:rPr>
        <w:t xml:space="preserve"> perspective. This consistency showed common experiences or shared viewpoints within the sample population which may have inadvertently influenced the convergence of themes and categories. A review of the data collection and analysis methods was completed to identify potential biases that could contribute to this outcome. The analytical approach used led to the merging of themes and categories. Future studies would use different analytical approach to enhance differentiation</w:t>
      </w:r>
    </w:p>
    <w:p w14:paraId="57BEA8F8" w14:textId="318AF79B" w:rsidR="0022082F" w:rsidRPr="00E75F02" w:rsidRDefault="00C907F0" w:rsidP="00556C26">
      <w:pPr>
        <w:widowControl w:val="0"/>
        <w:autoSpaceDE w:val="0"/>
        <w:autoSpaceDN w:val="0"/>
        <w:spacing w:after="0"/>
        <w:ind w:right="226"/>
      </w:pPr>
      <w:r w:rsidRPr="00E75F02">
        <w:rPr>
          <w:color w:val="222222"/>
          <w:shd w:val="clear" w:color="auto" w:fill="FFFFFF"/>
        </w:rPr>
        <w:lastRenderedPageBreak/>
        <w:t>While the similarity between themes and categories appeared as a weakness, it also showed the richness of the data. The contributions of African American faculty and peers’ contributions to African American at PWIs were repeatedly emphasized across different contexts of data analysis</w:t>
      </w:r>
      <w:r w:rsidR="006B370E" w:rsidRPr="00E75F02">
        <w:rPr>
          <w:color w:val="222222"/>
          <w:shd w:val="clear" w:color="auto" w:fill="FFFFFF"/>
        </w:rPr>
        <w:t xml:space="preserve">. </w:t>
      </w:r>
      <w:r w:rsidRPr="00E75F02">
        <w:rPr>
          <w:color w:val="222222"/>
          <w:shd w:val="clear" w:color="auto" w:fill="FFFFFF"/>
        </w:rPr>
        <w:t xml:space="preserve">Future research should consider using more diverse data sources to achieve differentiation between themes and categories. This could help </w:t>
      </w:r>
      <w:del w:id="1296" w:author="Michael Grohs" w:date="2024-07-16T18:43:00Z" w16du:dateUtc="2024-07-16T23:43:00Z">
        <w:r w:rsidRPr="00E75F02" w:rsidDel="006557B0">
          <w:rPr>
            <w:color w:val="222222"/>
            <w:shd w:val="clear" w:color="auto" w:fill="FFFFFF"/>
          </w:rPr>
          <w:delText>in capturing</w:delText>
        </w:r>
      </w:del>
      <w:ins w:id="1297" w:author="Michael Grohs" w:date="2024-07-16T18:43:00Z" w16du:dateUtc="2024-07-16T23:43:00Z">
        <w:r w:rsidR="006557B0">
          <w:rPr>
            <w:color w:val="222222"/>
            <w:shd w:val="clear" w:color="auto" w:fill="FFFFFF"/>
          </w:rPr>
          <w:t>capture</w:t>
        </w:r>
      </w:ins>
      <w:r w:rsidRPr="00E75F02">
        <w:rPr>
          <w:color w:val="222222"/>
          <w:shd w:val="clear" w:color="auto" w:fill="FFFFFF"/>
        </w:rPr>
        <w:t xml:space="preserve"> a wider perspective of African American students at PWIs. Although there was a lack of clear differentiation between themes and categories, caution was used in the interpretation of the results. </w:t>
      </w:r>
      <w:r w:rsidR="00890E27" w:rsidRPr="00E75F02">
        <w:t xml:space="preserve">To maintain integrity of the research, </w:t>
      </w:r>
      <w:r w:rsidR="00F43F1B" w:rsidRPr="00E75F02">
        <w:t xml:space="preserve">member checking </w:t>
      </w:r>
      <w:r w:rsidR="007A6076" w:rsidRPr="00E75F02">
        <w:t xml:space="preserve">was completed </w:t>
      </w:r>
      <w:r w:rsidR="00F43F1B" w:rsidRPr="00E75F02">
        <w:t xml:space="preserve">to verify the accuracy of the transcription of the one-on-one interviews and </w:t>
      </w:r>
      <w:r w:rsidR="007A6076" w:rsidRPr="00E75F02">
        <w:t>questionnaires</w:t>
      </w:r>
      <w:r w:rsidR="00F43F1B" w:rsidRPr="00E75F02">
        <w:t xml:space="preserve">. </w:t>
      </w:r>
      <w:r w:rsidR="00381092" w:rsidRPr="00E75F02">
        <w:t>R</w:t>
      </w:r>
      <w:r w:rsidR="00F43F1B" w:rsidRPr="00E75F02">
        <w:t xml:space="preserve">eflexive thematic analysis </w:t>
      </w:r>
      <w:r w:rsidR="00720395" w:rsidRPr="00E75F02">
        <w:t>was used to help find patterns that emerged from the data</w:t>
      </w:r>
      <w:r w:rsidR="00E379E5" w:rsidRPr="00E75F02">
        <w:t xml:space="preserve"> that help</w:t>
      </w:r>
      <w:r w:rsidR="003D4AA4" w:rsidRPr="00E75F02">
        <w:t xml:space="preserve">ed </w:t>
      </w:r>
      <w:r w:rsidR="00E379E5" w:rsidRPr="00E75F02">
        <w:t>strengthen the research.</w:t>
      </w:r>
      <w:r w:rsidR="00FC5936" w:rsidRPr="00E75F02">
        <w:t xml:space="preserve"> </w:t>
      </w:r>
      <w:r w:rsidR="00A62A30" w:rsidRPr="00E75F02">
        <w:t xml:space="preserve">As </w:t>
      </w:r>
      <w:r w:rsidR="009955B7" w:rsidRPr="00E75F02">
        <w:t xml:space="preserve">an </w:t>
      </w:r>
      <w:r w:rsidR="00FA598F" w:rsidRPr="00E75F02">
        <w:t>African American alumnus</w:t>
      </w:r>
      <w:r w:rsidR="00382D41" w:rsidRPr="00E75F02">
        <w:t xml:space="preserve"> researching</w:t>
      </w:r>
      <w:r w:rsidR="00E11DB2" w:rsidRPr="00E75F02">
        <w:t xml:space="preserve"> African American </w:t>
      </w:r>
      <w:r w:rsidR="009955B7" w:rsidRPr="00E75F02">
        <w:t>alumni</w:t>
      </w:r>
      <w:del w:id="1298" w:author="Michael Grohs" w:date="2024-07-16T18:43:00Z" w16du:dateUtc="2024-07-16T23:43:00Z">
        <w:r w:rsidR="009955B7" w:rsidRPr="00E75F02" w:rsidDel="006557B0">
          <w:delText>’s</w:delText>
        </w:r>
      </w:del>
      <w:r w:rsidR="00213B28" w:rsidRPr="00E75F02">
        <w:rPr>
          <w:spacing w:val="-1"/>
        </w:rPr>
        <w:t xml:space="preserve">, the </w:t>
      </w:r>
      <w:r w:rsidR="00651DAC" w:rsidRPr="00E75F02">
        <w:rPr>
          <w:spacing w:val="-1"/>
        </w:rPr>
        <w:t>researcher</w:t>
      </w:r>
      <w:r w:rsidR="00213B28" w:rsidRPr="00E75F02">
        <w:rPr>
          <w:spacing w:val="-1"/>
        </w:rPr>
        <w:t xml:space="preserve"> was </w:t>
      </w:r>
      <w:r w:rsidR="00651DAC" w:rsidRPr="00E75F02">
        <w:rPr>
          <w:spacing w:val="-1"/>
        </w:rPr>
        <w:t>privileged</w:t>
      </w:r>
      <w:r w:rsidR="00213B28" w:rsidRPr="00E75F02">
        <w:rPr>
          <w:spacing w:val="-1"/>
        </w:rPr>
        <w:t xml:space="preserve"> to cultural and lived </w:t>
      </w:r>
      <w:r w:rsidR="009B7B25" w:rsidRPr="00E75F02">
        <w:rPr>
          <w:spacing w:val="-1"/>
        </w:rPr>
        <w:t>experiences</w:t>
      </w:r>
      <w:r w:rsidR="00651DAC" w:rsidRPr="00E75F02">
        <w:rPr>
          <w:spacing w:val="-1"/>
        </w:rPr>
        <w:t xml:space="preserve">. </w:t>
      </w:r>
      <w:r w:rsidR="00B33C2C" w:rsidRPr="00E75F02">
        <w:t>One</w:t>
      </w:r>
      <w:r w:rsidR="00E60B15" w:rsidRPr="00E75F02">
        <w:t xml:space="preserve"> of the limitations involved the researcher </w:t>
      </w:r>
      <w:r w:rsidR="00B21B29" w:rsidRPr="00E75F02">
        <w:t xml:space="preserve">personally knowing the background story of one of the participants as it </w:t>
      </w:r>
      <w:r w:rsidR="0053163D" w:rsidRPr="00E75F02">
        <w:t>relates</w:t>
      </w:r>
      <w:r w:rsidR="00B21B29" w:rsidRPr="00E75F02">
        <w:t xml:space="preserve"> to racial microaggressions on campus. </w:t>
      </w:r>
      <w:r w:rsidR="00653A4E" w:rsidRPr="00E75F02">
        <w:t xml:space="preserve">Although that experience did not influence the research, </w:t>
      </w:r>
      <w:r w:rsidR="0053163D" w:rsidRPr="00E75F02">
        <w:t xml:space="preserve">the researcher had to continue </w:t>
      </w:r>
      <w:r w:rsidR="00E806E2" w:rsidRPr="00E75F02">
        <w:t xml:space="preserve">collecting data past the </w:t>
      </w:r>
      <w:r w:rsidR="00DE1CFB" w:rsidRPr="00E75F02">
        <w:t>20 participants stated in the proposal.</w:t>
      </w:r>
      <w:r w:rsidR="00B7633E" w:rsidRPr="00E75F02">
        <w:t xml:space="preserve"> </w:t>
      </w:r>
    </w:p>
    <w:p w14:paraId="6AA64922" w14:textId="625F5AFD" w:rsidR="00986A60" w:rsidRPr="00E75F02" w:rsidRDefault="00DB7BAA" w:rsidP="00556C26">
      <w:pPr>
        <w:widowControl w:val="0"/>
        <w:autoSpaceDE w:val="0"/>
        <w:autoSpaceDN w:val="0"/>
        <w:spacing w:after="0"/>
        <w:ind w:right="226"/>
      </w:pPr>
      <w:r w:rsidRPr="00E75F02">
        <w:t xml:space="preserve">Another limitation involved the conversation of race relations. The participants </w:t>
      </w:r>
      <w:del w:id="1299" w:author="Michael Grohs" w:date="2024-07-16T16:33:00Z" w16du:dateUtc="2024-07-16T21:33:00Z">
        <w:r w:rsidRPr="00E75F02" w:rsidDel="0067042B">
          <w:delText xml:space="preserve">that </w:delText>
        </w:r>
      </w:del>
      <w:ins w:id="1300" w:author="Michael Grohs" w:date="2024-07-16T16:33:00Z" w16du:dateUtc="2024-07-16T21:33:00Z">
        <w:r w:rsidR="0067042B">
          <w:t>who</w:t>
        </w:r>
        <w:r w:rsidR="0067042B" w:rsidRPr="00E75F02">
          <w:t xml:space="preserve"> </w:t>
        </w:r>
      </w:ins>
      <w:r w:rsidRPr="00E75F02">
        <w:t>completed the questionnaire w</w:t>
      </w:r>
      <w:r w:rsidR="003016E2" w:rsidRPr="00E75F02">
        <w:t>ere</w:t>
      </w:r>
      <w:r w:rsidRPr="00E75F02">
        <w:t xml:space="preserve"> more open to discuss</w:t>
      </w:r>
      <w:r w:rsidR="003016E2" w:rsidRPr="00E75F02">
        <w:t xml:space="preserve">ing </w:t>
      </w:r>
      <w:r w:rsidRPr="00E75F02">
        <w:t xml:space="preserve">race </w:t>
      </w:r>
      <w:r w:rsidR="00987876" w:rsidRPr="00E75F02">
        <w:t>than the one-on-one participants.</w:t>
      </w:r>
      <w:r w:rsidR="006A15C8" w:rsidRPr="00E75F02">
        <w:t xml:space="preserve"> One major limitation involved not having enough </w:t>
      </w:r>
      <w:r w:rsidR="00217DD9" w:rsidRPr="00E75F02">
        <w:t xml:space="preserve">African American </w:t>
      </w:r>
      <w:r w:rsidR="006A15C8" w:rsidRPr="00E75F02">
        <w:t xml:space="preserve">males to participate in the </w:t>
      </w:r>
      <w:r w:rsidR="00217DD9" w:rsidRPr="00E75F02">
        <w:t xml:space="preserve">study. The researcher </w:t>
      </w:r>
      <w:r w:rsidR="00B7633E" w:rsidRPr="00E75F02">
        <w:t xml:space="preserve">viewed </w:t>
      </w:r>
      <w:r w:rsidR="00416E1C" w:rsidRPr="00E75F02">
        <w:t xml:space="preserve">this </w:t>
      </w:r>
      <w:r w:rsidR="00B7633E" w:rsidRPr="00E75F02">
        <w:t>as a weakness in this study</w:t>
      </w:r>
      <w:r w:rsidR="00416E1C" w:rsidRPr="00E75F02">
        <w:t xml:space="preserve"> and viewed that the data would be meaningful</w:t>
      </w:r>
      <w:r w:rsidR="00DF609F" w:rsidRPr="00E75F02">
        <w:t xml:space="preserve"> to know the perspective of more African American males at PWIs.</w:t>
      </w:r>
    </w:p>
    <w:tbl>
      <w:tblPr>
        <w:tblStyle w:val="TableGridHeader19"/>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39313B49"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2382B17E" w14:textId="77777777" w:rsidR="00880993" w:rsidRPr="00974C39" w:rsidRDefault="00880993" w:rsidP="0025081C">
            <w:pPr>
              <w:spacing w:line="240" w:lineRule="auto"/>
              <w:ind w:firstLine="0"/>
              <w:rPr>
                <w:b/>
              </w:rPr>
            </w:pPr>
            <w:r w:rsidRPr="00974C39">
              <w:rPr>
                <w:b/>
              </w:rPr>
              <w:lastRenderedPageBreak/>
              <w:t>Criterion</w:t>
            </w:r>
          </w:p>
          <w:p w14:paraId="67DFEE3C" w14:textId="77777777" w:rsidR="00880993" w:rsidRPr="00974C39" w:rsidRDefault="00880993" w:rsidP="0025081C">
            <w:pPr>
              <w:spacing w:line="240" w:lineRule="auto"/>
              <w:ind w:firstLine="0"/>
              <w:rPr>
                <w:b/>
              </w:rPr>
            </w:pPr>
            <w:r w:rsidRPr="00974C39">
              <w:rPr>
                <w:b/>
              </w:rPr>
              <w:t>*(Score = 0, 1, 2, or 3)</w:t>
            </w:r>
          </w:p>
        </w:tc>
        <w:tc>
          <w:tcPr>
            <w:tcW w:w="1106" w:type="dxa"/>
          </w:tcPr>
          <w:p w14:paraId="14C36E3C" w14:textId="77777777" w:rsidR="00880993" w:rsidRPr="00974C39" w:rsidRDefault="00880993" w:rsidP="0025081C">
            <w:pPr>
              <w:spacing w:line="240" w:lineRule="auto"/>
              <w:ind w:firstLine="0"/>
              <w:rPr>
                <w:b/>
              </w:rPr>
            </w:pPr>
            <w:r w:rsidRPr="00974C39">
              <w:rPr>
                <w:b/>
              </w:rPr>
              <w:t xml:space="preserve">Learner Score </w:t>
            </w:r>
          </w:p>
        </w:tc>
        <w:tc>
          <w:tcPr>
            <w:tcW w:w="990" w:type="dxa"/>
          </w:tcPr>
          <w:p w14:paraId="28689FA2" w14:textId="77777777" w:rsidR="00880993" w:rsidRPr="00974C39" w:rsidRDefault="00880993" w:rsidP="0025081C">
            <w:pPr>
              <w:spacing w:line="240" w:lineRule="auto"/>
              <w:ind w:firstLine="0"/>
              <w:rPr>
                <w:b/>
              </w:rPr>
            </w:pPr>
            <w:r w:rsidRPr="00974C39">
              <w:rPr>
                <w:b/>
              </w:rPr>
              <w:t xml:space="preserve">Chair Score </w:t>
            </w:r>
          </w:p>
        </w:tc>
        <w:tc>
          <w:tcPr>
            <w:tcW w:w="1440" w:type="dxa"/>
          </w:tcPr>
          <w:p w14:paraId="50C0C74B" w14:textId="77777777" w:rsidR="00880993" w:rsidRPr="00974C39" w:rsidRDefault="00880993" w:rsidP="0025081C">
            <w:pPr>
              <w:spacing w:line="240" w:lineRule="auto"/>
              <w:ind w:firstLine="0"/>
              <w:rPr>
                <w:b/>
              </w:rPr>
            </w:pPr>
            <w:r w:rsidRPr="00974C39">
              <w:rPr>
                <w:b/>
              </w:rPr>
              <w:t>Methodologist Score</w:t>
            </w:r>
          </w:p>
        </w:tc>
        <w:tc>
          <w:tcPr>
            <w:tcW w:w="1818" w:type="dxa"/>
          </w:tcPr>
          <w:p w14:paraId="0EAA5FFE" w14:textId="77777777" w:rsidR="00880993" w:rsidRPr="00974C39" w:rsidRDefault="00880993" w:rsidP="0025081C">
            <w:pPr>
              <w:spacing w:line="240" w:lineRule="auto"/>
              <w:ind w:firstLine="0"/>
              <w:rPr>
                <w:b/>
              </w:rPr>
            </w:pPr>
            <w:r w:rsidRPr="00974C39">
              <w:rPr>
                <w:b/>
              </w:rPr>
              <w:t>Content Expert Score</w:t>
            </w:r>
          </w:p>
        </w:tc>
      </w:tr>
      <w:tr w:rsidR="00880993" w:rsidRPr="00E75F02" w14:paraId="4B0DAE54" w14:textId="77777777" w:rsidTr="0025081C">
        <w:trPr>
          <w:trHeight w:val="251"/>
          <w:jc w:val="left"/>
        </w:trPr>
        <w:tc>
          <w:tcPr>
            <w:tcW w:w="8856" w:type="dxa"/>
            <w:gridSpan w:val="5"/>
            <w:shd w:val="clear" w:color="auto" w:fill="CCC0D9" w:themeFill="accent4" w:themeFillTint="66"/>
          </w:tcPr>
          <w:p w14:paraId="30BC3936" w14:textId="77777777" w:rsidR="00880993" w:rsidRPr="00974C39" w:rsidRDefault="00880993" w:rsidP="0025081C">
            <w:pPr>
              <w:spacing w:line="240" w:lineRule="auto"/>
              <w:ind w:firstLine="0"/>
              <w:rPr>
                <w:b/>
                <w:sz w:val="20"/>
              </w:rPr>
            </w:pPr>
            <w:r w:rsidRPr="00974C39">
              <w:rPr>
                <w:b/>
                <w:sz w:val="20"/>
              </w:rPr>
              <w:t>IMPLICATIONS</w:t>
            </w:r>
          </w:p>
          <w:p w14:paraId="3FEB905A" w14:textId="451EA25E" w:rsidR="00880993" w:rsidRPr="00974C39" w:rsidRDefault="00880993" w:rsidP="0025081C">
            <w:pPr>
              <w:spacing w:line="240" w:lineRule="auto"/>
              <w:ind w:firstLine="0"/>
              <w:rPr>
                <w:sz w:val="20"/>
              </w:rPr>
            </w:pPr>
            <w:r w:rsidRPr="00974C39">
              <w:rPr>
                <w:sz w:val="20"/>
              </w:rPr>
              <w:t>(Minimum one to four pages)</w:t>
            </w:r>
          </w:p>
        </w:tc>
      </w:tr>
      <w:tr w:rsidR="00880993" w:rsidRPr="00E75F02" w14:paraId="49158B8F" w14:textId="77777777" w:rsidTr="0025081C">
        <w:trPr>
          <w:trHeight w:val="251"/>
          <w:jc w:val="left"/>
        </w:trPr>
        <w:tc>
          <w:tcPr>
            <w:tcW w:w="3502" w:type="dxa"/>
          </w:tcPr>
          <w:p w14:paraId="6B15159B" w14:textId="77777777" w:rsidR="00230A45" w:rsidRPr="00974C39" w:rsidRDefault="00880993" w:rsidP="0025081C">
            <w:pPr>
              <w:spacing w:afterLines="40" w:after="96" w:line="240" w:lineRule="auto"/>
              <w:ind w:firstLine="0"/>
              <w:jc w:val="left"/>
              <w:rPr>
                <w:sz w:val="20"/>
              </w:rPr>
            </w:pPr>
            <w:r w:rsidRPr="00974C39">
              <w:rPr>
                <w:b/>
                <w:sz w:val="20"/>
                <w:u w:val="single"/>
              </w:rPr>
              <w:t>Theoretical implications</w:t>
            </w:r>
            <w:r w:rsidRPr="00974C39">
              <w:rPr>
                <w:b/>
                <w:sz w:val="20"/>
              </w:rPr>
              <w:t>.</w:t>
            </w:r>
            <w:r w:rsidRPr="00974C39">
              <w:rPr>
                <w:sz w:val="20"/>
              </w:rPr>
              <w:t xml:space="preserve"> </w:t>
            </w:r>
          </w:p>
          <w:p w14:paraId="3EB0AEE1" w14:textId="74BF5461" w:rsidR="00880993" w:rsidRPr="00974C39" w:rsidRDefault="00880993" w:rsidP="0025081C">
            <w:pPr>
              <w:spacing w:afterLines="40" w:after="96" w:line="240" w:lineRule="auto"/>
              <w:ind w:firstLine="0"/>
              <w:jc w:val="left"/>
              <w:rPr>
                <w:sz w:val="20"/>
              </w:rPr>
            </w:pPr>
            <w:r w:rsidRPr="00974C39">
              <w:rPr>
                <w:sz w:val="20"/>
              </w:rPr>
              <w:t>Provides a retrospective examination of the theoretical f</w:t>
            </w:r>
            <w:r w:rsidR="00230A45" w:rsidRPr="00974C39">
              <w:rPr>
                <w:sz w:val="20"/>
              </w:rPr>
              <w:t>oundations</w:t>
            </w:r>
            <w:r w:rsidRPr="00974C39">
              <w:rPr>
                <w:sz w:val="20"/>
              </w:rPr>
              <w:t xml:space="preserve"> presented in Chapter 2 </w:t>
            </w:r>
            <w:proofErr w:type="gramStart"/>
            <w:r w:rsidRPr="00974C39">
              <w:rPr>
                <w:sz w:val="20"/>
              </w:rPr>
              <w:t>in light of</w:t>
            </w:r>
            <w:proofErr w:type="gramEnd"/>
            <w:r w:rsidRPr="00974C39">
              <w:rPr>
                <w:sz w:val="20"/>
              </w:rPr>
              <w:t xml:space="preserve"> the dissertation’s findings.</w:t>
            </w:r>
          </w:p>
          <w:p w14:paraId="60EA5D1D" w14:textId="77777777" w:rsidR="00230A45" w:rsidRPr="00974C39" w:rsidRDefault="00230A45" w:rsidP="0025081C">
            <w:pPr>
              <w:spacing w:afterLines="40" w:after="96" w:line="240" w:lineRule="auto"/>
              <w:ind w:firstLine="0"/>
              <w:jc w:val="left"/>
              <w:rPr>
                <w:sz w:val="20"/>
              </w:rPr>
            </w:pPr>
          </w:p>
          <w:p w14:paraId="66E599FD" w14:textId="1A031ED1" w:rsidR="00230A45" w:rsidRPr="00974C39" w:rsidRDefault="00230A45" w:rsidP="0025081C">
            <w:pPr>
              <w:spacing w:afterLines="40" w:after="96" w:line="240" w:lineRule="auto"/>
              <w:ind w:firstLine="0"/>
              <w:jc w:val="left"/>
              <w:rPr>
                <w:sz w:val="20"/>
              </w:rPr>
            </w:pPr>
            <w:r w:rsidRPr="00974C39">
              <w:rPr>
                <w:sz w:val="20"/>
              </w:rPr>
              <w:t>Connects the findings of the study back to the conceptual framework and the study results are discussed in context to how the results advance a practitioner’s knowledge of that theory, model or concept</w:t>
            </w:r>
          </w:p>
        </w:tc>
        <w:tc>
          <w:tcPr>
            <w:tcW w:w="1106" w:type="dxa"/>
          </w:tcPr>
          <w:p w14:paraId="6CE7A160" w14:textId="77777777" w:rsidR="00880993" w:rsidRPr="00974C39" w:rsidRDefault="009476DB" w:rsidP="0025081C">
            <w:pPr>
              <w:spacing w:afterLines="40" w:after="96" w:line="240" w:lineRule="auto"/>
              <w:ind w:firstLine="0"/>
              <w:rPr>
                <w:sz w:val="20"/>
              </w:rPr>
            </w:pPr>
            <w:r w:rsidRPr="00974C39">
              <w:rPr>
                <w:sz w:val="20"/>
              </w:rPr>
              <w:t>2</w:t>
            </w:r>
          </w:p>
          <w:p w14:paraId="26DC9789" w14:textId="77777777" w:rsidR="00264376" w:rsidRPr="00974C39" w:rsidRDefault="00264376" w:rsidP="0025081C">
            <w:pPr>
              <w:spacing w:afterLines="40" w:after="96" w:line="240" w:lineRule="auto"/>
              <w:ind w:firstLine="0"/>
              <w:rPr>
                <w:sz w:val="20"/>
              </w:rPr>
            </w:pPr>
          </w:p>
          <w:p w14:paraId="6F4741A6" w14:textId="77777777" w:rsidR="00264376" w:rsidRPr="00974C39" w:rsidRDefault="00264376" w:rsidP="0025081C">
            <w:pPr>
              <w:spacing w:afterLines="40" w:after="96" w:line="240" w:lineRule="auto"/>
              <w:ind w:firstLine="0"/>
              <w:rPr>
                <w:sz w:val="20"/>
              </w:rPr>
            </w:pPr>
          </w:p>
          <w:p w14:paraId="0C23A33E" w14:textId="77777777" w:rsidR="00264376" w:rsidRPr="00974C39" w:rsidRDefault="00264376" w:rsidP="0025081C">
            <w:pPr>
              <w:spacing w:afterLines="40" w:after="96" w:line="240" w:lineRule="auto"/>
              <w:ind w:firstLine="0"/>
              <w:rPr>
                <w:sz w:val="20"/>
              </w:rPr>
            </w:pPr>
          </w:p>
          <w:p w14:paraId="11517813" w14:textId="245F9A1A" w:rsidR="00264376" w:rsidRPr="00974C39" w:rsidRDefault="00264376" w:rsidP="0025081C">
            <w:pPr>
              <w:spacing w:afterLines="40" w:after="96" w:line="240" w:lineRule="auto"/>
              <w:ind w:firstLine="0"/>
              <w:rPr>
                <w:sz w:val="20"/>
              </w:rPr>
            </w:pPr>
          </w:p>
        </w:tc>
        <w:tc>
          <w:tcPr>
            <w:tcW w:w="990" w:type="dxa"/>
          </w:tcPr>
          <w:p w14:paraId="7415B9CD" w14:textId="77777777" w:rsidR="00880993" w:rsidRPr="00974C39" w:rsidRDefault="00F939B3" w:rsidP="0025081C">
            <w:pPr>
              <w:spacing w:afterLines="40" w:after="96" w:line="240" w:lineRule="auto"/>
              <w:ind w:firstLine="0"/>
              <w:rPr>
                <w:sz w:val="20"/>
              </w:rPr>
            </w:pPr>
            <w:r w:rsidRPr="00974C39">
              <w:rPr>
                <w:sz w:val="20"/>
              </w:rPr>
              <w:t>2</w:t>
            </w:r>
          </w:p>
          <w:p w14:paraId="2D18964D" w14:textId="77777777" w:rsidR="00F939B3" w:rsidRPr="00974C39" w:rsidRDefault="00F939B3" w:rsidP="0025081C">
            <w:pPr>
              <w:spacing w:afterLines="40" w:after="96" w:line="240" w:lineRule="auto"/>
              <w:ind w:firstLine="0"/>
              <w:rPr>
                <w:sz w:val="20"/>
              </w:rPr>
            </w:pPr>
          </w:p>
          <w:p w14:paraId="0B529F67" w14:textId="77777777" w:rsidR="00F939B3" w:rsidRPr="00974C39" w:rsidRDefault="00F939B3" w:rsidP="0025081C">
            <w:pPr>
              <w:spacing w:afterLines="40" w:after="96" w:line="240" w:lineRule="auto"/>
              <w:ind w:firstLine="0"/>
              <w:rPr>
                <w:sz w:val="20"/>
              </w:rPr>
            </w:pPr>
          </w:p>
          <w:p w14:paraId="2651FCD1" w14:textId="77777777" w:rsidR="00F939B3" w:rsidRPr="00974C39" w:rsidRDefault="00F939B3" w:rsidP="0025081C">
            <w:pPr>
              <w:spacing w:afterLines="40" w:after="96" w:line="240" w:lineRule="auto"/>
              <w:ind w:firstLine="0"/>
              <w:rPr>
                <w:sz w:val="20"/>
              </w:rPr>
            </w:pPr>
          </w:p>
          <w:p w14:paraId="7D78195C" w14:textId="27EC03EE" w:rsidR="00F939B3" w:rsidRPr="00974C39" w:rsidRDefault="00F939B3" w:rsidP="0025081C">
            <w:pPr>
              <w:spacing w:afterLines="40" w:after="96" w:line="240" w:lineRule="auto"/>
              <w:ind w:firstLine="0"/>
              <w:rPr>
                <w:sz w:val="20"/>
              </w:rPr>
            </w:pPr>
          </w:p>
        </w:tc>
        <w:tc>
          <w:tcPr>
            <w:tcW w:w="1440" w:type="dxa"/>
          </w:tcPr>
          <w:p w14:paraId="0371E1ED" w14:textId="77777777" w:rsidR="00880993" w:rsidRPr="00974C39" w:rsidRDefault="00880993" w:rsidP="0025081C">
            <w:pPr>
              <w:spacing w:afterLines="40" w:after="96" w:line="240" w:lineRule="auto"/>
              <w:ind w:firstLine="0"/>
              <w:rPr>
                <w:sz w:val="20"/>
              </w:rPr>
            </w:pPr>
            <w:r w:rsidRPr="00974C39">
              <w:rPr>
                <w:sz w:val="20"/>
              </w:rPr>
              <w:t>X</w:t>
            </w:r>
          </w:p>
        </w:tc>
        <w:tc>
          <w:tcPr>
            <w:tcW w:w="1818" w:type="dxa"/>
          </w:tcPr>
          <w:p w14:paraId="42F4EC2E" w14:textId="3D1CCE97" w:rsidR="00880993" w:rsidRPr="00974C39" w:rsidRDefault="00F939B3" w:rsidP="0025081C">
            <w:pPr>
              <w:spacing w:afterLines="40" w:after="96" w:line="240" w:lineRule="auto"/>
              <w:ind w:firstLine="0"/>
              <w:rPr>
                <w:sz w:val="20"/>
              </w:rPr>
            </w:pPr>
            <w:r w:rsidRPr="00974C39">
              <w:rPr>
                <w:sz w:val="20"/>
              </w:rPr>
              <w:t>2</w:t>
            </w:r>
          </w:p>
        </w:tc>
      </w:tr>
      <w:tr w:rsidR="00880993" w:rsidRPr="00E75F02" w14:paraId="3A7E5109" w14:textId="77777777" w:rsidTr="0025081C">
        <w:trPr>
          <w:trHeight w:val="653"/>
          <w:jc w:val="left"/>
        </w:trPr>
        <w:tc>
          <w:tcPr>
            <w:tcW w:w="3502" w:type="dxa"/>
          </w:tcPr>
          <w:p w14:paraId="63EB1384" w14:textId="77777777" w:rsidR="00880993" w:rsidRPr="00974C39" w:rsidRDefault="00880993" w:rsidP="0025081C">
            <w:pPr>
              <w:keepLines/>
              <w:spacing w:afterLines="40" w:after="96" w:line="240" w:lineRule="auto"/>
              <w:ind w:firstLine="0"/>
              <w:jc w:val="left"/>
              <w:rPr>
                <w:sz w:val="20"/>
              </w:rPr>
            </w:pPr>
            <w:r w:rsidRPr="00974C39">
              <w:rPr>
                <w:b/>
                <w:sz w:val="20"/>
                <w:u w:val="single"/>
              </w:rPr>
              <w:t>Practical Implications and Future Implications.</w:t>
            </w:r>
            <w:r w:rsidRPr="00974C39">
              <w:rPr>
                <w:sz w:val="20"/>
              </w:rPr>
              <w:t xml:space="preserve"> Connects the study findings to the prior research discussed in Chapter 2 and develops practical and future implications for research based on new insights derived from the research and how the results advance practitioners’ knowledge of the topic and how the results may influence future research or practice.</w:t>
            </w:r>
          </w:p>
        </w:tc>
        <w:tc>
          <w:tcPr>
            <w:tcW w:w="1106" w:type="dxa"/>
          </w:tcPr>
          <w:p w14:paraId="4C589348" w14:textId="56A18B9D" w:rsidR="00880993" w:rsidRPr="00974C39" w:rsidRDefault="00A53FFF" w:rsidP="0025081C">
            <w:pPr>
              <w:spacing w:afterLines="40" w:after="96" w:line="240" w:lineRule="auto"/>
              <w:ind w:firstLine="0"/>
              <w:rPr>
                <w:sz w:val="20"/>
              </w:rPr>
            </w:pPr>
            <w:r w:rsidRPr="00974C39">
              <w:rPr>
                <w:sz w:val="20"/>
              </w:rPr>
              <w:t>2</w:t>
            </w:r>
          </w:p>
        </w:tc>
        <w:tc>
          <w:tcPr>
            <w:tcW w:w="990" w:type="dxa"/>
          </w:tcPr>
          <w:p w14:paraId="7D17134F" w14:textId="02A7ACB8" w:rsidR="00880993" w:rsidRPr="00974C39" w:rsidRDefault="00F939B3" w:rsidP="0025081C">
            <w:pPr>
              <w:spacing w:afterLines="40" w:after="96" w:line="240" w:lineRule="auto"/>
              <w:ind w:firstLine="0"/>
              <w:rPr>
                <w:sz w:val="20"/>
              </w:rPr>
            </w:pPr>
            <w:r w:rsidRPr="00974C39">
              <w:rPr>
                <w:sz w:val="20"/>
              </w:rPr>
              <w:t>2</w:t>
            </w:r>
          </w:p>
        </w:tc>
        <w:tc>
          <w:tcPr>
            <w:tcW w:w="1440" w:type="dxa"/>
          </w:tcPr>
          <w:p w14:paraId="794CBBF3"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0FD35C08" w14:textId="7599B714"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429010E8" w14:textId="77777777" w:rsidTr="0025081C">
        <w:trPr>
          <w:trHeight w:val="653"/>
          <w:jc w:val="left"/>
        </w:trPr>
        <w:tc>
          <w:tcPr>
            <w:tcW w:w="3502" w:type="dxa"/>
          </w:tcPr>
          <w:p w14:paraId="36FEC100" w14:textId="77777777" w:rsidR="00230A45" w:rsidRPr="00974C39" w:rsidRDefault="00880993" w:rsidP="0025081C">
            <w:pPr>
              <w:keepLines/>
              <w:spacing w:afterLines="40" w:after="96" w:line="240" w:lineRule="auto"/>
              <w:ind w:firstLine="0"/>
              <w:jc w:val="left"/>
              <w:rPr>
                <w:sz w:val="20"/>
                <w:szCs w:val="20"/>
              </w:rPr>
            </w:pPr>
            <w:r w:rsidRPr="00974C39">
              <w:rPr>
                <w:b/>
                <w:sz w:val="20"/>
                <w:szCs w:val="20"/>
                <w:u w:val="single"/>
              </w:rPr>
              <w:t>Strengths and Weaknesses.</w:t>
            </w:r>
            <w:r w:rsidRPr="00974C39">
              <w:rPr>
                <w:sz w:val="20"/>
                <w:szCs w:val="20"/>
              </w:rPr>
              <w:t xml:space="preserve"> </w:t>
            </w:r>
          </w:p>
          <w:p w14:paraId="4F59DCA7" w14:textId="4831BBCF" w:rsidR="00880993" w:rsidRPr="00974C39" w:rsidRDefault="00880993" w:rsidP="0025081C">
            <w:pPr>
              <w:keepLines/>
              <w:spacing w:afterLines="40" w:after="96" w:line="240" w:lineRule="auto"/>
              <w:ind w:firstLine="0"/>
              <w:jc w:val="left"/>
              <w:rPr>
                <w:sz w:val="20"/>
                <w:szCs w:val="20"/>
              </w:rPr>
            </w:pPr>
            <w:r w:rsidRPr="00974C39">
              <w:rPr>
                <w:sz w:val="20"/>
                <w:szCs w:val="20"/>
              </w:rPr>
              <w:t>Indicates all limitations of the study, critically evaluates the strengths and weaknesses of the study, and the degree to which the conclusions are credible given the methodology, research design, and data analysis and results.</w:t>
            </w:r>
          </w:p>
          <w:p w14:paraId="1AF78D9B" w14:textId="7D873CBB" w:rsidR="00230A45" w:rsidRPr="00974C39" w:rsidRDefault="00230A45" w:rsidP="0025081C">
            <w:pPr>
              <w:keepLines/>
              <w:spacing w:afterLines="40" w:after="96" w:line="240" w:lineRule="auto"/>
              <w:ind w:firstLine="0"/>
              <w:jc w:val="left"/>
              <w:rPr>
                <w:sz w:val="20"/>
                <w:szCs w:val="20"/>
              </w:rPr>
            </w:pPr>
            <w:r w:rsidRPr="00974C39">
              <w:rPr>
                <w:sz w:val="20"/>
                <w:szCs w:val="20"/>
              </w:rPr>
              <w:t>Learner reflects on the study and discusses what they would have continued or changed should they do this again</w:t>
            </w:r>
          </w:p>
        </w:tc>
        <w:tc>
          <w:tcPr>
            <w:tcW w:w="1106" w:type="dxa"/>
          </w:tcPr>
          <w:p w14:paraId="260023CA" w14:textId="28BA0210" w:rsidR="00880993" w:rsidRPr="00974C39" w:rsidRDefault="00264376" w:rsidP="0025081C">
            <w:pPr>
              <w:spacing w:afterLines="40" w:after="96" w:line="240" w:lineRule="auto"/>
              <w:ind w:firstLine="0"/>
              <w:rPr>
                <w:sz w:val="20"/>
              </w:rPr>
            </w:pPr>
            <w:r w:rsidRPr="00974C39">
              <w:rPr>
                <w:sz w:val="20"/>
              </w:rPr>
              <w:t>2</w:t>
            </w:r>
          </w:p>
        </w:tc>
        <w:tc>
          <w:tcPr>
            <w:tcW w:w="990" w:type="dxa"/>
          </w:tcPr>
          <w:p w14:paraId="6E69C3DD" w14:textId="251168DD" w:rsidR="00880993" w:rsidRPr="00974C39" w:rsidRDefault="00F939B3" w:rsidP="0025081C">
            <w:pPr>
              <w:spacing w:afterLines="40" w:after="96" w:line="240" w:lineRule="auto"/>
              <w:ind w:firstLine="0"/>
              <w:rPr>
                <w:sz w:val="20"/>
              </w:rPr>
            </w:pPr>
            <w:r w:rsidRPr="00974C39">
              <w:rPr>
                <w:sz w:val="20"/>
              </w:rPr>
              <w:t>2</w:t>
            </w:r>
          </w:p>
        </w:tc>
        <w:tc>
          <w:tcPr>
            <w:tcW w:w="1440" w:type="dxa"/>
          </w:tcPr>
          <w:p w14:paraId="6A8BDA10"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12397D7E" w14:textId="27F0B4BD"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78E5C2F4" w14:textId="77777777" w:rsidTr="0025081C">
        <w:trPr>
          <w:trHeight w:val="653"/>
          <w:jc w:val="left"/>
        </w:trPr>
        <w:tc>
          <w:tcPr>
            <w:tcW w:w="3502" w:type="dxa"/>
          </w:tcPr>
          <w:p w14:paraId="2BE56EB9" w14:textId="37086160" w:rsidR="00880993" w:rsidRPr="00974C39" w:rsidRDefault="00880993" w:rsidP="0025081C">
            <w:pPr>
              <w:keepLines/>
              <w:spacing w:afterLines="40" w:after="96" w:line="240" w:lineRule="auto"/>
              <w:ind w:firstLine="0"/>
              <w:jc w:val="left"/>
              <w:rPr>
                <w:sz w:val="20"/>
                <w:szCs w:val="20"/>
              </w:rPr>
            </w:pPr>
            <w:r w:rsidRPr="00974C39">
              <w:rPr>
                <w:sz w:val="20"/>
              </w:rPr>
              <w:t>Section is written in a way that is well structured, has a logical flow, uses correct paragraph structure, sentence structure, punctuation, and</w:t>
            </w:r>
            <w:r w:rsidR="008367B8" w:rsidRPr="00974C39">
              <w:rPr>
                <w:sz w:val="20"/>
              </w:rPr>
              <w:t xml:space="preserve"> </w:t>
            </w:r>
            <w:r w:rsidRPr="00974C39">
              <w:rPr>
                <w:sz w:val="20"/>
              </w:rPr>
              <w:t>APA format.</w:t>
            </w:r>
          </w:p>
        </w:tc>
        <w:tc>
          <w:tcPr>
            <w:tcW w:w="1106" w:type="dxa"/>
          </w:tcPr>
          <w:p w14:paraId="1BD56BE7" w14:textId="02EDF0E4" w:rsidR="00880993" w:rsidRPr="00974C39" w:rsidRDefault="00264376" w:rsidP="0025081C">
            <w:pPr>
              <w:spacing w:afterLines="40" w:after="96" w:line="240" w:lineRule="auto"/>
              <w:ind w:firstLine="0"/>
              <w:rPr>
                <w:sz w:val="20"/>
              </w:rPr>
            </w:pPr>
            <w:r w:rsidRPr="00974C39">
              <w:rPr>
                <w:sz w:val="20"/>
              </w:rPr>
              <w:t>2</w:t>
            </w:r>
          </w:p>
        </w:tc>
        <w:tc>
          <w:tcPr>
            <w:tcW w:w="990" w:type="dxa"/>
          </w:tcPr>
          <w:p w14:paraId="65993556" w14:textId="585270F4" w:rsidR="00880993" w:rsidRPr="00974C39" w:rsidRDefault="00F939B3" w:rsidP="0025081C">
            <w:pPr>
              <w:spacing w:afterLines="40" w:after="96" w:line="240" w:lineRule="auto"/>
              <w:ind w:firstLine="0"/>
              <w:rPr>
                <w:sz w:val="20"/>
              </w:rPr>
            </w:pPr>
            <w:r w:rsidRPr="00974C39">
              <w:rPr>
                <w:sz w:val="20"/>
              </w:rPr>
              <w:t>2</w:t>
            </w:r>
          </w:p>
        </w:tc>
        <w:tc>
          <w:tcPr>
            <w:tcW w:w="1440" w:type="dxa"/>
          </w:tcPr>
          <w:p w14:paraId="41A01BD4"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365869F6" w14:textId="6DC4269E"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610C5C9B" w14:textId="77777777" w:rsidTr="0025081C">
        <w:trPr>
          <w:trHeight w:val="653"/>
          <w:jc w:val="left"/>
        </w:trPr>
        <w:tc>
          <w:tcPr>
            <w:tcW w:w="8856" w:type="dxa"/>
            <w:gridSpan w:val="5"/>
          </w:tcPr>
          <w:p w14:paraId="2174FA83" w14:textId="77777777" w:rsidR="00880993" w:rsidRPr="00974C39" w:rsidRDefault="00880993" w:rsidP="0025081C">
            <w:pPr>
              <w:spacing w:line="240" w:lineRule="auto"/>
              <w:ind w:firstLine="0"/>
              <w:jc w:val="left"/>
              <w:rPr>
                <w:b/>
                <w:sz w:val="20"/>
                <w:szCs w:val="20"/>
              </w:rPr>
            </w:pPr>
            <w:r w:rsidRPr="00974C39">
              <w:rPr>
                <w:b/>
                <w:sz w:val="20"/>
                <w:szCs w:val="20"/>
              </w:rPr>
              <w:t>*Score each requirement listed in the criteria table using the following scale:</w:t>
            </w:r>
          </w:p>
          <w:p w14:paraId="1FBB2E69" w14:textId="77777777" w:rsidR="00880993" w:rsidRPr="00974C39" w:rsidRDefault="00880993" w:rsidP="0025081C">
            <w:pPr>
              <w:spacing w:line="240" w:lineRule="auto"/>
              <w:ind w:firstLine="0"/>
              <w:jc w:val="left"/>
              <w:rPr>
                <w:sz w:val="20"/>
                <w:szCs w:val="20"/>
              </w:rPr>
            </w:pPr>
            <w:r w:rsidRPr="00974C39">
              <w:rPr>
                <w:sz w:val="20"/>
                <w:szCs w:val="20"/>
              </w:rPr>
              <w:t>0 = Item Not Present or Unacceptable. Substantial Revisions are Required.</w:t>
            </w:r>
          </w:p>
          <w:p w14:paraId="6AF03C2C" w14:textId="77777777" w:rsidR="00880993" w:rsidRPr="00974C39" w:rsidRDefault="00880993" w:rsidP="0025081C">
            <w:pPr>
              <w:spacing w:line="240" w:lineRule="auto"/>
              <w:ind w:firstLine="0"/>
              <w:jc w:val="left"/>
              <w:rPr>
                <w:sz w:val="20"/>
                <w:szCs w:val="20"/>
              </w:rPr>
            </w:pPr>
            <w:r w:rsidRPr="00974C39">
              <w:rPr>
                <w:sz w:val="20"/>
                <w:szCs w:val="20"/>
              </w:rPr>
              <w:t>1 = Item is Present. Does Not Meet Expectations. Revisions are Required.</w:t>
            </w:r>
          </w:p>
          <w:p w14:paraId="1D414F82" w14:textId="77777777" w:rsidR="00880993" w:rsidRPr="00974C39" w:rsidRDefault="00880993" w:rsidP="0025081C">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6D93FAE0" w14:textId="77777777" w:rsidR="00880993" w:rsidRPr="00974C39" w:rsidRDefault="00880993" w:rsidP="0025081C">
            <w:pPr>
              <w:spacing w:line="240" w:lineRule="auto"/>
              <w:ind w:firstLine="0"/>
              <w:jc w:val="left"/>
              <w:rPr>
                <w:rFonts w:eastAsia="Times New Roman"/>
                <w:sz w:val="20"/>
                <w:szCs w:val="20"/>
              </w:rPr>
            </w:pPr>
            <w:r w:rsidRPr="00974C39">
              <w:rPr>
                <w:sz w:val="20"/>
                <w:szCs w:val="20"/>
              </w:rPr>
              <w:t>3 = Item Exceeds Expectations. No Revisions are Required.</w:t>
            </w:r>
          </w:p>
        </w:tc>
      </w:tr>
      <w:tr w:rsidR="00880993" w:rsidRPr="00E75F02" w14:paraId="4DF047FC" w14:textId="77777777" w:rsidTr="0025081C">
        <w:trPr>
          <w:trHeight w:val="653"/>
          <w:jc w:val="left"/>
        </w:trPr>
        <w:tc>
          <w:tcPr>
            <w:tcW w:w="8856" w:type="dxa"/>
            <w:gridSpan w:val="5"/>
          </w:tcPr>
          <w:p w14:paraId="3249A29E" w14:textId="77777777" w:rsidR="00880993" w:rsidRPr="00974C39" w:rsidDel="00EC6912" w:rsidRDefault="00880993" w:rsidP="0025081C">
            <w:pPr>
              <w:spacing w:afterLines="40" w:after="96" w:line="240" w:lineRule="auto"/>
              <w:ind w:firstLine="0"/>
              <w:jc w:val="left"/>
              <w:rPr>
                <w:b/>
                <w:sz w:val="20"/>
                <w:szCs w:val="20"/>
              </w:rPr>
            </w:pPr>
            <w:r w:rsidRPr="00974C39">
              <w:rPr>
                <w:b/>
                <w:sz w:val="20"/>
                <w:szCs w:val="20"/>
              </w:rPr>
              <w:t>Reviewer Comments:</w:t>
            </w:r>
          </w:p>
        </w:tc>
      </w:tr>
    </w:tbl>
    <w:p w14:paraId="122C899E" w14:textId="77777777" w:rsidR="00880993" w:rsidRPr="00E75F02" w:rsidRDefault="00880993" w:rsidP="00556C26">
      <w:pPr>
        <w:pStyle w:val="Heading2"/>
      </w:pPr>
      <w:bookmarkStart w:id="1301" w:name="_Toc171694995"/>
      <w:r w:rsidRPr="00E75F02">
        <w:lastRenderedPageBreak/>
        <w:t>Recommendations</w:t>
      </w:r>
      <w:bookmarkEnd w:id="1301"/>
      <w:r w:rsidRPr="00E75F02">
        <w:t xml:space="preserve"> </w:t>
      </w:r>
    </w:p>
    <w:p w14:paraId="6CA422CE" w14:textId="20B97299" w:rsidR="009648D3" w:rsidRPr="00E75F02" w:rsidRDefault="00AC51D6" w:rsidP="00E243E6">
      <w:pPr>
        <w:spacing w:after="0"/>
      </w:pPr>
      <w:commentRangeStart w:id="1302"/>
      <w:r w:rsidRPr="00E75F02">
        <w:t>This</w:t>
      </w:r>
      <w:r w:rsidRPr="00E75F02">
        <w:rPr>
          <w:spacing w:val="-2"/>
        </w:rPr>
        <w:t xml:space="preserve"> </w:t>
      </w:r>
      <w:r w:rsidRPr="00E75F02">
        <w:t>study</w:t>
      </w:r>
      <w:r w:rsidRPr="00E75F02">
        <w:rPr>
          <w:spacing w:val="-2"/>
        </w:rPr>
        <w:t xml:space="preserve"> </w:t>
      </w:r>
      <w:r w:rsidRPr="00E75F02">
        <w:t>contributed</w:t>
      </w:r>
      <w:r w:rsidRPr="00E75F02">
        <w:rPr>
          <w:spacing w:val="-2"/>
        </w:rPr>
        <w:t xml:space="preserve"> </w:t>
      </w:r>
      <w:r w:rsidRPr="00E75F02">
        <w:t>to</w:t>
      </w:r>
      <w:r w:rsidRPr="00E75F02">
        <w:rPr>
          <w:spacing w:val="-2"/>
        </w:rPr>
        <w:t xml:space="preserve"> </w:t>
      </w:r>
      <w:r w:rsidRPr="00E75F02">
        <w:t>understanding</w:t>
      </w:r>
      <w:r w:rsidRPr="00E75F02">
        <w:rPr>
          <w:spacing w:val="-2"/>
        </w:rPr>
        <w:t xml:space="preserve"> </w:t>
      </w:r>
      <w:r w:rsidRPr="00E75F02">
        <w:t>the</w:t>
      </w:r>
      <w:r w:rsidRPr="00E75F02">
        <w:rPr>
          <w:spacing w:val="-1"/>
        </w:rPr>
        <w:t xml:space="preserve"> </w:t>
      </w:r>
      <w:r w:rsidRPr="00E75F02">
        <w:t>phenomena</w:t>
      </w:r>
      <w:r w:rsidRPr="00E75F02">
        <w:rPr>
          <w:spacing w:val="-4"/>
        </w:rPr>
        <w:t xml:space="preserve"> </w:t>
      </w:r>
      <w:r w:rsidRPr="00E75F02">
        <w:t>of how African American college alumni from the South Atlantic Region of the United States describe the contributions of their African American faculty and peers on goal setting, self-motivation, and on-going persistence.</w:t>
      </w:r>
      <w:r w:rsidR="009648D3" w:rsidRPr="00E75F02">
        <w:t xml:space="preserve"> </w:t>
      </w:r>
      <w:commentRangeEnd w:id="1302"/>
      <w:r w:rsidR="0067042B">
        <w:rPr>
          <w:rStyle w:val="CommentReference"/>
        </w:rPr>
        <w:commentReference w:id="1302"/>
      </w:r>
      <w:r w:rsidRPr="00E75F02">
        <w:t xml:space="preserve">The use of the results of this study could be used to </w:t>
      </w:r>
      <w:r w:rsidR="009648D3" w:rsidRPr="00E75F02">
        <w:t>prompt college and university administrators at PWIs to engage in conversations with African American faculty and peers about ways to foster cultural diversity within the institution</w:t>
      </w:r>
      <w:r w:rsidR="000A11FF" w:rsidRPr="00E75F02">
        <w:t xml:space="preserve">. </w:t>
      </w:r>
      <w:r w:rsidR="00FA598F" w:rsidRPr="00E75F02">
        <w:t xml:space="preserve">This study also can show administrators </w:t>
      </w:r>
      <w:r w:rsidR="009648D3" w:rsidRPr="00E75F02">
        <w:t xml:space="preserve">ways to bring </w:t>
      </w:r>
      <w:r w:rsidR="00264ABC" w:rsidRPr="00E75F02">
        <w:t xml:space="preserve">cultural </w:t>
      </w:r>
      <w:r w:rsidR="009648D3" w:rsidRPr="00E75F02">
        <w:t xml:space="preserve">organizations to the campus </w:t>
      </w:r>
      <w:r w:rsidR="00264ABC" w:rsidRPr="00E75F02">
        <w:t>to give students a sense of belonging</w:t>
      </w:r>
      <w:r w:rsidRPr="00E75F02">
        <w:t>.</w:t>
      </w:r>
    </w:p>
    <w:p w14:paraId="19EEB562" w14:textId="0F9A32A3" w:rsidR="00561C76" w:rsidRPr="00E75F02" w:rsidRDefault="00382D41" w:rsidP="00556C26">
      <w:pPr>
        <w:spacing w:after="0"/>
      </w:pPr>
      <w:r w:rsidRPr="00E75F02">
        <w:t>The researcher</w:t>
      </w:r>
      <w:r w:rsidR="00264ABC" w:rsidRPr="00E75F02">
        <w:t xml:space="preserve"> showed that c</w:t>
      </w:r>
      <w:r w:rsidR="009648D3" w:rsidRPr="00E75F02">
        <w:t xml:space="preserve">ollege experiences of African American students at PWIs </w:t>
      </w:r>
      <w:r w:rsidR="00264ABC" w:rsidRPr="00E75F02">
        <w:t xml:space="preserve">was different according to </w:t>
      </w:r>
      <w:commentRangeStart w:id="1303"/>
      <w:r w:rsidR="00264ABC" w:rsidRPr="00E75F02">
        <w:t xml:space="preserve">your </w:t>
      </w:r>
      <w:commentRangeEnd w:id="1303"/>
      <w:r w:rsidR="0067042B">
        <w:rPr>
          <w:rStyle w:val="CommentReference"/>
        </w:rPr>
        <w:commentReference w:id="1303"/>
      </w:r>
      <w:r w:rsidR="00264ABC" w:rsidRPr="00E75F02">
        <w:t xml:space="preserve">college faculty or professor and </w:t>
      </w:r>
      <w:r w:rsidR="009648D3" w:rsidRPr="00E75F02">
        <w:t>the way</w:t>
      </w:r>
      <w:r w:rsidR="00264ABC" w:rsidRPr="00E75F02">
        <w:t xml:space="preserve"> they</w:t>
      </w:r>
      <w:r w:rsidR="009648D3" w:rsidRPr="00E75F02">
        <w:t xml:space="preserve"> </w:t>
      </w:r>
      <w:r w:rsidR="00FA598F" w:rsidRPr="00E75F02">
        <w:t>think</w:t>
      </w:r>
      <w:r w:rsidR="009648D3" w:rsidRPr="00E75F02">
        <w:t xml:space="preserve"> about their race</w:t>
      </w:r>
      <w:r w:rsidR="00264ABC" w:rsidRPr="00E75F02">
        <w:t xml:space="preserve"> and cultural diversity. Some participants in the research shared good memories about faculty who were not of African descent. </w:t>
      </w:r>
      <w:r w:rsidR="00AC51D6" w:rsidRPr="00E75F02">
        <w:t xml:space="preserve">Future research </w:t>
      </w:r>
      <w:r w:rsidR="00264ABC" w:rsidRPr="00E75F02">
        <w:t>should</w:t>
      </w:r>
      <w:r w:rsidR="00AC51D6" w:rsidRPr="00E75F02">
        <w:t xml:space="preserve"> take into </w:t>
      </w:r>
      <w:r w:rsidR="00264ABC" w:rsidRPr="00E75F02">
        <w:t xml:space="preserve">consideration the outcomes if White or </w:t>
      </w:r>
      <w:r w:rsidR="00415489" w:rsidRPr="00E75F02">
        <w:t>individuals of other nationalities</w:t>
      </w:r>
      <w:r w:rsidR="00264ABC" w:rsidRPr="00E75F02">
        <w:t xml:space="preserve"> served as the researcher. Future research should also </w:t>
      </w:r>
      <w:r w:rsidRPr="00E75F02">
        <w:t>consider</w:t>
      </w:r>
      <w:r w:rsidR="00264ABC" w:rsidRPr="00E75F02">
        <w:t xml:space="preserve"> having a certain number of male participants and female participants </w:t>
      </w:r>
      <w:r w:rsidR="006E73FC" w:rsidRPr="00E75F02">
        <w:t>of</w:t>
      </w:r>
      <w:r w:rsidR="00264ABC" w:rsidRPr="00E75F02">
        <w:t xml:space="preserve"> African American</w:t>
      </w:r>
      <w:r w:rsidR="006E73FC" w:rsidRPr="00E75F02">
        <w:t>s</w:t>
      </w:r>
      <w:r w:rsidR="00264ABC" w:rsidRPr="00E75F02">
        <w:t xml:space="preserve"> at PWIs research. </w:t>
      </w:r>
    </w:p>
    <w:p w14:paraId="51A83575" w14:textId="5A3B52BA" w:rsidR="00880993" w:rsidRPr="00E75F02" w:rsidRDefault="009308D9" w:rsidP="00556C26">
      <w:pPr>
        <w:spacing w:after="0"/>
      </w:pPr>
      <w:r w:rsidRPr="00E75F02">
        <w:t>The current research specifically looked at contributions that were made from African American faculty and peers on goals, motivation, and persistence by answering research questions that aligned with the theory of this study. Additional</w:t>
      </w:r>
      <w:r w:rsidRPr="00E75F02">
        <w:rPr>
          <w:spacing w:val="-3"/>
        </w:rPr>
        <w:t xml:space="preserve"> </w:t>
      </w:r>
      <w:r w:rsidRPr="00E75F02">
        <w:t>research</w:t>
      </w:r>
      <w:r w:rsidRPr="00E75F02">
        <w:rPr>
          <w:spacing w:val="-3"/>
        </w:rPr>
        <w:t xml:space="preserve"> </w:t>
      </w:r>
      <w:r w:rsidRPr="00E75F02">
        <w:t>should</w:t>
      </w:r>
      <w:r w:rsidRPr="00E75F02">
        <w:rPr>
          <w:spacing w:val="-3"/>
        </w:rPr>
        <w:t xml:space="preserve"> </w:t>
      </w:r>
      <w:r w:rsidRPr="00E75F02">
        <w:t>be</w:t>
      </w:r>
      <w:r w:rsidRPr="00E75F02">
        <w:rPr>
          <w:spacing w:val="-3"/>
        </w:rPr>
        <w:t xml:space="preserve"> </w:t>
      </w:r>
      <w:r w:rsidRPr="00E75F02">
        <w:t xml:space="preserve">conducted </w:t>
      </w:r>
      <w:del w:id="1304" w:author="Michael Grohs" w:date="2024-07-16T16:42:00Z" w16du:dateUtc="2024-07-16T21:42:00Z">
        <w:r w:rsidRPr="00E75F02" w:rsidDel="001044D5">
          <w:delText xml:space="preserve">in regard </w:delText>
        </w:r>
      </w:del>
      <w:r w:rsidRPr="00E75F02">
        <w:t>to understand</w:t>
      </w:r>
      <w:del w:id="1305" w:author="Michael Grohs" w:date="2024-07-16T16:42:00Z" w16du:dateUtc="2024-07-16T21:42:00Z">
        <w:r w:rsidRPr="00E75F02" w:rsidDel="001044D5">
          <w:delText>ing</w:delText>
        </w:r>
      </w:del>
      <w:r w:rsidRPr="00E75F02">
        <w:t xml:space="preserve"> </w:t>
      </w:r>
      <w:proofErr w:type="gramStart"/>
      <w:r w:rsidRPr="00E75F02">
        <w:t>particular obstacles</w:t>
      </w:r>
      <w:proofErr w:type="gramEnd"/>
      <w:r w:rsidRPr="00E75F02">
        <w:t xml:space="preserve"> that hinder the success of African American student</w:t>
      </w:r>
      <w:ins w:id="1306" w:author="Michael Grohs" w:date="2024-07-16T16:42:00Z" w16du:dateUtc="2024-07-16T21:42:00Z">
        <w:r w:rsidR="001044D5">
          <w:t>s</w:t>
        </w:r>
      </w:ins>
      <w:r w:rsidR="000A11FF" w:rsidRPr="00E75F02">
        <w:t xml:space="preserve">. </w:t>
      </w:r>
      <w:r w:rsidRPr="00E75F02">
        <w:t xml:space="preserve">This research produced codes that did not answer the research questions due to aligning more with persisting through obstacles such as having no campus organizations, no connection with African American peers at PWI, few </w:t>
      </w:r>
      <w:r w:rsidRPr="00E75F02">
        <w:lastRenderedPageBreak/>
        <w:t>African American peers at PWI, success at HBCU before attending PWI, and no African American faculty at their PWI</w:t>
      </w:r>
      <w:r w:rsidR="000A11FF" w:rsidRPr="00E75F02">
        <w:t xml:space="preserve">. </w:t>
      </w:r>
      <w:r w:rsidRPr="00E75F02">
        <w:t xml:space="preserve">This information suggests further research is needed in how African American students persisted when facing obstacles and challenges at PWIs as well as comparing those obstacles to non-African American students </w:t>
      </w:r>
      <w:del w:id="1307" w:author="Michael Grohs" w:date="2024-07-16T18:46:00Z" w16du:dateUtc="2024-07-16T23:46:00Z">
        <w:r w:rsidRPr="00E75F02" w:rsidDel="006557B0">
          <w:delText xml:space="preserve">that </w:delText>
        </w:r>
      </w:del>
      <w:ins w:id="1308" w:author="Michael Grohs" w:date="2024-07-16T18:46:00Z" w16du:dateUtc="2024-07-16T23:46:00Z">
        <w:r w:rsidR="006557B0">
          <w:t>who</w:t>
        </w:r>
        <w:r w:rsidR="006557B0" w:rsidRPr="00E75F02">
          <w:t xml:space="preserve"> </w:t>
        </w:r>
      </w:ins>
      <w:r w:rsidRPr="00E75F02">
        <w:t xml:space="preserve">attend HBCUs. </w:t>
      </w:r>
      <w:r w:rsidR="009046EC" w:rsidRPr="00E75F02">
        <w:t xml:space="preserve">The current research and findings </w:t>
      </w:r>
      <w:r w:rsidR="00AC51D6" w:rsidRPr="00E75F02">
        <w:t>found themes</w:t>
      </w:r>
      <w:r w:rsidR="009046EC" w:rsidRPr="00E75F02">
        <w:t xml:space="preserve"> that </w:t>
      </w:r>
      <w:r w:rsidR="00AC51D6" w:rsidRPr="00E75F02">
        <w:t>contributed</w:t>
      </w:r>
      <w:r w:rsidR="00AC51D6" w:rsidRPr="00E75F02">
        <w:rPr>
          <w:spacing w:val="-3"/>
        </w:rPr>
        <w:t xml:space="preserve"> </w:t>
      </w:r>
      <w:r w:rsidR="00AC51D6" w:rsidRPr="00E75F02">
        <w:t>to</w:t>
      </w:r>
      <w:r w:rsidR="00AC51D6" w:rsidRPr="00E75F02">
        <w:rPr>
          <w:spacing w:val="-3"/>
        </w:rPr>
        <w:t xml:space="preserve"> </w:t>
      </w:r>
      <w:r w:rsidR="00AC51D6" w:rsidRPr="00E75F02">
        <w:t>existing</w:t>
      </w:r>
      <w:r w:rsidR="00AC51D6" w:rsidRPr="00E75F02">
        <w:rPr>
          <w:spacing w:val="-3"/>
        </w:rPr>
        <w:t xml:space="preserve"> </w:t>
      </w:r>
      <w:r w:rsidR="00AC51D6" w:rsidRPr="00E75F02">
        <w:t>literature</w:t>
      </w:r>
      <w:r w:rsidR="00AC51D6" w:rsidRPr="00E75F02">
        <w:rPr>
          <w:spacing w:val="-5"/>
        </w:rPr>
        <w:t xml:space="preserve"> </w:t>
      </w:r>
      <w:r w:rsidR="009046EC" w:rsidRPr="00E75F02">
        <w:t xml:space="preserve">as well as </w:t>
      </w:r>
      <w:r w:rsidR="00AC51D6" w:rsidRPr="00E75F02">
        <w:t xml:space="preserve">for future research about </w:t>
      </w:r>
      <w:r w:rsidR="009046EC" w:rsidRPr="00E75F02">
        <w:t>the college experience of African American</w:t>
      </w:r>
      <w:ins w:id="1309" w:author="Michael Grohs" w:date="2024-07-16T16:43:00Z" w16du:dateUtc="2024-07-16T21:43:00Z">
        <w:r w:rsidR="001044D5">
          <w:t>s</w:t>
        </w:r>
      </w:ins>
      <w:r w:rsidR="009046EC" w:rsidRPr="00E75F02">
        <w:t xml:space="preserve"> at PWIs.</w:t>
      </w:r>
    </w:p>
    <w:p w14:paraId="5866E0C8" w14:textId="23D5DC55" w:rsidR="003126F3" w:rsidRPr="00E75F02" w:rsidRDefault="00880993" w:rsidP="00556C26">
      <w:pPr>
        <w:pStyle w:val="Heading3"/>
      </w:pPr>
      <w:bookmarkStart w:id="1310" w:name="_Toc171694996"/>
      <w:r w:rsidRPr="00E75F02">
        <w:rPr>
          <w:rStyle w:val="Heading3Char"/>
          <w:b/>
          <w:bCs/>
          <w:i/>
        </w:rPr>
        <w:t xml:space="preserve">Recommendations for </w:t>
      </w:r>
      <w:r w:rsidR="003126F3" w:rsidRPr="00E75F02">
        <w:rPr>
          <w:rStyle w:val="Heading3Char"/>
          <w:b/>
          <w:bCs/>
          <w:i/>
        </w:rPr>
        <w:t>Future Research</w:t>
      </w:r>
      <w:bookmarkEnd w:id="1310"/>
    </w:p>
    <w:p w14:paraId="403442D2" w14:textId="0683D9F6" w:rsidR="000B45B8" w:rsidRPr="00E75F02" w:rsidRDefault="000B45B8" w:rsidP="00556C26">
      <w:pPr>
        <w:widowControl w:val="0"/>
        <w:autoSpaceDE w:val="0"/>
        <w:autoSpaceDN w:val="0"/>
        <w:spacing w:line="240" w:lineRule="auto"/>
        <w:ind w:left="1071" w:firstLine="0"/>
      </w:pPr>
      <w:commentRangeStart w:id="1311"/>
      <w:r w:rsidRPr="00E75F02">
        <w:t>The</w:t>
      </w:r>
      <w:r w:rsidRPr="00E75F02">
        <w:rPr>
          <w:spacing w:val="-5"/>
        </w:rPr>
        <w:t xml:space="preserve"> </w:t>
      </w:r>
      <w:r w:rsidRPr="00E75F02">
        <w:t>following are</w:t>
      </w:r>
      <w:r w:rsidRPr="00E75F02">
        <w:rPr>
          <w:spacing w:val="-3"/>
        </w:rPr>
        <w:t xml:space="preserve"> </w:t>
      </w:r>
      <w:r w:rsidRPr="00E75F02">
        <w:t>recommendations for future</w:t>
      </w:r>
      <w:r w:rsidRPr="00E75F02">
        <w:rPr>
          <w:spacing w:val="-2"/>
        </w:rPr>
        <w:t xml:space="preserve"> research:</w:t>
      </w:r>
      <w:commentRangeEnd w:id="1311"/>
      <w:r w:rsidR="001044D5">
        <w:rPr>
          <w:rStyle w:val="CommentReference"/>
        </w:rPr>
        <w:commentReference w:id="1311"/>
      </w:r>
    </w:p>
    <w:p w14:paraId="2FF44C5B" w14:textId="2AC66774" w:rsidR="000B45B8" w:rsidRPr="00E75F02" w:rsidRDefault="000B45B8" w:rsidP="00556C26">
      <w:pPr>
        <w:pStyle w:val="ListParagraph"/>
        <w:widowControl w:val="0"/>
        <w:numPr>
          <w:ilvl w:val="1"/>
          <w:numId w:val="26"/>
        </w:numPr>
        <w:tabs>
          <w:tab w:val="clear" w:pos="1080"/>
          <w:tab w:val="num" w:pos="720"/>
          <w:tab w:val="left" w:pos="1431"/>
        </w:tabs>
        <w:autoSpaceDE w:val="0"/>
        <w:autoSpaceDN w:val="0"/>
        <w:ind w:left="1080" w:right="132"/>
      </w:pPr>
      <w:r w:rsidRPr="001044D5">
        <w:t xml:space="preserve">The current study focused on </w:t>
      </w:r>
      <w:r w:rsidR="00BF5CD9" w:rsidRPr="001044D5">
        <w:t xml:space="preserve">African American alumni who attended </w:t>
      </w:r>
      <w:r w:rsidR="00E46297" w:rsidRPr="001044D5">
        <w:t>PWIs</w:t>
      </w:r>
      <w:r w:rsidR="006E59B0" w:rsidRPr="001044D5">
        <w:t xml:space="preserve"> </w:t>
      </w:r>
      <w:r w:rsidR="00E46297" w:rsidRPr="001044D5">
        <w:t>located in the South Atlantic Region of the United States</w:t>
      </w:r>
      <w:r w:rsidRPr="001044D5">
        <w:t>.</w:t>
      </w:r>
      <w:r w:rsidRPr="00E75F02">
        <w:t xml:space="preserve"> Future research could potentially explore </w:t>
      </w:r>
      <w:r w:rsidR="007F6482" w:rsidRPr="00E75F02">
        <w:t xml:space="preserve">African American alumni </w:t>
      </w:r>
      <w:r w:rsidR="00DF3E48" w:rsidRPr="00E75F02">
        <w:t>at PWIs in the United States</w:t>
      </w:r>
      <w:r w:rsidR="00461758" w:rsidRPr="00E75F02">
        <w:t xml:space="preserve"> n</w:t>
      </w:r>
      <w:r w:rsidR="0018574C" w:rsidRPr="00E75F02">
        <w:t>o</w:t>
      </w:r>
      <w:r w:rsidR="00461758" w:rsidRPr="00E75F02">
        <w:t>t just a particular region</w:t>
      </w:r>
      <w:r w:rsidRPr="00E75F02">
        <w:t>. This could potentially</w:t>
      </w:r>
      <w:r w:rsidRPr="00E75F02">
        <w:rPr>
          <w:spacing w:val="-5"/>
        </w:rPr>
        <w:t xml:space="preserve"> </w:t>
      </w:r>
      <w:r w:rsidR="0018574C" w:rsidRPr="00E75F02">
        <w:t xml:space="preserve">give a more diverse response </w:t>
      </w:r>
      <w:r w:rsidR="004E76DC" w:rsidRPr="00E75F02">
        <w:t xml:space="preserve">based on the location of the </w:t>
      </w:r>
      <w:r w:rsidR="006A0EEB" w:rsidRPr="00E75F02">
        <w:t>PWI.</w:t>
      </w:r>
    </w:p>
    <w:p w14:paraId="4A21FF46" w14:textId="1B8FA548" w:rsidR="000B45B8" w:rsidRPr="00E75F02" w:rsidRDefault="000B45B8" w:rsidP="00556C26">
      <w:pPr>
        <w:pStyle w:val="ListParagraph"/>
        <w:widowControl w:val="0"/>
        <w:numPr>
          <w:ilvl w:val="1"/>
          <w:numId w:val="26"/>
        </w:numPr>
        <w:tabs>
          <w:tab w:val="clear" w:pos="1080"/>
          <w:tab w:val="num" w:pos="720"/>
          <w:tab w:val="left" w:pos="1431"/>
        </w:tabs>
        <w:autoSpaceDE w:val="0"/>
        <w:autoSpaceDN w:val="0"/>
        <w:spacing w:before="239"/>
        <w:ind w:left="1080" w:right="787"/>
      </w:pPr>
      <w:r w:rsidRPr="00E75F02">
        <w:t xml:space="preserve">The current study </w:t>
      </w:r>
      <w:r w:rsidR="00AE75F3" w:rsidRPr="00E75F02">
        <w:t>focused on</w:t>
      </w:r>
      <w:r w:rsidRPr="00E75F02">
        <w:t xml:space="preserve"> males and </w:t>
      </w:r>
      <w:r w:rsidR="00382D41" w:rsidRPr="00E75F02">
        <w:t>females,</w:t>
      </w:r>
      <w:r w:rsidR="00B82D72" w:rsidRPr="00E75F02">
        <w:t xml:space="preserve"> but it did not have a specific number of </w:t>
      </w:r>
      <w:r w:rsidR="002E3724" w:rsidRPr="00E75F02">
        <w:t>participants for males or females</w:t>
      </w:r>
      <w:r w:rsidRPr="00E75F02">
        <w:t>. A future study could potentially</w:t>
      </w:r>
      <w:r w:rsidRPr="00E75F02">
        <w:rPr>
          <w:spacing w:val="-5"/>
        </w:rPr>
        <w:t xml:space="preserve"> </w:t>
      </w:r>
      <w:r w:rsidRPr="00E75F02">
        <w:t>examine</w:t>
      </w:r>
      <w:r w:rsidRPr="00E75F02">
        <w:rPr>
          <w:spacing w:val="-6"/>
        </w:rPr>
        <w:t xml:space="preserve"> </w:t>
      </w:r>
      <w:r w:rsidRPr="00E75F02">
        <w:t>the</w:t>
      </w:r>
      <w:r w:rsidRPr="00E75F02">
        <w:rPr>
          <w:spacing w:val="-5"/>
        </w:rPr>
        <w:t xml:space="preserve"> </w:t>
      </w:r>
      <w:r w:rsidRPr="00E75F02">
        <w:t>differences</w:t>
      </w:r>
      <w:r w:rsidRPr="00E75F02">
        <w:rPr>
          <w:spacing w:val="-5"/>
        </w:rPr>
        <w:t xml:space="preserve"> </w:t>
      </w:r>
      <w:r w:rsidRPr="00E75F02">
        <w:t>between</w:t>
      </w:r>
      <w:r w:rsidRPr="00E75F02">
        <w:rPr>
          <w:spacing w:val="-5"/>
        </w:rPr>
        <w:t xml:space="preserve"> </w:t>
      </w:r>
      <w:r w:rsidRPr="00E75F02">
        <w:t>males and</w:t>
      </w:r>
      <w:r w:rsidRPr="00E75F02">
        <w:rPr>
          <w:spacing w:val="-5"/>
        </w:rPr>
        <w:t xml:space="preserve"> </w:t>
      </w:r>
      <w:r w:rsidRPr="00E75F02">
        <w:t>females</w:t>
      </w:r>
      <w:r w:rsidRPr="00E75F02">
        <w:rPr>
          <w:spacing w:val="-3"/>
        </w:rPr>
        <w:t xml:space="preserve"> </w:t>
      </w:r>
      <w:r w:rsidR="002E3724" w:rsidRPr="00E75F02">
        <w:rPr>
          <w:spacing w:val="-3"/>
        </w:rPr>
        <w:t xml:space="preserve">by having a targeted number for males and </w:t>
      </w:r>
      <w:r w:rsidR="00B026F6" w:rsidRPr="00E75F02">
        <w:rPr>
          <w:spacing w:val="-3"/>
        </w:rPr>
        <w:t xml:space="preserve">target number for females. </w:t>
      </w:r>
    </w:p>
    <w:p w14:paraId="154AED75" w14:textId="013B87C5" w:rsidR="000B45B8" w:rsidRPr="00E75F02" w:rsidRDefault="000B45B8" w:rsidP="00556C26">
      <w:pPr>
        <w:pStyle w:val="ListParagraph"/>
        <w:widowControl w:val="0"/>
        <w:numPr>
          <w:ilvl w:val="1"/>
          <w:numId w:val="26"/>
        </w:numPr>
        <w:tabs>
          <w:tab w:val="clear" w:pos="1080"/>
          <w:tab w:val="num" w:pos="720"/>
          <w:tab w:val="left" w:pos="1431"/>
        </w:tabs>
        <w:autoSpaceDE w:val="0"/>
        <w:autoSpaceDN w:val="0"/>
        <w:spacing w:before="239"/>
        <w:ind w:left="1080" w:right="423"/>
      </w:pPr>
      <w:r w:rsidRPr="00E75F02">
        <w:t>The</w:t>
      </w:r>
      <w:r w:rsidRPr="00E75F02">
        <w:rPr>
          <w:spacing w:val="-6"/>
        </w:rPr>
        <w:t xml:space="preserve"> </w:t>
      </w:r>
      <w:r w:rsidRPr="00E75F02">
        <w:t>current</w:t>
      </w:r>
      <w:r w:rsidRPr="00E75F02">
        <w:rPr>
          <w:spacing w:val="-4"/>
        </w:rPr>
        <w:t xml:space="preserve"> </w:t>
      </w:r>
      <w:r w:rsidRPr="00E75F02">
        <w:t>study</w:t>
      </w:r>
      <w:r w:rsidRPr="00E75F02">
        <w:rPr>
          <w:spacing w:val="-4"/>
        </w:rPr>
        <w:t xml:space="preserve"> </w:t>
      </w:r>
      <w:r w:rsidRPr="00E75F02">
        <w:t>used</w:t>
      </w:r>
      <w:r w:rsidRPr="00E75F02">
        <w:rPr>
          <w:spacing w:val="-4"/>
        </w:rPr>
        <w:t xml:space="preserve"> </w:t>
      </w:r>
      <w:r w:rsidRPr="00E75F02">
        <w:t>a</w:t>
      </w:r>
      <w:r w:rsidRPr="00E75F02">
        <w:rPr>
          <w:spacing w:val="-3"/>
        </w:rPr>
        <w:t xml:space="preserve"> </w:t>
      </w:r>
      <w:r w:rsidRPr="00E75F02">
        <w:t>qualitative</w:t>
      </w:r>
      <w:r w:rsidRPr="00E75F02">
        <w:rPr>
          <w:spacing w:val="-4"/>
        </w:rPr>
        <w:t xml:space="preserve"> </w:t>
      </w:r>
      <w:r w:rsidRPr="00E75F02">
        <w:t>descriptive</w:t>
      </w:r>
      <w:r w:rsidRPr="00E75F02">
        <w:rPr>
          <w:spacing w:val="-5"/>
        </w:rPr>
        <w:t xml:space="preserve"> </w:t>
      </w:r>
      <w:r w:rsidRPr="00E75F02">
        <w:t>methodology.</w:t>
      </w:r>
      <w:r w:rsidRPr="00E75F02">
        <w:rPr>
          <w:spacing w:val="-4"/>
        </w:rPr>
        <w:t xml:space="preserve"> </w:t>
      </w:r>
      <w:r w:rsidRPr="00E75F02">
        <w:t>Future</w:t>
      </w:r>
      <w:r w:rsidRPr="00E75F02">
        <w:rPr>
          <w:spacing w:val="-6"/>
        </w:rPr>
        <w:t xml:space="preserve"> </w:t>
      </w:r>
      <w:r w:rsidRPr="00E75F02">
        <w:t>studies can use a quantitative methodology</w:t>
      </w:r>
      <w:r w:rsidR="001072EB" w:rsidRPr="00E75F02">
        <w:t xml:space="preserve"> to</w:t>
      </w:r>
      <w:r w:rsidRPr="00E75F02">
        <w:t xml:space="preserve"> explore</w:t>
      </w:r>
      <w:r w:rsidR="001D5B10" w:rsidRPr="00E75F02">
        <w:t xml:space="preserve"> the</w:t>
      </w:r>
      <w:r w:rsidRPr="00E75F02">
        <w:t xml:space="preserve"> GPAs</w:t>
      </w:r>
      <w:r w:rsidR="001D5B10" w:rsidRPr="00E75F02">
        <w:t xml:space="preserve"> of African American stude</w:t>
      </w:r>
      <w:r w:rsidR="00F42123" w:rsidRPr="00E75F02">
        <w:t xml:space="preserve">nts </w:t>
      </w:r>
      <w:r w:rsidR="000E7248" w:rsidRPr="00E75F02">
        <w:t xml:space="preserve">at PWIs </w:t>
      </w:r>
      <w:del w:id="1312" w:author="Michael Grohs" w:date="2024-07-16T16:47:00Z" w16du:dateUtc="2024-07-16T21:47:00Z">
        <w:r w:rsidR="000E7248" w:rsidRPr="00E75F02" w:rsidDel="001044D5">
          <w:delText xml:space="preserve">that </w:delText>
        </w:r>
      </w:del>
      <w:ins w:id="1313" w:author="Michael Grohs" w:date="2024-07-16T16:47:00Z" w16du:dateUtc="2024-07-16T21:47:00Z">
        <w:r w:rsidR="001044D5">
          <w:t>who</w:t>
        </w:r>
        <w:r w:rsidR="001044D5" w:rsidRPr="00E75F02">
          <w:t xml:space="preserve"> </w:t>
        </w:r>
      </w:ins>
      <w:r w:rsidR="000E7248" w:rsidRPr="00E75F02">
        <w:t>a</w:t>
      </w:r>
      <w:r w:rsidR="00C9310D" w:rsidRPr="00E75F02">
        <w:t>re involved at their university</w:t>
      </w:r>
      <w:r w:rsidR="007046A7" w:rsidRPr="00E75F02">
        <w:t xml:space="preserve"> and the ones </w:t>
      </w:r>
      <w:del w:id="1314" w:author="Michael Grohs" w:date="2024-07-16T16:47:00Z" w16du:dateUtc="2024-07-16T21:47:00Z">
        <w:r w:rsidR="007046A7" w:rsidRPr="00E75F02" w:rsidDel="001044D5">
          <w:delText xml:space="preserve">that </w:delText>
        </w:r>
      </w:del>
      <w:ins w:id="1315" w:author="Michael Grohs" w:date="2024-07-16T16:47:00Z" w16du:dateUtc="2024-07-16T21:47:00Z">
        <w:r w:rsidR="001044D5">
          <w:t>who</w:t>
        </w:r>
        <w:r w:rsidR="001044D5" w:rsidRPr="00E75F02">
          <w:t xml:space="preserve"> </w:t>
        </w:r>
      </w:ins>
      <w:r w:rsidR="007046A7" w:rsidRPr="00E75F02">
        <w:t>are not involved to determine if having a sense of belonging contribute</w:t>
      </w:r>
      <w:ins w:id="1316" w:author="Michael Grohs" w:date="2024-07-16T16:47:00Z" w16du:dateUtc="2024-07-16T21:47:00Z">
        <w:r w:rsidR="001044D5">
          <w:t>s</w:t>
        </w:r>
      </w:ins>
      <w:r w:rsidR="007046A7" w:rsidRPr="00E75F02">
        <w:t xml:space="preserve"> to the academic success of African American college students</w:t>
      </w:r>
      <w:r w:rsidRPr="00E75F02">
        <w:t>.</w:t>
      </w:r>
    </w:p>
    <w:p w14:paraId="768470DA" w14:textId="3049E653" w:rsidR="000B45B8" w:rsidRPr="00E75F02" w:rsidRDefault="000B45B8" w:rsidP="00556C26">
      <w:pPr>
        <w:pStyle w:val="ListParagraph"/>
        <w:widowControl w:val="0"/>
        <w:numPr>
          <w:ilvl w:val="1"/>
          <w:numId w:val="26"/>
        </w:numPr>
        <w:tabs>
          <w:tab w:val="clear" w:pos="1080"/>
          <w:tab w:val="num" w:pos="720"/>
          <w:tab w:val="left" w:pos="1431"/>
        </w:tabs>
        <w:autoSpaceDE w:val="0"/>
        <w:autoSpaceDN w:val="0"/>
        <w:spacing w:before="239"/>
        <w:ind w:left="1080" w:right="219"/>
      </w:pPr>
      <w:r w:rsidRPr="00E75F02">
        <w:t>The</w:t>
      </w:r>
      <w:r w:rsidRPr="00E75F02">
        <w:rPr>
          <w:spacing w:val="-6"/>
        </w:rPr>
        <w:t xml:space="preserve"> </w:t>
      </w:r>
      <w:r w:rsidRPr="00E75F02">
        <w:t>current</w:t>
      </w:r>
      <w:r w:rsidRPr="00E75F02">
        <w:rPr>
          <w:spacing w:val="-4"/>
        </w:rPr>
        <w:t xml:space="preserve"> </w:t>
      </w:r>
      <w:r w:rsidRPr="00E75F02">
        <w:t>study</w:t>
      </w:r>
      <w:r w:rsidRPr="00E75F02">
        <w:rPr>
          <w:spacing w:val="-4"/>
        </w:rPr>
        <w:t xml:space="preserve"> </w:t>
      </w:r>
      <w:r w:rsidRPr="00E75F02">
        <w:t>focused</w:t>
      </w:r>
      <w:r w:rsidRPr="00E75F02">
        <w:rPr>
          <w:spacing w:val="-4"/>
        </w:rPr>
        <w:t xml:space="preserve"> </w:t>
      </w:r>
      <w:r w:rsidRPr="00E75F02">
        <w:t>on</w:t>
      </w:r>
      <w:r w:rsidR="00592F7B" w:rsidRPr="00E75F02">
        <w:t xml:space="preserve"> how</w:t>
      </w:r>
      <w:r w:rsidRPr="00E75F02">
        <w:rPr>
          <w:spacing w:val="-4"/>
        </w:rPr>
        <w:t xml:space="preserve"> </w:t>
      </w:r>
      <w:r w:rsidR="00382D41" w:rsidRPr="00E75F02">
        <w:t>African American</w:t>
      </w:r>
      <w:r w:rsidR="00592F7B" w:rsidRPr="00E75F02">
        <w:t xml:space="preserve"> alumni describe the contributions of </w:t>
      </w:r>
      <w:r w:rsidR="00382D41" w:rsidRPr="00E75F02">
        <w:t>African American</w:t>
      </w:r>
      <w:r w:rsidR="00592F7B" w:rsidRPr="00E75F02">
        <w:t xml:space="preserve"> faculty and peers at PWI</w:t>
      </w:r>
      <w:r w:rsidRPr="00E75F02">
        <w:t xml:space="preserve">. Future studies could </w:t>
      </w:r>
      <w:r w:rsidR="00EC5F17" w:rsidRPr="00E75F02">
        <w:t>focus</w:t>
      </w:r>
      <w:r w:rsidR="00D904EF" w:rsidRPr="00E75F02">
        <w:t xml:space="preserve"> </w:t>
      </w:r>
      <w:r w:rsidR="00EC5F17" w:rsidRPr="00E75F02">
        <w:t xml:space="preserve">on the contributions of </w:t>
      </w:r>
      <w:r w:rsidR="00382D41" w:rsidRPr="00E75F02">
        <w:t>non-African</w:t>
      </w:r>
      <w:r w:rsidR="00EC5F17" w:rsidRPr="00E75F02">
        <w:t xml:space="preserve"> American faculty and </w:t>
      </w:r>
      <w:r w:rsidR="00B33C2C" w:rsidRPr="00E75F02">
        <w:t>non-African</w:t>
      </w:r>
      <w:r w:rsidR="001B1F95" w:rsidRPr="00E75F02">
        <w:t xml:space="preserve"> </w:t>
      </w:r>
      <w:r w:rsidR="00D514F5" w:rsidRPr="00E75F02">
        <w:t xml:space="preserve">American </w:t>
      </w:r>
      <w:r w:rsidR="00EC5F17" w:rsidRPr="00E75F02">
        <w:t xml:space="preserve">peers since some participants never </w:t>
      </w:r>
      <w:r w:rsidR="00D904EF" w:rsidRPr="00E75F02">
        <w:t>had an African American professor or was the only African American in class.</w:t>
      </w:r>
    </w:p>
    <w:p w14:paraId="27202680" w14:textId="66425D26" w:rsidR="00782B6F" w:rsidRPr="00E75F02" w:rsidRDefault="006D49BF" w:rsidP="00556C26">
      <w:pPr>
        <w:pStyle w:val="ListParagraph"/>
        <w:widowControl w:val="0"/>
        <w:numPr>
          <w:ilvl w:val="1"/>
          <w:numId w:val="26"/>
        </w:numPr>
        <w:tabs>
          <w:tab w:val="clear" w:pos="1080"/>
          <w:tab w:val="num" w:pos="720"/>
          <w:tab w:val="left" w:pos="1431"/>
        </w:tabs>
        <w:autoSpaceDE w:val="0"/>
        <w:autoSpaceDN w:val="0"/>
        <w:spacing w:before="239"/>
        <w:ind w:left="1080" w:right="219"/>
      </w:pPr>
      <w:r w:rsidRPr="00E75F02">
        <w:t>The current study</w:t>
      </w:r>
      <w:ins w:id="1317" w:author="Michael Grohs" w:date="2024-07-16T16:49:00Z" w16du:dateUtc="2024-07-16T21:49:00Z">
        <w:r w:rsidR="001044D5">
          <w:t>’s</w:t>
        </w:r>
      </w:ins>
      <w:r w:rsidR="00C25169" w:rsidRPr="00E75F02">
        <w:t xml:space="preserve"> </w:t>
      </w:r>
      <w:r w:rsidR="00576379" w:rsidRPr="00E75F02">
        <w:t>demographics focused on</w:t>
      </w:r>
      <w:r w:rsidR="0026524E" w:rsidRPr="00E75F02">
        <w:t xml:space="preserve"> African American </w:t>
      </w:r>
      <w:r w:rsidR="00683E70" w:rsidRPr="00E75F02">
        <w:t>a</w:t>
      </w:r>
      <w:r w:rsidR="00C25169" w:rsidRPr="00E75F02">
        <w:t>lumni</w:t>
      </w:r>
      <w:r w:rsidR="00EC6261" w:rsidRPr="00E75F02">
        <w:t xml:space="preserve"> at PWIs. </w:t>
      </w:r>
      <w:r w:rsidR="004B392B" w:rsidRPr="00E75F02">
        <w:t xml:space="preserve">Future studies could </w:t>
      </w:r>
      <w:r w:rsidR="00683E70" w:rsidRPr="00E75F02">
        <w:t>include African American alumni attending HBCU</w:t>
      </w:r>
      <w:ins w:id="1318" w:author="Michael Grohs" w:date="2024-07-16T16:48:00Z" w16du:dateUtc="2024-07-16T21:48:00Z">
        <w:r w:rsidR="001044D5">
          <w:t>s</w:t>
        </w:r>
      </w:ins>
      <w:r w:rsidR="00683E70" w:rsidRPr="00E75F02">
        <w:t xml:space="preserve"> </w:t>
      </w:r>
      <w:r w:rsidR="00DF39BC" w:rsidRPr="00E75F02">
        <w:t xml:space="preserve">to show a comparison between African Americans </w:t>
      </w:r>
      <w:r w:rsidR="00D528A2" w:rsidRPr="00E75F02">
        <w:t>attending PWIs versus African American attending HBCU</w:t>
      </w:r>
      <w:ins w:id="1319" w:author="Michael Grohs" w:date="2024-07-16T16:49:00Z" w16du:dateUtc="2024-07-16T21:49:00Z">
        <w:r w:rsidR="001044D5">
          <w:t>s</w:t>
        </w:r>
      </w:ins>
      <w:r w:rsidR="00D528A2" w:rsidRPr="00E75F02">
        <w:t>.</w:t>
      </w:r>
    </w:p>
    <w:p w14:paraId="51EA42BF" w14:textId="714339C6" w:rsidR="000B45B8" w:rsidRPr="00E75F02" w:rsidRDefault="009308D9" w:rsidP="00556C26">
      <w:pPr>
        <w:pStyle w:val="ListBullet3"/>
        <w:spacing w:line="480" w:lineRule="auto"/>
        <w:ind w:firstLine="720"/>
      </w:pPr>
      <w:r w:rsidRPr="00E75F02">
        <w:lastRenderedPageBreak/>
        <w:t xml:space="preserve">The current study focused on how African American alumni </w:t>
      </w:r>
      <w:del w:id="1320" w:author="Michael Grohs" w:date="2024-07-16T16:49:00Z" w16du:dateUtc="2024-07-16T21:49:00Z">
        <w:r w:rsidRPr="00E75F02" w:rsidDel="001044D5">
          <w:delText xml:space="preserve">describes </w:delText>
        </w:r>
      </w:del>
      <w:ins w:id="1321" w:author="Michael Grohs" w:date="2024-07-16T16:49:00Z" w16du:dateUtc="2024-07-16T21:49:00Z">
        <w:r w:rsidR="001044D5" w:rsidRPr="00E75F02">
          <w:t>describe</w:t>
        </w:r>
        <w:r w:rsidR="001044D5">
          <w:t>d</w:t>
        </w:r>
        <w:r w:rsidR="001044D5" w:rsidRPr="00E75F02">
          <w:t xml:space="preserve"> </w:t>
        </w:r>
      </w:ins>
      <w:r w:rsidRPr="00E75F02">
        <w:t xml:space="preserve">the contributions of African American faculty and peers on goal setting, self-motivation, and ongoing persistence at Predominantly White Institutions. Future studies could include how African American students persisted when facing obstacles and challenges at PWIs as well as comparing those obstacles to non-African American students </w:t>
      </w:r>
      <w:del w:id="1322" w:author="Michael Grohs" w:date="2024-07-16T16:49:00Z" w16du:dateUtc="2024-07-16T21:49:00Z">
        <w:r w:rsidRPr="00E75F02" w:rsidDel="001044D5">
          <w:delText xml:space="preserve">that </w:delText>
        </w:r>
      </w:del>
      <w:ins w:id="1323" w:author="Michael Grohs" w:date="2024-07-16T16:49:00Z" w16du:dateUtc="2024-07-16T21:49:00Z">
        <w:r w:rsidR="001044D5">
          <w:t>who</w:t>
        </w:r>
        <w:r w:rsidR="001044D5" w:rsidRPr="00E75F02">
          <w:t xml:space="preserve"> </w:t>
        </w:r>
      </w:ins>
      <w:r w:rsidRPr="00E75F02">
        <w:t>attend HBCUs.</w:t>
      </w:r>
    </w:p>
    <w:tbl>
      <w:tblPr>
        <w:tblStyle w:val="TableGridHeader20"/>
        <w:tblW w:w="8856" w:type="dxa"/>
        <w:jc w:val="left"/>
        <w:tblLayout w:type="fixed"/>
        <w:tblLook w:val="04A0" w:firstRow="1" w:lastRow="0" w:firstColumn="1" w:lastColumn="0" w:noHBand="0" w:noVBand="1"/>
      </w:tblPr>
      <w:tblGrid>
        <w:gridCol w:w="3618"/>
        <w:gridCol w:w="1080"/>
        <w:gridCol w:w="990"/>
        <w:gridCol w:w="1440"/>
        <w:gridCol w:w="1728"/>
      </w:tblGrid>
      <w:tr w:rsidR="00880993" w:rsidRPr="00E75F02" w14:paraId="40D21889"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618" w:type="dxa"/>
          </w:tcPr>
          <w:p w14:paraId="5226B302" w14:textId="77777777" w:rsidR="00880993" w:rsidRPr="00974C39" w:rsidRDefault="00880993" w:rsidP="0025081C">
            <w:pPr>
              <w:spacing w:line="240" w:lineRule="auto"/>
              <w:ind w:firstLine="0"/>
              <w:rPr>
                <w:b/>
              </w:rPr>
            </w:pPr>
            <w:r w:rsidRPr="00974C39">
              <w:rPr>
                <w:b/>
              </w:rPr>
              <w:t>Criterion</w:t>
            </w:r>
          </w:p>
          <w:p w14:paraId="31AE2327" w14:textId="77777777" w:rsidR="00880993" w:rsidRPr="00974C39" w:rsidRDefault="00880993" w:rsidP="0025081C">
            <w:pPr>
              <w:spacing w:line="240" w:lineRule="auto"/>
              <w:ind w:firstLine="0"/>
              <w:rPr>
                <w:b/>
              </w:rPr>
            </w:pPr>
            <w:r w:rsidRPr="00974C39">
              <w:t>*</w:t>
            </w:r>
            <w:r w:rsidRPr="00974C39">
              <w:rPr>
                <w:b/>
              </w:rPr>
              <w:t>(Score = 0, 1, 2, or 3)</w:t>
            </w:r>
          </w:p>
        </w:tc>
        <w:tc>
          <w:tcPr>
            <w:tcW w:w="1080" w:type="dxa"/>
          </w:tcPr>
          <w:p w14:paraId="00875754" w14:textId="77777777" w:rsidR="00880993" w:rsidRPr="00974C39" w:rsidRDefault="00880993" w:rsidP="0025081C">
            <w:pPr>
              <w:spacing w:line="240" w:lineRule="auto"/>
              <w:ind w:firstLine="0"/>
              <w:rPr>
                <w:b/>
              </w:rPr>
            </w:pPr>
            <w:r w:rsidRPr="00974C39">
              <w:rPr>
                <w:b/>
              </w:rPr>
              <w:t>Learner Score</w:t>
            </w:r>
          </w:p>
        </w:tc>
        <w:tc>
          <w:tcPr>
            <w:tcW w:w="990" w:type="dxa"/>
          </w:tcPr>
          <w:p w14:paraId="632DE1EB" w14:textId="77777777" w:rsidR="00880993" w:rsidRPr="00974C39" w:rsidRDefault="00880993" w:rsidP="0025081C">
            <w:pPr>
              <w:spacing w:line="240" w:lineRule="auto"/>
              <w:ind w:firstLine="0"/>
              <w:rPr>
                <w:b/>
              </w:rPr>
            </w:pPr>
            <w:r w:rsidRPr="00974C39">
              <w:rPr>
                <w:b/>
              </w:rPr>
              <w:t>Chair Score</w:t>
            </w:r>
          </w:p>
        </w:tc>
        <w:tc>
          <w:tcPr>
            <w:tcW w:w="1440" w:type="dxa"/>
          </w:tcPr>
          <w:p w14:paraId="7240DB3F" w14:textId="77777777" w:rsidR="00880993" w:rsidRPr="00974C39" w:rsidRDefault="00880993" w:rsidP="0025081C">
            <w:pPr>
              <w:spacing w:line="240" w:lineRule="auto"/>
              <w:ind w:firstLine="0"/>
              <w:rPr>
                <w:b/>
              </w:rPr>
            </w:pPr>
            <w:r w:rsidRPr="00974C39">
              <w:rPr>
                <w:b/>
              </w:rPr>
              <w:t>Methodologist Score</w:t>
            </w:r>
          </w:p>
        </w:tc>
        <w:tc>
          <w:tcPr>
            <w:tcW w:w="1728" w:type="dxa"/>
          </w:tcPr>
          <w:p w14:paraId="3D27F440" w14:textId="77777777" w:rsidR="00880993" w:rsidRPr="00974C39" w:rsidRDefault="00880993" w:rsidP="0025081C">
            <w:pPr>
              <w:spacing w:line="240" w:lineRule="auto"/>
              <w:ind w:firstLine="0"/>
              <w:rPr>
                <w:b/>
              </w:rPr>
            </w:pPr>
            <w:r w:rsidRPr="00974C39">
              <w:rPr>
                <w:b/>
              </w:rPr>
              <w:t>Content Expert Score</w:t>
            </w:r>
          </w:p>
        </w:tc>
      </w:tr>
      <w:tr w:rsidR="00880993" w:rsidRPr="00E75F02" w14:paraId="486D0660" w14:textId="77777777" w:rsidTr="0025081C">
        <w:trPr>
          <w:trHeight w:val="251"/>
          <w:jc w:val="left"/>
        </w:trPr>
        <w:tc>
          <w:tcPr>
            <w:tcW w:w="8856" w:type="dxa"/>
            <w:gridSpan w:val="5"/>
            <w:shd w:val="clear" w:color="auto" w:fill="CCC0D9" w:themeFill="accent4" w:themeFillTint="66"/>
          </w:tcPr>
          <w:p w14:paraId="57041F14" w14:textId="77777777" w:rsidR="00880993" w:rsidRPr="00974C39" w:rsidRDefault="00880993" w:rsidP="0025081C">
            <w:pPr>
              <w:spacing w:line="240" w:lineRule="auto"/>
              <w:ind w:firstLine="0"/>
              <w:rPr>
                <w:b/>
                <w:sz w:val="20"/>
              </w:rPr>
            </w:pPr>
            <w:r w:rsidRPr="00974C39">
              <w:rPr>
                <w:b/>
                <w:sz w:val="20"/>
              </w:rPr>
              <w:t>RECOMMENDATIONS FOR FUTURE RESEARCH</w:t>
            </w:r>
          </w:p>
          <w:p w14:paraId="54291DE7" w14:textId="4347D839" w:rsidR="00880993" w:rsidRPr="00974C39" w:rsidRDefault="00880993" w:rsidP="0025081C">
            <w:pPr>
              <w:spacing w:line="240" w:lineRule="auto"/>
              <w:ind w:firstLine="0"/>
              <w:rPr>
                <w:sz w:val="20"/>
              </w:rPr>
            </w:pPr>
            <w:r w:rsidRPr="00974C39">
              <w:rPr>
                <w:sz w:val="20"/>
              </w:rPr>
              <w:t xml:space="preserve"> (Minimum one to two pages)</w:t>
            </w:r>
          </w:p>
        </w:tc>
      </w:tr>
      <w:tr w:rsidR="00880993" w:rsidRPr="00E75F02" w14:paraId="5AF406C6" w14:textId="77777777" w:rsidTr="0025081C">
        <w:trPr>
          <w:trHeight w:val="251"/>
          <w:jc w:val="left"/>
        </w:trPr>
        <w:tc>
          <w:tcPr>
            <w:tcW w:w="3618" w:type="dxa"/>
          </w:tcPr>
          <w:p w14:paraId="199A7A74" w14:textId="77777777" w:rsidR="00880993" w:rsidRPr="00974C39" w:rsidRDefault="00880993" w:rsidP="0025081C">
            <w:pPr>
              <w:spacing w:afterLines="40" w:after="96" w:line="240" w:lineRule="auto"/>
              <w:ind w:firstLine="0"/>
              <w:jc w:val="left"/>
              <w:rPr>
                <w:sz w:val="20"/>
              </w:rPr>
            </w:pPr>
            <w:r w:rsidRPr="00974C39">
              <w:rPr>
                <w:sz w:val="20"/>
              </w:rPr>
              <w:t>Lists a minimum of four to six recommendations for practitioners and for future research.</w:t>
            </w:r>
          </w:p>
        </w:tc>
        <w:tc>
          <w:tcPr>
            <w:tcW w:w="1080" w:type="dxa"/>
          </w:tcPr>
          <w:p w14:paraId="565864FE" w14:textId="1E28DF42" w:rsidR="00880993" w:rsidRPr="00974C39" w:rsidRDefault="00B932DA" w:rsidP="0025081C">
            <w:pPr>
              <w:spacing w:afterLines="40" w:after="96" w:line="240" w:lineRule="auto"/>
              <w:ind w:firstLine="0"/>
              <w:rPr>
                <w:sz w:val="20"/>
              </w:rPr>
            </w:pPr>
            <w:r w:rsidRPr="00974C39">
              <w:rPr>
                <w:sz w:val="20"/>
              </w:rPr>
              <w:t>2</w:t>
            </w:r>
          </w:p>
        </w:tc>
        <w:tc>
          <w:tcPr>
            <w:tcW w:w="990" w:type="dxa"/>
          </w:tcPr>
          <w:p w14:paraId="18274E99" w14:textId="190A5D68" w:rsidR="00880993" w:rsidRPr="00974C39" w:rsidRDefault="00F939B3" w:rsidP="0025081C">
            <w:pPr>
              <w:spacing w:afterLines="40" w:after="96" w:line="240" w:lineRule="auto"/>
              <w:ind w:firstLine="0"/>
              <w:rPr>
                <w:sz w:val="20"/>
              </w:rPr>
            </w:pPr>
            <w:r w:rsidRPr="00974C39">
              <w:rPr>
                <w:sz w:val="20"/>
              </w:rPr>
              <w:t>2</w:t>
            </w:r>
          </w:p>
        </w:tc>
        <w:tc>
          <w:tcPr>
            <w:tcW w:w="1440" w:type="dxa"/>
          </w:tcPr>
          <w:p w14:paraId="36FF13C2" w14:textId="77777777" w:rsidR="00880993" w:rsidRPr="00974C39" w:rsidRDefault="00880993" w:rsidP="0025081C">
            <w:pPr>
              <w:spacing w:afterLines="40" w:after="96" w:line="240" w:lineRule="auto"/>
              <w:ind w:firstLine="0"/>
              <w:rPr>
                <w:sz w:val="20"/>
              </w:rPr>
            </w:pPr>
            <w:r w:rsidRPr="00974C39">
              <w:rPr>
                <w:sz w:val="20"/>
              </w:rPr>
              <w:t>X</w:t>
            </w:r>
          </w:p>
        </w:tc>
        <w:tc>
          <w:tcPr>
            <w:tcW w:w="1728" w:type="dxa"/>
          </w:tcPr>
          <w:p w14:paraId="72A5BA96" w14:textId="3DAE28BC" w:rsidR="00880993" w:rsidRPr="00974C39" w:rsidRDefault="00F939B3" w:rsidP="0025081C">
            <w:pPr>
              <w:spacing w:afterLines="40" w:after="96" w:line="240" w:lineRule="auto"/>
              <w:ind w:firstLine="0"/>
              <w:rPr>
                <w:sz w:val="20"/>
              </w:rPr>
            </w:pPr>
            <w:r w:rsidRPr="00974C39">
              <w:rPr>
                <w:sz w:val="20"/>
              </w:rPr>
              <w:t>2</w:t>
            </w:r>
          </w:p>
        </w:tc>
      </w:tr>
      <w:tr w:rsidR="00880993" w:rsidRPr="00E75F02" w14:paraId="4D0B996D" w14:textId="77777777" w:rsidTr="0025081C">
        <w:trPr>
          <w:trHeight w:val="653"/>
          <w:jc w:val="left"/>
        </w:trPr>
        <w:tc>
          <w:tcPr>
            <w:tcW w:w="3618" w:type="dxa"/>
          </w:tcPr>
          <w:p w14:paraId="5EB4C48D" w14:textId="35B67133" w:rsidR="00880993" w:rsidRPr="00974C39" w:rsidRDefault="00880993" w:rsidP="004B129C">
            <w:pPr>
              <w:spacing w:afterLines="40" w:after="96" w:line="240" w:lineRule="auto"/>
              <w:ind w:firstLine="0"/>
              <w:jc w:val="left"/>
              <w:rPr>
                <w:sz w:val="20"/>
              </w:rPr>
            </w:pPr>
            <w:r w:rsidRPr="00974C39">
              <w:rPr>
                <w:sz w:val="20"/>
              </w:rPr>
              <w:t xml:space="preserve">Identifies and discusses the areas that need further examination, or that will address </w:t>
            </w:r>
            <w:r w:rsidR="004B129C" w:rsidRPr="00974C39">
              <w:rPr>
                <w:sz w:val="20"/>
              </w:rPr>
              <w:t>what needed to be understood, that</w:t>
            </w:r>
            <w:r w:rsidRPr="00974C39">
              <w:rPr>
                <w:sz w:val="20"/>
              </w:rPr>
              <w:t xml:space="preserve"> the study found.</w:t>
            </w:r>
          </w:p>
        </w:tc>
        <w:tc>
          <w:tcPr>
            <w:tcW w:w="1080" w:type="dxa"/>
          </w:tcPr>
          <w:p w14:paraId="57E54145" w14:textId="2109B7AD" w:rsidR="00880993" w:rsidRPr="00974C39" w:rsidRDefault="00B932DA" w:rsidP="0025081C">
            <w:pPr>
              <w:spacing w:afterLines="40" w:after="96" w:line="240" w:lineRule="auto"/>
              <w:ind w:firstLine="0"/>
              <w:rPr>
                <w:sz w:val="20"/>
              </w:rPr>
            </w:pPr>
            <w:r w:rsidRPr="00974C39">
              <w:rPr>
                <w:sz w:val="20"/>
              </w:rPr>
              <w:t>2</w:t>
            </w:r>
          </w:p>
        </w:tc>
        <w:tc>
          <w:tcPr>
            <w:tcW w:w="990" w:type="dxa"/>
          </w:tcPr>
          <w:p w14:paraId="1105CB10" w14:textId="5D5D98D9" w:rsidR="00880993" w:rsidRPr="00974C39" w:rsidRDefault="00F939B3" w:rsidP="0025081C">
            <w:pPr>
              <w:spacing w:afterLines="40" w:after="96" w:line="240" w:lineRule="auto"/>
              <w:ind w:firstLine="0"/>
              <w:rPr>
                <w:sz w:val="20"/>
              </w:rPr>
            </w:pPr>
            <w:r w:rsidRPr="00974C39">
              <w:rPr>
                <w:sz w:val="20"/>
              </w:rPr>
              <w:t>2</w:t>
            </w:r>
          </w:p>
        </w:tc>
        <w:tc>
          <w:tcPr>
            <w:tcW w:w="1440" w:type="dxa"/>
          </w:tcPr>
          <w:p w14:paraId="264BD3DF" w14:textId="77777777" w:rsidR="00880993" w:rsidRPr="00974C39" w:rsidRDefault="00880993" w:rsidP="0025081C">
            <w:pPr>
              <w:spacing w:afterLines="40" w:after="96" w:line="240" w:lineRule="auto"/>
              <w:ind w:firstLine="0"/>
              <w:rPr>
                <w:sz w:val="20"/>
              </w:rPr>
            </w:pPr>
            <w:r w:rsidRPr="00974C39">
              <w:rPr>
                <w:sz w:val="20"/>
              </w:rPr>
              <w:t>X</w:t>
            </w:r>
          </w:p>
        </w:tc>
        <w:tc>
          <w:tcPr>
            <w:tcW w:w="1728" w:type="dxa"/>
          </w:tcPr>
          <w:p w14:paraId="460BC82F" w14:textId="6ABDB3E4" w:rsidR="00880993" w:rsidRPr="00974C39" w:rsidRDefault="00F939B3" w:rsidP="0025081C">
            <w:pPr>
              <w:spacing w:afterLines="40" w:after="96" w:line="240" w:lineRule="auto"/>
              <w:ind w:firstLine="0"/>
              <w:rPr>
                <w:sz w:val="20"/>
              </w:rPr>
            </w:pPr>
            <w:r w:rsidRPr="00974C39">
              <w:rPr>
                <w:sz w:val="20"/>
              </w:rPr>
              <w:t>2</w:t>
            </w:r>
          </w:p>
        </w:tc>
      </w:tr>
      <w:tr w:rsidR="00880993" w:rsidRPr="00E75F02" w14:paraId="7AD3AEC8" w14:textId="77777777" w:rsidTr="0025081C">
        <w:trPr>
          <w:trHeight w:val="653"/>
          <w:jc w:val="left"/>
        </w:trPr>
        <w:tc>
          <w:tcPr>
            <w:tcW w:w="3618" w:type="dxa"/>
          </w:tcPr>
          <w:p w14:paraId="5109C915" w14:textId="77777777" w:rsidR="00880993" w:rsidRPr="00974C39" w:rsidRDefault="00880993" w:rsidP="0025081C">
            <w:pPr>
              <w:keepLines/>
              <w:spacing w:afterLines="40" w:after="96" w:line="240" w:lineRule="auto"/>
              <w:ind w:firstLine="0"/>
              <w:jc w:val="left"/>
              <w:rPr>
                <w:sz w:val="20"/>
              </w:rPr>
            </w:pPr>
            <w:r w:rsidRPr="00974C39">
              <w:rPr>
                <w:sz w:val="20"/>
              </w:rPr>
              <w:t>Provides recommendations that relate back to the study significance and advancing scientific knowledge sections in Chapter 1 and theoretical foundation section in Chapter 2</w:t>
            </w:r>
          </w:p>
        </w:tc>
        <w:tc>
          <w:tcPr>
            <w:tcW w:w="1080" w:type="dxa"/>
          </w:tcPr>
          <w:p w14:paraId="7F740656" w14:textId="0CD83361" w:rsidR="00880993" w:rsidRPr="00974C39" w:rsidRDefault="00B932DA" w:rsidP="0025081C">
            <w:pPr>
              <w:spacing w:afterLines="40" w:after="96" w:line="240" w:lineRule="auto"/>
              <w:ind w:firstLine="0"/>
              <w:rPr>
                <w:sz w:val="20"/>
              </w:rPr>
            </w:pPr>
            <w:r w:rsidRPr="00974C39">
              <w:rPr>
                <w:sz w:val="20"/>
              </w:rPr>
              <w:t>2</w:t>
            </w:r>
          </w:p>
        </w:tc>
        <w:tc>
          <w:tcPr>
            <w:tcW w:w="990" w:type="dxa"/>
          </w:tcPr>
          <w:p w14:paraId="21241E09" w14:textId="0AAB23B9" w:rsidR="00880993" w:rsidRPr="00974C39" w:rsidRDefault="00F939B3" w:rsidP="0025081C">
            <w:pPr>
              <w:spacing w:afterLines="40" w:after="96" w:line="240" w:lineRule="auto"/>
              <w:ind w:firstLine="0"/>
              <w:rPr>
                <w:sz w:val="20"/>
              </w:rPr>
            </w:pPr>
            <w:r w:rsidRPr="00974C39">
              <w:rPr>
                <w:sz w:val="20"/>
              </w:rPr>
              <w:t>2</w:t>
            </w:r>
          </w:p>
        </w:tc>
        <w:tc>
          <w:tcPr>
            <w:tcW w:w="1440" w:type="dxa"/>
          </w:tcPr>
          <w:p w14:paraId="01A0FE70"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728" w:type="dxa"/>
          </w:tcPr>
          <w:p w14:paraId="184DC6E3" w14:textId="62862747"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0BB928D5" w14:textId="77777777" w:rsidTr="0025081C">
        <w:trPr>
          <w:trHeight w:val="653"/>
          <w:jc w:val="left"/>
        </w:trPr>
        <w:tc>
          <w:tcPr>
            <w:tcW w:w="3618" w:type="dxa"/>
          </w:tcPr>
          <w:p w14:paraId="25E51C77" w14:textId="70B03DDC" w:rsidR="00880993" w:rsidRPr="00974C39" w:rsidRDefault="00F630DC" w:rsidP="0025081C">
            <w:pPr>
              <w:keepLines/>
              <w:spacing w:afterLines="40" w:after="96" w:line="240" w:lineRule="auto"/>
              <w:ind w:firstLine="0"/>
              <w:jc w:val="left"/>
              <w:rPr>
                <w:sz w:val="20"/>
                <w:szCs w:val="20"/>
              </w:rPr>
            </w:pPr>
            <w:r w:rsidRPr="00974C39">
              <w:rPr>
                <w:sz w:val="20"/>
              </w:rPr>
              <w:t>Section is written in a way that is well structured, has a logical flow, uses correct paragraph structure, sentence structure, punctuation, and APA format</w:t>
            </w:r>
          </w:p>
        </w:tc>
        <w:tc>
          <w:tcPr>
            <w:tcW w:w="1080" w:type="dxa"/>
          </w:tcPr>
          <w:p w14:paraId="6181CF61" w14:textId="5D37C74F" w:rsidR="00880993" w:rsidRPr="00974C39" w:rsidRDefault="00B932DA" w:rsidP="0025081C">
            <w:pPr>
              <w:spacing w:afterLines="40" w:after="96" w:line="240" w:lineRule="auto"/>
              <w:ind w:firstLine="0"/>
              <w:rPr>
                <w:sz w:val="20"/>
              </w:rPr>
            </w:pPr>
            <w:r w:rsidRPr="00974C39">
              <w:rPr>
                <w:sz w:val="20"/>
              </w:rPr>
              <w:t>2</w:t>
            </w:r>
          </w:p>
        </w:tc>
        <w:tc>
          <w:tcPr>
            <w:tcW w:w="990" w:type="dxa"/>
          </w:tcPr>
          <w:p w14:paraId="4BFDA763" w14:textId="4F9DBC0A" w:rsidR="00880993" w:rsidRPr="00974C39" w:rsidRDefault="00F939B3" w:rsidP="0025081C">
            <w:pPr>
              <w:spacing w:afterLines="40" w:after="96" w:line="240" w:lineRule="auto"/>
              <w:ind w:firstLine="0"/>
              <w:rPr>
                <w:sz w:val="20"/>
              </w:rPr>
            </w:pPr>
            <w:r w:rsidRPr="00974C39">
              <w:rPr>
                <w:sz w:val="20"/>
              </w:rPr>
              <w:t>2</w:t>
            </w:r>
          </w:p>
        </w:tc>
        <w:tc>
          <w:tcPr>
            <w:tcW w:w="1440" w:type="dxa"/>
          </w:tcPr>
          <w:p w14:paraId="5D0B5110"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728" w:type="dxa"/>
          </w:tcPr>
          <w:p w14:paraId="1631B353" w14:textId="71439F06"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2B3DFE43" w14:textId="77777777" w:rsidTr="0025081C">
        <w:trPr>
          <w:trHeight w:val="653"/>
          <w:jc w:val="left"/>
        </w:trPr>
        <w:tc>
          <w:tcPr>
            <w:tcW w:w="8856" w:type="dxa"/>
            <w:gridSpan w:val="5"/>
          </w:tcPr>
          <w:p w14:paraId="59603743" w14:textId="77777777" w:rsidR="00880993" w:rsidRPr="00974C39" w:rsidRDefault="00880993" w:rsidP="0025081C">
            <w:pPr>
              <w:spacing w:line="240" w:lineRule="auto"/>
              <w:ind w:firstLine="0"/>
              <w:jc w:val="left"/>
              <w:rPr>
                <w:b/>
                <w:sz w:val="20"/>
                <w:szCs w:val="20"/>
              </w:rPr>
            </w:pPr>
            <w:r w:rsidRPr="00974C39">
              <w:rPr>
                <w:b/>
                <w:sz w:val="20"/>
                <w:szCs w:val="20"/>
              </w:rPr>
              <w:t>*Score each requirement listed in the criteria table using the following scale:</w:t>
            </w:r>
          </w:p>
          <w:p w14:paraId="5B34F4E8" w14:textId="77777777" w:rsidR="00880993" w:rsidRPr="00974C39" w:rsidRDefault="00880993" w:rsidP="0025081C">
            <w:pPr>
              <w:spacing w:line="240" w:lineRule="auto"/>
              <w:ind w:firstLine="0"/>
              <w:jc w:val="left"/>
              <w:rPr>
                <w:sz w:val="20"/>
                <w:szCs w:val="20"/>
              </w:rPr>
            </w:pPr>
            <w:r w:rsidRPr="00974C39">
              <w:rPr>
                <w:sz w:val="20"/>
                <w:szCs w:val="20"/>
              </w:rPr>
              <w:t>0 = Item Not Present or Unacceptable. Substantial Revisions are Required.</w:t>
            </w:r>
          </w:p>
          <w:p w14:paraId="19A453E2" w14:textId="77777777" w:rsidR="00880993" w:rsidRPr="00974C39" w:rsidRDefault="00880993" w:rsidP="0025081C">
            <w:pPr>
              <w:spacing w:line="240" w:lineRule="auto"/>
              <w:ind w:firstLine="0"/>
              <w:jc w:val="left"/>
              <w:rPr>
                <w:sz w:val="20"/>
                <w:szCs w:val="20"/>
              </w:rPr>
            </w:pPr>
            <w:r w:rsidRPr="00974C39">
              <w:rPr>
                <w:sz w:val="20"/>
                <w:szCs w:val="20"/>
              </w:rPr>
              <w:t>1 = Item is Present. Does Not Meet Expectations. Revisions are Required.</w:t>
            </w:r>
          </w:p>
          <w:p w14:paraId="5032B248" w14:textId="77777777" w:rsidR="00880993" w:rsidRPr="00974C39" w:rsidRDefault="00880993" w:rsidP="0025081C">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43EE624D" w14:textId="77777777" w:rsidR="00880993" w:rsidRPr="00974C39" w:rsidRDefault="00880993" w:rsidP="0025081C">
            <w:pPr>
              <w:spacing w:line="240" w:lineRule="auto"/>
              <w:ind w:firstLine="0"/>
              <w:jc w:val="left"/>
              <w:rPr>
                <w:rFonts w:eastAsia="Times New Roman"/>
                <w:sz w:val="20"/>
                <w:szCs w:val="20"/>
              </w:rPr>
            </w:pPr>
            <w:r w:rsidRPr="00974C39">
              <w:rPr>
                <w:sz w:val="20"/>
                <w:szCs w:val="20"/>
              </w:rPr>
              <w:t>3 = Item Exceeds Expectations. No Revisions are Required.</w:t>
            </w:r>
          </w:p>
        </w:tc>
      </w:tr>
      <w:tr w:rsidR="00880993" w:rsidRPr="00E75F02" w14:paraId="11B9E089" w14:textId="77777777" w:rsidTr="0025081C">
        <w:trPr>
          <w:trHeight w:val="653"/>
          <w:jc w:val="left"/>
        </w:trPr>
        <w:tc>
          <w:tcPr>
            <w:tcW w:w="8856" w:type="dxa"/>
            <w:gridSpan w:val="5"/>
          </w:tcPr>
          <w:p w14:paraId="04502576" w14:textId="77777777" w:rsidR="00880993" w:rsidRPr="00974C39" w:rsidDel="00EC6912" w:rsidRDefault="00880993" w:rsidP="0025081C">
            <w:pPr>
              <w:spacing w:afterLines="40" w:after="96" w:line="240" w:lineRule="auto"/>
              <w:ind w:firstLine="0"/>
              <w:jc w:val="left"/>
              <w:rPr>
                <w:b/>
                <w:sz w:val="20"/>
                <w:szCs w:val="20"/>
              </w:rPr>
            </w:pPr>
            <w:r w:rsidRPr="00974C39">
              <w:rPr>
                <w:b/>
                <w:sz w:val="20"/>
                <w:szCs w:val="20"/>
              </w:rPr>
              <w:t>Reviewer Comments:</w:t>
            </w:r>
          </w:p>
        </w:tc>
      </w:tr>
    </w:tbl>
    <w:p w14:paraId="3F5DB86C" w14:textId="28481749" w:rsidR="003126F3" w:rsidRPr="00E75F02" w:rsidRDefault="00880993" w:rsidP="00556C26">
      <w:pPr>
        <w:pStyle w:val="Heading3"/>
        <w:widowControl w:val="0"/>
      </w:pPr>
      <w:bookmarkStart w:id="1324" w:name="_Toc171694997"/>
      <w:r w:rsidRPr="00E75F02">
        <w:rPr>
          <w:rStyle w:val="Heading3Char"/>
          <w:b/>
          <w:bCs/>
          <w:i/>
        </w:rPr>
        <w:t xml:space="preserve">Recommendations for </w:t>
      </w:r>
      <w:r w:rsidR="003126F3" w:rsidRPr="00E75F02">
        <w:rPr>
          <w:rStyle w:val="Heading3Char"/>
          <w:b/>
          <w:bCs/>
          <w:i/>
        </w:rPr>
        <w:t>Future Practice</w:t>
      </w:r>
      <w:bookmarkEnd w:id="1324"/>
    </w:p>
    <w:p w14:paraId="6A50816C" w14:textId="2746BA5D" w:rsidR="0022082F" w:rsidRPr="00E75F02" w:rsidRDefault="00B70BED" w:rsidP="00556C26">
      <w:pPr>
        <w:widowControl w:val="0"/>
        <w:autoSpaceDE w:val="0"/>
        <w:autoSpaceDN w:val="0"/>
        <w:spacing w:after="0"/>
      </w:pPr>
      <w:r w:rsidRPr="003350D0">
        <w:rPr>
          <w:highlight w:val="yellow"/>
          <w:rPrChange w:id="1325" w:author="Michael Grohs" w:date="2024-07-16T16:51:00Z" w16du:dateUtc="2024-07-16T21:51:00Z">
            <w:rPr/>
          </w:rPrChange>
        </w:rPr>
        <w:t>Th</w:t>
      </w:r>
      <w:r w:rsidR="00657D3E" w:rsidRPr="003350D0">
        <w:rPr>
          <w:highlight w:val="yellow"/>
          <w:rPrChange w:id="1326" w:author="Michael Grohs" w:date="2024-07-16T16:51:00Z" w16du:dateUtc="2024-07-16T21:51:00Z">
            <w:rPr/>
          </w:rPrChange>
        </w:rPr>
        <w:t xml:space="preserve">e </w:t>
      </w:r>
      <w:r w:rsidRPr="003350D0">
        <w:rPr>
          <w:highlight w:val="yellow"/>
          <w:rPrChange w:id="1327" w:author="Michael Grohs" w:date="2024-07-16T16:51:00Z" w16du:dateUtc="2024-07-16T21:51:00Z">
            <w:rPr/>
          </w:rPrChange>
        </w:rPr>
        <w:t xml:space="preserve">findings </w:t>
      </w:r>
      <w:r w:rsidR="00271CF2" w:rsidRPr="003350D0">
        <w:rPr>
          <w:highlight w:val="yellow"/>
          <w:rPrChange w:id="1328" w:author="Michael Grohs" w:date="2024-07-16T16:51:00Z" w16du:dateUtc="2024-07-16T21:51:00Z">
            <w:rPr/>
          </w:rPrChange>
        </w:rPr>
        <w:t xml:space="preserve">in this study </w:t>
      </w:r>
      <w:r w:rsidR="00B41348" w:rsidRPr="003350D0">
        <w:rPr>
          <w:highlight w:val="yellow"/>
          <w:rPrChange w:id="1329" w:author="Michael Grohs" w:date="2024-07-16T16:51:00Z" w16du:dateUtc="2024-07-16T21:51:00Z">
            <w:rPr/>
          </w:rPrChange>
        </w:rPr>
        <w:t xml:space="preserve">explored </w:t>
      </w:r>
      <w:r w:rsidR="009E121F" w:rsidRPr="003350D0">
        <w:rPr>
          <w:highlight w:val="yellow"/>
          <w:rPrChange w:id="1330" w:author="Michael Grohs" w:date="2024-07-16T16:51:00Z" w16du:dateUtc="2024-07-16T21:51:00Z">
            <w:rPr/>
          </w:rPrChange>
        </w:rPr>
        <w:t xml:space="preserve">how </w:t>
      </w:r>
      <w:r w:rsidR="00382D41" w:rsidRPr="003350D0">
        <w:rPr>
          <w:highlight w:val="yellow"/>
          <w:rPrChange w:id="1331" w:author="Michael Grohs" w:date="2024-07-16T16:51:00Z" w16du:dateUtc="2024-07-16T21:51:00Z">
            <w:rPr/>
          </w:rPrChange>
        </w:rPr>
        <w:t>African American</w:t>
      </w:r>
      <w:r w:rsidR="009E121F" w:rsidRPr="003350D0">
        <w:rPr>
          <w:highlight w:val="yellow"/>
          <w:rPrChange w:id="1332" w:author="Michael Grohs" w:date="2024-07-16T16:51:00Z" w16du:dateUtc="2024-07-16T21:51:00Z">
            <w:rPr/>
          </w:rPrChange>
        </w:rPr>
        <w:t xml:space="preserve"> alumni describe the contributions of </w:t>
      </w:r>
      <w:r w:rsidR="00B33C2C" w:rsidRPr="003350D0">
        <w:rPr>
          <w:highlight w:val="yellow"/>
          <w:rPrChange w:id="1333" w:author="Michael Grohs" w:date="2024-07-16T16:51:00Z" w16du:dateUtc="2024-07-16T21:51:00Z">
            <w:rPr/>
          </w:rPrChange>
        </w:rPr>
        <w:t>African American</w:t>
      </w:r>
      <w:r w:rsidR="009E121F" w:rsidRPr="003350D0">
        <w:rPr>
          <w:highlight w:val="yellow"/>
          <w:rPrChange w:id="1334" w:author="Michael Grohs" w:date="2024-07-16T16:51:00Z" w16du:dateUtc="2024-07-16T21:51:00Z">
            <w:rPr/>
          </w:rPrChange>
        </w:rPr>
        <w:t xml:space="preserve"> faculty and peers on goal setting, self-motivation, and </w:t>
      </w:r>
      <w:r w:rsidR="009E121F" w:rsidRPr="003350D0">
        <w:rPr>
          <w:highlight w:val="yellow"/>
          <w:rPrChange w:id="1335" w:author="Michael Grohs" w:date="2024-07-16T16:51:00Z" w16du:dateUtc="2024-07-16T21:51:00Z">
            <w:rPr/>
          </w:rPrChange>
        </w:rPr>
        <w:lastRenderedPageBreak/>
        <w:t>ongoing persistence at Predominantly White Institutions (PWIs)</w:t>
      </w:r>
      <w:r w:rsidRPr="003350D0">
        <w:rPr>
          <w:highlight w:val="yellow"/>
          <w:rPrChange w:id="1336" w:author="Michael Grohs" w:date="2024-07-16T16:51:00Z" w16du:dateUtc="2024-07-16T21:51:00Z">
            <w:rPr/>
          </w:rPrChange>
        </w:rPr>
        <w:t>.</w:t>
      </w:r>
      <w:r w:rsidRPr="00E75F02">
        <w:t xml:space="preserve"> </w:t>
      </w:r>
      <w:r w:rsidR="00122F13" w:rsidRPr="00E75F02">
        <w:t>It is important for African American students to have African American teachers at PWIs. Guiffrida</w:t>
      </w:r>
      <w:ins w:id="1337" w:author="Michael Grohs" w:date="2024-07-16T16:51:00Z" w16du:dateUtc="2024-07-16T21:51:00Z">
        <w:r w:rsidR="003350D0">
          <w:t>’s</w:t>
        </w:r>
      </w:ins>
      <w:r w:rsidR="00122F13" w:rsidRPr="00E75F02">
        <w:t xml:space="preserve"> (2005</w:t>
      </w:r>
      <w:r w:rsidR="00557FC5" w:rsidRPr="00E75F02">
        <w:t>)</w:t>
      </w:r>
      <w:r w:rsidR="00122F13" w:rsidRPr="00E75F02">
        <w:t xml:space="preserve"> research showed how African American college students’ relationship</w:t>
      </w:r>
      <w:ins w:id="1338" w:author="Michael Grohs" w:date="2024-07-16T16:51:00Z" w16du:dateUtc="2024-07-16T21:51:00Z">
        <w:r w:rsidR="003350D0">
          <w:t>s</w:t>
        </w:r>
      </w:ins>
      <w:r w:rsidR="00122F13" w:rsidRPr="00E75F02">
        <w:t xml:space="preserve"> with faculty, family, organization</w:t>
      </w:r>
      <w:ins w:id="1339" w:author="Michael Grohs" w:date="2024-07-16T16:51:00Z" w16du:dateUtc="2024-07-16T21:51:00Z">
        <w:r w:rsidR="003350D0">
          <w:t>s</w:t>
        </w:r>
      </w:ins>
      <w:r w:rsidR="00122F13" w:rsidRPr="00E75F02">
        <w:t xml:space="preserve">, and peers can become assets or liabilities to their academic achievement and persistence. </w:t>
      </w:r>
    </w:p>
    <w:p w14:paraId="5A204B90" w14:textId="2FE6768B" w:rsidR="00B70BED" w:rsidRPr="00E75F02" w:rsidRDefault="00B70BED" w:rsidP="00E243E6">
      <w:pPr>
        <w:spacing w:after="0"/>
        <w:rPr>
          <w:color w:val="222222"/>
          <w:shd w:val="clear" w:color="auto" w:fill="FFFFFF"/>
        </w:rPr>
      </w:pPr>
      <w:r w:rsidRPr="00E75F02">
        <w:t xml:space="preserve">This study found that </w:t>
      </w:r>
      <w:r w:rsidR="00122F13" w:rsidRPr="00E75F02">
        <w:t xml:space="preserve">African American alumni </w:t>
      </w:r>
      <w:r w:rsidR="00FC5A34" w:rsidRPr="00E75F02">
        <w:t>feel</w:t>
      </w:r>
      <w:del w:id="1340" w:author="Michael Grohs" w:date="2024-07-15T21:32:00Z" w16du:dateUtc="2024-07-16T02:32:00Z">
        <w:r w:rsidR="00FC5A34" w:rsidRPr="00E75F02" w:rsidDel="00296A32">
          <w:delText>s</w:delText>
        </w:r>
      </w:del>
      <w:r w:rsidR="00FC5A34" w:rsidRPr="00E75F02">
        <w:t xml:space="preserve"> that having a sense of belonging is essential in the success of college students. There is still a need for f</w:t>
      </w:r>
      <w:r w:rsidRPr="00E75F02">
        <w:t xml:space="preserve">urther exploration </w:t>
      </w:r>
      <w:r w:rsidR="00FC5A34" w:rsidRPr="00E75F02">
        <w:t xml:space="preserve">of the </w:t>
      </w:r>
      <w:r w:rsidRPr="00E75F02">
        <w:t xml:space="preserve">themes identified </w:t>
      </w:r>
      <w:r w:rsidR="00FC5A34" w:rsidRPr="00E75F02">
        <w:t xml:space="preserve">in the research. </w:t>
      </w:r>
      <w:r w:rsidR="00DA755E" w:rsidRPr="00E75F02">
        <w:rPr>
          <w:color w:val="222222"/>
          <w:shd w:val="clear" w:color="auto" w:fill="FFFFFF"/>
        </w:rPr>
        <w:t>Future research should consider using more diverse data sources to achieve differentiation between themes and categories</w:t>
      </w:r>
      <w:r w:rsidR="00DA755E" w:rsidRPr="00E75F02">
        <w:t>,</w:t>
      </w:r>
      <w:r w:rsidR="00DA755E" w:rsidRPr="00E75F02">
        <w:rPr>
          <w:color w:val="222222"/>
          <w:shd w:val="clear" w:color="auto" w:fill="FFFFFF"/>
        </w:rPr>
        <w:t xml:space="preserve"> and extended interview durations to allow for a more in-depth exploration of the study which would contribute to a more comprehensive understanding of the research questions. </w:t>
      </w:r>
      <w:r w:rsidRPr="00E75F02">
        <w:t xml:space="preserve">There is still the opportunity to identify additional themes that contribute to </w:t>
      </w:r>
      <w:r w:rsidR="00FC5A34" w:rsidRPr="00E75F02">
        <w:t>the academic success of African American students at PWIs</w:t>
      </w:r>
      <w:r w:rsidRPr="00E75F02">
        <w:t>.</w:t>
      </w:r>
      <w:r w:rsidRPr="00E75F02">
        <w:rPr>
          <w:spacing w:val="-5"/>
        </w:rPr>
        <w:t xml:space="preserve"> </w:t>
      </w:r>
      <w:r w:rsidRPr="00E75F02">
        <w:t>The</w:t>
      </w:r>
      <w:r w:rsidRPr="00E75F02">
        <w:rPr>
          <w:spacing w:val="-4"/>
        </w:rPr>
        <w:t xml:space="preserve"> </w:t>
      </w:r>
      <w:r w:rsidRPr="00E75F02">
        <w:t>following</w:t>
      </w:r>
      <w:r w:rsidRPr="00E75F02">
        <w:rPr>
          <w:spacing w:val="-5"/>
        </w:rPr>
        <w:t xml:space="preserve"> </w:t>
      </w:r>
      <w:r w:rsidRPr="00E75F02">
        <w:t>concepts</w:t>
      </w:r>
      <w:r w:rsidRPr="00E75F02">
        <w:rPr>
          <w:spacing w:val="-5"/>
        </w:rPr>
        <w:t xml:space="preserve"> </w:t>
      </w:r>
      <w:r w:rsidRPr="00E75F02">
        <w:t>are</w:t>
      </w:r>
      <w:r w:rsidRPr="00E75F02">
        <w:rPr>
          <w:spacing w:val="-6"/>
        </w:rPr>
        <w:t xml:space="preserve"> </w:t>
      </w:r>
      <w:r w:rsidRPr="00E75F02">
        <w:t>recommendations</w:t>
      </w:r>
      <w:r w:rsidRPr="00E75F02">
        <w:rPr>
          <w:spacing w:val="-5"/>
        </w:rPr>
        <w:t xml:space="preserve"> </w:t>
      </w:r>
      <w:r w:rsidRPr="00E75F02">
        <w:t>for future practice:</w:t>
      </w:r>
    </w:p>
    <w:p w14:paraId="653B43A4" w14:textId="49BED1C4" w:rsidR="00933014" w:rsidRPr="00E75F02" w:rsidRDefault="00BE77BB" w:rsidP="00BF227D">
      <w:pPr>
        <w:widowControl w:val="0"/>
        <w:numPr>
          <w:ilvl w:val="0"/>
          <w:numId w:val="19"/>
        </w:numPr>
        <w:tabs>
          <w:tab w:val="left" w:pos="1431"/>
        </w:tabs>
        <w:autoSpaceDE w:val="0"/>
        <w:autoSpaceDN w:val="0"/>
        <w:spacing w:line="240" w:lineRule="auto"/>
        <w:ind w:left="1080"/>
      </w:pPr>
      <w:commentRangeStart w:id="1341"/>
      <w:r w:rsidRPr="00E75F02">
        <w:t>Create a strong support system through counseling for African American students that faced racial or racial microaggressions at PWIs.</w:t>
      </w:r>
    </w:p>
    <w:p w14:paraId="2D9EE516" w14:textId="4BC39D77" w:rsidR="00933014" w:rsidRPr="00E75F02" w:rsidRDefault="00BE77BB" w:rsidP="00BF227D">
      <w:pPr>
        <w:widowControl w:val="0"/>
        <w:numPr>
          <w:ilvl w:val="0"/>
          <w:numId w:val="19"/>
        </w:numPr>
        <w:tabs>
          <w:tab w:val="left" w:pos="1431"/>
        </w:tabs>
        <w:autoSpaceDE w:val="0"/>
        <w:autoSpaceDN w:val="0"/>
        <w:spacing w:before="239" w:line="240" w:lineRule="auto"/>
        <w:ind w:left="1080"/>
      </w:pPr>
      <w:r w:rsidRPr="00E75F02">
        <w:t xml:space="preserve">Engage African American students in academic spaces that promote diversity, retention, and </w:t>
      </w:r>
      <w:r w:rsidR="00382D41" w:rsidRPr="00E75F02">
        <w:t>social integration</w:t>
      </w:r>
      <w:r w:rsidRPr="00E75F02">
        <w:t>.</w:t>
      </w:r>
    </w:p>
    <w:p w14:paraId="43C75628" w14:textId="36425087" w:rsidR="00933014" w:rsidRPr="00E75F02" w:rsidRDefault="00933014" w:rsidP="00BF227D">
      <w:pPr>
        <w:widowControl w:val="0"/>
        <w:numPr>
          <w:ilvl w:val="0"/>
          <w:numId w:val="19"/>
        </w:numPr>
        <w:tabs>
          <w:tab w:val="left" w:pos="1431"/>
        </w:tabs>
        <w:autoSpaceDE w:val="0"/>
        <w:autoSpaceDN w:val="0"/>
        <w:spacing w:before="239" w:line="240" w:lineRule="auto"/>
        <w:ind w:left="1080"/>
      </w:pPr>
      <w:r w:rsidRPr="00E75F02">
        <w:t>The</w:t>
      </w:r>
      <w:r w:rsidRPr="00E75F02">
        <w:rPr>
          <w:spacing w:val="-6"/>
        </w:rPr>
        <w:t xml:space="preserve"> </w:t>
      </w:r>
      <w:r w:rsidRPr="00E75F02">
        <w:t>development</w:t>
      </w:r>
      <w:r w:rsidRPr="00E75F02">
        <w:rPr>
          <w:spacing w:val="-4"/>
        </w:rPr>
        <w:t xml:space="preserve"> </w:t>
      </w:r>
      <w:r w:rsidRPr="00E75F02">
        <w:t>of</w:t>
      </w:r>
      <w:r w:rsidRPr="00E75F02">
        <w:rPr>
          <w:spacing w:val="-4"/>
        </w:rPr>
        <w:t xml:space="preserve"> </w:t>
      </w:r>
      <w:r w:rsidR="00053162" w:rsidRPr="00E75F02">
        <w:t xml:space="preserve">retention </w:t>
      </w:r>
      <w:r w:rsidRPr="00E75F02">
        <w:t>initiatives</w:t>
      </w:r>
      <w:r w:rsidRPr="00E75F02">
        <w:rPr>
          <w:spacing w:val="-4"/>
        </w:rPr>
        <w:t xml:space="preserve"> </w:t>
      </w:r>
      <w:r w:rsidR="00053162" w:rsidRPr="00E75F02">
        <w:t>that focuses on involvement in student organizations peer mentoring, and mentorship with faculty for African American students that attend PWIs.</w:t>
      </w:r>
    </w:p>
    <w:p w14:paraId="51411C37" w14:textId="2389473D" w:rsidR="00933014" w:rsidRPr="00E75F02" w:rsidRDefault="00053162" w:rsidP="00BF227D">
      <w:pPr>
        <w:widowControl w:val="0"/>
        <w:numPr>
          <w:ilvl w:val="0"/>
          <w:numId w:val="19"/>
        </w:numPr>
        <w:tabs>
          <w:tab w:val="left" w:pos="1431"/>
        </w:tabs>
        <w:autoSpaceDE w:val="0"/>
        <w:autoSpaceDN w:val="0"/>
        <w:spacing w:before="239" w:line="240" w:lineRule="auto"/>
        <w:ind w:left="1080"/>
      </w:pPr>
      <w:r w:rsidRPr="00E75F02">
        <w:t>Develop an initiative that review the</w:t>
      </w:r>
      <w:r w:rsidR="00933014" w:rsidRPr="00E75F02">
        <w:rPr>
          <w:spacing w:val="-6"/>
        </w:rPr>
        <w:t xml:space="preserve"> </w:t>
      </w:r>
      <w:r w:rsidRPr="00E75F02">
        <w:t>effectiveness of faculty and student relationships as it relates to student persistence.</w:t>
      </w:r>
    </w:p>
    <w:p w14:paraId="673CB022" w14:textId="3C703FB8" w:rsidR="00053162" w:rsidRPr="00E75F02" w:rsidRDefault="00053162" w:rsidP="00BF227D">
      <w:pPr>
        <w:widowControl w:val="0"/>
        <w:numPr>
          <w:ilvl w:val="0"/>
          <w:numId w:val="19"/>
        </w:numPr>
        <w:tabs>
          <w:tab w:val="left" w:pos="1431"/>
        </w:tabs>
        <w:autoSpaceDE w:val="0"/>
        <w:autoSpaceDN w:val="0"/>
        <w:spacing w:before="239" w:line="240" w:lineRule="auto"/>
        <w:ind w:left="1080"/>
      </w:pPr>
      <w:r w:rsidRPr="00E75F02">
        <w:t xml:space="preserve">Create hiring and retention plan that focus on diversity by </w:t>
      </w:r>
      <w:r w:rsidR="00382D41" w:rsidRPr="00E75F02">
        <w:t>hiring African</w:t>
      </w:r>
      <w:r w:rsidRPr="00E75F02">
        <w:t xml:space="preserve"> American faculty, students, and </w:t>
      </w:r>
      <w:r w:rsidR="00FA598F" w:rsidRPr="00E75F02">
        <w:t>staff.</w:t>
      </w:r>
      <w:commentRangeEnd w:id="1341"/>
      <w:r w:rsidR="0009705B" w:rsidRPr="00974C39">
        <w:rPr>
          <w:rStyle w:val="CommentReference"/>
        </w:rPr>
        <w:commentReference w:id="1341"/>
      </w:r>
    </w:p>
    <w:p w14:paraId="3AAB68C3" w14:textId="09E4555F" w:rsidR="0022082F" w:rsidRPr="00E75F02" w:rsidRDefault="000D17DA" w:rsidP="00556C26">
      <w:pPr>
        <w:pStyle w:val="BodyText"/>
        <w:spacing w:after="0"/>
      </w:pPr>
      <w:commentRangeStart w:id="1342"/>
      <w:r w:rsidRPr="00E75F02">
        <w:t xml:space="preserve">The purpose of this qualitative descriptive study was to </w:t>
      </w:r>
      <w:r w:rsidR="00133CA0" w:rsidRPr="00E75F02">
        <w:t xml:space="preserve">explore how African American alumni describe the contributions of African American faculty and peers on </w:t>
      </w:r>
      <w:r w:rsidR="00133CA0" w:rsidRPr="00E75F02">
        <w:lastRenderedPageBreak/>
        <w:t xml:space="preserve">goal setting, self-motivation, and ongoing persistence at PWIs in the South Atlantic Region of the United States of America. </w:t>
      </w:r>
      <w:commentRangeEnd w:id="1342"/>
      <w:r w:rsidR="0009705B" w:rsidRPr="00974C39">
        <w:rPr>
          <w:rStyle w:val="CommentReference"/>
        </w:rPr>
        <w:commentReference w:id="1342"/>
      </w:r>
      <w:r w:rsidRPr="00E75F02">
        <w:t>Future</w:t>
      </w:r>
      <w:r w:rsidRPr="00E75F02">
        <w:rPr>
          <w:spacing w:val="-1"/>
        </w:rPr>
        <w:t xml:space="preserve"> </w:t>
      </w:r>
      <w:r w:rsidRPr="00E75F02">
        <w:t xml:space="preserve">research into this field is recommended by multiple different research studies such as </w:t>
      </w:r>
      <w:r w:rsidR="00C17BB6" w:rsidRPr="00E75F02">
        <w:t xml:space="preserve">D’Amico </w:t>
      </w:r>
      <w:r w:rsidR="00557FC5" w:rsidRPr="00E75F02">
        <w:t>and</w:t>
      </w:r>
      <w:r w:rsidR="00C17BB6" w:rsidRPr="00E75F02">
        <w:t xml:space="preserve"> Fruiht (</w:t>
      </w:r>
      <w:r w:rsidR="00382D41" w:rsidRPr="00E75F02">
        <w:t>2020) and</w:t>
      </w:r>
      <w:r w:rsidRPr="00E75F02">
        <w:t xml:space="preserve"> </w:t>
      </w:r>
      <w:r w:rsidR="00690B05" w:rsidRPr="00E75F02">
        <w:t>Griffith et al. (2017)</w:t>
      </w:r>
      <w:r w:rsidRPr="00E75F02">
        <w:t xml:space="preserve">. Both </w:t>
      </w:r>
      <w:ins w:id="1343" w:author="Michael Grohs" w:date="2024-07-16T18:48:00Z" w16du:dateUtc="2024-07-16T23:48:00Z">
        <w:r w:rsidR="009B425D">
          <w:t xml:space="preserve">pairs of </w:t>
        </w:r>
      </w:ins>
      <w:r w:rsidR="00690B05" w:rsidRPr="00E75F02">
        <w:t>researchers</w:t>
      </w:r>
      <w:r w:rsidRPr="00E75F02">
        <w:t xml:space="preserve"> recommended future research to</w:t>
      </w:r>
      <w:r w:rsidR="00C20D9E" w:rsidRPr="00E75F02">
        <w:t xml:space="preserve"> </w:t>
      </w:r>
      <w:r w:rsidR="009F02F9" w:rsidRPr="00E75F02">
        <w:t xml:space="preserve">understand on-campus social support in predicting </w:t>
      </w:r>
      <w:r w:rsidR="00382D41" w:rsidRPr="00E75F02">
        <w:t>students’</w:t>
      </w:r>
      <w:r w:rsidR="00A67FB9" w:rsidRPr="00E75F02">
        <w:t xml:space="preserve"> </w:t>
      </w:r>
      <w:r w:rsidR="009F02F9" w:rsidRPr="00E75F02">
        <w:t>ability to persist and succeed in college</w:t>
      </w:r>
      <w:r w:rsidR="00A67FB9" w:rsidRPr="00E75F02">
        <w:t xml:space="preserve"> and to show</w:t>
      </w:r>
      <w:ins w:id="1344" w:author="Michael Grohs" w:date="2024-07-15T16:29:00Z" w16du:dateUtc="2024-07-15T21:29:00Z">
        <w:r w:rsidR="00CD03BE" w:rsidRPr="00E75F02">
          <w:t xml:space="preserve"> h</w:t>
        </w:r>
      </w:ins>
      <w:ins w:id="1345" w:author="Michael Grohs" w:date="2024-07-15T16:30:00Z" w16du:dateUtc="2024-07-15T21:30:00Z">
        <w:r w:rsidR="00CD03BE" w:rsidRPr="00E75F02">
          <w:t>ow</w:t>
        </w:r>
      </w:ins>
      <w:r w:rsidR="00A67FB9" w:rsidRPr="00E75F02">
        <w:t xml:space="preserve"> s</w:t>
      </w:r>
      <w:r w:rsidR="000B1138" w:rsidRPr="00E75F02">
        <w:t>tudents perform better when they have a connection with their professor and peers.</w:t>
      </w:r>
    </w:p>
    <w:p w14:paraId="10501C44" w14:textId="248D7CCA" w:rsidR="00455CF7" w:rsidRPr="00E75F02" w:rsidRDefault="004B0BFA" w:rsidP="00556C26">
      <w:pPr>
        <w:pStyle w:val="BodyText"/>
        <w:spacing w:after="0"/>
      </w:pPr>
      <w:r w:rsidRPr="00E75F02">
        <w:t>This research</w:t>
      </w:r>
      <w:r w:rsidR="000D17DA" w:rsidRPr="00E75F02">
        <w:t xml:space="preserve"> found that participants </w:t>
      </w:r>
      <w:commentRangeStart w:id="1346"/>
      <w:r w:rsidR="000D17DA" w:rsidRPr="00E75F02">
        <w:t xml:space="preserve">felt </w:t>
      </w:r>
      <w:commentRangeEnd w:id="1346"/>
      <w:r w:rsidR="00CD03BE" w:rsidRPr="00974C39">
        <w:rPr>
          <w:rStyle w:val="CommentReference"/>
        </w:rPr>
        <w:commentReference w:id="1346"/>
      </w:r>
      <w:del w:id="1347" w:author="Michael Grohs" w:date="2024-07-15T16:36:00Z" w16du:dateUtc="2024-07-15T21:36:00Z">
        <w:r w:rsidR="000D17DA" w:rsidRPr="00E75F02" w:rsidDel="00CD03BE">
          <w:delText>that t</w:delText>
        </w:r>
        <w:r w:rsidR="00244C0A" w:rsidRPr="00E75F02" w:rsidDel="00CD03BE">
          <w:delText xml:space="preserve">hat </w:delText>
        </w:r>
      </w:del>
      <w:r w:rsidR="00244C0A" w:rsidRPr="00E75F02">
        <w:t>African American faculty and peers contributed to their success at their PWI. The research also showed that each participant</w:t>
      </w:r>
      <w:del w:id="1348" w:author="Michael Grohs" w:date="2024-07-15T16:36:00Z" w16du:dateUtc="2024-07-15T21:36:00Z">
        <w:r w:rsidR="00244C0A" w:rsidRPr="00E75F02" w:rsidDel="00CD03BE">
          <w:delText>s</w:delText>
        </w:r>
      </w:del>
      <w:r w:rsidR="00244C0A" w:rsidRPr="00E75F02">
        <w:t xml:space="preserve"> </w:t>
      </w:r>
      <w:r w:rsidR="00AD1C6C" w:rsidRPr="00E75F02">
        <w:t xml:space="preserve">stated </w:t>
      </w:r>
      <w:del w:id="1349" w:author="Michael Grohs" w:date="2024-07-15T16:37:00Z" w16du:dateUtc="2024-07-15T21:37:00Z">
        <w:r w:rsidR="00AD1C6C" w:rsidRPr="00E75F02" w:rsidDel="00CD03BE">
          <w:delText xml:space="preserve">the </w:delText>
        </w:r>
      </w:del>
      <w:r w:rsidR="00AD1C6C" w:rsidRPr="00E75F02">
        <w:t>having a sense of belonging contributed to their decision to persist at their PWI</w:t>
      </w:r>
      <w:r w:rsidR="000A11FF" w:rsidRPr="00E75F02">
        <w:t xml:space="preserve">. </w:t>
      </w:r>
      <w:r w:rsidR="00855BFF" w:rsidRPr="00E75F02">
        <w:t xml:space="preserve">This research </w:t>
      </w:r>
      <w:r w:rsidR="00F97A26" w:rsidRPr="00E75F02">
        <w:t>did not provide a new theory</w:t>
      </w:r>
      <w:ins w:id="1350" w:author="Michael Grohs" w:date="2024-07-15T16:37:00Z" w16du:dateUtc="2024-07-15T21:37:00Z">
        <w:r w:rsidR="00CD03BE" w:rsidRPr="00E75F02">
          <w:t>;</w:t>
        </w:r>
      </w:ins>
      <w:r w:rsidR="00F97A26" w:rsidRPr="00E75F02">
        <w:t xml:space="preserve"> </w:t>
      </w:r>
      <w:r w:rsidR="00C8252A" w:rsidRPr="00E75F02">
        <w:t>however</w:t>
      </w:r>
      <w:ins w:id="1351" w:author="Michael Grohs" w:date="2024-07-15T16:37:00Z" w16du:dateUtc="2024-07-15T21:37:00Z">
        <w:r w:rsidR="00CD03BE" w:rsidRPr="00E75F02">
          <w:t>,</w:t>
        </w:r>
      </w:ins>
      <w:r w:rsidR="00C8252A" w:rsidRPr="00E75F02">
        <w:t xml:space="preserve"> </w:t>
      </w:r>
      <w:r w:rsidR="00D27921" w:rsidRPr="00E75F02">
        <w:t xml:space="preserve">this research involved an analysis of the </w:t>
      </w:r>
      <w:r w:rsidR="000A70D1" w:rsidRPr="00E75F02">
        <w:t>phenomenon to show the importance of</w:t>
      </w:r>
      <w:r w:rsidR="002742AE" w:rsidRPr="00E75F02">
        <w:t xml:space="preserve"> diversity of A</w:t>
      </w:r>
      <w:r w:rsidR="00AB2A01" w:rsidRPr="00E75F02">
        <w:t xml:space="preserve">frican </w:t>
      </w:r>
      <w:r w:rsidR="002742AE" w:rsidRPr="00E75F02">
        <w:t xml:space="preserve">American </w:t>
      </w:r>
      <w:r w:rsidR="005D103C" w:rsidRPr="00E75F02">
        <w:t>faculty</w:t>
      </w:r>
      <w:r w:rsidR="002742AE" w:rsidRPr="00E75F02">
        <w:t xml:space="preserve"> and </w:t>
      </w:r>
      <w:r w:rsidR="005D103C" w:rsidRPr="00E75F02">
        <w:t>peers</w:t>
      </w:r>
      <w:r w:rsidR="002742AE" w:rsidRPr="00E75F02">
        <w:t xml:space="preserve"> and the </w:t>
      </w:r>
      <w:r w:rsidR="005D103C" w:rsidRPr="00E75F02">
        <w:t>contributions</w:t>
      </w:r>
      <w:r w:rsidR="002742AE" w:rsidRPr="00E75F02">
        <w:t xml:space="preserve"> they make to African American students at PWIs which </w:t>
      </w:r>
      <w:r w:rsidR="00E91248" w:rsidRPr="00E75F02">
        <w:t xml:space="preserve">further </w:t>
      </w:r>
      <w:r w:rsidR="005D103C" w:rsidRPr="00E75F02">
        <w:t>close</w:t>
      </w:r>
      <w:r w:rsidR="00E91248" w:rsidRPr="00E75F02">
        <w:t xml:space="preserve"> the gap</w:t>
      </w:r>
      <w:r w:rsidR="00EC67A2" w:rsidRPr="00E75F02">
        <w:t xml:space="preserve"> or problem space</w:t>
      </w:r>
      <w:r w:rsidR="00E91248" w:rsidRPr="00E75F02">
        <w:t xml:space="preserve"> within the research.</w:t>
      </w:r>
    </w:p>
    <w:tbl>
      <w:tblPr>
        <w:tblStyle w:val="TableGridHeader21"/>
        <w:tblW w:w="8856" w:type="dxa"/>
        <w:jc w:val="left"/>
        <w:tblLayout w:type="fixed"/>
        <w:tblLook w:val="04A0" w:firstRow="1" w:lastRow="0" w:firstColumn="1" w:lastColumn="0" w:noHBand="0" w:noVBand="1"/>
      </w:tblPr>
      <w:tblGrid>
        <w:gridCol w:w="3502"/>
        <w:gridCol w:w="1106"/>
        <w:gridCol w:w="990"/>
        <w:gridCol w:w="1440"/>
        <w:gridCol w:w="1818"/>
      </w:tblGrid>
      <w:tr w:rsidR="00880993" w:rsidRPr="00E75F02" w14:paraId="0B4EAA10" w14:textId="77777777" w:rsidTr="0025081C">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p w14:paraId="71EA4001" w14:textId="77777777" w:rsidR="00880993" w:rsidRPr="00974C39" w:rsidRDefault="00880993" w:rsidP="0025081C">
            <w:pPr>
              <w:spacing w:line="240" w:lineRule="auto"/>
              <w:ind w:firstLine="0"/>
              <w:rPr>
                <w:b/>
              </w:rPr>
            </w:pPr>
            <w:r w:rsidRPr="00974C39">
              <w:rPr>
                <w:b/>
              </w:rPr>
              <w:t>Criterion</w:t>
            </w:r>
          </w:p>
          <w:p w14:paraId="42A6527C" w14:textId="77777777" w:rsidR="00880993" w:rsidRPr="00974C39" w:rsidRDefault="00880993" w:rsidP="0025081C">
            <w:pPr>
              <w:spacing w:line="240" w:lineRule="auto"/>
              <w:ind w:firstLine="0"/>
              <w:rPr>
                <w:b/>
              </w:rPr>
            </w:pPr>
            <w:r w:rsidRPr="00974C39">
              <w:t>*</w:t>
            </w:r>
            <w:r w:rsidRPr="00974C39">
              <w:rPr>
                <w:b/>
              </w:rPr>
              <w:t>(Score = 0, 1, 2, or 3)</w:t>
            </w:r>
          </w:p>
        </w:tc>
        <w:tc>
          <w:tcPr>
            <w:tcW w:w="1106" w:type="dxa"/>
          </w:tcPr>
          <w:p w14:paraId="01B73D16" w14:textId="77777777" w:rsidR="00880993" w:rsidRPr="00974C39" w:rsidRDefault="00880993" w:rsidP="0025081C">
            <w:pPr>
              <w:spacing w:line="240" w:lineRule="auto"/>
              <w:ind w:firstLine="0"/>
              <w:rPr>
                <w:b/>
              </w:rPr>
            </w:pPr>
            <w:r w:rsidRPr="00974C39">
              <w:rPr>
                <w:b/>
              </w:rPr>
              <w:t>Learner Score</w:t>
            </w:r>
          </w:p>
        </w:tc>
        <w:tc>
          <w:tcPr>
            <w:tcW w:w="990" w:type="dxa"/>
          </w:tcPr>
          <w:p w14:paraId="6DAF26E4" w14:textId="77777777" w:rsidR="00880993" w:rsidRPr="00974C39" w:rsidRDefault="00880993" w:rsidP="0025081C">
            <w:pPr>
              <w:spacing w:line="240" w:lineRule="auto"/>
              <w:ind w:firstLine="0"/>
              <w:rPr>
                <w:b/>
              </w:rPr>
            </w:pPr>
            <w:r w:rsidRPr="00974C39">
              <w:rPr>
                <w:b/>
              </w:rPr>
              <w:t>Chair Score</w:t>
            </w:r>
          </w:p>
        </w:tc>
        <w:tc>
          <w:tcPr>
            <w:tcW w:w="1440" w:type="dxa"/>
          </w:tcPr>
          <w:p w14:paraId="7373F7FB" w14:textId="77777777" w:rsidR="00880993" w:rsidRPr="00974C39" w:rsidRDefault="00880993" w:rsidP="0025081C">
            <w:pPr>
              <w:spacing w:line="240" w:lineRule="auto"/>
              <w:ind w:firstLine="0"/>
              <w:rPr>
                <w:b/>
              </w:rPr>
            </w:pPr>
            <w:r w:rsidRPr="00974C39">
              <w:rPr>
                <w:b/>
              </w:rPr>
              <w:t>Methodologist Score</w:t>
            </w:r>
          </w:p>
        </w:tc>
        <w:tc>
          <w:tcPr>
            <w:tcW w:w="1818" w:type="dxa"/>
          </w:tcPr>
          <w:p w14:paraId="42FD5264" w14:textId="77777777" w:rsidR="00880993" w:rsidRPr="00974C39" w:rsidRDefault="00880993" w:rsidP="0025081C">
            <w:pPr>
              <w:spacing w:line="240" w:lineRule="auto"/>
              <w:ind w:firstLine="0"/>
              <w:rPr>
                <w:b/>
              </w:rPr>
            </w:pPr>
            <w:r w:rsidRPr="00974C39">
              <w:rPr>
                <w:b/>
              </w:rPr>
              <w:t>Content Expert Score</w:t>
            </w:r>
          </w:p>
        </w:tc>
      </w:tr>
      <w:tr w:rsidR="00880993" w:rsidRPr="00E75F02" w14:paraId="36A24F35" w14:textId="77777777" w:rsidTr="0025081C">
        <w:trPr>
          <w:trHeight w:val="251"/>
          <w:jc w:val="left"/>
        </w:trPr>
        <w:tc>
          <w:tcPr>
            <w:tcW w:w="8856" w:type="dxa"/>
            <w:gridSpan w:val="5"/>
            <w:shd w:val="clear" w:color="auto" w:fill="CCC0D9" w:themeFill="accent4" w:themeFillTint="66"/>
          </w:tcPr>
          <w:p w14:paraId="63DED238" w14:textId="77777777" w:rsidR="00880993" w:rsidRPr="00974C39" w:rsidRDefault="00880993" w:rsidP="0025081C">
            <w:pPr>
              <w:spacing w:line="240" w:lineRule="auto"/>
              <w:ind w:firstLine="0"/>
              <w:rPr>
                <w:b/>
                <w:sz w:val="20"/>
              </w:rPr>
            </w:pPr>
            <w:r w:rsidRPr="00974C39">
              <w:rPr>
                <w:b/>
                <w:sz w:val="20"/>
              </w:rPr>
              <w:t>RECOMMENDATIONS FOR FUTURE PRACTICE</w:t>
            </w:r>
          </w:p>
          <w:p w14:paraId="7633A733" w14:textId="363EE803" w:rsidR="00880993" w:rsidRPr="00974C39" w:rsidRDefault="00880993" w:rsidP="0025081C">
            <w:pPr>
              <w:spacing w:line="240" w:lineRule="auto"/>
              <w:ind w:firstLine="0"/>
              <w:rPr>
                <w:sz w:val="20"/>
              </w:rPr>
            </w:pPr>
            <w:r w:rsidRPr="00974C39">
              <w:rPr>
                <w:sz w:val="20"/>
              </w:rPr>
              <w:t xml:space="preserve"> (Minimum three to four paragraphs or approximately one page)</w:t>
            </w:r>
          </w:p>
        </w:tc>
      </w:tr>
      <w:tr w:rsidR="00880993" w:rsidRPr="00E75F02" w14:paraId="750A806C" w14:textId="77777777" w:rsidTr="0025081C">
        <w:trPr>
          <w:trHeight w:val="251"/>
          <w:jc w:val="left"/>
        </w:trPr>
        <w:tc>
          <w:tcPr>
            <w:tcW w:w="3502" w:type="dxa"/>
          </w:tcPr>
          <w:p w14:paraId="0BC56B84" w14:textId="77777777" w:rsidR="00880993" w:rsidRPr="00974C39" w:rsidRDefault="00880993" w:rsidP="0025081C">
            <w:pPr>
              <w:spacing w:afterLines="40" w:after="96" w:line="240" w:lineRule="auto"/>
              <w:ind w:firstLine="0"/>
              <w:jc w:val="left"/>
              <w:rPr>
                <w:sz w:val="20"/>
              </w:rPr>
            </w:pPr>
            <w:r w:rsidRPr="00974C39">
              <w:rPr>
                <w:sz w:val="20"/>
              </w:rPr>
              <w:t>Lists two to five recommendations for future practice.</w:t>
            </w:r>
          </w:p>
        </w:tc>
        <w:tc>
          <w:tcPr>
            <w:tcW w:w="1106" w:type="dxa"/>
          </w:tcPr>
          <w:p w14:paraId="2FBA5077" w14:textId="3041D318" w:rsidR="00880993" w:rsidRPr="00974C39" w:rsidRDefault="00122F13" w:rsidP="0025081C">
            <w:pPr>
              <w:spacing w:afterLines="40" w:after="96" w:line="240" w:lineRule="auto"/>
              <w:ind w:firstLine="0"/>
              <w:rPr>
                <w:sz w:val="20"/>
              </w:rPr>
            </w:pPr>
            <w:r w:rsidRPr="00974C39">
              <w:rPr>
                <w:sz w:val="20"/>
              </w:rPr>
              <w:t>2</w:t>
            </w:r>
          </w:p>
        </w:tc>
        <w:tc>
          <w:tcPr>
            <w:tcW w:w="990" w:type="dxa"/>
          </w:tcPr>
          <w:p w14:paraId="19ADB0D6" w14:textId="4A38AFC0" w:rsidR="00880993" w:rsidRPr="00974C39" w:rsidRDefault="00F939B3" w:rsidP="0025081C">
            <w:pPr>
              <w:spacing w:afterLines="40" w:after="96" w:line="240" w:lineRule="auto"/>
              <w:ind w:firstLine="0"/>
              <w:rPr>
                <w:sz w:val="20"/>
              </w:rPr>
            </w:pPr>
            <w:r w:rsidRPr="00974C39">
              <w:rPr>
                <w:sz w:val="20"/>
              </w:rPr>
              <w:t>2</w:t>
            </w:r>
          </w:p>
        </w:tc>
        <w:tc>
          <w:tcPr>
            <w:tcW w:w="1440" w:type="dxa"/>
          </w:tcPr>
          <w:p w14:paraId="3765BFC9" w14:textId="77777777" w:rsidR="00880993" w:rsidRPr="00974C39" w:rsidRDefault="00880993" w:rsidP="0025081C">
            <w:pPr>
              <w:spacing w:afterLines="40" w:after="96" w:line="240" w:lineRule="auto"/>
              <w:ind w:firstLine="0"/>
              <w:rPr>
                <w:sz w:val="20"/>
              </w:rPr>
            </w:pPr>
            <w:r w:rsidRPr="00974C39">
              <w:rPr>
                <w:sz w:val="20"/>
              </w:rPr>
              <w:t>X</w:t>
            </w:r>
          </w:p>
        </w:tc>
        <w:tc>
          <w:tcPr>
            <w:tcW w:w="1818" w:type="dxa"/>
          </w:tcPr>
          <w:p w14:paraId="557B44C8" w14:textId="7BBB3B47" w:rsidR="00880993" w:rsidRPr="00974C39" w:rsidRDefault="00F939B3" w:rsidP="0025081C">
            <w:pPr>
              <w:spacing w:afterLines="40" w:after="96" w:line="240" w:lineRule="auto"/>
              <w:ind w:firstLine="0"/>
              <w:rPr>
                <w:sz w:val="20"/>
              </w:rPr>
            </w:pPr>
            <w:r w:rsidRPr="00974C39">
              <w:rPr>
                <w:sz w:val="20"/>
              </w:rPr>
              <w:t>2</w:t>
            </w:r>
          </w:p>
        </w:tc>
      </w:tr>
      <w:tr w:rsidR="00880993" w:rsidRPr="00E75F02" w14:paraId="502C6581" w14:textId="77777777" w:rsidTr="0025081C">
        <w:trPr>
          <w:trHeight w:val="653"/>
          <w:jc w:val="left"/>
        </w:trPr>
        <w:tc>
          <w:tcPr>
            <w:tcW w:w="3502" w:type="dxa"/>
          </w:tcPr>
          <w:p w14:paraId="2EEDB249" w14:textId="77777777" w:rsidR="00880993" w:rsidRPr="00974C39" w:rsidRDefault="00880993" w:rsidP="0025081C">
            <w:pPr>
              <w:spacing w:afterLines="40" w:after="96" w:line="240" w:lineRule="auto"/>
              <w:ind w:firstLine="0"/>
              <w:jc w:val="left"/>
              <w:rPr>
                <w:sz w:val="20"/>
              </w:rPr>
            </w:pPr>
            <w:r w:rsidRPr="00974C39">
              <w:rPr>
                <w:sz w:val="20"/>
              </w:rPr>
              <w:t>Discusses who will benefit from reading and implementing the results of the study.</w:t>
            </w:r>
          </w:p>
        </w:tc>
        <w:tc>
          <w:tcPr>
            <w:tcW w:w="1106" w:type="dxa"/>
          </w:tcPr>
          <w:p w14:paraId="6FDD6884" w14:textId="684BFDC2" w:rsidR="00880993" w:rsidRPr="00974C39" w:rsidRDefault="00122F13" w:rsidP="0025081C">
            <w:pPr>
              <w:spacing w:afterLines="40" w:after="96" w:line="240" w:lineRule="auto"/>
              <w:ind w:firstLine="0"/>
              <w:rPr>
                <w:sz w:val="20"/>
              </w:rPr>
            </w:pPr>
            <w:r w:rsidRPr="00974C39">
              <w:rPr>
                <w:sz w:val="20"/>
              </w:rPr>
              <w:t>2</w:t>
            </w:r>
          </w:p>
        </w:tc>
        <w:tc>
          <w:tcPr>
            <w:tcW w:w="990" w:type="dxa"/>
          </w:tcPr>
          <w:p w14:paraId="1BFF9388" w14:textId="58DE0D86" w:rsidR="00880993" w:rsidRPr="00974C39" w:rsidRDefault="00F939B3" w:rsidP="0025081C">
            <w:pPr>
              <w:spacing w:afterLines="40" w:after="96" w:line="240" w:lineRule="auto"/>
              <w:ind w:firstLine="0"/>
              <w:rPr>
                <w:sz w:val="20"/>
              </w:rPr>
            </w:pPr>
            <w:r w:rsidRPr="00974C39">
              <w:rPr>
                <w:sz w:val="20"/>
              </w:rPr>
              <w:t>2</w:t>
            </w:r>
          </w:p>
        </w:tc>
        <w:tc>
          <w:tcPr>
            <w:tcW w:w="1440" w:type="dxa"/>
          </w:tcPr>
          <w:p w14:paraId="36CB7A62" w14:textId="77777777" w:rsidR="00880993" w:rsidRPr="00974C39" w:rsidRDefault="00880993" w:rsidP="0025081C">
            <w:pPr>
              <w:spacing w:afterLines="40" w:after="96" w:line="240" w:lineRule="auto"/>
              <w:ind w:firstLine="0"/>
              <w:rPr>
                <w:sz w:val="20"/>
              </w:rPr>
            </w:pPr>
            <w:r w:rsidRPr="00974C39">
              <w:rPr>
                <w:sz w:val="20"/>
              </w:rPr>
              <w:t>X</w:t>
            </w:r>
          </w:p>
        </w:tc>
        <w:tc>
          <w:tcPr>
            <w:tcW w:w="1818" w:type="dxa"/>
          </w:tcPr>
          <w:p w14:paraId="3722E15C" w14:textId="59B9BBE6" w:rsidR="00880993" w:rsidRPr="00974C39" w:rsidRDefault="00F939B3" w:rsidP="0025081C">
            <w:pPr>
              <w:spacing w:afterLines="40" w:after="96" w:line="240" w:lineRule="auto"/>
              <w:ind w:firstLine="0"/>
              <w:rPr>
                <w:sz w:val="20"/>
              </w:rPr>
            </w:pPr>
            <w:r w:rsidRPr="00974C39">
              <w:rPr>
                <w:sz w:val="20"/>
              </w:rPr>
              <w:t>2</w:t>
            </w:r>
          </w:p>
        </w:tc>
      </w:tr>
      <w:tr w:rsidR="00880993" w:rsidRPr="00E75F02" w14:paraId="1CDD4979" w14:textId="77777777" w:rsidTr="0025081C">
        <w:trPr>
          <w:trHeight w:val="653"/>
          <w:jc w:val="left"/>
        </w:trPr>
        <w:tc>
          <w:tcPr>
            <w:tcW w:w="3502" w:type="dxa"/>
          </w:tcPr>
          <w:p w14:paraId="523EF2F5" w14:textId="77777777" w:rsidR="00880993" w:rsidRPr="00974C39" w:rsidRDefault="00880993" w:rsidP="0025081C">
            <w:pPr>
              <w:keepLines/>
              <w:spacing w:afterLines="40" w:after="96" w:line="240" w:lineRule="auto"/>
              <w:ind w:firstLine="0"/>
              <w:jc w:val="left"/>
              <w:rPr>
                <w:sz w:val="20"/>
              </w:rPr>
            </w:pPr>
            <w:r w:rsidRPr="00974C39">
              <w:rPr>
                <w:sz w:val="20"/>
              </w:rPr>
              <w:t>Discusses ideas based on the results that practitioners can implement in the work or educational setting.</w:t>
            </w:r>
          </w:p>
        </w:tc>
        <w:tc>
          <w:tcPr>
            <w:tcW w:w="1106" w:type="dxa"/>
          </w:tcPr>
          <w:p w14:paraId="53FB8CD3" w14:textId="4652E49A" w:rsidR="00880993" w:rsidRPr="00974C39" w:rsidRDefault="00122F13" w:rsidP="0025081C">
            <w:pPr>
              <w:spacing w:afterLines="40" w:after="96" w:line="240" w:lineRule="auto"/>
              <w:ind w:firstLine="0"/>
              <w:rPr>
                <w:sz w:val="20"/>
              </w:rPr>
            </w:pPr>
            <w:r w:rsidRPr="00974C39">
              <w:rPr>
                <w:sz w:val="20"/>
              </w:rPr>
              <w:t>2</w:t>
            </w:r>
          </w:p>
        </w:tc>
        <w:tc>
          <w:tcPr>
            <w:tcW w:w="990" w:type="dxa"/>
          </w:tcPr>
          <w:p w14:paraId="74566319" w14:textId="456A47D0" w:rsidR="00880993" w:rsidRPr="00974C39" w:rsidRDefault="00F939B3" w:rsidP="0025081C">
            <w:pPr>
              <w:spacing w:afterLines="40" w:after="96" w:line="240" w:lineRule="auto"/>
              <w:ind w:firstLine="0"/>
              <w:rPr>
                <w:sz w:val="20"/>
              </w:rPr>
            </w:pPr>
            <w:r w:rsidRPr="00974C39">
              <w:rPr>
                <w:sz w:val="20"/>
              </w:rPr>
              <w:t>2</w:t>
            </w:r>
          </w:p>
        </w:tc>
        <w:tc>
          <w:tcPr>
            <w:tcW w:w="1440" w:type="dxa"/>
          </w:tcPr>
          <w:p w14:paraId="3124BE3A"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69A2928E" w14:textId="1951C790"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6E6F744E" w14:textId="77777777" w:rsidTr="0025081C">
        <w:trPr>
          <w:trHeight w:val="653"/>
          <w:jc w:val="left"/>
        </w:trPr>
        <w:tc>
          <w:tcPr>
            <w:tcW w:w="3502" w:type="dxa"/>
          </w:tcPr>
          <w:p w14:paraId="70587268"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t>Omits unrelated or speculative information that is not unsupported by data.</w:t>
            </w:r>
          </w:p>
        </w:tc>
        <w:tc>
          <w:tcPr>
            <w:tcW w:w="1106" w:type="dxa"/>
          </w:tcPr>
          <w:p w14:paraId="0C29FC9E" w14:textId="7518BBB6" w:rsidR="00880993" w:rsidRPr="00974C39" w:rsidRDefault="00122F13" w:rsidP="0025081C">
            <w:pPr>
              <w:spacing w:afterLines="40" w:after="96" w:line="240" w:lineRule="auto"/>
              <w:ind w:firstLine="0"/>
              <w:rPr>
                <w:sz w:val="20"/>
              </w:rPr>
            </w:pPr>
            <w:r w:rsidRPr="00974C39">
              <w:rPr>
                <w:sz w:val="20"/>
              </w:rPr>
              <w:t>2</w:t>
            </w:r>
          </w:p>
        </w:tc>
        <w:tc>
          <w:tcPr>
            <w:tcW w:w="990" w:type="dxa"/>
          </w:tcPr>
          <w:p w14:paraId="41CCDE30" w14:textId="7161A059" w:rsidR="00880993" w:rsidRPr="00974C39" w:rsidRDefault="00F939B3" w:rsidP="0025081C">
            <w:pPr>
              <w:spacing w:afterLines="40" w:after="96" w:line="240" w:lineRule="auto"/>
              <w:ind w:firstLine="0"/>
              <w:rPr>
                <w:sz w:val="20"/>
              </w:rPr>
            </w:pPr>
            <w:r w:rsidRPr="00974C39">
              <w:rPr>
                <w:sz w:val="20"/>
              </w:rPr>
              <w:t>2</w:t>
            </w:r>
          </w:p>
        </w:tc>
        <w:tc>
          <w:tcPr>
            <w:tcW w:w="1440" w:type="dxa"/>
          </w:tcPr>
          <w:p w14:paraId="6B74B864"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77D2D62D" w14:textId="495169A5"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07464B4E" w14:textId="77777777" w:rsidTr="0025081C">
        <w:trPr>
          <w:trHeight w:val="653"/>
          <w:jc w:val="left"/>
        </w:trPr>
        <w:tc>
          <w:tcPr>
            <w:tcW w:w="3502" w:type="dxa"/>
          </w:tcPr>
          <w:p w14:paraId="44CDCD32"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t>Provides recommendations that relate back to the study significance section in Chapter 1.</w:t>
            </w:r>
          </w:p>
        </w:tc>
        <w:tc>
          <w:tcPr>
            <w:tcW w:w="1106" w:type="dxa"/>
          </w:tcPr>
          <w:p w14:paraId="2645D08E" w14:textId="50E6382B" w:rsidR="00880993" w:rsidRPr="00974C39" w:rsidRDefault="00122F13" w:rsidP="0025081C">
            <w:pPr>
              <w:spacing w:afterLines="40" w:after="96" w:line="240" w:lineRule="auto"/>
              <w:ind w:firstLine="0"/>
              <w:rPr>
                <w:sz w:val="20"/>
              </w:rPr>
            </w:pPr>
            <w:r w:rsidRPr="00974C39">
              <w:rPr>
                <w:sz w:val="20"/>
              </w:rPr>
              <w:t>2</w:t>
            </w:r>
          </w:p>
        </w:tc>
        <w:tc>
          <w:tcPr>
            <w:tcW w:w="990" w:type="dxa"/>
          </w:tcPr>
          <w:p w14:paraId="5F5EA5CF" w14:textId="534ECDC2" w:rsidR="00880993" w:rsidRPr="00974C39" w:rsidRDefault="00F939B3" w:rsidP="0025081C">
            <w:pPr>
              <w:spacing w:afterLines="40" w:after="96" w:line="240" w:lineRule="auto"/>
              <w:ind w:firstLine="0"/>
              <w:rPr>
                <w:sz w:val="20"/>
              </w:rPr>
            </w:pPr>
            <w:r w:rsidRPr="00974C39">
              <w:rPr>
                <w:sz w:val="20"/>
              </w:rPr>
              <w:t>2</w:t>
            </w:r>
          </w:p>
        </w:tc>
        <w:tc>
          <w:tcPr>
            <w:tcW w:w="1440" w:type="dxa"/>
          </w:tcPr>
          <w:p w14:paraId="4D0BE851"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5CDC3767" w14:textId="11387E1F"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3910C115" w14:textId="77777777" w:rsidTr="0025081C">
        <w:trPr>
          <w:trHeight w:val="305"/>
          <w:jc w:val="left"/>
        </w:trPr>
        <w:tc>
          <w:tcPr>
            <w:tcW w:w="3502" w:type="dxa"/>
          </w:tcPr>
          <w:p w14:paraId="2EC39D7E"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lastRenderedPageBreak/>
              <w:t xml:space="preserve">The Chapter is correctly formatted to dissertation template using the </w:t>
            </w:r>
            <w:r w:rsidRPr="00974C39">
              <w:rPr>
                <w:i/>
                <w:sz w:val="20"/>
                <w:szCs w:val="20"/>
              </w:rPr>
              <w:t xml:space="preserve">Word Style Tool </w:t>
            </w:r>
            <w:r w:rsidRPr="00974C39">
              <w:rPr>
                <w:sz w:val="20"/>
                <w:szCs w:val="20"/>
              </w:rPr>
              <w:t>and APA standards. Writing is free of mechanical errors.</w:t>
            </w:r>
          </w:p>
        </w:tc>
        <w:tc>
          <w:tcPr>
            <w:tcW w:w="1106" w:type="dxa"/>
          </w:tcPr>
          <w:p w14:paraId="217DC06B" w14:textId="2B0597A0" w:rsidR="00880993" w:rsidRPr="00974C39" w:rsidRDefault="00122F13" w:rsidP="0025081C">
            <w:pPr>
              <w:spacing w:afterLines="40" w:after="96" w:line="240" w:lineRule="auto"/>
              <w:ind w:firstLine="0"/>
              <w:rPr>
                <w:sz w:val="20"/>
              </w:rPr>
            </w:pPr>
            <w:r w:rsidRPr="00974C39">
              <w:rPr>
                <w:sz w:val="20"/>
              </w:rPr>
              <w:t>2</w:t>
            </w:r>
          </w:p>
        </w:tc>
        <w:tc>
          <w:tcPr>
            <w:tcW w:w="990" w:type="dxa"/>
          </w:tcPr>
          <w:p w14:paraId="704B93F2" w14:textId="3F4B1B4B" w:rsidR="00880993" w:rsidRPr="00974C39" w:rsidRDefault="00F939B3" w:rsidP="0025081C">
            <w:pPr>
              <w:spacing w:afterLines="40" w:after="96" w:line="240" w:lineRule="auto"/>
              <w:ind w:firstLine="0"/>
              <w:rPr>
                <w:sz w:val="20"/>
              </w:rPr>
            </w:pPr>
            <w:r w:rsidRPr="00974C39">
              <w:rPr>
                <w:sz w:val="20"/>
              </w:rPr>
              <w:t>2</w:t>
            </w:r>
          </w:p>
        </w:tc>
        <w:tc>
          <w:tcPr>
            <w:tcW w:w="1440" w:type="dxa"/>
          </w:tcPr>
          <w:p w14:paraId="1E77AB45"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6FF22F62" w14:textId="3F62D048"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192F74A6" w14:textId="77777777" w:rsidTr="0025081C">
        <w:trPr>
          <w:trHeight w:val="653"/>
          <w:jc w:val="left"/>
        </w:trPr>
        <w:tc>
          <w:tcPr>
            <w:tcW w:w="3502" w:type="dxa"/>
          </w:tcPr>
          <w:p w14:paraId="52CC0D7B" w14:textId="77777777" w:rsidR="00880993" w:rsidRPr="00974C39" w:rsidRDefault="00880993" w:rsidP="0025081C">
            <w:pPr>
              <w:keepLines/>
              <w:spacing w:afterLines="40" w:after="96" w:line="240" w:lineRule="auto"/>
              <w:ind w:firstLine="0"/>
              <w:jc w:val="left"/>
              <w:rPr>
                <w:sz w:val="20"/>
                <w:szCs w:val="20"/>
              </w:rPr>
            </w:pPr>
            <w:r w:rsidRPr="00974C39">
              <w:rPr>
                <w:sz w:val="20"/>
                <w:szCs w:val="20"/>
              </w:rPr>
              <w:t>All research presented in the Chapter is scholarly, topic-related, and obtained from highly respected academic, professional, original sources. In-text citations are accurate, correctly cited and included in the reference page according to APA standards.</w:t>
            </w:r>
          </w:p>
        </w:tc>
        <w:tc>
          <w:tcPr>
            <w:tcW w:w="1106" w:type="dxa"/>
          </w:tcPr>
          <w:p w14:paraId="792E1321" w14:textId="10968BFA" w:rsidR="00880993" w:rsidRPr="00974C39" w:rsidRDefault="00122F13" w:rsidP="0025081C">
            <w:pPr>
              <w:spacing w:afterLines="40" w:after="96" w:line="240" w:lineRule="auto"/>
              <w:ind w:firstLine="0"/>
              <w:rPr>
                <w:sz w:val="20"/>
              </w:rPr>
            </w:pPr>
            <w:r w:rsidRPr="00974C39">
              <w:rPr>
                <w:sz w:val="20"/>
              </w:rPr>
              <w:t>2</w:t>
            </w:r>
          </w:p>
        </w:tc>
        <w:tc>
          <w:tcPr>
            <w:tcW w:w="990" w:type="dxa"/>
          </w:tcPr>
          <w:p w14:paraId="77A0C4F5" w14:textId="4CDD314C" w:rsidR="00880993" w:rsidRPr="00974C39" w:rsidRDefault="00F939B3" w:rsidP="0025081C">
            <w:pPr>
              <w:spacing w:afterLines="40" w:after="96" w:line="240" w:lineRule="auto"/>
              <w:ind w:firstLine="0"/>
              <w:rPr>
                <w:sz w:val="20"/>
              </w:rPr>
            </w:pPr>
            <w:r w:rsidRPr="00974C39">
              <w:rPr>
                <w:sz w:val="20"/>
              </w:rPr>
              <w:t>2</w:t>
            </w:r>
          </w:p>
        </w:tc>
        <w:tc>
          <w:tcPr>
            <w:tcW w:w="1440" w:type="dxa"/>
          </w:tcPr>
          <w:p w14:paraId="6DB0E177"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35C672D0" w14:textId="5CB913F6"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482B03FD" w14:textId="77777777" w:rsidTr="0025081C">
        <w:trPr>
          <w:trHeight w:val="653"/>
          <w:jc w:val="left"/>
        </w:trPr>
        <w:tc>
          <w:tcPr>
            <w:tcW w:w="3502" w:type="dxa"/>
          </w:tcPr>
          <w:p w14:paraId="4C9ACB09" w14:textId="0BB4BF12" w:rsidR="00880993" w:rsidRPr="00974C39" w:rsidRDefault="00934B6D" w:rsidP="0025081C">
            <w:pPr>
              <w:keepLines/>
              <w:spacing w:afterLines="40" w:after="96" w:line="240" w:lineRule="auto"/>
              <w:ind w:firstLine="0"/>
              <w:jc w:val="left"/>
              <w:rPr>
                <w:sz w:val="20"/>
                <w:szCs w:val="20"/>
              </w:rPr>
            </w:pPr>
            <w:r w:rsidRPr="00974C39">
              <w:rPr>
                <w:sz w:val="20"/>
                <w:szCs w:val="20"/>
              </w:rPr>
              <w:t>Section is written in a way that is well structured, has a logical flow, uses correct paragraph structure, sentence structure, punctuation, and APA format</w:t>
            </w:r>
          </w:p>
        </w:tc>
        <w:tc>
          <w:tcPr>
            <w:tcW w:w="1106" w:type="dxa"/>
          </w:tcPr>
          <w:p w14:paraId="696C0417" w14:textId="7A84A7CB" w:rsidR="00880993" w:rsidRPr="00974C39" w:rsidRDefault="00122F13" w:rsidP="0025081C">
            <w:pPr>
              <w:spacing w:afterLines="40" w:after="96" w:line="240" w:lineRule="auto"/>
              <w:ind w:firstLine="0"/>
              <w:rPr>
                <w:sz w:val="20"/>
              </w:rPr>
            </w:pPr>
            <w:r w:rsidRPr="00974C39">
              <w:rPr>
                <w:sz w:val="20"/>
              </w:rPr>
              <w:t>2</w:t>
            </w:r>
          </w:p>
        </w:tc>
        <w:tc>
          <w:tcPr>
            <w:tcW w:w="990" w:type="dxa"/>
          </w:tcPr>
          <w:p w14:paraId="6FE5CECE" w14:textId="433FBF06" w:rsidR="00880993" w:rsidRPr="00974C39" w:rsidRDefault="00F939B3" w:rsidP="0025081C">
            <w:pPr>
              <w:spacing w:afterLines="40" w:after="96" w:line="240" w:lineRule="auto"/>
              <w:ind w:firstLine="0"/>
              <w:rPr>
                <w:sz w:val="20"/>
              </w:rPr>
            </w:pPr>
            <w:r w:rsidRPr="00974C39">
              <w:rPr>
                <w:sz w:val="20"/>
              </w:rPr>
              <w:t>2</w:t>
            </w:r>
          </w:p>
        </w:tc>
        <w:tc>
          <w:tcPr>
            <w:tcW w:w="1440" w:type="dxa"/>
          </w:tcPr>
          <w:p w14:paraId="5E3B969E" w14:textId="77777777" w:rsidR="00880993" w:rsidRPr="00974C39" w:rsidRDefault="00880993" w:rsidP="0025081C">
            <w:pPr>
              <w:autoSpaceDE w:val="0"/>
              <w:autoSpaceDN w:val="0"/>
              <w:adjustRightInd w:val="0"/>
              <w:spacing w:afterLines="40" w:after="96" w:line="240" w:lineRule="auto"/>
              <w:ind w:firstLine="0"/>
              <w:rPr>
                <w:sz w:val="20"/>
              </w:rPr>
            </w:pPr>
            <w:r w:rsidRPr="00974C39">
              <w:rPr>
                <w:sz w:val="20"/>
              </w:rPr>
              <w:t>X</w:t>
            </w:r>
          </w:p>
        </w:tc>
        <w:tc>
          <w:tcPr>
            <w:tcW w:w="1818" w:type="dxa"/>
          </w:tcPr>
          <w:p w14:paraId="2F0E06E3" w14:textId="7F903047" w:rsidR="00880993" w:rsidRPr="00974C39" w:rsidRDefault="00F939B3" w:rsidP="0025081C">
            <w:pPr>
              <w:autoSpaceDE w:val="0"/>
              <w:autoSpaceDN w:val="0"/>
              <w:adjustRightInd w:val="0"/>
              <w:spacing w:afterLines="40" w:after="96" w:line="240" w:lineRule="auto"/>
              <w:ind w:firstLine="0"/>
              <w:rPr>
                <w:sz w:val="20"/>
              </w:rPr>
            </w:pPr>
            <w:r w:rsidRPr="00974C39">
              <w:rPr>
                <w:sz w:val="20"/>
              </w:rPr>
              <w:t>2</w:t>
            </w:r>
          </w:p>
        </w:tc>
      </w:tr>
      <w:tr w:rsidR="00880993" w:rsidRPr="00E75F02" w14:paraId="608D4ACB" w14:textId="77777777" w:rsidTr="0025081C">
        <w:trPr>
          <w:trHeight w:val="653"/>
          <w:jc w:val="left"/>
        </w:trPr>
        <w:tc>
          <w:tcPr>
            <w:tcW w:w="8856" w:type="dxa"/>
            <w:gridSpan w:val="5"/>
          </w:tcPr>
          <w:p w14:paraId="3544CC5D" w14:textId="77777777" w:rsidR="00880993" w:rsidRPr="00974C39" w:rsidRDefault="00880993" w:rsidP="0025081C">
            <w:pPr>
              <w:spacing w:line="240" w:lineRule="auto"/>
              <w:ind w:firstLine="0"/>
              <w:jc w:val="left"/>
              <w:rPr>
                <w:b/>
                <w:sz w:val="20"/>
                <w:szCs w:val="20"/>
              </w:rPr>
            </w:pPr>
            <w:r w:rsidRPr="00974C39">
              <w:rPr>
                <w:b/>
                <w:sz w:val="20"/>
                <w:szCs w:val="20"/>
              </w:rPr>
              <w:t>*Score each requirement listed in the criteria table using the following scale:</w:t>
            </w:r>
          </w:p>
          <w:p w14:paraId="2B60E241" w14:textId="77777777" w:rsidR="00880993" w:rsidRPr="00974C39" w:rsidRDefault="00880993" w:rsidP="0025081C">
            <w:pPr>
              <w:spacing w:line="240" w:lineRule="auto"/>
              <w:ind w:firstLine="0"/>
              <w:jc w:val="left"/>
              <w:rPr>
                <w:sz w:val="20"/>
                <w:szCs w:val="20"/>
              </w:rPr>
            </w:pPr>
            <w:r w:rsidRPr="00974C39">
              <w:rPr>
                <w:sz w:val="20"/>
                <w:szCs w:val="20"/>
              </w:rPr>
              <w:t>0 = Item Not Present or Unacceptable. Substantial Revisions are Required.</w:t>
            </w:r>
          </w:p>
          <w:p w14:paraId="3ED4A29E" w14:textId="77777777" w:rsidR="00880993" w:rsidRPr="00974C39" w:rsidRDefault="00880993" w:rsidP="0025081C">
            <w:pPr>
              <w:spacing w:line="240" w:lineRule="auto"/>
              <w:ind w:firstLine="0"/>
              <w:jc w:val="left"/>
              <w:rPr>
                <w:sz w:val="20"/>
                <w:szCs w:val="20"/>
              </w:rPr>
            </w:pPr>
            <w:r w:rsidRPr="00974C39">
              <w:rPr>
                <w:sz w:val="20"/>
                <w:szCs w:val="20"/>
              </w:rPr>
              <w:t>1 = Item is Present. Does Not Meet Expectations. Revisions are Required.</w:t>
            </w:r>
          </w:p>
          <w:p w14:paraId="7E6F5A6A" w14:textId="77777777" w:rsidR="00880993" w:rsidRPr="00974C39" w:rsidRDefault="00880993" w:rsidP="0025081C">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10EC9E9B" w14:textId="77777777" w:rsidR="00880993" w:rsidRPr="00974C39" w:rsidRDefault="00880993" w:rsidP="0025081C">
            <w:pPr>
              <w:spacing w:line="240" w:lineRule="auto"/>
              <w:ind w:firstLine="0"/>
              <w:jc w:val="left"/>
              <w:rPr>
                <w:b/>
                <w:color w:val="FF0000"/>
                <w:sz w:val="20"/>
                <w:szCs w:val="20"/>
              </w:rPr>
            </w:pPr>
            <w:r w:rsidRPr="00974C39">
              <w:rPr>
                <w:sz w:val="20"/>
                <w:szCs w:val="20"/>
              </w:rPr>
              <w:t>3 = Item Exceeds Expectations. No Revisions are Required.</w:t>
            </w:r>
          </w:p>
        </w:tc>
      </w:tr>
      <w:tr w:rsidR="00880993" w:rsidRPr="00E75F02" w14:paraId="114A4E32" w14:textId="77777777" w:rsidTr="0025081C">
        <w:trPr>
          <w:trHeight w:val="653"/>
          <w:jc w:val="left"/>
        </w:trPr>
        <w:tc>
          <w:tcPr>
            <w:tcW w:w="8856" w:type="dxa"/>
            <w:gridSpan w:val="5"/>
          </w:tcPr>
          <w:p w14:paraId="277B2736" w14:textId="77777777" w:rsidR="00880993" w:rsidRPr="00974C39" w:rsidRDefault="00880993" w:rsidP="0025081C">
            <w:pPr>
              <w:spacing w:afterLines="40" w:after="96" w:line="240" w:lineRule="auto"/>
              <w:ind w:firstLine="0"/>
              <w:jc w:val="left"/>
              <w:rPr>
                <w:b/>
                <w:sz w:val="20"/>
                <w:szCs w:val="20"/>
              </w:rPr>
            </w:pPr>
            <w:r w:rsidRPr="00974C39">
              <w:rPr>
                <w:b/>
                <w:sz w:val="20"/>
                <w:szCs w:val="20"/>
              </w:rPr>
              <w:t>Reviewer Comments:</w:t>
            </w:r>
          </w:p>
          <w:p w14:paraId="3A9C17D0" w14:textId="77777777" w:rsidR="00880993" w:rsidRPr="00974C39" w:rsidDel="00EC6912" w:rsidRDefault="00880993" w:rsidP="0025081C">
            <w:pPr>
              <w:spacing w:afterLines="40" w:after="96" w:line="240" w:lineRule="auto"/>
              <w:ind w:firstLine="0"/>
              <w:rPr>
                <w:b/>
                <w:sz w:val="20"/>
                <w:szCs w:val="20"/>
              </w:rPr>
            </w:pPr>
          </w:p>
        </w:tc>
      </w:tr>
    </w:tbl>
    <w:p w14:paraId="1926A55A" w14:textId="34EDBDDB" w:rsidR="00180F19" w:rsidRPr="00E75F02" w:rsidRDefault="004A5BAA" w:rsidP="00556C26">
      <w:pPr>
        <w:pStyle w:val="Heading3"/>
        <w:rPr>
          <w:b w:val="0"/>
          <w:i w:val="0"/>
        </w:rPr>
      </w:pPr>
      <w:bookmarkStart w:id="1352" w:name="_Toc44415737"/>
      <w:bookmarkStart w:id="1353" w:name="_Toc171694998"/>
      <w:r w:rsidRPr="00E75F02">
        <w:rPr>
          <w:rStyle w:val="Heading3Char"/>
          <w:b/>
          <w:i/>
        </w:rPr>
        <w:t xml:space="preserve">Holistic </w:t>
      </w:r>
      <w:r w:rsidR="00237245" w:rsidRPr="00E75F02">
        <w:rPr>
          <w:rStyle w:val="Heading3Char"/>
          <w:b/>
          <w:i/>
        </w:rPr>
        <w:t>Re</w:t>
      </w:r>
      <w:r w:rsidRPr="00E75F02">
        <w:rPr>
          <w:rStyle w:val="Heading3Char"/>
          <w:b/>
          <w:i/>
        </w:rPr>
        <w:t xml:space="preserve">flection on the </w:t>
      </w:r>
      <w:r w:rsidR="00040B64" w:rsidRPr="00E75F02">
        <w:rPr>
          <w:rStyle w:val="Heading3Char"/>
          <w:b/>
          <w:i/>
        </w:rPr>
        <w:t>P</w:t>
      </w:r>
      <w:r w:rsidRPr="00E75F02">
        <w:rPr>
          <w:rStyle w:val="Heading3Char"/>
          <w:b/>
          <w:i/>
        </w:rPr>
        <w:t xml:space="preserve">roblem </w:t>
      </w:r>
      <w:r w:rsidR="00040B64" w:rsidRPr="00E75F02">
        <w:rPr>
          <w:rStyle w:val="Heading3Char"/>
          <w:b/>
          <w:i/>
        </w:rPr>
        <w:t>S</w:t>
      </w:r>
      <w:r w:rsidRPr="00E75F02">
        <w:rPr>
          <w:rStyle w:val="Heading3Char"/>
          <w:b/>
          <w:i/>
        </w:rPr>
        <w:t>pace</w:t>
      </w:r>
      <w:bookmarkEnd w:id="1352"/>
      <w:bookmarkEnd w:id="1353"/>
    </w:p>
    <w:p w14:paraId="4E6F77D7" w14:textId="4F598C4A" w:rsidR="00F848E8" w:rsidRPr="00E75F02" w:rsidRDefault="00F848E8" w:rsidP="00E243E6">
      <w:pPr>
        <w:widowControl w:val="0"/>
        <w:autoSpaceDE w:val="0"/>
        <w:autoSpaceDN w:val="0"/>
        <w:spacing w:after="0"/>
      </w:pPr>
      <w:commentRangeStart w:id="1354"/>
      <w:r w:rsidRPr="00E75F02">
        <w:t xml:space="preserve">Based on the problem statement, </w:t>
      </w:r>
      <w:r w:rsidR="002D3FD3" w:rsidRPr="00E75F02">
        <w:t>it is not known how African American faculty and peers contributed to goal setting, self-motivation, and ongoing persistence in the college experiences for African American alumni of predominantly White institutions from the South Atlantic Region of the United States.</w:t>
      </w:r>
      <w:r w:rsidRPr="00E75F02">
        <w:rPr>
          <w:spacing w:val="-4"/>
        </w:rPr>
        <w:t xml:space="preserve"> </w:t>
      </w:r>
      <w:commentRangeEnd w:id="1354"/>
      <w:r w:rsidR="003350D0">
        <w:rPr>
          <w:rStyle w:val="CommentReference"/>
        </w:rPr>
        <w:commentReference w:id="1354"/>
      </w:r>
      <w:r w:rsidR="002D3FD3" w:rsidRPr="00E75F02">
        <w:t>After analyzing the data, the</w:t>
      </w:r>
      <w:r w:rsidRPr="00E75F02">
        <w:rPr>
          <w:spacing w:val="-4"/>
        </w:rPr>
        <w:t xml:space="preserve"> </w:t>
      </w:r>
      <w:r w:rsidRPr="00E75F02">
        <w:t>researcher</w:t>
      </w:r>
      <w:r w:rsidRPr="00E75F02">
        <w:rPr>
          <w:spacing w:val="-4"/>
        </w:rPr>
        <w:t xml:space="preserve"> </w:t>
      </w:r>
      <w:r w:rsidRPr="00E75F02">
        <w:t xml:space="preserve">found that </w:t>
      </w:r>
      <w:r w:rsidR="002D3FD3" w:rsidRPr="00E75F02">
        <w:t xml:space="preserve">the </w:t>
      </w:r>
      <w:r w:rsidRPr="00E75F02">
        <w:t xml:space="preserve">influence of their </w:t>
      </w:r>
      <w:r w:rsidR="002D3FD3" w:rsidRPr="00E75F02">
        <w:t xml:space="preserve">faculty, peers, personal ambition, family, and social interactions all contributed to the academic success </w:t>
      </w:r>
      <w:r w:rsidR="00382D41" w:rsidRPr="00E75F02">
        <w:t>and</w:t>
      </w:r>
      <w:r w:rsidR="002D3FD3" w:rsidRPr="00E75F02">
        <w:t xml:space="preserve"> persistence of African American alumni at PWIs. </w:t>
      </w:r>
      <w:r w:rsidRPr="00E75F02">
        <w:t xml:space="preserve">The study was </w:t>
      </w:r>
      <w:r w:rsidR="002D3FD3" w:rsidRPr="00E75F02">
        <w:t>found to answer</w:t>
      </w:r>
      <w:r w:rsidRPr="00E75F02">
        <w:t xml:space="preserve"> </w:t>
      </w:r>
      <w:r w:rsidR="002D3FD3" w:rsidRPr="00E75F02">
        <w:t xml:space="preserve">what </w:t>
      </w:r>
      <w:r w:rsidRPr="00E75F02">
        <w:t>needed to be understood</w:t>
      </w:r>
      <w:r w:rsidR="002D3FD3" w:rsidRPr="00E75F02">
        <w:t xml:space="preserve"> in </w:t>
      </w:r>
      <w:r w:rsidRPr="00E75F02">
        <w:t xml:space="preserve">the problem statement, </w:t>
      </w:r>
      <w:r w:rsidR="002D3FD3" w:rsidRPr="00E75F02">
        <w:t>the</w:t>
      </w:r>
      <w:r w:rsidRPr="00E75F02">
        <w:t xml:space="preserve"> purpose </w:t>
      </w:r>
      <w:r w:rsidR="00382D41" w:rsidRPr="00E75F02">
        <w:t>statement,</w:t>
      </w:r>
      <w:r w:rsidR="002D3FD3" w:rsidRPr="00E75F02">
        <w:t xml:space="preserve"> and the research questions. </w:t>
      </w:r>
    </w:p>
    <w:p w14:paraId="161EC9EE" w14:textId="7859305A" w:rsidR="00366302" w:rsidRPr="00E75F02" w:rsidRDefault="001D77B3" w:rsidP="00556C26">
      <w:pPr>
        <w:pStyle w:val="NormalWeb"/>
        <w:spacing w:before="0" w:beforeAutospacing="0" w:after="0" w:afterAutospacing="0" w:line="480" w:lineRule="auto"/>
      </w:pPr>
      <w:r w:rsidRPr="003350D0">
        <w:rPr>
          <w:highlight w:val="yellow"/>
          <w:rPrChange w:id="1355" w:author="Michael Grohs" w:date="2024-07-16T16:55:00Z" w16du:dateUtc="2024-07-16T21:55:00Z">
            <w:rPr/>
          </w:rPrChange>
        </w:rPr>
        <w:t xml:space="preserve">The goal of the study was </w:t>
      </w:r>
      <w:r w:rsidR="002D3FD3" w:rsidRPr="003350D0">
        <w:rPr>
          <w:highlight w:val="yellow"/>
          <w:rPrChange w:id="1356" w:author="Michael Grohs" w:date="2024-07-16T16:55:00Z" w16du:dateUtc="2024-07-16T21:55:00Z">
            <w:rPr/>
          </w:rPrChange>
        </w:rPr>
        <w:t xml:space="preserve">to explore the phenomenon detailing how African American faculty and peers contributed to African American students’ </w:t>
      </w:r>
      <w:r w:rsidR="00382D41" w:rsidRPr="003350D0">
        <w:rPr>
          <w:highlight w:val="yellow"/>
          <w:rPrChange w:id="1357" w:author="Michael Grohs" w:date="2024-07-16T16:55:00Z" w16du:dateUtc="2024-07-16T21:55:00Z">
            <w:rPr/>
          </w:rPrChange>
        </w:rPr>
        <w:t>goal setting</w:t>
      </w:r>
      <w:r w:rsidR="002D3FD3" w:rsidRPr="003350D0">
        <w:rPr>
          <w:highlight w:val="yellow"/>
          <w:rPrChange w:id="1358" w:author="Michael Grohs" w:date="2024-07-16T16:55:00Z" w16du:dateUtc="2024-07-16T21:55:00Z">
            <w:rPr/>
          </w:rPrChange>
        </w:rPr>
        <w:t>, self-</w:t>
      </w:r>
      <w:r w:rsidR="002D3FD3" w:rsidRPr="003350D0">
        <w:rPr>
          <w:highlight w:val="yellow"/>
          <w:rPrChange w:id="1359" w:author="Michael Grohs" w:date="2024-07-16T16:55:00Z" w16du:dateUtc="2024-07-16T21:55:00Z">
            <w:rPr/>
          </w:rPrChange>
        </w:rPr>
        <w:lastRenderedPageBreak/>
        <w:t xml:space="preserve">motivation, and ongoing persistence at PWIs. </w:t>
      </w:r>
      <w:r w:rsidR="00B5726D" w:rsidRPr="003350D0">
        <w:rPr>
          <w:highlight w:val="yellow"/>
          <w:rPrChange w:id="1360" w:author="Michael Grohs" w:date="2024-07-16T16:55:00Z" w16du:dateUtc="2024-07-16T21:55:00Z">
            <w:rPr/>
          </w:rPrChange>
        </w:rPr>
        <w:t>Diversity is important in the retention of African American students at PWIs.</w:t>
      </w:r>
      <w:r w:rsidR="00B5726D" w:rsidRPr="00E75F02">
        <w:t xml:space="preserve"> To create diversity, colleges and universities should consider hiring more African American faculty position</w:t>
      </w:r>
      <w:r w:rsidR="00EC67A2" w:rsidRPr="00E75F02">
        <w:t>s</w:t>
      </w:r>
      <w:r w:rsidR="00B5726D" w:rsidRPr="00E75F02">
        <w:t xml:space="preserve"> </w:t>
      </w:r>
      <w:r w:rsidR="00382D41" w:rsidRPr="00E75F02">
        <w:t>(Foster</w:t>
      </w:r>
      <w:r w:rsidR="00B5726D" w:rsidRPr="00E75F02">
        <w:t xml:space="preserve">, 2018). </w:t>
      </w:r>
      <w:r w:rsidRPr="00E75F02">
        <w:t xml:space="preserve">What still </w:t>
      </w:r>
      <w:del w:id="1361" w:author="Michael Grohs" w:date="2024-07-15T16:46:00Z" w16du:dateUtc="2024-07-15T21:46:00Z">
        <w:r w:rsidRPr="00E75F02" w:rsidDel="00E8715C">
          <w:delText xml:space="preserve">needed </w:delText>
        </w:r>
      </w:del>
      <w:ins w:id="1362" w:author="Michael Grohs" w:date="2024-07-15T16:46:00Z" w16du:dateUtc="2024-07-15T21:46:00Z">
        <w:r w:rsidR="00E8715C" w:rsidRPr="00E75F02">
          <w:t xml:space="preserve">needs </w:t>
        </w:r>
      </w:ins>
      <w:r w:rsidRPr="00E75F02">
        <w:t>to be understood was how</w:t>
      </w:r>
      <w:r w:rsidR="00366302" w:rsidRPr="00E75F02">
        <w:t xml:space="preserve"> having a good relationship with African </w:t>
      </w:r>
      <w:r w:rsidR="00382D41" w:rsidRPr="00E75F02">
        <w:t>American faculty</w:t>
      </w:r>
      <w:r w:rsidR="00366302" w:rsidRPr="00E75F02">
        <w:t xml:space="preserve"> and peers can be beneficial to retention, academic success, and sense of belonging of African American students.</w:t>
      </w:r>
    </w:p>
    <w:p w14:paraId="6EE579B5" w14:textId="36B2D8BC" w:rsidR="00F848E8" w:rsidRPr="00E75F02" w:rsidRDefault="001D77B3" w:rsidP="00556C26">
      <w:pPr>
        <w:spacing w:after="0"/>
      </w:pPr>
      <w:r w:rsidRPr="00E75F02">
        <w:t xml:space="preserve">This study was relevant because it not only </w:t>
      </w:r>
      <w:r w:rsidR="00382D41" w:rsidRPr="00E75F02">
        <w:t>explored the</w:t>
      </w:r>
      <w:r w:rsidR="000F4A75" w:rsidRPr="00E75F02">
        <w:t xml:space="preserve"> contributions of African American</w:t>
      </w:r>
      <w:r w:rsidR="00366302" w:rsidRPr="00E75F02">
        <w:t xml:space="preserve"> faculty</w:t>
      </w:r>
      <w:r w:rsidR="000F4A75" w:rsidRPr="00E75F02">
        <w:t xml:space="preserve"> and peer </w:t>
      </w:r>
      <w:r w:rsidR="00B33C2C" w:rsidRPr="00E75F02">
        <w:t>relationships,</w:t>
      </w:r>
      <w:r w:rsidR="000F4A75" w:rsidRPr="00E75F02">
        <w:t xml:space="preserve"> </w:t>
      </w:r>
      <w:r w:rsidRPr="00E75F02">
        <w:t xml:space="preserve">but it also explored how </w:t>
      </w:r>
      <w:r w:rsidR="000F4A75" w:rsidRPr="00E75F02">
        <w:t xml:space="preserve">goals, motivation, curriculum, college experiences, and a sense of belonging contributed to the success of African American alumni at PWIs. </w:t>
      </w:r>
      <w:r w:rsidRPr="00E75F02">
        <w:t>The</w:t>
      </w:r>
      <w:r w:rsidRPr="00E75F02">
        <w:rPr>
          <w:spacing w:val="-5"/>
        </w:rPr>
        <w:t xml:space="preserve"> </w:t>
      </w:r>
      <w:r w:rsidRPr="00E75F02">
        <w:t>results</w:t>
      </w:r>
      <w:r w:rsidRPr="00E75F02">
        <w:rPr>
          <w:spacing w:val="-3"/>
        </w:rPr>
        <w:t xml:space="preserve"> </w:t>
      </w:r>
      <w:r w:rsidRPr="00E75F02">
        <w:t>of</w:t>
      </w:r>
      <w:r w:rsidRPr="00E75F02">
        <w:rPr>
          <w:spacing w:val="-3"/>
        </w:rPr>
        <w:t xml:space="preserve"> </w:t>
      </w:r>
      <w:r w:rsidRPr="00E75F02">
        <w:t>the</w:t>
      </w:r>
      <w:r w:rsidRPr="00E75F02">
        <w:rPr>
          <w:spacing w:val="-4"/>
        </w:rPr>
        <w:t xml:space="preserve"> </w:t>
      </w:r>
      <w:r w:rsidRPr="00E75F02">
        <w:t>study</w:t>
      </w:r>
      <w:r w:rsidRPr="00E75F02">
        <w:rPr>
          <w:spacing w:val="-3"/>
        </w:rPr>
        <w:t xml:space="preserve"> </w:t>
      </w:r>
      <w:r w:rsidRPr="00E75F02">
        <w:t xml:space="preserve">found multiple themes </w:t>
      </w:r>
      <w:del w:id="1363" w:author="Michael Grohs" w:date="2024-07-15T10:36:00Z" w16du:dateUtc="2024-07-15T15:36:00Z">
        <w:r w:rsidRPr="00E75F02" w:rsidDel="00314F01">
          <w:delText xml:space="preserve">that </w:delText>
        </w:r>
      </w:del>
      <w:r w:rsidRPr="00E75F02">
        <w:t xml:space="preserve">the participants described that </w:t>
      </w:r>
      <w:r w:rsidR="000F4A75" w:rsidRPr="00E75F02">
        <w:t>contributed to</w:t>
      </w:r>
      <w:r w:rsidRPr="00E75F02">
        <w:t xml:space="preserve"> their decision</w:t>
      </w:r>
      <w:r w:rsidR="000F4A75" w:rsidRPr="00E75F02">
        <w:t xml:space="preserve"> to persist at their PWI.</w:t>
      </w:r>
      <w:r w:rsidR="00D748AF" w:rsidRPr="00974C39">
        <w:rPr>
          <w:rFonts w:ascii="Arial" w:hAnsi="Arial" w:cs="Arial"/>
          <w:color w:val="222222"/>
        </w:rPr>
        <w:t xml:space="preserve"> </w:t>
      </w:r>
    </w:p>
    <w:tbl>
      <w:tblPr>
        <w:tblStyle w:val="TableGridHeader212"/>
        <w:tblW w:w="8856" w:type="dxa"/>
        <w:jc w:val="left"/>
        <w:tblLayout w:type="fixed"/>
        <w:tblLook w:val="04A0" w:firstRow="1" w:lastRow="0" w:firstColumn="1" w:lastColumn="0" w:noHBand="0" w:noVBand="1"/>
      </w:tblPr>
      <w:tblGrid>
        <w:gridCol w:w="3502"/>
        <w:gridCol w:w="1106"/>
        <w:gridCol w:w="990"/>
        <w:gridCol w:w="1440"/>
        <w:gridCol w:w="1818"/>
      </w:tblGrid>
      <w:tr w:rsidR="004A5BAA" w:rsidRPr="00E75F02" w14:paraId="28CC0A2E" w14:textId="77777777" w:rsidTr="004A5BAA">
        <w:trPr>
          <w:cnfStyle w:val="100000000000" w:firstRow="1" w:lastRow="0" w:firstColumn="0" w:lastColumn="0" w:oddVBand="0" w:evenVBand="0" w:oddHBand="0" w:evenHBand="0" w:firstRowFirstColumn="0" w:firstRowLastColumn="0" w:lastRowFirstColumn="0" w:lastRowLastColumn="0"/>
          <w:trHeight w:val="251"/>
          <w:tblHeader/>
          <w:jc w:val="left"/>
        </w:trPr>
        <w:tc>
          <w:tcPr>
            <w:tcW w:w="3502" w:type="dxa"/>
          </w:tcPr>
          <w:bookmarkEnd w:id="376"/>
          <w:p w14:paraId="117FB7C2" w14:textId="77777777" w:rsidR="004A5BAA" w:rsidRPr="00974C39" w:rsidRDefault="004A5BAA" w:rsidP="004A5BAA">
            <w:pPr>
              <w:spacing w:line="240" w:lineRule="auto"/>
              <w:ind w:firstLine="0"/>
              <w:rPr>
                <w:b/>
              </w:rPr>
            </w:pPr>
            <w:r w:rsidRPr="00974C39">
              <w:rPr>
                <w:b/>
              </w:rPr>
              <w:t>Criterion</w:t>
            </w:r>
          </w:p>
          <w:p w14:paraId="6BB941D9" w14:textId="77777777" w:rsidR="004A5BAA" w:rsidRPr="00974C39" w:rsidRDefault="004A5BAA" w:rsidP="004A5BAA">
            <w:pPr>
              <w:spacing w:line="240" w:lineRule="auto"/>
              <w:ind w:firstLine="0"/>
              <w:rPr>
                <w:b/>
              </w:rPr>
            </w:pPr>
            <w:r w:rsidRPr="00974C39">
              <w:t>*</w:t>
            </w:r>
            <w:r w:rsidRPr="00974C39">
              <w:rPr>
                <w:b/>
              </w:rPr>
              <w:t>(Score = 0, 1, 2, or 3)</w:t>
            </w:r>
          </w:p>
        </w:tc>
        <w:tc>
          <w:tcPr>
            <w:tcW w:w="1106" w:type="dxa"/>
          </w:tcPr>
          <w:p w14:paraId="3D2020C3" w14:textId="77777777" w:rsidR="004A5BAA" w:rsidRPr="00974C39" w:rsidRDefault="004A5BAA" w:rsidP="004A5BAA">
            <w:pPr>
              <w:spacing w:line="240" w:lineRule="auto"/>
              <w:ind w:firstLine="0"/>
              <w:rPr>
                <w:b/>
              </w:rPr>
            </w:pPr>
            <w:r w:rsidRPr="00974C39">
              <w:rPr>
                <w:b/>
              </w:rPr>
              <w:t>Learner Score</w:t>
            </w:r>
          </w:p>
        </w:tc>
        <w:tc>
          <w:tcPr>
            <w:tcW w:w="990" w:type="dxa"/>
          </w:tcPr>
          <w:p w14:paraId="1495A74B" w14:textId="77777777" w:rsidR="004A5BAA" w:rsidRPr="00974C39" w:rsidRDefault="004A5BAA" w:rsidP="004A5BAA">
            <w:pPr>
              <w:spacing w:line="240" w:lineRule="auto"/>
              <w:ind w:firstLine="0"/>
              <w:rPr>
                <w:b/>
              </w:rPr>
            </w:pPr>
            <w:r w:rsidRPr="00974C39">
              <w:rPr>
                <w:b/>
              </w:rPr>
              <w:t>Chair Score</w:t>
            </w:r>
          </w:p>
        </w:tc>
        <w:tc>
          <w:tcPr>
            <w:tcW w:w="1440" w:type="dxa"/>
          </w:tcPr>
          <w:p w14:paraId="4C3FA28A" w14:textId="77777777" w:rsidR="004A5BAA" w:rsidRPr="00974C39" w:rsidRDefault="004A5BAA" w:rsidP="004A5BAA">
            <w:pPr>
              <w:spacing w:line="240" w:lineRule="auto"/>
              <w:ind w:firstLine="0"/>
              <w:rPr>
                <w:b/>
              </w:rPr>
            </w:pPr>
            <w:r w:rsidRPr="00974C39">
              <w:rPr>
                <w:b/>
              </w:rPr>
              <w:t>Methodologist Score</w:t>
            </w:r>
          </w:p>
        </w:tc>
        <w:tc>
          <w:tcPr>
            <w:tcW w:w="1818" w:type="dxa"/>
          </w:tcPr>
          <w:p w14:paraId="404B6E1C" w14:textId="77777777" w:rsidR="004A5BAA" w:rsidRPr="00974C39" w:rsidRDefault="004A5BAA" w:rsidP="004A5BAA">
            <w:pPr>
              <w:spacing w:line="240" w:lineRule="auto"/>
              <w:ind w:firstLine="0"/>
              <w:rPr>
                <w:b/>
              </w:rPr>
            </w:pPr>
            <w:r w:rsidRPr="00974C39">
              <w:rPr>
                <w:b/>
              </w:rPr>
              <w:t>Content Expert Score</w:t>
            </w:r>
          </w:p>
        </w:tc>
      </w:tr>
      <w:tr w:rsidR="004A5BAA" w:rsidRPr="00E75F02" w14:paraId="37B2C3C3" w14:textId="77777777" w:rsidTr="004A5BAA">
        <w:trPr>
          <w:trHeight w:val="251"/>
          <w:jc w:val="left"/>
        </w:trPr>
        <w:tc>
          <w:tcPr>
            <w:tcW w:w="8856" w:type="dxa"/>
            <w:gridSpan w:val="5"/>
            <w:shd w:val="clear" w:color="auto" w:fill="CCC0D9" w:themeFill="accent4" w:themeFillTint="66"/>
          </w:tcPr>
          <w:p w14:paraId="36AF50AB" w14:textId="77777777" w:rsidR="004A5BAA" w:rsidRPr="00974C39" w:rsidRDefault="004A5BAA" w:rsidP="004A5BAA">
            <w:pPr>
              <w:spacing w:line="240" w:lineRule="auto"/>
              <w:ind w:firstLine="0"/>
              <w:rPr>
                <w:b/>
                <w:sz w:val="20"/>
              </w:rPr>
            </w:pPr>
            <w:r w:rsidRPr="00974C39">
              <w:rPr>
                <w:b/>
                <w:sz w:val="20"/>
              </w:rPr>
              <w:t xml:space="preserve">HOLISTIC REFLECTION ON THE PROBLEM SPACE. </w:t>
            </w:r>
          </w:p>
          <w:p w14:paraId="7EB66E4F" w14:textId="77777777" w:rsidR="004A5BAA" w:rsidRPr="00974C39" w:rsidRDefault="004A5BAA" w:rsidP="004A5BAA">
            <w:pPr>
              <w:spacing w:line="240" w:lineRule="auto"/>
              <w:ind w:firstLine="0"/>
              <w:rPr>
                <w:sz w:val="20"/>
              </w:rPr>
            </w:pPr>
            <w:r w:rsidRPr="00974C39">
              <w:rPr>
                <w:sz w:val="20"/>
              </w:rPr>
              <w:t>(Minimum three to four paragraphs or approximately one page)</w:t>
            </w:r>
          </w:p>
        </w:tc>
      </w:tr>
      <w:tr w:rsidR="004A5BAA" w:rsidRPr="00E75F02" w14:paraId="0B4A6ADF" w14:textId="77777777" w:rsidTr="004A5BAA">
        <w:trPr>
          <w:trHeight w:val="251"/>
          <w:jc w:val="left"/>
        </w:trPr>
        <w:tc>
          <w:tcPr>
            <w:tcW w:w="3502" w:type="dxa"/>
          </w:tcPr>
          <w:p w14:paraId="600CDB71" w14:textId="77777777" w:rsidR="004A5BAA" w:rsidRPr="00974C39" w:rsidRDefault="004A5BAA" w:rsidP="004A5BAA">
            <w:pPr>
              <w:spacing w:afterLines="40" w:after="96" w:line="240" w:lineRule="auto"/>
              <w:ind w:firstLine="0"/>
              <w:jc w:val="left"/>
              <w:rPr>
                <w:sz w:val="20"/>
              </w:rPr>
            </w:pPr>
            <w:r w:rsidRPr="00974C39">
              <w:rPr>
                <w:sz w:val="20"/>
              </w:rPr>
              <w:t>Provides an overview of what the learner drew from the problem space</w:t>
            </w:r>
          </w:p>
        </w:tc>
        <w:tc>
          <w:tcPr>
            <w:tcW w:w="1106" w:type="dxa"/>
          </w:tcPr>
          <w:p w14:paraId="684B6274" w14:textId="5D0A5CA5" w:rsidR="004A5BAA" w:rsidRPr="00974C39" w:rsidRDefault="000F4A75" w:rsidP="004A5BAA">
            <w:pPr>
              <w:spacing w:afterLines="40" w:after="96" w:line="240" w:lineRule="auto"/>
              <w:ind w:firstLine="0"/>
              <w:rPr>
                <w:sz w:val="20"/>
              </w:rPr>
            </w:pPr>
            <w:r w:rsidRPr="00974C39">
              <w:rPr>
                <w:sz w:val="20"/>
              </w:rPr>
              <w:t>2</w:t>
            </w:r>
          </w:p>
        </w:tc>
        <w:tc>
          <w:tcPr>
            <w:tcW w:w="990" w:type="dxa"/>
          </w:tcPr>
          <w:p w14:paraId="2F0CE544" w14:textId="59991199" w:rsidR="004A5BAA" w:rsidRPr="00974C39" w:rsidRDefault="00F939B3" w:rsidP="004A5BAA">
            <w:pPr>
              <w:spacing w:afterLines="40" w:after="96" w:line="240" w:lineRule="auto"/>
              <w:ind w:firstLine="0"/>
              <w:rPr>
                <w:sz w:val="20"/>
              </w:rPr>
            </w:pPr>
            <w:r w:rsidRPr="00974C39">
              <w:rPr>
                <w:sz w:val="20"/>
              </w:rPr>
              <w:t>2</w:t>
            </w:r>
          </w:p>
        </w:tc>
        <w:tc>
          <w:tcPr>
            <w:tcW w:w="1440" w:type="dxa"/>
          </w:tcPr>
          <w:p w14:paraId="1CC4357A" w14:textId="77777777" w:rsidR="004A5BAA" w:rsidRPr="00974C39" w:rsidRDefault="004A5BAA" w:rsidP="004A5BAA">
            <w:pPr>
              <w:spacing w:afterLines="40" w:after="96" w:line="240" w:lineRule="auto"/>
              <w:ind w:firstLine="0"/>
              <w:rPr>
                <w:sz w:val="20"/>
              </w:rPr>
            </w:pPr>
            <w:r w:rsidRPr="00974C39">
              <w:rPr>
                <w:sz w:val="20"/>
              </w:rPr>
              <w:t>X</w:t>
            </w:r>
          </w:p>
        </w:tc>
        <w:tc>
          <w:tcPr>
            <w:tcW w:w="1818" w:type="dxa"/>
          </w:tcPr>
          <w:p w14:paraId="2E443FA5" w14:textId="6044F385" w:rsidR="004A5BAA" w:rsidRPr="00974C39" w:rsidRDefault="00F939B3" w:rsidP="004A5BAA">
            <w:pPr>
              <w:spacing w:afterLines="40" w:after="96" w:line="240" w:lineRule="auto"/>
              <w:ind w:firstLine="0"/>
              <w:rPr>
                <w:sz w:val="20"/>
              </w:rPr>
            </w:pPr>
            <w:r w:rsidRPr="00974C39">
              <w:rPr>
                <w:sz w:val="20"/>
              </w:rPr>
              <w:t>2</w:t>
            </w:r>
          </w:p>
        </w:tc>
      </w:tr>
      <w:tr w:rsidR="004A5BAA" w:rsidRPr="00E75F02" w14:paraId="6A9FC937" w14:textId="77777777" w:rsidTr="004A5BAA">
        <w:trPr>
          <w:trHeight w:val="653"/>
          <w:jc w:val="left"/>
        </w:trPr>
        <w:tc>
          <w:tcPr>
            <w:tcW w:w="3502" w:type="dxa"/>
          </w:tcPr>
          <w:p w14:paraId="40F29CE4" w14:textId="77777777" w:rsidR="004A5BAA" w:rsidRPr="00974C39" w:rsidRDefault="004A5BAA" w:rsidP="004A5BAA">
            <w:pPr>
              <w:spacing w:afterLines="40" w:after="96" w:line="240" w:lineRule="auto"/>
              <w:ind w:firstLine="0"/>
              <w:jc w:val="left"/>
              <w:rPr>
                <w:sz w:val="20"/>
              </w:rPr>
            </w:pPr>
            <w:r w:rsidRPr="00974C39">
              <w:rPr>
                <w:sz w:val="20"/>
              </w:rPr>
              <w:t xml:space="preserve">Discusses how the study was relevant and contributed to what needed to be understood. </w:t>
            </w:r>
          </w:p>
        </w:tc>
        <w:tc>
          <w:tcPr>
            <w:tcW w:w="1106" w:type="dxa"/>
          </w:tcPr>
          <w:p w14:paraId="3679B34A" w14:textId="71911728" w:rsidR="004A5BAA" w:rsidRPr="00974C39" w:rsidRDefault="000F4A75" w:rsidP="004A5BAA">
            <w:pPr>
              <w:spacing w:afterLines="40" w:after="96" w:line="240" w:lineRule="auto"/>
              <w:ind w:firstLine="0"/>
              <w:rPr>
                <w:sz w:val="20"/>
              </w:rPr>
            </w:pPr>
            <w:r w:rsidRPr="00974C39">
              <w:rPr>
                <w:sz w:val="20"/>
              </w:rPr>
              <w:t>2</w:t>
            </w:r>
          </w:p>
        </w:tc>
        <w:tc>
          <w:tcPr>
            <w:tcW w:w="990" w:type="dxa"/>
          </w:tcPr>
          <w:p w14:paraId="75DFFD43" w14:textId="503F2675" w:rsidR="004A5BAA" w:rsidRPr="00974C39" w:rsidRDefault="00F939B3" w:rsidP="004A5BAA">
            <w:pPr>
              <w:spacing w:afterLines="40" w:after="96" w:line="240" w:lineRule="auto"/>
              <w:ind w:firstLine="0"/>
              <w:rPr>
                <w:sz w:val="20"/>
              </w:rPr>
            </w:pPr>
            <w:r w:rsidRPr="00974C39">
              <w:rPr>
                <w:sz w:val="20"/>
              </w:rPr>
              <w:t>2</w:t>
            </w:r>
          </w:p>
        </w:tc>
        <w:tc>
          <w:tcPr>
            <w:tcW w:w="1440" w:type="dxa"/>
          </w:tcPr>
          <w:p w14:paraId="2D03FC4F" w14:textId="77777777" w:rsidR="004A5BAA" w:rsidRPr="00974C39" w:rsidRDefault="004A5BAA" w:rsidP="004A5BAA">
            <w:pPr>
              <w:spacing w:afterLines="40" w:after="96" w:line="240" w:lineRule="auto"/>
              <w:ind w:firstLine="0"/>
              <w:rPr>
                <w:sz w:val="20"/>
              </w:rPr>
            </w:pPr>
            <w:r w:rsidRPr="00974C39">
              <w:rPr>
                <w:sz w:val="20"/>
              </w:rPr>
              <w:t>X</w:t>
            </w:r>
          </w:p>
        </w:tc>
        <w:tc>
          <w:tcPr>
            <w:tcW w:w="1818" w:type="dxa"/>
          </w:tcPr>
          <w:p w14:paraId="0CF33E0A" w14:textId="21B33AFC" w:rsidR="004A5BAA" w:rsidRPr="00974C39" w:rsidRDefault="00F939B3" w:rsidP="004A5BAA">
            <w:pPr>
              <w:spacing w:afterLines="40" w:after="96" w:line="240" w:lineRule="auto"/>
              <w:ind w:firstLine="0"/>
              <w:rPr>
                <w:sz w:val="20"/>
              </w:rPr>
            </w:pPr>
            <w:r w:rsidRPr="00974C39">
              <w:rPr>
                <w:sz w:val="20"/>
              </w:rPr>
              <w:t>2</w:t>
            </w:r>
          </w:p>
        </w:tc>
      </w:tr>
      <w:tr w:rsidR="004A5BAA" w:rsidRPr="00E75F02" w14:paraId="35CC3D30" w14:textId="77777777" w:rsidTr="004A5BAA">
        <w:trPr>
          <w:trHeight w:val="653"/>
          <w:jc w:val="left"/>
        </w:trPr>
        <w:tc>
          <w:tcPr>
            <w:tcW w:w="3502" w:type="dxa"/>
          </w:tcPr>
          <w:p w14:paraId="0EF73D0B" w14:textId="6EB7DB49" w:rsidR="004A5BAA" w:rsidRPr="00974C39" w:rsidRDefault="00934B6D" w:rsidP="004A5BAA">
            <w:pPr>
              <w:keepLines/>
              <w:spacing w:afterLines="40" w:after="96" w:line="240" w:lineRule="auto"/>
              <w:ind w:firstLine="0"/>
              <w:jc w:val="left"/>
              <w:rPr>
                <w:sz w:val="20"/>
              </w:rPr>
            </w:pPr>
            <w:r w:rsidRPr="00974C39">
              <w:rPr>
                <w:sz w:val="20"/>
              </w:rPr>
              <w:t>Section is written in a way that is well structured, has a logical flow, uses correct paragraph structure, sentence structure, punctuation, and APA format</w:t>
            </w:r>
          </w:p>
        </w:tc>
        <w:tc>
          <w:tcPr>
            <w:tcW w:w="1106" w:type="dxa"/>
          </w:tcPr>
          <w:p w14:paraId="3DED7E5A" w14:textId="663244FA" w:rsidR="004A5BAA" w:rsidRPr="00974C39" w:rsidRDefault="000F4A75" w:rsidP="004A5BAA">
            <w:pPr>
              <w:spacing w:afterLines="40" w:after="96" w:line="240" w:lineRule="auto"/>
              <w:ind w:firstLine="0"/>
              <w:rPr>
                <w:sz w:val="20"/>
              </w:rPr>
            </w:pPr>
            <w:r w:rsidRPr="00974C39">
              <w:rPr>
                <w:sz w:val="20"/>
              </w:rPr>
              <w:t>2</w:t>
            </w:r>
          </w:p>
        </w:tc>
        <w:tc>
          <w:tcPr>
            <w:tcW w:w="990" w:type="dxa"/>
          </w:tcPr>
          <w:p w14:paraId="5B1514BE" w14:textId="73EA9F46" w:rsidR="004A5BAA" w:rsidRPr="00974C39" w:rsidRDefault="00F939B3" w:rsidP="004A5BAA">
            <w:pPr>
              <w:spacing w:afterLines="40" w:after="96" w:line="240" w:lineRule="auto"/>
              <w:ind w:firstLine="0"/>
              <w:rPr>
                <w:sz w:val="20"/>
              </w:rPr>
            </w:pPr>
            <w:r w:rsidRPr="00974C39">
              <w:rPr>
                <w:sz w:val="20"/>
              </w:rPr>
              <w:t>2</w:t>
            </w:r>
          </w:p>
        </w:tc>
        <w:tc>
          <w:tcPr>
            <w:tcW w:w="1440" w:type="dxa"/>
          </w:tcPr>
          <w:p w14:paraId="52C992E4" w14:textId="77777777" w:rsidR="004A5BAA" w:rsidRPr="00974C39" w:rsidRDefault="004A5BAA" w:rsidP="004A5BAA">
            <w:pPr>
              <w:autoSpaceDE w:val="0"/>
              <w:autoSpaceDN w:val="0"/>
              <w:adjustRightInd w:val="0"/>
              <w:spacing w:afterLines="40" w:after="96" w:line="240" w:lineRule="auto"/>
              <w:ind w:firstLine="0"/>
              <w:rPr>
                <w:sz w:val="20"/>
              </w:rPr>
            </w:pPr>
            <w:r w:rsidRPr="00974C39">
              <w:rPr>
                <w:sz w:val="20"/>
              </w:rPr>
              <w:t>X</w:t>
            </w:r>
          </w:p>
        </w:tc>
        <w:tc>
          <w:tcPr>
            <w:tcW w:w="1818" w:type="dxa"/>
          </w:tcPr>
          <w:p w14:paraId="1A1514D0" w14:textId="0AED3672" w:rsidR="004A5BAA" w:rsidRPr="00974C39" w:rsidRDefault="00F939B3" w:rsidP="004A5BAA">
            <w:pPr>
              <w:autoSpaceDE w:val="0"/>
              <w:autoSpaceDN w:val="0"/>
              <w:adjustRightInd w:val="0"/>
              <w:spacing w:afterLines="40" w:after="96" w:line="240" w:lineRule="auto"/>
              <w:ind w:firstLine="0"/>
              <w:rPr>
                <w:sz w:val="20"/>
              </w:rPr>
            </w:pPr>
            <w:r w:rsidRPr="00974C39">
              <w:rPr>
                <w:sz w:val="20"/>
              </w:rPr>
              <w:t>2</w:t>
            </w:r>
          </w:p>
        </w:tc>
      </w:tr>
      <w:tr w:rsidR="004A5BAA" w:rsidRPr="00E75F02" w14:paraId="466BE068" w14:textId="77777777" w:rsidTr="004A5BAA">
        <w:trPr>
          <w:trHeight w:val="653"/>
          <w:jc w:val="left"/>
        </w:trPr>
        <w:tc>
          <w:tcPr>
            <w:tcW w:w="8856" w:type="dxa"/>
            <w:gridSpan w:val="5"/>
          </w:tcPr>
          <w:p w14:paraId="77543B2B" w14:textId="77777777" w:rsidR="004A5BAA" w:rsidRPr="00974C39" w:rsidRDefault="004A5BAA" w:rsidP="004A5BAA">
            <w:pPr>
              <w:spacing w:line="240" w:lineRule="auto"/>
              <w:ind w:firstLine="0"/>
              <w:jc w:val="left"/>
              <w:rPr>
                <w:b/>
                <w:sz w:val="20"/>
                <w:szCs w:val="20"/>
              </w:rPr>
            </w:pPr>
            <w:r w:rsidRPr="00974C39">
              <w:rPr>
                <w:b/>
                <w:sz w:val="20"/>
                <w:szCs w:val="20"/>
              </w:rPr>
              <w:t>*Score each requirement listed in the criteria table using the following scale:</w:t>
            </w:r>
          </w:p>
          <w:p w14:paraId="756ECD90" w14:textId="77777777" w:rsidR="004A5BAA" w:rsidRPr="00974C39" w:rsidRDefault="004A5BAA" w:rsidP="004A5BAA">
            <w:pPr>
              <w:spacing w:line="240" w:lineRule="auto"/>
              <w:ind w:firstLine="0"/>
              <w:jc w:val="left"/>
              <w:rPr>
                <w:sz w:val="20"/>
                <w:szCs w:val="20"/>
              </w:rPr>
            </w:pPr>
            <w:r w:rsidRPr="00974C39">
              <w:rPr>
                <w:sz w:val="20"/>
                <w:szCs w:val="20"/>
              </w:rPr>
              <w:t>0 = Item Not Present or Unacceptable. Substantial Revisions are Required.</w:t>
            </w:r>
          </w:p>
          <w:p w14:paraId="36D111B6" w14:textId="77777777" w:rsidR="004A5BAA" w:rsidRPr="00974C39" w:rsidRDefault="004A5BAA" w:rsidP="004A5BAA">
            <w:pPr>
              <w:spacing w:line="240" w:lineRule="auto"/>
              <w:ind w:firstLine="0"/>
              <w:jc w:val="left"/>
              <w:rPr>
                <w:sz w:val="20"/>
                <w:szCs w:val="20"/>
              </w:rPr>
            </w:pPr>
            <w:r w:rsidRPr="00974C39">
              <w:rPr>
                <w:sz w:val="20"/>
                <w:szCs w:val="20"/>
              </w:rPr>
              <w:t>1 = Item is Present. Does Not Meet Expectations. Revisions are Required.</w:t>
            </w:r>
          </w:p>
          <w:p w14:paraId="0DA14B76" w14:textId="77777777" w:rsidR="004A5BAA" w:rsidRPr="00974C39" w:rsidRDefault="004A5BAA" w:rsidP="004A5BAA">
            <w:pPr>
              <w:spacing w:line="240" w:lineRule="auto"/>
              <w:ind w:firstLine="0"/>
              <w:jc w:val="left"/>
              <w:rPr>
                <w:sz w:val="20"/>
                <w:szCs w:val="20"/>
              </w:rPr>
            </w:pPr>
            <w:r w:rsidRPr="00974C39">
              <w:rPr>
                <w:sz w:val="20"/>
                <w:szCs w:val="20"/>
              </w:rPr>
              <w:t xml:space="preserve">2 = Item is Acceptable. Meets Expectations. Some Revisions May be Suggested or Required. </w:t>
            </w:r>
          </w:p>
          <w:p w14:paraId="7FD8A742" w14:textId="77777777" w:rsidR="004A5BAA" w:rsidRPr="00974C39" w:rsidRDefault="004A5BAA" w:rsidP="004A5BAA">
            <w:pPr>
              <w:keepLines/>
              <w:spacing w:afterLines="40" w:after="96" w:line="240" w:lineRule="auto"/>
              <w:ind w:firstLine="0"/>
              <w:jc w:val="left"/>
              <w:rPr>
                <w:sz w:val="20"/>
                <w:szCs w:val="20"/>
              </w:rPr>
            </w:pPr>
            <w:r w:rsidRPr="00974C39">
              <w:rPr>
                <w:sz w:val="20"/>
                <w:szCs w:val="20"/>
              </w:rPr>
              <w:t>3 = Item Exceeds Expectations. No Revisions are Required.</w:t>
            </w:r>
          </w:p>
          <w:p w14:paraId="3595946D" w14:textId="77777777" w:rsidR="004A5BAA" w:rsidRPr="00974C39" w:rsidRDefault="004A5BAA" w:rsidP="004A5BAA">
            <w:pPr>
              <w:autoSpaceDE w:val="0"/>
              <w:autoSpaceDN w:val="0"/>
              <w:adjustRightInd w:val="0"/>
              <w:spacing w:afterLines="40" w:after="96" w:line="240" w:lineRule="auto"/>
              <w:ind w:firstLine="0"/>
              <w:rPr>
                <w:sz w:val="20"/>
              </w:rPr>
            </w:pPr>
          </w:p>
        </w:tc>
      </w:tr>
      <w:tr w:rsidR="004A5BAA" w:rsidRPr="00E75F02" w14:paraId="2C10E949" w14:textId="77777777" w:rsidTr="004A5BAA">
        <w:trPr>
          <w:trHeight w:val="653"/>
          <w:jc w:val="left"/>
        </w:trPr>
        <w:tc>
          <w:tcPr>
            <w:tcW w:w="8856" w:type="dxa"/>
            <w:gridSpan w:val="5"/>
          </w:tcPr>
          <w:p w14:paraId="338CC236" w14:textId="77777777" w:rsidR="004A5BAA" w:rsidRPr="00974C39" w:rsidRDefault="004A5BAA" w:rsidP="004A5BAA">
            <w:pPr>
              <w:spacing w:afterLines="40" w:after="96" w:line="240" w:lineRule="auto"/>
              <w:ind w:firstLine="0"/>
              <w:jc w:val="left"/>
              <w:rPr>
                <w:b/>
                <w:sz w:val="20"/>
                <w:szCs w:val="20"/>
              </w:rPr>
            </w:pPr>
            <w:r w:rsidRPr="00974C39">
              <w:rPr>
                <w:b/>
                <w:sz w:val="20"/>
                <w:szCs w:val="20"/>
              </w:rPr>
              <w:t>Reviewer Comments:</w:t>
            </w:r>
          </w:p>
          <w:p w14:paraId="3A034F95" w14:textId="77777777" w:rsidR="004A5BAA" w:rsidRPr="00974C39" w:rsidRDefault="004A5BAA" w:rsidP="004A5BAA">
            <w:pPr>
              <w:autoSpaceDE w:val="0"/>
              <w:autoSpaceDN w:val="0"/>
              <w:adjustRightInd w:val="0"/>
              <w:spacing w:afterLines="40" w:after="96" w:line="240" w:lineRule="auto"/>
              <w:ind w:firstLine="0"/>
              <w:rPr>
                <w:sz w:val="20"/>
              </w:rPr>
            </w:pPr>
          </w:p>
        </w:tc>
      </w:tr>
    </w:tbl>
    <w:p w14:paraId="4E1AD240" w14:textId="77777777" w:rsidR="00FE13F3" w:rsidRPr="00E75F02" w:rsidRDefault="00FE13F3">
      <w:pPr>
        <w:spacing w:line="240" w:lineRule="auto"/>
        <w:ind w:firstLine="0"/>
        <w:rPr>
          <w:b/>
          <w:bCs/>
          <w:color w:val="000000"/>
        </w:rPr>
      </w:pPr>
      <w:bookmarkStart w:id="1364" w:name="_Toc481674153"/>
      <w:bookmarkStart w:id="1365" w:name="_Toc503990780"/>
      <w:r w:rsidRPr="00E75F02">
        <w:br w:type="page"/>
      </w:r>
    </w:p>
    <w:p w14:paraId="39FB9709" w14:textId="6B76F827" w:rsidR="00C84961" w:rsidRPr="00E75F02" w:rsidRDefault="00C84961" w:rsidP="00556C26">
      <w:pPr>
        <w:pStyle w:val="Heading1"/>
      </w:pPr>
      <w:bookmarkStart w:id="1366" w:name="_Toc171694999"/>
      <w:r w:rsidRPr="00E75F02">
        <w:lastRenderedPageBreak/>
        <w:t>References</w:t>
      </w:r>
      <w:bookmarkEnd w:id="1364"/>
      <w:bookmarkEnd w:id="1365"/>
      <w:bookmarkEnd w:id="1366"/>
    </w:p>
    <w:p w14:paraId="30EC1BAE" w14:textId="13CD3E3D" w:rsidR="00BF5AD9" w:rsidRPr="00E75F02" w:rsidRDefault="00BF5AD9" w:rsidP="00556C26">
      <w:pPr>
        <w:pStyle w:val="APAReference"/>
        <w:spacing w:after="0"/>
        <w:rPr>
          <w:color w:val="000000" w:themeColor="text1"/>
          <w:szCs w:val="24"/>
          <w:shd w:val="clear" w:color="auto" w:fill="FEFEFE"/>
        </w:rPr>
      </w:pPr>
      <w:r w:rsidRPr="00E75F02">
        <w:rPr>
          <w:color w:val="000000" w:themeColor="text1"/>
          <w:szCs w:val="24"/>
          <w:shd w:val="clear" w:color="auto" w:fill="FEFEFE"/>
        </w:rPr>
        <w:t>Abney, S. (2020)</w:t>
      </w:r>
      <w:r w:rsidR="002E5CE0" w:rsidRPr="00E75F02">
        <w:rPr>
          <w:color w:val="000000" w:themeColor="text1"/>
          <w:szCs w:val="24"/>
          <w:shd w:val="clear" w:color="auto" w:fill="FEFEFE"/>
        </w:rPr>
        <w:t>.</w:t>
      </w:r>
      <w:r w:rsidRPr="00E75F02">
        <w:rPr>
          <w:color w:val="000000" w:themeColor="text1"/>
          <w:szCs w:val="24"/>
          <w:shd w:val="clear" w:color="auto" w:fill="FEFEFE"/>
        </w:rPr>
        <w:t xml:space="preserve"> A </w:t>
      </w:r>
      <w:r w:rsidR="002E5CE0" w:rsidRPr="00E75F02">
        <w:rPr>
          <w:color w:val="000000" w:themeColor="text1"/>
          <w:szCs w:val="24"/>
          <w:shd w:val="clear" w:color="auto" w:fill="FEFEFE"/>
        </w:rPr>
        <w:t>c</w:t>
      </w:r>
      <w:r w:rsidRPr="00E75F02">
        <w:rPr>
          <w:color w:val="000000" w:themeColor="text1"/>
          <w:szCs w:val="24"/>
          <w:shd w:val="clear" w:color="auto" w:fill="FEFEFE"/>
        </w:rPr>
        <w:t xml:space="preserve">omparison of </w:t>
      </w:r>
      <w:r w:rsidR="002E5CE0" w:rsidRPr="00E75F02">
        <w:rPr>
          <w:color w:val="000000" w:themeColor="text1"/>
          <w:szCs w:val="24"/>
          <w:shd w:val="clear" w:color="auto" w:fill="FEFEFE"/>
        </w:rPr>
        <w:t>t</w:t>
      </w:r>
      <w:r w:rsidRPr="00E75F02">
        <w:rPr>
          <w:color w:val="000000" w:themeColor="text1"/>
          <w:szCs w:val="24"/>
          <w:shd w:val="clear" w:color="auto" w:fill="FEFEFE"/>
        </w:rPr>
        <w:t xml:space="preserve">raditional </w:t>
      </w:r>
      <w:r w:rsidR="002E5CE0" w:rsidRPr="00E75F02">
        <w:rPr>
          <w:color w:val="000000" w:themeColor="text1"/>
          <w:szCs w:val="24"/>
          <w:shd w:val="clear" w:color="auto" w:fill="FEFEFE"/>
        </w:rPr>
        <w:t>c</w:t>
      </w:r>
      <w:r w:rsidRPr="00E75F02">
        <w:rPr>
          <w:color w:val="000000" w:themeColor="text1"/>
          <w:szCs w:val="24"/>
          <w:shd w:val="clear" w:color="auto" w:fill="FEFEFE"/>
        </w:rPr>
        <w:t xml:space="preserve">lassroom and </w:t>
      </w:r>
      <w:r w:rsidR="002E5CE0" w:rsidRPr="00E75F02">
        <w:rPr>
          <w:color w:val="000000" w:themeColor="text1"/>
          <w:szCs w:val="24"/>
          <w:shd w:val="clear" w:color="auto" w:fill="FEFEFE"/>
        </w:rPr>
        <w:t>d</w:t>
      </w:r>
      <w:r w:rsidRPr="00E75F02">
        <w:rPr>
          <w:color w:val="000000" w:themeColor="text1"/>
          <w:szCs w:val="24"/>
          <w:shd w:val="clear" w:color="auto" w:fill="FEFEFE"/>
        </w:rPr>
        <w:t xml:space="preserve">istance </w:t>
      </w:r>
      <w:r w:rsidR="002E5CE0" w:rsidRPr="00E75F02">
        <w:rPr>
          <w:color w:val="000000" w:themeColor="text1"/>
          <w:szCs w:val="24"/>
          <w:shd w:val="clear" w:color="auto" w:fill="FEFEFE"/>
        </w:rPr>
        <w:t>e</w:t>
      </w:r>
      <w:r w:rsidRPr="00E75F02">
        <w:rPr>
          <w:color w:val="000000" w:themeColor="text1"/>
          <w:szCs w:val="24"/>
          <w:shd w:val="clear" w:color="auto" w:fill="FEFEFE"/>
        </w:rPr>
        <w:t xml:space="preserve">ducation </w:t>
      </w:r>
      <w:r w:rsidR="002E5CE0" w:rsidRPr="00E75F02">
        <w:rPr>
          <w:color w:val="000000" w:themeColor="text1"/>
          <w:szCs w:val="24"/>
          <w:shd w:val="clear" w:color="auto" w:fill="FEFEFE"/>
        </w:rPr>
        <w:t>c</w:t>
      </w:r>
      <w:r w:rsidRPr="00E75F02">
        <w:rPr>
          <w:color w:val="000000" w:themeColor="text1"/>
          <w:szCs w:val="24"/>
          <w:shd w:val="clear" w:color="auto" w:fill="FEFEFE"/>
        </w:rPr>
        <w:t xml:space="preserve">lassroom on </w:t>
      </w:r>
      <w:r w:rsidR="002E5CE0" w:rsidRPr="00E75F02">
        <w:rPr>
          <w:color w:val="000000" w:themeColor="text1"/>
          <w:szCs w:val="24"/>
          <w:shd w:val="clear" w:color="auto" w:fill="FEFEFE"/>
        </w:rPr>
        <w:t>g</w:t>
      </w:r>
      <w:r w:rsidRPr="00E75F02">
        <w:rPr>
          <w:color w:val="000000" w:themeColor="text1"/>
          <w:szCs w:val="24"/>
          <w:shd w:val="clear" w:color="auto" w:fill="FEFEFE"/>
        </w:rPr>
        <w:t xml:space="preserve">lobal </w:t>
      </w:r>
      <w:r w:rsidR="002E5CE0" w:rsidRPr="00E75F02">
        <w:rPr>
          <w:color w:val="000000" w:themeColor="text1"/>
          <w:szCs w:val="24"/>
          <w:shd w:val="clear" w:color="auto" w:fill="FEFEFE"/>
        </w:rPr>
        <w:t>l</w:t>
      </w:r>
      <w:r w:rsidRPr="00E75F02">
        <w:rPr>
          <w:color w:val="000000" w:themeColor="text1"/>
          <w:szCs w:val="24"/>
          <w:shd w:val="clear" w:color="auto" w:fill="FEFEFE"/>
        </w:rPr>
        <w:t xml:space="preserve">ogistics and </w:t>
      </w:r>
      <w:r w:rsidR="002E5CE0" w:rsidRPr="00E75F02">
        <w:rPr>
          <w:color w:val="000000" w:themeColor="text1"/>
          <w:szCs w:val="24"/>
          <w:shd w:val="clear" w:color="auto" w:fill="FEFEFE"/>
        </w:rPr>
        <w:t>g</w:t>
      </w:r>
      <w:r w:rsidRPr="00E75F02">
        <w:rPr>
          <w:color w:val="000000" w:themeColor="text1"/>
          <w:szCs w:val="24"/>
          <w:shd w:val="clear" w:color="auto" w:fill="FEFEFE"/>
        </w:rPr>
        <w:t xml:space="preserve">roup </w:t>
      </w:r>
      <w:r w:rsidR="002E5CE0" w:rsidRPr="00E75F02">
        <w:rPr>
          <w:color w:val="000000" w:themeColor="text1"/>
          <w:szCs w:val="24"/>
          <w:shd w:val="clear" w:color="auto" w:fill="FEFEFE"/>
        </w:rPr>
        <w:t>s</w:t>
      </w:r>
      <w:r w:rsidRPr="00E75F02">
        <w:rPr>
          <w:color w:val="000000" w:themeColor="text1"/>
          <w:szCs w:val="24"/>
          <w:shd w:val="clear" w:color="auto" w:fill="FEFEFE"/>
        </w:rPr>
        <w:t>ettings</w:t>
      </w:r>
      <w:r w:rsidR="002E5CE0" w:rsidRPr="00E75F02">
        <w:rPr>
          <w:color w:val="000000" w:themeColor="text1"/>
          <w:szCs w:val="24"/>
          <w:shd w:val="clear" w:color="auto" w:fill="FEFEFE"/>
        </w:rPr>
        <w:t xml:space="preserve">. </w:t>
      </w:r>
      <w:r w:rsidRPr="00E75F02">
        <w:rPr>
          <w:i/>
          <w:iCs/>
          <w:color w:val="000000" w:themeColor="text1"/>
          <w:szCs w:val="24"/>
          <w:shd w:val="clear" w:color="auto" w:fill="FEFEFE"/>
        </w:rPr>
        <w:t>The Journal of Technology, Management, and Applied Engineering</w:t>
      </w:r>
      <w:r w:rsidR="002E5CE0" w:rsidRPr="00E75F02">
        <w:rPr>
          <w:color w:val="000000" w:themeColor="text1"/>
          <w:szCs w:val="24"/>
          <w:shd w:val="clear" w:color="auto" w:fill="FEFEFE"/>
        </w:rPr>
        <w:t xml:space="preserve">, </w:t>
      </w:r>
      <w:r w:rsidRPr="00E75F02">
        <w:rPr>
          <w:i/>
          <w:iCs/>
          <w:color w:val="000000" w:themeColor="text1"/>
          <w:szCs w:val="24"/>
          <w:shd w:val="clear" w:color="auto" w:fill="FEFEFE"/>
        </w:rPr>
        <w:t>36</w:t>
      </w:r>
      <w:r w:rsidRPr="00E75F02">
        <w:rPr>
          <w:color w:val="000000" w:themeColor="text1"/>
          <w:szCs w:val="24"/>
          <w:shd w:val="clear" w:color="auto" w:fill="FEFEFE"/>
        </w:rPr>
        <w:t>(4).</w:t>
      </w:r>
    </w:p>
    <w:p w14:paraId="1AE270BB" w14:textId="26C964EF" w:rsidR="00BF5AD9" w:rsidRPr="00E75F02" w:rsidRDefault="00BF5AD9" w:rsidP="00556C26">
      <w:pPr>
        <w:pStyle w:val="APAReference"/>
        <w:spacing w:after="0"/>
        <w:rPr>
          <w:color w:val="000000" w:themeColor="text1"/>
          <w:szCs w:val="24"/>
        </w:rPr>
      </w:pPr>
      <w:r w:rsidRPr="00E75F02">
        <w:rPr>
          <w:color w:val="000000" w:themeColor="text1"/>
          <w:szCs w:val="24"/>
        </w:rPr>
        <w:t>Adams, M</w:t>
      </w:r>
      <w:r w:rsidR="002E5CE0" w:rsidRPr="00E75F02">
        <w:rPr>
          <w:color w:val="000000" w:themeColor="text1"/>
          <w:szCs w:val="24"/>
        </w:rPr>
        <w:t>.,</w:t>
      </w:r>
      <w:r w:rsidRPr="00E75F02">
        <w:rPr>
          <w:color w:val="000000" w:themeColor="text1"/>
          <w:szCs w:val="24"/>
        </w:rPr>
        <w:t xml:space="preserve"> Bell, L.</w:t>
      </w:r>
      <w:r w:rsidR="002E5CE0" w:rsidRPr="00E75F02">
        <w:rPr>
          <w:color w:val="000000" w:themeColor="text1"/>
          <w:szCs w:val="24"/>
        </w:rPr>
        <w:t xml:space="preserve"> A., &amp; Griffin, P.</w:t>
      </w:r>
      <w:r w:rsidRPr="00E75F02">
        <w:rPr>
          <w:color w:val="000000" w:themeColor="text1"/>
          <w:szCs w:val="24"/>
        </w:rPr>
        <w:t xml:space="preserve"> (2016). Teaching for </w:t>
      </w:r>
      <w:r w:rsidR="002E5CE0" w:rsidRPr="00E75F02">
        <w:rPr>
          <w:color w:val="000000" w:themeColor="text1"/>
          <w:szCs w:val="24"/>
        </w:rPr>
        <w:t>d</w:t>
      </w:r>
      <w:r w:rsidRPr="00E75F02">
        <w:rPr>
          <w:color w:val="000000" w:themeColor="text1"/>
          <w:szCs w:val="24"/>
        </w:rPr>
        <w:t xml:space="preserve">iversity and </w:t>
      </w:r>
      <w:r w:rsidR="002E5CE0" w:rsidRPr="00E75F02">
        <w:rPr>
          <w:color w:val="000000" w:themeColor="text1"/>
          <w:szCs w:val="24"/>
        </w:rPr>
        <w:t>s</w:t>
      </w:r>
      <w:r w:rsidRPr="00E75F02">
        <w:rPr>
          <w:color w:val="000000" w:themeColor="text1"/>
          <w:szCs w:val="24"/>
        </w:rPr>
        <w:t xml:space="preserve">ocial </w:t>
      </w:r>
      <w:r w:rsidR="002E5CE0" w:rsidRPr="00E75F02">
        <w:rPr>
          <w:color w:val="000000" w:themeColor="text1"/>
          <w:szCs w:val="24"/>
        </w:rPr>
        <w:t>j</w:t>
      </w:r>
      <w:r w:rsidRPr="00E75F02">
        <w:rPr>
          <w:color w:val="000000" w:themeColor="text1"/>
          <w:szCs w:val="24"/>
        </w:rPr>
        <w:t>ustice, 3rd edition.</w:t>
      </w:r>
      <w:r w:rsidR="0086003D" w:rsidRPr="00E75F02">
        <w:rPr>
          <w:color w:val="000000" w:themeColor="text1"/>
          <w:szCs w:val="24"/>
          <w:lang w:bidi="ar-SA"/>
        </w:rPr>
        <w:t xml:space="preserve"> </w:t>
      </w:r>
      <w:hyperlink r:id="rId27" w:tgtFrame="_blank" w:history="1">
        <w:r w:rsidR="0086003D" w:rsidRPr="00E75F02">
          <w:rPr>
            <w:color w:val="000000" w:themeColor="text1"/>
            <w:spacing w:val="5"/>
            <w:szCs w:val="24"/>
            <w:shd w:val="clear" w:color="auto" w:fill="FFFFFF"/>
            <w:lang w:bidi="ar-SA"/>
          </w:rPr>
          <w:t>https://doi.org/10.4324/9781315775852</w:t>
        </w:r>
      </w:hyperlink>
    </w:p>
    <w:p w14:paraId="1FDDA17D" w14:textId="77777777" w:rsidR="00E57420" w:rsidRPr="00E75F02" w:rsidRDefault="00E57420" w:rsidP="00556C26">
      <w:pPr>
        <w:pStyle w:val="APAReference"/>
        <w:spacing w:after="0"/>
        <w:rPr>
          <w:color w:val="000000" w:themeColor="text1"/>
          <w:szCs w:val="24"/>
        </w:rPr>
      </w:pPr>
      <w:r w:rsidRPr="00E75F02">
        <w:rPr>
          <w:color w:val="000000" w:themeColor="text1"/>
          <w:szCs w:val="24"/>
        </w:rPr>
        <w:t xml:space="preserve">Adams, T. A. (2014). The Pan-African studies effect and its impact on undergraduate students. </w:t>
      </w:r>
      <w:r w:rsidRPr="00E75F02">
        <w:rPr>
          <w:i/>
          <w:iCs/>
          <w:color w:val="000000" w:themeColor="text1"/>
          <w:szCs w:val="24"/>
        </w:rPr>
        <w:t>Journal of Pan African Studies, 7</w:t>
      </w:r>
      <w:r w:rsidRPr="00E75F02">
        <w:rPr>
          <w:color w:val="000000" w:themeColor="text1"/>
          <w:szCs w:val="24"/>
        </w:rPr>
        <w:t xml:space="preserve">(1), 22-37. </w:t>
      </w:r>
      <w:hyperlink r:id="rId28" w:history="1">
        <w:r w:rsidRPr="00E75F02">
          <w:rPr>
            <w:rStyle w:val="Hyperlink"/>
            <w:color w:val="000000" w:themeColor="text1"/>
            <w:szCs w:val="24"/>
            <w:u w:val="none"/>
          </w:rPr>
          <w:t>https://pdfs.semanticscholar.org/8f95/b1d8691f33eac5298d157144f6853aabf16</w:t>
        </w:r>
      </w:hyperlink>
    </w:p>
    <w:p w14:paraId="7C0B6369" w14:textId="53E6C79D" w:rsidR="00BF5AD9" w:rsidRPr="00E75F02" w:rsidRDefault="00BF5AD9" w:rsidP="00556C26">
      <w:pPr>
        <w:pStyle w:val="APAReference"/>
        <w:spacing w:after="0"/>
        <w:rPr>
          <w:color w:val="000000" w:themeColor="text1"/>
          <w:szCs w:val="24"/>
          <w:shd w:val="clear" w:color="auto" w:fill="FFFFFF"/>
        </w:rPr>
      </w:pPr>
      <w:proofErr w:type="spellStart"/>
      <w:r w:rsidRPr="00E75F02">
        <w:rPr>
          <w:color w:val="000000" w:themeColor="text1"/>
          <w:szCs w:val="24"/>
          <w:shd w:val="clear" w:color="auto" w:fill="FFFFFF"/>
        </w:rPr>
        <w:t>Akinla</w:t>
      </w:r>
      <w:proofErr w:type="spellEnd"/>
      <w:r w:rsidRPr="00E75F02">
        <w:rPr>
          <w:color w:val="000000" w:themeColor="text1"/>
          <w:szCs w:val="24"/>
          <w:shd w:val="clear" w:color="auto" w:fill="FFFFFF"/>
        </w:rPr>
        <w:t xml:space="preserve">, O., Hagan, P., &amp; </w:t>
      </w:r>
      <w:proofErr w:type="spellStart"/>
      <w:r w:rsidRPr="00E75F02">
        <w:rPr>
          <w:color w:val="000000" w:themeColor="text1"/>
          <w:szCs w:val="24"/>
          <w:shd w:val="clear" w:color="auto" w:fill="FFFFFF"/>
        </w:rPr>
        <w:t>Atiomo</w:t>
      </w:r>
      <w:proofErr w:type="spellEnd"/>
      <w:r w:rsidRPr="00E75F02">
        <w:rPr>
          <w:color w:val="000000" w:themeColor="text1"/>
          <w:szCs w:val="24"/>
          <w:shd w:val="clear" w:color="auto" w:fill="FFFFFF"/>
        </w:rPr>
        <w:t>, W. (2018). A systematic review of the literature describing the outcomes of near-peer mentoring programs for first year medical students.</w:t>
      </w:r>
      <w:r w:rsidR="002E5CE0" w:rsidRPr="00E75F02">
        <w:rPr>
          <w:color w:val="000000" w:themeColor="text1"/>
          <w:szCs w:val="24"/>
          <w:shd w:val="clear" w:color="auto" w:fill="FFFFFF"/>
        </w:rPr>
        <w:t xml:space="preserve"> </w:t>
      </w:r>
      <w:r w:rsidRPr="00E75F02">
        <w:rPr>
          <w:i/>
          <w:iCs/>
          <w:color w:val="000000" w:themeColor="text1"/>
          <w:szCs w:val="24"/>
          <w:shd w:val="clear" w:color="auto" w:fill="FFFFFF"/>
        </w:rPr>
        <w:t xml:space="preserve">BMC </w:t>
      </w:r>
      <w:r w:rsidR="002E5CE0" w:rsidRPr="00E75F02">
        <w:rPr>
          <w:i/>
          <w:iCs/>
          <w:color w:val="000000" w:themeColor="text1"/>
          <w:szCs w:val="24"/>
          <w:shd w:val="clear" w:color="auto" w:fill="FFFFFF"/>
        </w:rPr>
        <w:t>M</w:t>
      </w:r>
      <w:r w:rsidRPr="00E75F02">
        <w:rPr>
          <w:i/>
          <w:iCs/>
          <w:color w:val="000000" w:themeColor="text1"/>
          <w:szCs w:val="24"/>
          <w:shd w:val="clear" w:color="auto" w:fill="FFFFFF"/>
        </w:rPr>
        <w:t xml:space="preserve">edical </w:t>
      </w:r>
      <w:r w:rsidR="002E5CE0" w:rsidRPr="00E75F02">
        <w:rPr>
          <w:i/>
          <w:iCs/>
          <w:color w:val="000000" w:themeColor="text1"/>
          <w:szCs w:val="24"/>
          <w:shd w:val="clear" w:color="auto" w:fill="FFFFFF"/>
        </w:rPr>
        <w:t>E</w:t>
      </w:r>
      <w:r w:rsidRPr="00E75F02">
        <w:rPr>
          <w:i/>
          <w:iCs/>
          <w:color w:val="000000" w:themeColor="text1"/>
          <w:szCs w:val="24"/>
          <w:shd w:val="clear" w:color="auto" w:fill="FFFFFF"/>
        </w:rPr>
        <w:t>ducation</w:t>
      </w:r>
      <w:r w:rsidRPr="00E75F02">
        <w:rPr>
          <w:color w:val="000000" w:themeColor="text1"/>
          <w:szCs w:val="24"/>
          <w:shd w:val="clear" w:color="auto" w:fill="FFFFFF"/>
        </w:rPr>
        <w:t>,</w:t>
      </w:r>
      <w:r w:rsidR="002E5CE0" w:rsidRPr="00E75F02">
        <w:rPr>
          <w:color w:val="000000" w:themeColor="text1"/>
          <w:szCs w:val="24"/>
          <w:shd w:val="clear" w:color="auto" w:fill="FFFFFF"/>
        </w:rPr>
        <w:t xml:space="preserve"> </w:t>
      </w:r>
      <w:r w:rsidRPr="00E75F02">
        <w:rPr>
          <w:i/>
          <w:iCs/>
          <w:color w:val="000000" w:themeColor="text1"/>
          <w:szCs w:val="24"/>
          <w:shd w:val="clear" w:color="auto" w:fill="FFFFFF"/>
        </w:rPr>
        <w:t>18</w:t>
      </w:r>
      <w:r w:rsidRPr="00E75F02">
        <w:rPr>
          <w:color w:val="000000" w:themeColor="text1"/>
          <w:szCs w:val="24"/>
          <w:shd w:val="clear" w:color="auto" w:fill="FFFFFF"/>
        </w:rPr>
        <w:t xml:space="preserve">(1), 98. </w:t>
      </w:r>
      <w:hyperlink r:id="rId29" w:history="1">
        <w:r w:rsidRPr="00E75F02">
          <w:rPr>
            <w:rStyle w:val="Hyperlink"/>
            <w:color w:val="000000" w:themeColor="text1"/>
            <w:szCs w:val="24"/>
            <w:u w:val="none"/>
            <w:shd w:val="clear" w:color="auto" w:fill="FFFFFF"/>
          </w:rPr>
          <w:t>https://doi.org/10.1186/s12909-018-1195-1</w:t>
        </w:r>
      </w:hyperlink>
    </w:p>
    <w:p w14:paraId="5BF1BD29" w14:textId="77777777" w:rsidR="00BF5AD9" w:rsidRPr="00E75F02" w:rsidRDefault="00BF5AD9"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 xml:space="preserve">Alexander, R., &amp; Moore, S. E. (2008). Introduction to African Americans: Benefits and Challenges of Working at Predominantly White Institutions: Strategies for Thriving. Journal of African American Studies, </w:t>
      </w:r>
      <w:r w:rsidRPr="00E75F02">
        <w:rPr>
          <w:color w:val="000000" w:themeColor="text1"/>
          <w:szCs w:val="24"/>
        </w:rPr>
        <w:br/>
      </w:r>
      <w:hyperlink r:id="rId30" w:history="1">
        <w:r w:rsidRPr="00E75F02">
          <w:rPr>
            <w:rStyle w:val="Hyperlink"/>
            <w:color w:val="000000" w:themeColor="text1"/>
            <w:szCs w:val="24"/>
            <w:u w:val="none"/>
            <w:shd w:val="clear" w:color="auto" w:fill="FFFFFF"/>
          </w:rPr>
          <w:t>http://dx.doi.org/10.1007/s12111-007-9027-0</w:t>
        </w:r>
      </w:hyperlink>
    </w:p>
    <w:p w14:paraId="332DCF9C" w14:textId="234E5862" w:rsidR="00F70B9A" w:rsidRPr="00E75F02" w:rsidRDefault="00BF5AD9" w:rsidP="00556C26">
      <w:pPr>
        <w:pStyle w:val="APAReference"/>
        <w:spacing w:after="0"/>
        <w:rPr>
          <w:color w:val="000000" w:themeColor="text1"/>
          <w:szCs w:val="24"/>
        </w:rPr>
      </w:pPr>
      <w:r w:rsidRPr="00E75F02">
        <w:rPr>
          <w:color w:val="000000" w:themeColor="text1"/>
          <w:szCs w:val="24"/>
        </w:rPr>
        <w:t>Allen, E.</w:t>
      </w:r>
      <w:r w:rsidR="002E5CE0" w:rsidRPr="00E75F02">
        <w:rPr>
          <w:color w:val="000000" w:themeColor="text1"/>
          <w:szCs w:val="24"/>
        </w:rPr>
        <w:t xml:space="preserve"> </w:t>
      </w:r>
      <w:r w:rsidRPr="00E75F02">
        <w:rPr>
          <w:color w:val="000000" w:themeColor="text1"/>
          <w:szCs w:val="24"/>
        </w:rPr>
        <w:t>L.</w:t>
      </w:r>
      <w:r w:rsidR="002E5CE0" w:rsidRPr="00E75F02">
        <w:rPr>
          <w:color w:val="000000" w:themeColor="text1"/>
          <w:szCs w:val="24"/>
        </w:rPr>
        <w:t>,</w:t>
      </w:r>
      <w:r w:rsidRPr="00E75F02">
        <w:rPr>
          <w:color w:val="000000" w:themeColor="text1"/>
          <w:szCs w:val="24"/>
        </w:rPr>
        <w:t xml:space="preserve"> &amp; Joseph, N.</w:t>
      </w:r>
      <w:r w:rsidR="002E5CE0" w:rsidRPr="00E75F02">
        <w:rPr>
          <w:color w:val="000000" w:themeColor="text1"/>
          <w:szCs w:val="24"/>
        </w:rPr>
        <w:t xml:space="preserve"> </w:t>
      </w:r>
      <w:r w:rsidRPr="00E75F02">
        <w:rPr>
          <w:color w:val="000000" w:themeColor="text1"/>
          <w:szCs w:val="24"/>
        </w:rPr>
        <w:t xml:space="preserve">M. (2018). The </w:t>
      </w:r>
      <w:proofErr w:type="spellStart"/>
      <w:r w:rsidRPr="00E75F02">
        <w:rPr>
          <w:color w:val="000000" w:themeColor="text1"/>
          <w:szCs w:val="24"/>
        </w:rPr>
        <w:t>sistah</w:t>
      </w:r>
      <w:proofErr w:type="spellEnd"/>
      <w:r w:rsidRPr="00E75F02">
        <w:rPr>
          <w:color w:val="000000" w:themeColor="text1"/>
          <w:szCs w:val="24"/>
        </w:rPr>
        <w:t xml:space="preserve"> network: enhancing the educational and social experiences of </w:t>
      </w:r>
      <w:r w:rsidR="001F7C95" w:rsidRPr="00E75F02">
        <w:rPr>
          <w:color w:val="000000" w:themeColor="text1"/>
          <w:szCs w:val="24"/>
        </w:rPr>
        <w:t>B</w:t>
      </w:r>
      <w:r w:rsidRPr="00E75F02">
        <w:rPr>
          <w:color w:val="000000" w:themeColor="text1"/>
          <w:szCs w:val="24"/>
        </w:rPr>
        <w:t xml:space="preserve">lack women in the academy. </w:t>
      </w:r>
      <w:r w:rsidRPr="00E75F02">
        <w:rPr>
          <w:i/>
          <w:color w:val="000000" w:themeColor="text1"/>
          <w:szCs w:val="24"/>
        </w:rPr>
        <w:t>NASPA Journal About Women in Higher Education</w:t>
      </w:r>
      <w:r w:rsidR="002E5CE0" w:rsidRPr="00E75F02">
        <w:rPr>
          <w:i/>
          <w:color w:val="000000" w:themeColor="text1"/>
          <w:szCs w:val="24"/>
        </w:rPr>
        <w:t>,</w:t>
      </w:r>
      <w:r w:rsidRPr="00E75F02">
        <w:rPr>
          <w:i/>
          <w:color w:val="000000" w:themeColor="text1"/>
          <w:szCs w:val="24"/>
        </w:rPr>
        <w:t xml:space="preserve"> </w:t>
      </w:r>
      <w:r w:rsidRPr="00E75F02">
        <w:rPr>
          <w:i/>
          <w:iCs/>
          <w:color w:val="000000" w:themeColor="text1"/>
          <w:szCs w:val="24"/>
        </w:rPr>
        <w:t>11</w:t>
      </w:r>
      <w:r w:rsidR="002E5CE0" w:rsidRPr="00E75F02">
        <w:rPr>
          <w:color w:val="000000" w:themeColor="text1"/>
          <w:szCs w:val="24"/>
        </w:rPr>
        <w:t>(</w:t>
      </w:r>
      <w:r w:rsidRPr="00E75F02">
        <w:rPr>
          <w:color w:val="000000" w:themeColor="text1"/>
          <w:szCs w:val="24"/>
        </w:rPr>
        <w:t>2</w:t>
      </w:r>
      <w:r w:rsidR="002E5CE0" w:rsidRPr="00E75F02">
        <w:rPr>
          <w:color w:val="000000" w:themeColor="text1"/>
          <w:szCs w:val="24"/>
        </w:rPr>
        <w:t>)</w:t>
      </w:r>
      <w:r w:rsidRPr="00E75F02">
        <w:rPr>
          <w:color w:val="000000" w:themeColor="text1"/>
          <w:szCs w:val="24"/>
        </w:rPr>
        <w:t>, 151-170. Doi</w:t>
      </w:r>
      <w:r w:rsidR="002E5CE0" w:rsidRPr="00E75F02">
        <w:rPr>
          <w:color w:val="000000" w:themeColor="text1"/>
          <w:szCs w:val="24"/>
        </w:rPr>
        <w:t>:</w:t>
      </w:r>
      <w:r w:rsidRPr="00E75F02">
        <w:rPr>
          <w:color w:val="000000" w:themeColor="text1"/>
          <w:szCs w:val="24"/>
        </w:rPr>
        <w:t xml:space="preserve"> 10.1080/19407882.2017.1409638.</w:t>
      </w:r>
    </w:p>
    <w:p w14:paraId="73D0BFE0" w14:textId="4BDF3750" w:rsidR="00F70B9A" w:rsidRPr="00E75F02" w:rsidRDefault="00F70B9A" w:rsidP="00556C26">
      <w:pPr>
        <w:pStyle w:val="APAReference"/>
        <w:spacing w:after="0"/>
        <w:rPr>
          <w:color w:val="000000" w:themeColor="text1"/>
          <w:szCs w:val="24"/>
        </w:rPr>
      </w:pPr>
      <w:r w:rsidRPr="00E75F02">
        <w:rPr>
          <w:color w:val="000000" w:themeColor="text1"/>
          <w:szCs w:val="24"/>
        </w:rPr>
        <w:lastRenderedPageBreak/>
        <w:t>Almond, D.</w:t>
      </w:r>
      <w:r w:rsidR="002E5CE0" w:rsidRPr="00E75F02">
        <w:rPr>
          <w:color w:val="000000" w:themeColor="text1"/>
          <w:szCs w:val="24"/>
        </w:rPr>
        <w:t xml:space="preserve"> </w:t>
      </w:r>
      <w:r w:rsidRPr="00E75F02">
        <w:rPr>
          <w:color w:val="000000" w:themeColor="text1"/>
          <w:szCs w:val="24"/>
        </w:rPr>
        <w:t xml:space="preserve">R. (2014). </w:t>
      </w:r>
      <w:r w:rsidRPr="00E75F02">
        <w:rPr>
          <w:i/>
          <w:iCs/>
          <w:color w:val="000000" w:themeColor="text1"/>
          <w:szCs w:val="24"/>
        </w:rPr>
        <w:t>Enrollment influence of underserved students at rural community colleges in northern Alberta</w:t>
      </w:r>
      <w:r w:rsidRPr="00E75F02">
        <w:rPr>
          <w:color w:val="000000" w:themeColor="text1"/>
          <w:szCs w:val="24"/>
        </w:rPr>
        <w:t>.</w:t>
      </w:r>
      <w:r w:rsidR="006F5B88" w:rsidRPr="00E75F02">
        <w:rPr>
          <w:color w:val="000000" w:themeColor="text1"/>
          <w:szCs w:val="24"/>
        </w:rPr>
        <w:t xml:space="preserve"> </w:t>
      </w:r>
      <w:r w:rsidRPr="00E75F02">
        <w:rPr>
          <w:color w:val="000000" w:themeColor="text1"/>
          <w:szCs w:val="24"/>
        </w:rPr>
        <w:t>(Grand Canyon University). Dissertation number 3643094: ProQuest doc. ID I635102014</w:t>
      </w:r>
    </w:p>
    <w:p w14:paraId="68FE6BB0" w14:textId="77777777" w:rsidR="002E5CE0" w:rsidRPr="00E75F02" w:rsidRDefault="002C5D93" w:rsidP="00556C26">
      <w:pPr>
        <w:pStyle w:val="APAReference"/>
        <w:spacing w:after="0"/>
        <w:rPr>
          <w:color w:val="000000" w:themeColor="text1"/>
          <w:szCs w:val="24"/>
        </w:rPr>
      </w:pPr>
      <w:proofErr w:type="spellStart"/>
      <w:r w:rsidRPr="00E75F02">
        <w:rPr>
          <w:color w:val="000000" w:themeColor="text1"/>
          <w:szCs w:val="24"/>
        </w:rPr>
        <w:t>Amrai</w:t>
      </w:r>
      <w:proofErr w:type="spellEnd"/>
      <w:r w:rsidRPr="00E75F02">
        <w:rPr>
          <w:color w:val="000000" w:themeColor="text1"/>
          <w:szCs w:val="24"/>
        </w:rPr>
        <w:t>, K., Motlagh, S.</w:t>
      </w:r>
      <w:r w:rsidR="002E5CE0" w:rsidRPr="00E75F02">
        <w:rPr>
          <w:color w:val="000000" w:themeColor="text1"/>
          <w:szCs w:val="24"/>
        </w:rPr>
        <w:t xml:space="preserve"> </w:t>
      </w:r>
      <w:r w:rsidRPr="00E75F02">
        <w:rPr>
          <w:color w:val="000000" w:themeColor="text1"/>
          <w:szCs w:val="24"/>
        </w:rPr>
        <w:t>E., Zalani, H.</w:t>
      </w:r>
      <w:r w:rsidR="002E5CE0" w:rsidRPr="00E75F02">
        <w:rPr>
          <w:color w:val="000000" w:themeColor="text1"/>
          <w:szCs w:val="24"/>
        </w:rPr>
        <w:t xml:space="preserve"> </w:t>
      </w:r>
      <w:r w:rsidRPr="00E75F02">
        <w:rPr>
          <w:color w:val="000000" w:themeColor="text1"/>
          <w:szCs w:val="24"/>
        </w:rPr>
        <w:t>A.</w:t>
      </w:r>
      <w:r w:rsidR="002E5CE0" w:rsidRPr="00E75F02">
        <w:rPr>
          <w:color w:val="000000" w:themeColor="text1"/>
          <w:szCs w:val="24"/>
        </w:rPr>
        <w:t>,</w:t>
      </w:r>
      <w:r w:rsidRPr="00E75F02">
        <w:rPr>
          <w:color w:val="000000" w:themeColor="text1"/>
          <w:szCs w:val="24"/>
        </w:rPr>
        <w:t xml:space="preserve"> </w:t>
      </w:r>
      <w:r w:rsidR="002E5CE0" w:rsidRPr="00E75F02">
        <w:rPr>
          <w:color w:val="000000" w:themeColor="text1"/>
          <w:szCs w:val="24"/>
        </w:rPr>
        <w:t>&amp;</w:t>
      </w:r>
      <w:r w:rsidRPr="00E75F02">
        <w:rPr>
          <w:color w:val="000000" w:themeColor="text1"/>
          <w:szCs w:val="24"/>
        </w:rPr>
        <w:t xml:space="preserve"> </w:t>
      </w:r>
      <w:proofErr w:type="spellStart"/>
      <w:r w:rsidRPr="00E75F02">
        <w:rPr>
          <w:color w:val="000000" w:themeColor="text1"/>
          <w:szCs w:val="24"/>
        </w:rPr>
        <w:t>Parhon</w:t>
      </w:r>
      <w:proofErr w:type="spellEnd"/>
      <w:r w:rsidRPr="00E75F02">
        <w:rPr>
          <w:color w:val="000000" w:themeColor="text1"/>
          <w:szCs w:val="24"/>
        </w:rPr>
        <w:t>, H. (2011)</w:t>
      </w:r>
      <w:r w:rsidR="002E5CE0" w:rsidRPr="00E75F02">
        <w:rPr>
          <w:color w:val="000000" w:themeColor="text1"/>
          <w:szCs w:val="24"/>
        </w:rPr>
        <w:t>.</w:t>
      </w:r>
      <w:r w:rsidRPr="00E75F02">
        <w:rPr>
          <w:color w:val="000000" w:themeColor="text1"/>
          <w:szCs w:val="24"/>
        </w:rPr>
        <w:t xml:space="preserve"> The relationship between academic motivation and academic </w:t>
      </w:r>
      <w:proofErr w:type="gramStart"/>
      <w:r w:rsidRPr="00E75F02">
        <w:rPr>
          <w:color w:val="000000" w:themeColor="text1"/>
          <w:szCs w:val="24"/>
        </w:rPr>
        <w:t>achievement</w:t>
      </w:r>
      <w:proofErr w:type="gramEnd"/>
      <w:r w:rsidRPr="00E75F02">
        <w:rPr>
          <w:color w:val="000000" w:themeColor="text1"/>
          <w:szCs w:val="24"/>
        </w:rPr>
        <w:t xml:space="preserve"> students</w:t>
      </w:r>
      <w:r w:rsidR="002E5CE0" w:rsidRPr="00E75F02">
        <w:rPr>
          <w:color w:val="000000" w:themeColor="text1"/>
          <w:szCs w:val="24"/>
        </w:rPr>
        <w:t>.</w:t>
      </w:r>
      <w:r w:rsidRPr="00E75F02">
        <w:rPr>
          <w:color w:val="000000" w:themeColor="text1"/>
          <w:szCs w:val="24"/>
        </w:rPr>
        <w:t xml:space="preserve"> </w:t>
      </w:r>
      <w:r w:rsidRPr="00E75F02">
        <w:rPr>
          <w:i/>
          <w:iCs/>
          <w:color w:val="000000" w:themeColor="text1"/>
          <w:szCs w:val="24"/>
        </w:rPr>
        <w:t>Procedia – Social and Behavioral Sciences, 15</w:t>
      </w:r>
      <w:r w:rsidRPr="00E75F02">
        <w:rPr>
          <w:color w:val="000000" w:themeColor="text1"/>
          <w:szCs w:val="24"/>
        </w:rPr>
        <w:t>, 399-402.</w:t>
      </w:r>
    </w:p>
    <w:p w14:paraId="25BB1D12" w14:textId="0067CC19" w:rsidR="00CF6D12" w:rsidRPr="00E75F02" w:rsidRDefault="00CF6D12" w:rsidP="00556C26">
      <w:pPr>
        <w:pStyle w:val="APAReference"/>
        <w:spacing w:after="0"/>
        <w:rPr>
          <w:color w:val="000000" w:themeColor="text1"/>
          <w:szCs w:val="24"/>
        </w:rPr>
      </w:pPr>
      <w:proofErr w:type="spellStart"/>
      <w:r w:rsidRPr="00E75F02">
        <w:rPr>
          <w:color w:val="000000" w:themeColor="text1"/>
          <w:szCs w:val="24"/>
        </w:rPr>
        <w:t>Anumba</w:t>
      </w:r>
      <w:proofErr w:type="spellEnd"/>
      <w:r w:rsidRPr="00E75F02">
        <w:rPr>
          <w:color w:val="000000" w:themeColor="text1"/>
          <w:szCs w:val="24"/>
        </w:rPr>
        <w:t xml:space="preserve">, E. (2015). Successfully </w:t>
      </w:r>
      <w:r w:rsidR="002E5CE0" w:rsidRPr="00E75F02">
        <w:rPr>
          <w:color w:val="000000" w:themeColor="text1"/>
          <w:szCs w:val="24"/>
        </w:rPr>
        <w:t>n</w:t>
      </w:r>
      <w:r w:rsidRPr="00E75F02">
        <w:rPr>
          <w:color w:val="000000" w:themeColor="text1"/>
          <w:szCs w:val="24"/>
        </w:rPr>
        <w:t xml:space="preserve">avigating </w:t>
      </w:r>
      <w:r w:rsidR="002E5CE0" w:rsidRPr="00E75F02">
        <w:rPr>
          <w:color w:val="000000" w:themeColor="text1"/>
          <w:szCs w:val="24"/>
        </w:rPr>
        <w:t>t</w:t>
      </w:r>
      <w:r w:rsidRPr="00E75F02">
        <w:rPr>
          <w:color w:val="000000" w:themeColor="text1"/>
          <w:szCs w:val="24"/>
        </w:rPr>
        <w:t xml:space="preserve">hrough </w:t>
      </w:r>
      <w:r w:rsidR="002E5CE0" w:rsidRPr="00E75F02">
        <w:rPr>
          <w:color w:val="000000" w:themeColor="text1"/>
          <w:szCs w:val="24"/>
        </w:rPr>
        <w:t>c</w:t>
      </w:r>
      <w:r w:rsidRPr="00E75F02">
        <w:rPr>
          <w:color w:val="000000" w:themeColor="text1"/>
          <w:szCs w:val="24"/>
        </w:rPr>
        <w:t xml:space="preserve">ollege: Voices of African American </w:t>
      </w:r>
      <w:r w:rsidR="002E5CE0" w:rsidRPr="00E75F02">
        <w:rPr>
          <w:color w:val="000000" w:themeColor="text1"/>
          <w:szCs w:val="24"/>
        </w:rPr>
        <w:t>m</w:t>
      </w:r>
      <w:r w:rsidRPr="00E75F02">
        <w:rPr>
          <w:color w:val="000000" w:themeColor="text1"/>
          <w:szCs w:val="24"/>
        </w:rPr>
        <w:t>ales.</w:t>
      </w:r>
      <w:r w:rsidR="002E5CE0" w:rsidRPr="00E75F02">
        <w:rPr>
          <w:color w:val="000000" w:themeColor="text1"/>
          <w:szCs w:val="24"/>
        </w:rPr>
        <w:t xml:space="preserve"> </w:t>
      </w:r>
      <w:r w:rsidRPr="00E75F02">
        <w:rPr>
          <w:i/>
          <w:iCs/>
          <w:color w:val="000000" w:themeColor="text1"/>
          <w:szCs w:val="24"/>
        </w:rPr>
        <w:t>International Journal of Teacher Leadership,</w:t>
      </w:r>
      <w:r w:rsidR="002E5CE0" w:rsidRPr="00E75F02">
        <w:rPr>
          <w:i/>
          <w:iCs/>
          <w:color w:val="000000" w:themeColor="text1"/>
          <w:szCs w:val="24"/>
        </w:rPr>
        <w:t xml:space="preserve"> </w:t>
      </w:r>
      <w:r w:rsidRPr="00E75F02">
        <w:rPr>
          <w:i/>
          <w:iCs/>
          <w:color w:val="000000" w:themeColor="text1"/>
          <w:szCs w:val="24"/>
        </w:rPr>
        <w:t>6</w:t>
      </w:r>
      <w:r w:rsidRPr="00E75F02">
        <w:rPr>
          <w:color w:val="000000" w:themeColor="text1"/>
          <w:szCs w:val="24"/>
        </w:rPr>
        <w:t>(1).</w:t>
      </w:r>
    </w:p>
    <w:p w14:paraId="41709088" w14:textId="77777777" w:rsidR="005C5301" w:rsidRPr="00E75F02" w:rsidRDefault="005C5301" w:rsidP="00556C26">
      <w:pPr>
        <w:pStyle w:val="APAReference"/>
        <w:spacing w:after="0"/>
        <w:rPr>
          <w:color w:val="000000" w:themeColor="text1"/>
          <w:szCs w:val="24"/>
        </w:rPr>
      </w:pPr>
      <w:r w:rsidRPr="00E75F02">
        <w:rPr>
          <w:color w:val="000000" w:themeColor="text1"/>
          <w:szCs w:val="24"/>
        </w:rPr>
        <w:t xml:space="preserve">Archibald, M. M., </w:t>
      </w:r>
      <w:proofErr w:type="spellStart"/>
      <w:r w:rsidRPr="00E75F02">
        <w:rPr>
          <w:color w:val="000000" w:themeColor="text1"/>
          <w:szCs w:val="24"/>
        </w:rPr>
        <w:t>Ambagtsheer</w:t>
      </w:r>
      <w:proofErr w:type="spellEnd"/>
      <w:r w:rsidRPr="00E75F02">
        <w:rPr>
          <w:color w:val="000000" w:themeColor="text1"/>
          <w:szCs w:val="24"/>
        </w:rPr>
        <w:t xml:space="preserve">, R. C., Casey, M. G., &amp; Lawless, M. (2019). Using Zoom videoconferencing for qualitative data collection: perceptions and experiences of researchers and participants. </w:t>
      </w:r>
      <w:r w:rsidRPr="00E75F02">
        <w:rPr>
          <w:i/>
          <w:iCs/>
          <w:color w:val="000000" w:themeColor="text1"/>
          <w:szCs w:val="24"/>
        </w:rPr>
        <w:t>International Journal of Qualitative Methods, 18</w:t>
      </w:r>
      <w:r w:rsidRPr="00E75F02">
        <w:rPr>
          <w:color w:val="000000" w:themeColor="text1"/>
          <w:szCs w:val="24"/>
        </w:rPr>
        <w:t xml:space="preserve">. https://doi.org/10.1177/1609406919874596. </w:t>
      </w:r>
    </w:p>
    <w:p w14:paraId="237A6288" w14:textId="79DBCA49" w:rsidR="009E4214" w:rsidRPr="00E75F02" w:rsidRDefault="009E4214" w:rsidP="00556C26">
      <w:pPr>
        <w:pStyle w:val="APAReference"/>
        <w:spacing w:after="0"/>
        <w:rPr>
          <w:color w:val="000000" w:themeColor="text1"/>
          <w:szCs w:val="24"/>
        </w:rPr>
      </w:pPr>
      <w:r w:rsidRPr="00E75F02">
        <w:rPr>
          <w:color w:val="000000" w:themeColor="text1"/>
          <w:szCs w:val="24"/>
          <w:shd w:val="clear" w:color="auto" w:fill="FFFFFF"/>
        </w:rPr>
        <w:t>Arellano, L. (2020). Why Latin@ s become Greek: Exploring why Latin@ s join Latino Greek-letter organizations. </w:t>
      </w:r>
      <w:r w:rsidRPr="00E75F02">
        <w:rPr>
          <w:i/>
          <w:iCs/>
          <w:color w:val="000000" w:themeColor="text1"/>
          <w:szCs w:val="24"/>
          <w:shd w:val="clear" w:color="auto" w:fill="FFFFFF"/>
        </w:rPr>
        <w:t>Journal of Hispanic Higher Education</w:t>
      </w:r>
      <w:r w:rsidRPr="00E75F02">
        <w:rPr>
          <w:color w:val="000000" w:themeColor="text1"/>
          <w:szCs w:val="24"/>
          <w:shd w:val="clear" w:color="auto" w:fill="FFFFFF"/>
        </w:rPr>
        <w:t>, </w:t>
      </w:r>
      <w:r w:rsidRPr="00E75F02">
        <w:rPr>
          <w:i/>
          <w:iCs/>
          <w:color w:val="000000" w:themeColor="text1"/>
          <w:szCs w:val="24"/>
          <w:shd w:val="clear" w:color="auto" w:fill="FFFFFF"/>
        </w:rPr>
        <w:t>19</w:t>
      </w:r>
      <w:r w:rsidRPr="00E75F02">
        <w:rPr>
          <w:color w:val="000000" w:themeColor="text1"/>
          <w:szCs w:val="24"/>
          <w:shd w:val="clear" w:color="auto" w:fill="FFFFFF"/>
        </w:rPr>
        <w:t>(3), 280-302.</w:t>
      </w:r>
    </w:p>
    <w:p w14:paraId="4833AA1F" w14:textId="5BB57DD2" w:rsidR="00BB7855" w:rsidRPr="00E75F02" w:rsidRDefault="00CF6D12" w:rsidP="00556C26">
      <w:pPr>
        <w:pStyle w:val="APAReference"/>
        <w:spacing w:after="0"/>
        <w:rPr>
          <w:color w:val="000000" w:themeColor="text1"/>
          <w:szCs w:val="24"/>
        </w:rPr>
      </w:pPr>
      <w:r w:rsidRPr="00E75F02">
        <w:rPr>
          <w:color w:val="000000" w:themeColor="text1"/>
          <w:szCs w:val="24"/>
        </w:rPr>
        <w:t>Astin, A. W. (1999). Student involvement: A developmental theory for higher education.</w:t>
      </w:r>
      <w:r w:rsidR="002E5CE0" w:rsidRPr="00E75F02">
        <w:rPr>
          <w:color w:val="000000" w:themeColor="text1"/>
          <w:szCs w:val="24"/>
        </w:rPr>
        <w:t xml:space="preserve"> </w:t>
      </w:r>
      <w:r w:rsidRPr="00E75F02">
        <w:rPr>
          <w:i/>
          <w:iCs/>
          <w:color w:val="000000" w:themeColor="text1"/>
          <w:szCs w:val="24"/>
        </w:rPr>
        <w:t>Journal of College Student Development,</w:t>
      </w:r>
      <w:r w:rsidR="002E5CE0" w:rsidRPr="00E75F02">
        <w:rPr>
          <w:i/>
          <w:iCs/>
          <w:color w:val="000000" w:themeColor="text1"/>
          <w:szCs w:val="24"/>
        </w:rPr>
        <w:t xml:space="preserve"> </w:t>
      </w:r>
      <w:r w:rsidRPr="00E75F02">
        <w:rPr>
          <w:i/>
          <w:iCs/>
          <w:color w:val="000000" w:themeColor="text1"/>
          <w:szCs w:val="24"/>
        </w:rPr>
        <w:t>40</w:t>
      </w:r>
      <w:r w:rsidRPr="00E75F02">
        <w:rPr>
          <w:color w:val="000000" w:themeColor="text1"/>
          <w:szCs w:val="24"/>
        </w:rPr>
        <w:t xml:space="preserve">(5), 518–529. </w:t>
      </w:r>
    </w:p>
    <w:p w14:paraId="0D2AF0FE" w14:textId="77777777" w:rsidR="00E30EA0" w:rsidRPr="00E75F02" w:rsidRDefault="00966027" w:rsidP="00556C26">
      <w:pPr>
        <w:spacing w:after="0"/>
        <w:ind w:left="720" w:hanging="720"/>
        <w:rPr>
          <w:color w:val="000000" w:themeColor="text1"/>
        </w:rPr>
      </w:pPr>
      <w:proofErr w:type="spellStart"/>
      <w:r w:rsidRPr="00E75F02">
        <w:rPr>
          <w:color w:val="000000" w:themeColor="text1"/>
        </w:rPr>
        <w:t>Atmowardoyo</w:t>
      </w:r>
      <w:proofErr w:type="spellEnd"/>
      <w:r w:rsidRPr="00E75F02">
        <w:rPr>
          <w:color w:val="000000" w:themeColor="text1"/>
        </w:rPr>
        <w:t>, H. (2018). Research methods in TEFL studies: Descriptive research, case study, error analysis, and R &amp; D.</w:t>
      </w:r>
      <w:r w:rsidR="002E5CE0" w:rsidRPr="00E75F02">
        <w:rPr>
          <w:color w:val="000000" w:themeColor="text1"/>
        </w:rPr>
        <w:t xml:space="preserve"> </w:t>
      </w:r>
      <w:r w:rsidRPr="00E75F02">
        <w:rPr>
          <w:i/>
          <w:iCs/>
          <w:color w:val="000000" w:themeColor="text1"/>
        </w:rPr>
        <w:t>Journal of Language Teaching and Research</w:t>
      </w:r>
      <w:r w:rsidRPr="00E75F02">
        <w:rPr>
          <w:color w:val="000000" w:themeColor="text1"/>
        </w:rPr>
        <w:t>,</w:t>
      </w:r>
      <w:r w:rsidR="002E5CE0" w:rsidRPr="00E75F02">
        <w:rPr>
          <w:color w:val="000000" w:themeColor="text1"/>
        </w:rPr>
        <w:t xml:space="preserve"> </w:t>
      </w:r>
      <w:r w:rsidRPr="00E75F02">
        <w:rPr>
          <w:i/>
          <w:iCs/>
          <w:color w:val="000000" w:themeColor="text1"/>
        </w:rPr>
        <w:t>9</w:t>
      </w:r>
      <w:r w:rsidRPr="00E75F02">
        <w:rPr>
          <w:color w:val="000000" w:themeColor="text1"/>
        </w:rPr>
        <w:t>(1), 197–204.</w:t>
      </w:r>
      <w:r w:rsidRPr="00E75F02">
        <w:rPr>
          <w:color w:val="000000" w:themeColor="text1"/>
          <w:shd w:val="clear" w:color="auto" w:fill="FEF1C4"/>
        </w:rPr>
        <w:t xml:space="preserve"> </w:t>
      </w:r>
      <w:hyperlink r:id="rId31" w:history="1">
        <w:r w:rsidR="00E30EA0" w:rsidRPr="00E75F02">
          <w:rPr>
            <w:rStyle w:val="Hyperlink"/>
            <w:color w:val="000000" w:themeColor="text1"/>
            <w:u w:val="none"/>
          </w:rPr>
          <w:t>https://doi.org/10.17507/jltr.0901.25</w:t>
        </w:r>
      </w:hyperlink>
    </w:p>
    <w:p w14:paraId="408F777D" w14:textId="436BE643" w:rsidR="00E30EA0" w:rsidRPr="00E75F02" w:rsidRDefault="00E30EA0" w:rsidP="00556C26">
      <w:pPr>
        <w:spacing w:after="0"/>
        <w:ind w:left="720" w:hanging="720"/>
        <w:rPr>
          <w:color w:val="000000" w:themeColor="text1"/>
        </w:rPr>
      </w:pPr>
      <w:r w:rsidRPr="00E75F02">
        <w:rPr>
          <w:color w:val="000000" w:themeColor="text1"/>
        </w:rPr>
        <w:t>Bandura, A. (1997). </w:t>
      </w:r>
      <w:r w:rsidRPr="00E75F02">
        <w:rPr>
          <w:i/>
          <w:iCs/>
          <w:color w:val="000000" w:themeColor="text1"/>
        </w:rPr>
        <w:t>Self-efficacy: The exercise of control.</w:t>
      </w:r>
      <w:r w:rsidRPr="00E75F02">
        <w:rPr>
          <w:color w:val="000000" w:themeColor="text1"/>
        </w:rPr>
        <w:t> W H Freeman/Times Books/ Henry Holt &amp; Co.</w:t>
      </w:r>
    </w:p>
    <w:p w14:paraId="4765B631" w14:textId="0BF76E1F" w:rsidR="0077672C" w:rsidRPr="00E75F02" w:rsidRDefault="0077672C" w:rsidP="00556C26">
      <w:pPr>
        <w:spacing w:after="0"/>
        <w:ind w:left="720" w:hanging="720"/>
        <w:rPr>
          <w:color w:val="000000" w:themeColor="text1"/>
        </w:rPr>
      </w:pPr>
      <w:r w:rsidRPr="00E75F02">
        <w:rPr>
          <w:color w:val="000000" w:themeColor="text1"/>
        </w:rPr>
        <w:lastRenderedPageBreak/>
        <w:t>Banerjee, A., &amp; Chaudhury, S. (2010). Statistics without tears: Populations and samples.</w:t>
      </w:r>
      <w:r w:rsidR="002E5CE0" w:rsidRPr="00E75F02">
        <w:rPr>
          <w:color w:val="000000" w:themeColor="text1"/>
        </w:rPr>
        <w:t xml:space="preserve"> </w:t>
      </w:r>
      <w:r w:rsidRPr="00E75F02">
        <w:rPr>
          <w:i/>
          <w:iCs/>
          <w:color w:val="000000" w:themeColor="text1"/>
        </w:rPr>
        <w:t>Industrial Psychiatry Journal</w:t>
      </w:r>
      <w:r w:rsidRPr="00E75F02">
        <w:rPr>
          <w:color w:val="000000" w:themeColor="text1"/>
        </w:rPr>
        <w:t>,</w:t>
      </w:r>
      <w:r w:rsidR="002E5CE0" w:rsidRPr="00E75F02">
        <w:rPr>
          <w:color w:val="000000" w:themeColor="text1"/>
        </w:rPr>
        <w:t xml:space="preserve"> </w:t>
      </w:r>
      <w:r w:rsidRPr="00E75F02">
        <w:rPr>
          <w:i/>
          <w:iCs/>
          <w:color w:val="000000" w:themeColor="text1"/>
        </w:rPr>
        <w:t>19</w:t>
      </w:r>
      <w:r w:rsidRPr="00E75F02">
        <w:rPr>
          <w:color w:val="000000" w:themeColor="text1"/>
        </w:rPr>
        <w:t>(1), 60–65. https://doi.org/10.4103/0972-6748.77642</w:t>
      </w:r>
    </w:p>
    <w:p w14:paraId="240B3E42" w14:textId="51CB46BF" w:rsidR="0077672C" w:rsidRPr="00E75F02" w:rsidRDefault="0077672C" w:rsidP="00556C26">
      <w:pPr>
        <w:pStyle w:val="APAReference"/>
        <w:spacing w:after="0"/>
        <w:rPr>
          <w:color w:val="000000" w:themeColor="text1"/>
          <w:szCs w:val="24"/>
          <w:shd w:val="clear" w:color="auto" w:fill="F5F5F5"/>
        </w:rPr>
      </w:pPr>
      <w:r w:rsidRPr="00E75F02">
        <w:rPr>
          <w:color w:val="000000" w:themeColor="text1"/>
          <w:szCs w:val="24"/>
        </w:rPr>
        <w:t>Beatson, N</w:t>
      </w:r>
      <w:r w:rsidR="00E57420" w:rsidRPr="00E75F02">
        <w:rPr>
          <w:color w:val="000000" w:themeColor="text1"/>
          <w:szCs w:val="24"/>
        </w:rPr>
        <w:t xml:space="preserve">., de Lange, P., O’Connell, B., </w:t>
      </w:r>
      <w:proofErr w:type="spellStart"/>
      <w:r w:rsidR="00E57420" w:rsidRPr="00E75F02">
        <w:rPr>
          <w:color w:val="000000" w:themeColor="text1"/>
          <w:szCs w:val="24"/>
        </w:rPr>
        <w:t>Tharapos</w:t>
      </w:r>
      <w:proofErr w:type="spellEnd"/>
      <w:r w:rsidR="00E57420" w:rsidRPr="00E75F02">
        <w:rPr>
          <w:color w:val="000000" w:themeColor="text1"/>
          <w:szCs w:val="24"/>
        </w:rPr>
        <w:t>, M., &amp; Smith, J. K.</w:t>
      </w:r>
      <w:r w:rsidRPr="00E75F02">
        <w:rPr>
          <w:color w:val="000000" w:themeColor="text1"/>
          <w:szCs w:val="24"/>
        </w:rPr>
        <w:t xml:space="preserve"> (2021). Factors impacting on accounting academics’ motivation and capacity to adapt in challenging times. </w:t>
      </w:r>
      <w:r w:rsidRPr="00E75F02">
        <w:rPr>
          <w:i/>
          <w:iCs/>
          <w:color w:val="000000" w:themeColor="text1"/>
          <w:szCs w:val="24"/>
        </w:rPr>
        <w:t>Accounting Research Journal</w:t>
      </w:r>
      <w:r w:rsidR="002E5CE0" w:rsidRPr="00E75F02">
        <w:rPr>
          <w:i/>
          <w:iCs/>
          <w:color w:val="000000" w:themeColor="text1"/>
          <w:szCs w:val="24"/>
        </w:rPr>
        <w:t>,</w:t>
      </w:r>
      <w:r w:rsidRPr="00E75F02">
        <w:rPr>
          <w:i/>
          <w:iCs/>
          <w:color w:val="000000" w:themeColor="text1"/>
          <w:szCs w:val="24"/>
        </w:rPr>
        <w:t xml:space="preserve"> 34</w:t>
      </w:r>
      <w:r w:rsidR="002E5CE0" w:rsidRPr="00E75F02">
        <w:rPr>
          <w:color w:val="000000" w:themeColor="text1"/>
          <w:szCs w:val="24"/>
        </w:rPr>
        <w:t>,</w:t>
      </w:r>
      <w:r w:rsidRPr="00E75F02">
        <w:rPr>
          <w:color w:val="000000" w:themeColor="text1"/>
          <w:szCs w:val="24"/>
        </w:rPr>
        <w:t xml:space="preserve"> 184-195.</w:t>
      </w:r>
      <w:r w:rsidR="002E5CE0" w:rsidRPr="00E75F02">
        <w:rPr>
          <w:color w:val="000000" w:themeColor="text1"/>
          <w:szCs w:val="24"/>
        </w:rPr>
        <w:t xml:space="preserve"> </w:t>
      </w:r>
      <w:r w:rsidRPr="00E75F02">
        <w:rPr>
          <w:color w:val="000000" w:themeColor="text1"/>
          <w:szCs w:val="24"/>
        </w:rPr>
        <w:t>https://doi-org.lopes.idm.oclc.org/10.1108/ARJ-08-2020-0240</w:t>
      </w:r>
    </w:p>
    <w:p w14:paraId="08E287D0" w14:textId="40AD2A8B" w:rsidR="00237785" w:rsidRPr="00E75F02" w:rsidRDefault="00237785" w:rsidP="00556C26">
      <w:pPr>
        <w:pStyle w:val="APAReference"/>
        <w:spacing w:after="0"/>
        <w:rPr>
          <w:rFonts w:eastAsiaTheme="minorEastAsia"/>
          <w:color w:val="000000" w:themeColor="text1"/>
          <w:szCs w:val="24"/>
        </w:rPr>
      </w:pPr>
      <w:r w:rsidRPr="00E75F02">
        <w:rPr>
          <w:rFonts w:eastAsiaTheme="minorEastAsia"/>
          <w:color w:val="000000" w:themeColor="text1"/>
          <w:szCs w:val="24"/>
          <w:lang w:val="it-IT"/>
        </w:rPr>
        <w:t>Benitez, M.</w:t>
      </w:r>
      <w:r w:rsidR="00E57420" w:rsidRPr="00E75F02">
        <w:rPr>
          <w:rFonts w:eastAsiaTheme="minorEastAsia"/>
          <w:color w:val="000000" w:themeColor="text1"/>
          <w:szCs w:val="24"/>
          <w:lang w:val="it-IT"/>
        </w:rPr>
        <w:t>, James, M., Joshua, K., Perfetti, L., &amp; Vick, S. B</w:t>
      </w:r>
      <w:r w:rsidR="00266542" w:rsidRPr="00E75F02">
        <w:rPr>
          <w:rFonts w:eastAsiaTheme="minorEastAsia"/>
          <w:color w:val="000000" w:themeColor="text1"/>
          <w:szCs w:val="24"/>
          <w:lang w:val="it-IT"/>
        </w:rPr>
        <w:t xml:space="preserve">. </w:t>
      </w:r>
      <w:r w:rsidRPr="00E75F02">
        <w:rPr>
          <w:rFonts w:eastAsiaTheme="minorEastAsia"/>
          <w:color w:val="000000" w:themeColor="text1"/>
          <w:szCs w:val="24"/>
          <w:lang w:val="it-IT"/>
        </w:rPr>
        <w:t xml:space="preserve">(2017). </w:t>
      </w:r>
      <w:r w:rsidRPr="00E75F02">
        <w:rPr>
          <w:rFonts w:eastAsiaTheme="minorEastAsia"/>
          <w:color w:val="000000" w:themeColor="text1"/>
          <w:szCs w:val="24"/>
        </w:rPr>
        <w:t>“Someone who looks like me”</w:t>
      </w:r>
      <w:r w:rsidR="00E57420" w:rsidRPr="00E75F02">
        <w:rPr>
          <w:rFonts w:eastAsiaTheme="minorEastAsia"/>
          <w:color w:val="000000" w:themeColor="text1"/>
          <w:szCs w:val="24"/>
        </w:rPr>
        <w:t>:</w:t>
      </w:r>
      <w:r w:rsidRPr="00E75F02">
        <w:rPr>
          <w:rFonts w:eastAsiaTheme="minorEastAsia"/>
          <w:color w:val="000000" w:themeColor="text1"/>
          <w:szCs w:val="24"/>
        </w:rPr>
        <w:t xml:space="preserve"> </w:t>
      </w:r>
      <w:r w:rsidR="00E57420" w:rsidRPr="00E75F02">
        <w:rPr>
          <w:rFonts w:eastAsiaTheme="minorEastAsia"/>
          <w:color w:val="000000" w:themeColor="text1"/>
          <w:szCs w:val="24"/>
        </w:rPr>
        <w:t>P</w:t>
      </w:r>
      <w:r w:rsidRPr="00E75F02">
        <w:rPr>
          <w:rFonts w:eastAsiaTheme="minorEastAsia"/>
          <w:color w:val="000000" w:themeColor="text1"/>
          <w:szCs w:val="24"/>
        </w:rPr>
        <w:t>romoting the success of students of color by promoting the success of faculty of color.</w:t>
      </w:r>
      <w:r w:rsidR="00266542" w:rsidRPr="00E75F02">
        <w:rPr>
          <w:rFonts w:eastAsiaTheme="minorEastAsia"/>
          <w:color w:val="000000" w:themeColor="text1"/>
          <w:szCs w:val="24"/>
        </w:rPr>
        <w:t xml:space="preserve"> </w:t>
      </w:r>
      <w:r w:rsidRPr="00E75F02">
        <w:rPr>
          <w:rFonts w:eastAsiaTheme="minorEastAsia"/>
          <w:i/>
          <w:iCs/>
          <w:color w:val="000000" w:themeColor="text1"/>
          <w:szCs w:val="24"/>
        </w:rPr>
        <w:t>Liberal Education,</w:t>
      </w:r>
      <w:r w:rsidR="00266542" w:rsidRPr="00E75F02">
        <w:rPr>
          <w:rFonts w:eastAsiaTheme="minorEastAsia"/>
          <w:i/>
          <w:iCs/>
          <w:color w:val="000000" w:themeColor="text1"/>
          <w:szCs w:val="24"/>
        </w:rPr>
        <w:t xml:space="preserve"> </w:t>
      </w:r>
      <w:r w:rsidRPr="00E75F02">
        <w:rPr>
          <w:rFonts w:eastAsiaTheme="minorEastAsia"/>
          <w:i/>
          <w:iCs/>
          <w:color w:val="000000" w:themeColor="text1"/>
          <w:szCs w:val="24"/>
        </w:rPr>
        <w:t>103</w:t>
      </w:r>
      <w:r w:rsidRPr="00E75F02">
        <w:rPr>
          <w:rFonts w:eastAsiaTheme="minorEastAsia"/>
          <w:color w:val="000000" w:themeColor="text1"/>
          <w:szCs w:val="24"/>
        </w:rPr>
        <w:t xml:space="preserve">(2), 50. </w:t>
      </w:r>
      <w:hyperlink r:id="rId32" w:history="1">
        <w:r w:rsidRPr="00E75F02">
          <w:rPr>
            <w:rStyle w:val="Hyperlink"/>
            <w:rFonts w:eastAsiaTheme="minorEastAsia"/>
            <w:color w:val="000000" w:themeColor="text1"/>
            <w:szCs w:val="24"/>
            <w:u w:val="none"/>
          </w:rPr>
          <w:t>https://search-ebscohost-com.lopes.idm.oclc.org/login.aspx?direct=true&amp;db=edsgao&amp;AN=edsgcl.497860266&amp;site=eds-live&amp;scope=site</w:t>
        </w:r>
      </w:hyperlink>
    </w:p>
    <w:p w14:paraId="7580ED8F" w14:textId="77777777" w:rsidR="00237785" w:rsidRPr="00E75F02" w:rsidRDefault="00237785" w:rsidP="00556C26">
      <w:pPr>
        <w:pStyle w:val="APAReference"/>
        <w:spacing w:after="0"/>
        <w:rPr>
          <w:color w:val="000000" w:themeColor="text1"/>
          <w:szCs w:val="24"/>
        </w:rPr>
      </w:pPr>
      <w:r w:rsidRPr="00E75F02">
        <w:rPr>
          <w:color w:val="000000" w:themeColor="text1"/>
          <w:szCs w:val="24"/>
        </w:rPr>
        <w:t xml:space="preserve">Berger, J. B., Ramírez, G. B., &amp; Lyons, S. (2012). Past to present: A historical look at retention. In A. Seidman (Ed.), College student retention: Formula for student success (pp. 7–33). </w:t>
      </w:r>
      <w:r w:rsidRPr="00E75F02">
        <w:rPr>
          <w:i/>
          <w:iCs/>
          <w:color w:val="000000" w:themeColor="text1"/>
          <w:szCs w:val="24"/>
        </w:rPr>
        <w:t>American Council on Education.</w:t>
      </w:r>
    </w:p>
    <w:p w14:paraId="6E266D39" w14:textId="77777777" w:rsidR="00237785"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Blackwell, J. E. (1989). Faculty mentoring minority. In M. C. Adam &amp; E. Wadsworth (Eds.), Report of the Stoney Brook Conference, pp. 25-44. Dix Hills, NY: General Hall. </w:t>
      </w:r>
    </w:p>
    <w:p w14:paraId="037917F3" w14:textId="77777777" w:rsidR="00266542"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Blair, E. (2015). A reflexive exploration of two qualitative data coding techniques.</w:t>
      </w:r>
      <w:r w:rsidR="00266542" w:rsidRPr="00E75F02">
        <w:rPr>
          <w:color w:val="000000" w:themeColor="text1"/>
        </w:rPr>
        <w:t xml:space="preserve"> </w:t>
      </w:r>
      <w:r w:rsidRPr="00E75F02">
        <w:rPr>
          <w:i/>
          <w:iCs/>
          <w:color w:val="000000" w:themeColor="text1"/>
        </w:rPr>
        <w:t>Journal of Methods and Measurement in the Social Sciences</w:t>
      </w:r>
      <w:r w:rsidRPr="00E75F02">
        <w:rPr>
          <w:color w:val="000000" w:themeColor="text1"/>
        </w:rPr>
        <w:t>,</w:t>
      </w:r>
      <w:r w:rsidR="00266542" w:rsidRPr="00E75F02">
        <w:rPr>
          <w:color w:val="000000" w:themeColor="text1"/>
        </w:rPr>
        <w:t xml:space="preserve"> </w:t>
      </w:r>
      <w:r w:rsidRPr="00E75F02">
        <w:rPr>
          <w:i/>
          <w:iCs/>
          <w:color w:val="000000" w:themeColor="text1"/>
        </w:rPr>
        <w:t>6</w:t>
      </w:r>
      <w:r w:rsidRPr="00E75F02">
        <w:rPr>
          <w:color w:val="000000" w:themeColor="text1"/>
        </w:rPr>
        <w:t>(1), 14. https://doi.org/10.2458/v6i1.18772</w:t>
      </w:r>
    </w:p>
    <w:p w14:paraId="51CD3745" w14:textId="5DF9C5FE" w:rsidR="00237785"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lastRenderedPageBreak/>
        <w:t xml:space="preserve">Booker, K. (2016). Connection and </w:t>
      </w:r>
      <w:r w:rsidR="00266542" w:rsidRPr="00E75F02">
        <w:rPr>
          <w:color w:val="000000" w:themeColor="text1"/>
        </w:rPr>
        <w:t>c</w:t>
      </w:r>
      <w:r w:rsidRPr="00E75F02">
        <w:rPr>
          <w:color w:val="000000" w:themeColor="text1"/>
        </w:rPr>
        <w:t xml:space="preserve">ommitment: How </w:t>
      </w:r>
      <w:r w:rsidR="00266542" w:rsidRPr="00E75F02">
        <w:rPr>
          <w:color w:val="000000" w:themeColor="text1"/>
        </w:rPr>
        <w:t>s</w:t>
      </w:r>
      <w:r w:rsidRPr="00E75F02">
        <w:rPr>
          <w:color w:val="000000" w:themeColor="text1"/>
        </w:rPr>
        <w:t xml:space="preserve">ense of </w:t>
      </w:r>
      <w:r w:rsidR="00266542" w:rsidRPr="00E75F02">
        <w:rPr>
          <w:color w:val="000000" w:themeColor="text1"/>
        </w:rPr>
        <w:t>b</w:t>
      </w:r>
      <w:r w:rsidRPr="00E75F02">
        <w:rPr>
          <w:color w:val="000000" w:themeColor="text1"/>
        </w:rPr>
        <w:t xml:space="preserve">elonging and </w:t>
      </w:r>
      <w:r w:rsidR="00266542" w:rsidRPr="00E75F02">
        <w:rPr>
          <w:color w:val="000000" w:themeColor="text1"/>
        </w:rPr>
        <w:t>c</w:t>
      </w:r>
      <w:r w:rsidRPr="00E75F02">
        <w:rPr>
          <w:color w:val="000000" w:themeColor="text1"/>
        </w:rPr>
        <w:t xml:space="preserve">lassroom </w:t>
      </w:r>
      <w:r w:rsidR="00266542" w:rsidRPr="00E75F02">
        <w:rPr>
          <w:color w:val="000000" w:themeColor="text1"/>
        </w:rPr>
        <w:t>c</w:t>
      </w:r>
      <w:r w:rsidRPr="00E75F02">
        <w:rPr>
          <w:color w:val="000000" w:themeColor="text1"/>
        </w:rPr>
        <w:t xml:space="preserve">ommunity </w:t>
      </w:r>
      <w:r w:rsidR="00266542" w:rsidRPr="00E75F02">
        <w:rPr>
          <w:color w:val="000000" w:themeColor="text1"/>
        </w:rPr>
        <w:t>i</w:t>
      </w:r>
      <w:r w:rsidRPr="00E75F02">
        <w:rPr>
          <w:color w:val="000000" w:themeColor="text1"/>
        </w:rPr>
        <w:t xml:space="preserve">nfluence </w:t>
      </w:r>
      <w:r w:rsidR="00266542" w:rsidRPr="00E75F02">
        <w:rPr>
          <w:color w:val="000000" w:themeColor="text1"/>
        </w:rPr>
        <w:t>d</w:t>
      </w:r>
      <w:r w:rsidRPr="00E75F02">
        <w:rPr>
          <w:color w:val="000000" w:themeColor="text1"/>
        </w:rPr>
        <w:t xml:space="preserve">egree </w:t>
      </w:r>
      <w:r w:rsidR="00266542" w:rsidRPr="00E75F02">
        <w:rPr>
          <w:color w:val="000000" w:themeColor="text1"/>
        </w:rPr>
        <w:t>p</w:t>
      </w:r>
      <w:r w:rsidRPr="00E75F02">
        <w:rPr>
          <w:color w:val="000000" w:themeColor="text1"/>
        </w:rPr>
        <w:t xml:space="preserve">ersistence for African American </w:t>
      </w:r>
      <w:r w:rsidR="00266542" w:rsidRPr="00E75F02">
        <w:rPr>
          <w:color w:val="000000" w:themeColor="text1"/>
        </w:rPr>
        <w:t>u</w:t>
      </w:r>
      <w:r w:rsidRPr="00E75F02">
        <w:rPr>
          <w:color w:val="000000" w:themeColor="text1"/>
        </w:rPr>
        <w:t xml:space="preserve">ndergraduate </w:t>
      </w:r>
      <w:r w:rsidR="00266542" w:rsidRPr="00E75F02">
        <w:rPr>
          <w:color w:val="000000" w:themeColor="text1"/>
        </w:rPr>
        <w:t>w</w:t>
      </w:r>
      <w:r w:rsidRPr="00E75F02">
        <w:rPr>
          <w:color w:val="000000" w:themeColor="text1"/>
        </w:rPr>
        <w:t>omen.</w:t>
      </w:r>
      <w:r w:rsidR="00266542" w:rsidRPr="00E75F02">
        <w:rPr>
          <w:color w:val="000000" w:themeColor="text1"/>
        </w:rPr>
        <w:t xml:space="preserve"> </w:t>
      </w:r>
      <w:r w:rsidRPr="00E75F02">
        <w:rPr>
          <w:i/>
          <w:iCs/>
          <w:color w:val="000000" w:themeColor="text1"/>
        </w:rPr>
        <w:t>International Journal of Teaching &amp; Learning in Higher Education,</w:t>
      </w:r>
      <w:r w:rsidR="00266542" w:rsidRPr="00E75F02">
        <w:rPr>
          <w:i/>
          <w:iCs/>
          <w:color w:val="000000" w:themeColor="text1"/>
        </w:rPr>
        <w:t xml:space="preserve"> </w:t>
      </w:r>
      <w:r w:rsidRPr="00E75F02">
        <w:rPr>
          <w:i/>
          <w:iCs/>
          <w:color w:val="000000" w:themeColor="text1"/>
        </w:rPr>
        <w:t>28</w:t>
      </w:r>
      <w:r w:rsidRPr="00E75F02">
        <w:rPr>
          <w:color w:val="000000" w:themeColor="text1"/>
        </w:rPr>
        <w:t>(2)</w:t>
      </w:r>
    </w:p>
    <w:p w14:paraId="48CE3AF7" w14:textId="75DC0C79" w:rsidR="00237785" w:rsidRPr="00E75F02" w:rsidRDefault="00237785" w:rsidP="00556C26">
      <w:pPr>
        <w:pStyle w:val="APAReference"/>
        <w:spacing w:after="0"/>
        <w:rPr>
          <w:color w:val="000000" w:themeColor="text1"/>
          <w:szCs w:val="24"/>
        </w:rPr>
      </w:pPr>
      <w:r w:rsidRPr="00E75F02">
        <w:rPr>
          <w:color w:val="000000" w:themeColor="text1"/>
          <w:szCs w:val="24"/>
        </w:rPr>
        <w:t>Booker, K.</w:t>
      </w:r>
      <w:r w:rsidR="00266542" w:rsidRPr="00E75F02">
        <w:rPr>
          <w:color w:val="000000" w:themeColor="text1"/>
          <w:szCs w:val="24"/>
        </w:rPr>
        <w:t>,</w:t>
      </w:r>
      <w:r w:rsidRPr="00E75F02">
        <w:rPr>
          <w:color w:val="000000" w:themeColor="text1"/>
          <w:szCs w:val="24"/>
        </w:rPr>
        <w:t xml:space="preserve"> &amp; Brevard, E. (2017). Why mentoring matters: African American students and the transition to college. </w:t>
      </w:r>
      <w:r w:rsidRPr="00E75F02">
        <w:rPr>
          <w:i/>
          <w:iCs/>
          <w:color w:val="000000" w:themeColor="text1"/>
          <w:szCs w:val="24"/>
        </w:rPr>
        <w:t>The Mentor: An Academic Advising Journal, 1</w:t>
      </w:r>
      <w:r w:rsidRPr="00E75F02">
        <w:rPr>
          <w:color w:val="000000" w:themeColor="text1"/>
          <w:szCs w:val="24"/>
        </w:rPr>
        <w:t>. http//</w:t>
      </w:r>
      <w:proofErr w:type="spellStart"/>
      <w:r w:rsidRPr="00E75F02">
        <w:rPr>
          <w:color w:val="000000" w:themeColor="text1"/>
          <w:szCs w:val="24"/>
        </w:rPr>
        <w:t>doi</w:t>
      </w:r>
      <w:proofErr w:type="spellEnd"/>
      <w:r w:rsidRPr="00E75F02">
        <w:rPr>
          <w:color w:val="000000" w:themeColor="text1"/>
          <w:szCs w:val="24"/>
        </w:rPr>
        <w:t>: 10.26209/MJ1961245</w:t>
      </w:r>
    </w:p>
    <w:p w14:paraId="75E44C73" w14:textId="77777777" w:rsidR="00E57420" w:rsidRPr="00E75F02" w:rsidRDefault="00E57420" w:rsidP="00556C26">
      <w:pPr>
        <w:pStyle w:val="APAReference"/>
        <w:spacing w:after="0"/>
        <w:rPr>
          <w:color w:val="000000" w:themeColor="text1"/>
          <w:szCs w:val="24"/>
        </w:rPr>
      </w:pPr>
      <w:r w:rsidRPr="00E75F02">
        <w:rPr>
          <w:color w:val="000000" w:themeColor="text1"/>
          <w:szCs w:val="24"/>
        </w:rPr>
        <w:t xml:space="preserve">Bourke, B. (2016). Meaning and implications of Being labelled a predominantly White institution. </w:t>
      </w:r>
      <w:r w:rsidRPr="00E75F02">
        <w:rPr>
          <w:i/>
          <w:iCs/>
          <w:color w:val="000000" w:themeColor="text1"/>
          <w:szCs w:val="24"/>
        </w:rPr>
        <w:t>College &amp; University, 91</w:t>
      </w:r>
      <w:r w:rsidRPr="00E75F02">
        <w:rPr>
          <w:color w:val="000000" w:themeColor="text1"/>
          <w:szCs w:val="24"/>
        </w:rPr>
        <w:t>(3), https://search-ebscohost-com.lopes.idm.oclc.org/login.aspx?direct=true&amp;db=edo&amp;AN=118160041&amp;site=eds-live&amp;scope=site</w:t>
      </w:r>
    </w:p>
    <w:p w14:paraId="5255CB3E" w14:textId="77777777" w:rsidR="00E57420" w:rsidRPr="00E75F02" w:rsidRDefault="00E57420" w:rsidP="00556C26">
      <w:pPr>
        <w:pStyle w:val="APAReference"/>
        <w:spacing w:after="0"/>
        <w:rPr>
          <w:color w:val="000000" w:themeColor="text1"/>
          <w:szCs w:val="24"/>
        </w:rPr>
      </w:pPr>
      <w:r w:rsidRPr="00E75F02">
        <w:rPr>
          <w:color w:val="000000" w:themeColor="text1"/>
          <w:szCs w:val="24"/>
        </w:rPr>
        <w:t xml:space="preserve">Bourke, B., &amp; Bray, N. (2012). African American student persistence at a predominantly White institution. </w:t>
      </w:r>
      <w:r w:rsidRPr="00E75F02">
        <w:rPr>
          <w:i/>
          <w:iCs/>
          <w:color w:val="000000" w:themeColor="text1"/>
          <w:szCs w:val="24"/>
        </w:rPr>
        <w:t>Journal of College Orientation, Transition, and Retention</w:t>
      </w:r>
      <w:r w:rsidRPr="00E75F02">
        <w:rPr>
          <w:color w:val="000000" w:themeColor="text1"/>
          <w:szCs w:val="24"/>
        </w:rPr>
        <w:t xml:space="preserve">, </w:t>
      </w:r>
      <w:r w:rsidRPr="00E75F02">
        <w:rPr>
          <w:i/>
          <w:iCs/>
          <w:color w:val="000000" w:themeColor="text1"/>
          <w:szCs w:val="24"/>
        </w:rPr>
        <w:t>20</w:t>
      </w:r>
      <w:r w:rsidRPr="00E75F02">
        <w:rPr>
          <w:color w:val="000000" w:themeColor="text1"/>
          <w:szCs w:val="24"/>
        </w:rPr>
        <w:t xml:space="preserve">(1). </w:t>
      </w:r>
      <w:hyperlink r:id="rId33" w:history="1">
        <w:r w:rsidRPr="00E75F02">
          <w:rPr>
            <w:rStyle w:val="Hyperlink"/>
            <w:color w:val="000000" w:themeColor="text1"/>
            <w:szCs w:val="24"/>
            <w:u w:val="none"/>
          </w:rPr>
          <w:t>https://doi.org/10.24926/jcotr.v20i1.2821</w:t>
        </w:r>
      </w:hyperlink>
    </w:p>
    <w:p w14:paraId="1DBEEED0" w14:textId="29B3A6A3" w:rsidR="00F6491B" w:rsidRPr="00E75F02" w:rsidRDefault="00F6491B"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Bourne-Bowie, K. (2000). Retention depends on new models of student development. </w:t>
      </w:r>
      <w:r w:rsidRPr="00E75F02">
        <w:rPr>
          <w:i/>
          <w:iCs/>
          <w:color w:val="000000" w:themeColor="text1"/>
        </w:rPr>
        <w:t>Diverse Issues in Higher Education, 17</w:t>
      </w:r>
      <w:r w:rsidRPr="00E75F02">
        <w:rPr>
          <w:color w:val="000000" w:themeColor="text1"/>
        </w:rPr>
        <w:t>(3). https://search-ebscohost-com.lopes.idm.oclc.org/login.aspx?direct=true&amp;db=edsgao&amp;AN=edsgcl.61834289&amp;site=eds-live&amp;scope=site</w:t>
      </w:r>
    </w:p>
    <w:p w14:paraId="4062DFEB" w14:textId="77777777" w:rsidR="00E57420" w:rsidRPr="00E75F02" w:rsidRDefault="00E57420"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Boyraz, G., Horne, S., Owens, A., &amp; Armstrong, A. (2016). Depressive symptomatology and college persistence among African American college students. </w:t>
      </w:r>
      <w:r w:rsidRPr="00E75F02">
        <w:rPr>
          <w:i/>
          <w:iCs/>
          <w:color w:val="000000" w:themeColor="text1"/>
        </w:rPr>
        <w:t>Journal of General Psychology, 143</w:t>
      </w:r>
      <w:r w:rsidRPr="00E75F02">
        <w:rPr>
          <w:color w:val="000000" w:themeColor="text1"/>
        </w:rPr>
        <w:t>, 144-160. doi:10.1080/00221309.2016.1163251</w:t>
      </w:r>
    </w:p>
    <w:p w14:paraId="6F47DA97" w14:textId="6C011AFB" w:rsidR="00266542"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lastRenderedPageBreak/>
        <w:t>Braun, V., &amp; Clarke, V. (20</w:t>
      </w:r>
      <w:r w:rsidR="00C93FDE" w:rsidRPr="00E75F02">
        <w:rPr>
          <w:color w:val="000000" w:themeColor="text1"/>
        </w:rPr>
        <w:t>1</w:t>
      </w:r>
      <w:r w:rsidRPr="00E75F02">
        <w:rPr>
          <w:color w:val="000000" w:themeColor="text1"/>
        </w:rPr>
        <w:t>6). Using thematic analysis in psychology.</w:t>
      </w:r>
      <w:r w:rsidR="008357E2" w:rsidRPr="00E75F02">
        <w:rPr>
          <w:color w:val="000000" w:themeColor="text1"/>
        </w:rPr>
        <w:t xml:space="preserve"> </w:t>
      </w:r>
      <w:r w:rsidRPr="00E75F02">
        <w:rPr>
          <w:i/>
          <w:iCs/>
          <w:color w:val="000000" w:themeColor="text1"/>
        </w:rPr>
        <w:t>Qualitative Research in Psychology</w:t>
      </w:r>
      <w:r w:rsidRPr="00E75F02">
        <w:rPr>
          <w:color w:val="000000" w:themeColor="text1"/>
        </w:rPr>
        <w:t>,</w:t>
      </w:r>
      <w:r w:rsidR="008357E2" w:rsidRPr="00E75F02">
        <w:rPr>
          <w:color w:val="000000" w:themeColor="text1"/>
        </w:rPr>
        <w:t xml:space="preserve"> </w:t>
      </w:r>
      <w:r w:rsidRPr="00E75F02">
        <w:rPr>
          <w:i/>
          <w:iCs/>
          <w:color w:val="000000" w:themeColor="text1"/>
        </w:rPr>
        <w:t>3</w:t>
      </w:r>
      <w:r w:rsidRPr="00E75F02">
        <w:rPr>
          <w:color w:val="000000" w:themeColor="text1"/>
        </w:rPr>
        <w:t>(2), 77–101. https://doi.org/10.1191/1478088706qp063oa</w:t>
      </w:r>
    </w:p>
    <w:p w14:paraId="01F88A4A" w14:textId="7A7F3A11" w:rsidR="00266542" w:rsidRPr="00E75F02" w:rsidRDefault="002C1BBC"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Braun, V., &amp; Clarke, V. (2019). Reflecting on reflexive thematic analysis. Qualitative</w:t>
      </w:r>
      <w:r w:rsidR="00266542" w:rsidRPr="00E75F02">
        <w:rPr>
          <w:color w:val="000000" w:themeColor="text1"/>
        </w:rPr>
        <w:t xml:space="preserve"> </w:t>
      </w:r>
      <w:r w:rsidRPr="00E75F02">
        <w:rPr>
          <w:color w:val="000000" w:themeColor="text1"/>
        </w:rPr>
        <w:t xml:space="preserve">research in psychology. </w:t>
      </w:r>
      <w:r w:rsidRPr="00E75F02">
        <w:rPr>
          <w:i/>
          <w:iCs/>
          <w:color w:val="000000" w:themeColor="text1"/>
        </w:rPr>
        <w:t>Sport Exercise Health</w:t>
      </w:r>
      <w:r w:rsidR="00266542" w:rsidRPr="00E75F02">
        <w:rPr>
          <w:i/>
          <w:iCs/>
          <w:color w:val="000000" w:themeColor="text1"/>
        </w:rPr>
        <w:t>,</w:t>
      </w:r>
      <w:r w:rsidRPr="00E75F02">
        <w:rPr>
          <w:i/>
          <w:iCs/>
          <w:color w:val="000000" w:themeColor="text1"/>
        </w:rPr>
        <w:t xml:space="preserve"> 11</w:t>
      </w:r>
      <w:r w:rsidRPr="00E75F02">
        <w:rPr>
          <w:color w:val="000000" w:themeColor="text1"/>
        </w:rPr>
        <w:t>(4), 589–597</w:t>
      </w:r>
      <w:r w:rsidR="00266542" w:rsidRPr="00E75F02">
        <w:rPr>
          <w:color w:val="000000" w:themeColor="text1"/>
        </w:rPr>
        <w:t xml:space="preserve"> </w:t>
      </w:r>
      <w:r w:rsidRPr="00E75F02">
        <w:rPr>
          <w:color w:val="000000" w:themeColor="text1"/>
        </w:rPr>
        <w:t xml:space="preserve">(2019). </w:t>
      </w:r>
      <w:hyperlink r:id="rId34">
        <w:r w:rsidRPr="00E75F02">
          <w:rPr>
            <w:rStyle w:val="Hyperlink"/>
            <w:color w:val="000000" w:themeColor="text1"/>
            <w:u w:val="none"/>
          </w:rPr>
          <w:t>https://doi.org/10.1080/2159676X.2019.1628806</w:t>
        </w:r>
      </w:hyperlink>
    </w:p>
    <w:p w14:paraId="4769B19A" w14:textId="77777777" w:rsidR="008357E2" w:rsidRPr="00E75F02" w:rsidRDefault="00237785"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shd w:val="clear" w:color="auto" w:fill="FFFFFF"/>
        </w:rPr>
      </w:pPr>
      <w:r w:rsidRPr="00E75F02">
        <w:rPr>
          <w:color w:val="000000" w:themeColor="text1"/>
        </w:rPr>
        <w:t xml:space="preserve">Braun, V., &amp; Clarke, V. (2022). Conceptual and design thinking for thematic </w:t>
      </w:r>
      <w:r w:rsidRPr="00E75F02">
        <w:rPr>
          <w:color w:val="000000" w:themeColor="text1"/>
          <w:shd w:val="clear" w:color="auto" w:fill="FFFFFF"/>
        </w:rPr>
        <w:t>analysis.</w:t>
      </w:r>
      <w:r w:rsidR="008357E2" w:rsidRPr="00E75F02">
        <w:rPr>
          <w:color w:val="000000" w:themeColor="text1"/>
          <w:shd w:val="clear" w:color="auto" w:fill="FFFFFF"/>
        </w:rPr>
        <w:t xml:space="preserve"> </w:t>
      </w:r>
      <w:r w:rsidRPr="00E75F02">
        <w:rPr>
          <w:rStyle w:val="Emphasis"/>
          <w:color w:val="000000" w:themeColor="text1"/>
          <w:shd w:val="clear" w:color="auto" w:fill="FFFFFF"/>
        </w:rPr>
        <w:t>Qualitative Psychology, 9</w:t>
      </w:r>
      <w:r w:rsidRPr="00E75F02">
        <w:rPr>
          <w:color w:val="000000" w:themeColor="text1"/>
          <w:shd w:val="clear" w:color="auto" w:fill="FFFFFF"/>
        </w:rPr>
        <w:t>(1), 3–26. </w:t>
      </w:r>
      <w:hyperlink r:id="rId35" w:tgtFrame="_blank" w:history="1">
        <w:r w:rsidRPr="00E75F02">
          <w:rPr>
            <w:rStyle w:val="Hyperlink"/>
            <w:color w:val="000000" w:themeColor="text1"/>
            <w:u w:val="none"/>
            <w:shd w:val="clear" w:color="auto" w:fill="FFFFFF"/>
          </w:rPr>
          <w:t>https://doi.org/10.1037/qup0000196</w:t>
        </w:r>
      </w:hyperlink>
    </w:p>
    <w:p w14:paraId="74E9391F" w14:textId="77777777" w:rsidR="008357E2"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Braxton, J. M., Hirschy, A. S., &amp; McClendon, S. A. (2004). Understanding and reducing college student departure. </w:t>
      </w:r>
      <w:r w:rsidRPr="00E75F02">
        <w:rPr>
          <w:i/>
          <w:iCs/>
          <w:color w:val="000000" w:themeColor="text1"/>
        </w:rPr>
        <w:t>ASHE-ERIC Higher Education Report, 30</w:t>
      </w:r>
      <w:r w:rsidRPr="00E75F02">
        <w:rPr>
          <w:color w:val="000000" w:themeColor="text1"/>
        </w:rPr>
        <w:t>(3). San Francisco: Jossey-Bass https://search-ebscohost-com.lopes.idm.oclc.org/login.aspx?direct=true&amp;db=ofs&amp;AN=507878137&amp;site=eds-live&amp;scope=site</w:t>
      </w:r>
    </w:p>
    <w:p w14:paraId="0810B2ED" w14:textId="77777777" w:rsidR="00E57420" w:rsidRPr="00E75F02" w:rsidRDefault="00E57420"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rPr>
      </w:pPr>
      <w:r w:rsidRPr="00E75F02">
        <w:rPr>
          <w:color w:val="000000" w:themeColor="text1"/>
        </w:rPr>
        <w:t xml:space="preserve">Brear, M. (2018). Process and outcomes of a recursive, dialogic member checking approach: A project ethnography. </w:t>
      </w:r>
      <w:r w:rsidRPr="00E75F02">
        <w:rPr>
          <w:i/>
          <w:iCs/>
          <w:color w:val="000000" w:themeColor="text1"/>
        </w:rPr>
        <w:t>Qualitative Health Research</w:t>
      </w:r>
      <w:r w:rsidRPr="00E75F02">
        <w:rPr>
          <w:color w:val="000000" w:themeColor="text1"/>
        </w:rPr>
        <w:t xml:space="preserve">, </w:t>
      </w:r>
      <w:r w:rsidRPr="00E75F02">
        <w:rPr>
          <w:i/>
          <w:iCs/>
          <w:color w:val="000000" w:themeColor="text1"/>
        </w:rPr>
        <w:t>29</w:t>
      </w:r>
      <w:r w:rsidRPr="00E75F02">
        <w:rPr>
          <w:color w:val="000000" w:themeColor="text1"/>
        </w:rPr>
        <w:t xml:space="preserve">(7), 944–957. </w:t>
      </w:r>
      <w:hyperlink r:id="rId36" w:history="1">
        <w:r w:rsidRPr="00E75F02">
          <w:rPr>
            <w:rStyle w:val="Hyperlink"/>
            <w:color w:val="000000" w:themeColor="text1"/>
            <w:u w:val="none"/>
          </w:rPr>
          <w:t>https://doi.org/10.1177/1049732318812448</w:t>
        </w:r>
      </w:hyperlink>
    </w:p>
    <w:p w14:paraId="5DF221A1" w14:textId="5878979B" w:rsidR="00043810" w:rsidRPr="00E75F02" w:rsidRDefault="00043810"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shd w:val="clear" w:color="auto" w:fill="FFFFFF"/>
        </w:rPr>
        <w:t>Britt-Stevens, N. (2014). </w:t>
      </w:r>
      <w:r w:rsidRPr="00E75F02">
        <w:rPr>
          <w:i/>
          <w:iCs/>
          <w:color w:val="000000" w:themeColor="text1"/>
          <w:shd w:val="clear" w:color="auto" w:fill="FFFFFF"/>
        </w:rPr>
        <w:t>Effects of mentoring programs on new teachers' retention in selected rural schools</w:t>
      </w:r>
      <w:r w:rsidRPr="00E75F02">
        <w:rPr>
          <w:color w:val="000000" w:themeColor="text1"/>
          <w:shd w:val="clear" w:color="auto" w:fill="FFFFFF"/>
        </w:rPr>
        <w:t> (Doctoral dissertation, Walden University).</w:t>
      </w:r>
    </w:p>
    <w:p w14:paraId="1377F064" w14:textId="424D326B" w:rsidR="008357E2" w:rsidRPr="00E75F02" w:rsidRDefault="00237785"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rPr>
      </w:pPr>
      <w:r w:rsidRPr="00E75F02">
        <w:rPr>
          <w:color w:val="000000" w:themeColor="text1"/>
        </w:rPr>
        <w:t xml:space="preserve">Brooms, D. R. (2019). “I </w:t>
      </w:r>
      <w:r w:rsidR="008357E2" w:rsidRPr="00E75F02">
        <w:rPr>
          <w:color w:val="000000" w:themeColor="text1"/>
        </w:rPr>
        <w:t>w</w:t>
      </w:r>
      <w:r w:rsidRPr="00E75F02">
        <w:rPr>
          <w:color w:val="000000" w:themeColor="text1"/>
        </w:rPr>
        <w:t xml:space="preserve">as </w:t>
      </w:r>
      <w:r w:rsidR="008357E2" w:rsidRPr="00E75F02">
        <w:rPr>
          <w:color w:val="000000" w:themeColor="text1"/>
        </w:rPr>
        <w:t>j</w:t>
      </w:r>
      <w:r w:rsidRPr="00E75F02">
        <w:rPr>
          <w:color w:val="000000" w:themeColor="text1"/>
        </w:rPr>
        <w:t xml:space="preserve">ust </w:t>
      </w:r>
      <w:r w:rsidR="008357E2" w:rsidRPr="00E75F02">
        <w:rPr>
          <w:color w:val="000000" w:themeColor="text1"/>
        </w:rPr>
        <w:t>t</w:t>
      </w:r>
      <w:r w:rsidRPr="00E75F02">
        <w:rPr>
          <w:color w:val="000000" w:themeColor="text1"/>
        </w:rPr>
        <w:t xml:space="preserve">rying to </w:t>
      </w:r>
      <w:r w:rsidR="008357E2" w:rsidRPr="00E75F02">
        <w:rPr>
          <w:color w:val="000000" w:themeColor="text1"/>
        </w:rPr>
        <w:t>m</w:t>
      </w:r>
      <w:r w:rsidRPr="00E75F02">
        <w:rPr>
          <w:color w:val="000000" w:themeColor="text1"/>
        </w:rPr>
        <w:t xml:space="preserve">ake </w:t>
      </w:r>
      <w:r w:rsidR="008357E2" w:rsidRPr="00E75F02">
        <w:rPr>
          <w:color w:val="000000" w:themeColor="text1"/>
        </w:rPr>
        <w:t>i</w:t>
      </w:r>
      <w:r w:rsidRPr="00E75F02">
        <w:rPr>
          <w:color w:val="000000" w:themeColor="text1"/>
        </w:rPr>
        <w:t xml:space="preserve">t”: Examining </w:t>
      </w:r>
      <w:r w:rsidR="008357E2" w:rsidRPr="00E75F02">
        <w:rPr>
          <w:color w:val="000000" w:themeColor="text1"/>
        </w:rPr>
        <w:t>u</w:t>
      </w:r>
      <w:r w:rsidRPr="00E75F02">
        <w:rPr>
          <w:color w:val="000000" w:themeColor="text1"/>
        </w:rPr>
        <w:t xml:space="preserve">rban Black </w:t>
      </w:r>
      <w:r w:rsidR="008357E2" w:rsidRPr="00E75F02">
        <w:rPr>
          <w:color w:val="000000" w:themeColor="text1"/>
        </w:rPr>
        <w:t>m</w:t>
      </w:r>
      <w:r w:rsidRPr="00E75F02">
        <w:rPr>
          <w:color w:val="000000" w:themeColor="text1"/>
        </w:rPr>
        <w:t xml:space="preserve">ales’ </w:t>
      </w:r>
      <w:r w:rsidR="008357E2" w:rsidRPr="00E75F02">
        <w:rPr>
          <w:color w:val="000000" w:themeColor="text1"/>
        </w:rPr>
        <w:t>s</w:t>
      </w:r>
      <w:r w:rsidRPr="00E75F02">
        <w:rPr>
          <w:color w:val="000000" w:themeColor="text1"/>
        </w:rPr>
        <w:t xml:space="preserve">ense of </w:t>
      </w:r>
      <w:r w:rsidR="008357E2" w:rsidRPr="00E75F02">
        <w:rPr>
          <w:color w:val="000000" w:themeColor="text1"/>
        </w:rPr>
        <w:t>b</w:t>
      </w:r>
      <w:r w:rsidRPr="00E75F02">
        <w:rPr>
          <w:color w:val="000000" w:themeColor="text1"/>
        </w:rPr>
        <w:t xml:space="preserve">elonging, </w:t>
      </w:r>
      <w:r w:rsidR="008357E2" w:rsidRPr="00E75F02">
        <w:rPr>
          <w:color w:val="000000" w:themeColor="text1"/>
        </w:rPr>
        <w:t>s</w:t>
      </w:r>
      <w:r w:rsidRPr="00E75F02">
        <w:rPr>
          <w:color w:val="000000" w:themeColor="text1"/>
        </w:rPr>
        <w:t xml:space="preserve">chooling </w:t>
      </w:r>
      <w:r w:rsidR="008357E2" w:rsidRPr="00E75F02">
        <w:rPr>
          <w:color w:val="000000" w:themeColor="text1"/>
        </w:rPr>
        <w:t>e</w:t>
      </w:r>
      <w:r w:rsidRPr="00E75F02">
        <w:rPr>
          <w:color w:val="000000" w:themeColor="text1"/>
        </w:rPr>
        <w:t xml:space="preserve">xperiences, and </w:t>
      </w:r>
      <w:r w:rsidR="008357E2" w:rsidRPr="00E75F02">
        <w:rPr>
          <w:color w:val="000000" w:themeColor="text1"/>
        </w:rPr>
        <w:t>a</w:t>
      </w:r>
      <w:r w:rsidRPr="00E75F02">
        <w:rPr>
          <w:color w:val="000000" w:themeColor="text1"/>
        </w:rPr>
        <w:t xml:space="preserve">cademic </w:t>
      </w:r>
      <w:r w:rsidR="008357E2" w:rsidRPr="00E75F02">
        <w:rPr>
          <w:color w:val="000000" w:themeColor="text1"/>
        </w:rPr>
        <w:t>s</w:t>
      </w:r>
      <w:r w:rsidRPr="00E75F02">
        <w:rPr>
          <w:color w:val="000000" w:themeColor="text1"/>
        </w:rPr>
        <w:t xml:space="preserve">uccess. </w:t>
      </w:r>
      <w:r w:rsidRPr="00E75F02">
        <w:rPr>
          <w:i/>
          <w:iCs/>
          <w:color w:val="000000" w:themeColor="text1"/>
        </w:rPr>
        <w:t>Urban Education, 54</w:t>
      </w:r>
      <w:r w:rsidRPr="00E75F02">
        <w:rPr>
          <w:color w:val="000000" w:themeColor="text1"/>
        </w:rPr>
        <w:t xml:space="preserve">(6), 804–830. </w:t>
      </w:r>
      <w:hyperlink r:id="rId37" w:history="1">
        <w:r w:rsidRPr="00E75F02">
          <w:rPr>
            <w:rStyle w:val="Hyperlink"/>
            <w:color w:val="000000" w:themeColor="text1"/>
            <w:u w:val="none"/>
          </w:rPr>
          <w:t>https://doi.org/10.1177/0042085916648743</w:t>
        </w:r>
      </w:hyperlink>
    </w:p>
    <w:p w14:paraId="1428EF3F" w14:textId="36D2EBB6" w:rsidR="00F6491B" w:rsidRPr="00E75F02" w:rsidRDefault="00F6491B"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Brown, M. C., &amp; Dancy, T. E. (2010). </w:t>
      </w:r>
      <w:r w:rsidR="00517BA3" w:rsidRPr="00E75F02">
        <w:rPr>
          <w:color w:val="000000" w:themeColor="text1"/>
        </w:rPr>
        <w:t>Predominantly</w:t>
      </w:r>
      <w:r w:rsidRPr="00E75F02">
        <w:rPr>
          <w:color w:val="000000" w:themeColor="text1"/>
        </w:rPr>
        <w:t xml:space="preserve"> White institutions. </w:t>
      </w:r>
      <w:r w:rsidRPr="00E75F02">
        <w:rPr>
          <w:i/>
          <w:iCs/>
          <w:color w:val="000000" w:themeColor="text1"/>
        </w:rPr>
        <w:t>Encyclopedia of African American Education, 1</w:t>
      </w:r>
      <w:r w:rsidRPr="00E75F02">
        <w:rPr>
          <w:color w:val="000000" w:themeColor="text1"/>
        </w:rPr>
        <w:t>, pp.523-526. SAGE</w:t>
      </w:r>
    </w:p>
    <w:p w14:paraId="7DB524FA" w14:textId="08AE1C31" w:rsidR="00237785" w:rsidRPr="00E75F02" w:rsidRDefault="00237785"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lastRenderedPageBreak/>
        <w:t xml:space="preserve">Brown, R. M. (2020). The Black </w:t>
      </w:r>
      <w:r w:rsidR="008357E2" w:rsidRPr="00E75F02">
        <w:rPr>
          <w:color w:val="000000" w:themeColor="text1"/>
        </w:rPr>
        <w:t>p</w:t>
      </w:r>
      <w:r w:rsidRPr="00E75F02">
        <w:rPr>
          <w:color w:val="000000" w:themeColor="text1"/>
        </w:rPr>
        <w:t xml:space="preserve">rofessor at </w:t>
      </w:r>
      <w:r w:rsidR="008357E2" w:rsidRPr="00E75F02">
        <w:rPr>
          <w:color w:val="000000" w:themeColor="text1"/>
        </w:rPr>
        <w:t>h</w:t>
      </w:r>
      <w:r w:rsidRPr="00E75F02">
        <w:rPr>
          <w:color w:val="000000" w:themeColor="text1"/>
        </w:rPr>
        <w:t xml:space="preserve">istorically White </w:t>
      </w:r>
      <w:r w:rsidR="008357E2" w:rsidRPr="00E75F02">
        <w:rPr>
          <w:color w:val="000000" w:themeColor="text1"/>
        </w:rPr>
        <w:t>c</w:t>
      </w:r>
      <w:r w:rsidRPr="00E75F02">
        <w:rPr>
          <w:color w:val="000000" w:themeColor="text1"/>
        </w:rPr>
        <w:t xml:space="preserve">olleges and </w:t>
      </w:r>
      <w:r w:rsidR="008357E2" w:rsidRPr="00E75F02">
        <w:rPr>
          <w:color w:val="000000" w:themeColor="text1"/>
        </w:rPr>
        <w:t>u</w:t>
      </w:r>
      <w:r w:rsidRPr="00E75F02">
        <w:rPr>
          <w:color w:val="000000" w:themeColor="text1"/>
        </w:rPr>
        <w:t>niversities. Diverse Issues in Higher Education. https://diverseeducation.com/article/188896</w:t>
      </w:r>
    </w:p>
    <w:p w14:paraId="55B907BB" w14:textId="77777777" w:rsidR="008357E2" w:rsidRPr="00E75F02" w:rsidRDefault="00237785"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rPr>
      </w:pPr>
      <w:r w:rsidRPr="00E75F02">
        <w:rPr>
          <w:color w:val="000000" w:themeColor="text1"/>
        </w:rPr>
        <w:t>Bruce, A., Beuthin, R., Sheilds, L., Molzahn, A., &amp; Schick-</w:t>
      </w:r>
      <w:proofErr w:type="spellStart"/>
      <w:r w:rsidRPr="00E75F02">
        <w:rPr>
          <w:color w:val="000000" w:themeColor="text1"/>
        </w:rPr>
        <w:t>Makaroff</w:t>
      </w:r>
      <w:proofErr w:type="spellEnd"/>
      <w:r w:rsidRPr="00E75F02">
        <w:rPr>
          <w:color w:val="000000" w:themeColor="text1"/>
        </w:rPr>
        <w:t xml:space="preserve">, K. (2016). Narrative research evolving. </w:t>
      </w:r>
      <w:r w:rsidRPr="00E75F02">
        <w:rPr>
          <w:i/>
          <w:iCs/>
          <w:color w:val="000000" w:themeColor="text1"/>
        </w:rPr>
        <w:t>International Journal of Qualitative Methods</w:t>
      </w:r>
      <w:r w:rsidRPr="00E75F02">
        <w:rPr>
          <w:color w:val="000000" w:themeColor="text1"/>
        </w:rPr>
        <w:t xml:space="preserve">, </w:t>
      </w:r>
      <w:r w:rsidRPr="00E75F02">
        <w:rPr>
          <w:i/>
          <w:iCs/>
          <w:color w:val="000000" w:themeColor="text1"/>
        </w:rPr>
        <w:t>15</w:t>
      </w:r>
      <w:r w:rsidRPr="00E75F02">
        <w:rPr>
          <w:color w:val="000000" w:themeColor="text1"/>
        </w:rPr>
        <w:t xml:space="preserve">(1), 160940691665929. </w:t>
      </w:r>
      <w:hyperlink r:id="rId38" w:history="1">
        <w:r w:rsidRPr="00E75F02">
          <w:rPr>
            <w:rStyle w:val="Hyperlink"/>
            <w:color w:val="000000" w:themeColor="text1"/>
            <w:u w:val="none"/>
          </w:rPr>
          <w:t>https://doi.org/10.1177/1609406916659292</w:t>
        </w:r>
      </w:hyperlink>
    </w:p>
    <w:p w14:paraId="4D607FB2" w14:textId="77777777" w:rsidR="000102AD" w:rsidRPr="00E75F02" w:rsidRDefault="00237785"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shd w:val="clear" w:color="auto" w:fill="FCFCFC"/>
          <w:lang w:val="it-IT"/>
        </w:rPr>
      </w:pPr>
      <w:r w:rsidRPr="00E75F02">
        <w:rPr>
          <w:color w:val="000000" w:themeColor="text1"/>
          <w:shd w:val="clear" w:color="auto" w:fill="FCFCFC"/>
        </w:rPr>
        <w:t>Byrne, D. A</w:t>
      </w:r>
      <w:r w:rsidR="00E57420" w:rsidRPr="00E75F02">
        <w:rPr>
          <w:color w:val="000000" w:themeColor="text1"/>
          <w:shd w:val="clear" w:color="auto" w:fill="FCFCFC"/>
        </w:rPr>
        <w:t>.</w:t>
      </w:r>
      <w:r w:rsidRPr="00E75F02">
        <w:rPr>
          <w:color w:val="000000" w:themeColor="text1"/>
          <w:shd w:val="clear" w:color="auto" w:fill="FCFCFC"/>
        </w:rPr>
        <w:t xml:space="preserve"> (2021</w:t>
      </w:r>
      <w:r w:rsidR="006F5B88" w:rsidRPr="00E75F02">
        <w:rPr>
          <w:color w:val="000000" w:themeColor="text1"/>
          <w:shd w:val="clear" w:color="auto" w:fill="FCFCFC"/>
        </w:rPr>
        <w:t xml:space="preserve">). </w:t>
      </w:r>
      <w:r w:rsidR="00E57420" w:rsidRPr="00E75F02">
        <w:rPr>
          <w:color w:val="000000" w:themeColor="text1"/>
          <w:shd w:val="clear" w:color="auto" w:fill="FCFCFC"/>
        </w:rPr>
        <w:t>W</w:t>
      </w:r>
      <w:r w:rsidR="006F5B88" w:rsidRPr="00E75F02">
        <w:rPr>
          <w:color w:val="000000" w:themeColor="text1"/>
          <w:shd w:val="clear" w:color="auto" w:fill="FCFCFC"/>
        </w:rPr>
        <w:t>orked</w:t>
      </w:r>
      <w:r w:rsidRPr="00E75F02">
        <w:rPr>
          <w:color w:val="000000" w:themeColor="text1"/>
          <w:shd w:val="clear" w:color="auto" w:fill="FCFCFC"/>
        </w:rPr>
        <w:t xml:space="preserve"> example of Braun and Clarke’s approach to reflexive thematic analysis.</w:t>
      </w:r>
      <w:r w:rsidR="008357E2" w:rsidRPr="00E75F02">
        <w:rPr>
          <w:color w:val="000000" w:themeColor="text1"/>
          <w:shd w:val="clear" w:color="auto" w:fill="FCFCFC"/>
        </w:rPr>
        <w:t xml:space="preserve"> </w:t>
      </w:r>
      <w:r w:rsidRPr="00E75F02">
        <w:rPr>
          <w:i/>
          <w:iCs/>
          <w:color w:val="000000" w:themeColor="text1"/>
          <w:shd w:val="clear" w:color="auto" w:fill="FCFCFC"/>
          <w:lang w:val="it-IT"/>
        </w:rPr>
        <w:t>Qual Quant</w:t>
      </w:r>
      <w:r w:rsidR="008357E2" w:rsidRPr="00E75F02">
        <w:rPr>
          <w:i/>
          <w:iCs/>
          <w:color w:val="000000" w:themeColor="text1"/>
          <w:shd w:val="clear" w:color="auto" w:fill="FCFCFC"/>
          <w:lang w:val="it-IT"/>
        </w:rPr>
        <w:t>,</w:t>
      </w:r>
      <w:r w:rsidR="008357E2" w:rsidRPr="00E75F02">
        <w:rPr>
          <w:color w:val="000000" w:themeColor="text1"/>
          <w:shd w:val="clear" w:color="auto" w:fill="FCFCFC"/>
          <w:lang w:val="it-IT"/>
        </w:rPr>
        <w:t xml:space="preserve"> </w:t>
      </w:r>
      <w:r w:rsidRPr="00E75F02">
        <w:rPr>
          <w:color w:val="000000" w:themeColor="text1"/>
          <w:shd w:val="clear" w:color="auto" w:fill="FCFCFC"/>
          <w:lang w:val="it-IT"/>
        </w:rPr>
        <w:t xml:space="preserve">56, 1391–1412. </w:t>
      </w:r>
      <w:hyperlink r:id="rId39" w:history="1">
        <w:r w:rsidRPr="00E75F02">
          <w:rPr>
            <w:rStyle w:val="Hyperlink"/>
            <w:color w:val="000000" w:themeColor="text1"/>
            <w:u w:val="none"/>
            <w:shd w:val="clear" w:color="auto" w:fill="FCFCFC"/>
            <w:lang w:val="it-IT"/>
          </w:rPr>
          <w:t>https://doi.org/10.1007/s11135-021-01182-y</w:t>
        </w:r>
      </w:hyperlink>
    </w:p>
    <w:p w14:paraId="63A6D337" w14:textId="1160E5E7" w:rsidR="00E57420" w:rsidRPr="00E75F02" w:rsidRDefault="00E57420" w:rsidP="00556C26">
      <w:pPr>
        <w:pStyle w:val="NormalWeb"/>
        <w:shd w:val="clear" w:color="auto" w:fill="FFFFFF"/>
        <w:spacing w:before="0" w:beforeAutospacing="0" w:after="0" w:afterAutospacing="0" w:line="480" w:lineRule="auto"/>
        <w:ind w:left="720" w:hanging="720"/>
        <w:contextualSpacing/>
        <w:rPr>
          <w:color w:val="000000" w:themeColor="text1"/>
          <w:shd w:val="clear" w:color="auto" w:fill="FCFCFC"/>
        </w:rPr>
      </w:pPr>
      <w:r w:rsidRPr="00E75F02">
        <w:rPr>
          <w:color w:val="000000" w:themeColor="text1"/>
          <w:lang w:val="it-IT"/>
        </w:rPr>
        <w:t xml:space="preserve">Campbell, S. C. (2011). </w:t>
      </w:r>
      <w:r w:rsidRPr="00E75F02">
        <w:rPr>
          <w:color w:val="000000" w:themeColor="text1"/>
        </w:rPr>
        <w:t xml:space="preserve">Educational neuroscience: Motivations, methodology, and implications, </w:t>
      </w:r>
      <w:r w:rsidRPr="00E75F02">
        <w:rPr>
          <w:i/>
          <w:iCs/>
          <w:color w:val="000000" w:themeColor="text1"/>
        </w:rPr>
        <w:t>Educational Philosophy, and Theory,</w:t>
      </w:r>
      <w:r w:rsidRPr="00E75F02">
        <w:rPr>
          <w:color w:val="000000" w:themeColor="text1"/>
        </w:rPr>
        <w:t xml:space="preserve"> 43(1). doi:10.1111/j.1469-5812.2010.00701.</w:t>
      </w:r>
    </w:p>
    <w:p w14:paraId="0A401DC4" w14:textId="18386766" w:rsidR="00E57420" w:rsidRPr="00E75F02" w:rsidRDefault="00D51E6D" w:rsidP="00556C26">
      <w:pPr>
        <w:pStyle w:val="NormalWeb"/>
        <w:shd w:val="clear" w:color="auto" w:fill="FFFFFF"/>
        <w:spacing w:before="0" w:beforeAutospacing="0" w:after="0" w:afterAutospacing="0" w:line="480" w:lineRule="auto"/>
        <w:ind w:left="720" w:hanging="720"/>
        <w:contextualSpacing/>
        <w:rPr>
          <w:iCs/>
          <w:color w:val="000000" w:themeColor="text1"/>
        </w:rPr>
      </w:pPr>
      <w:r w:rsidRPr="00E75F02">
        <w:rPr>
          <w:iCs/>
          <w:color w:val="000000" w:themeColor="text1"/>
        </w:rPr>
        <w:t>Campbell, T.</w:t>
      </w:r>
      <w:r w:rsidR="00F6491B" w:rsidRPr="00E75F02">
        <w:rPr>
          <w:iCs/>
          <w:color w:val="000000" w:themeColor="text1"/>
        </w:rPr>
        <w:t>,</w:t>
      </w:r>
      <w:r w:rsidRPr="00E75F02">
        <w:rPr>
          <w:iCs/>
          <w:color w:val="000000" w:themeColor="text1"/>
        </w:rPr>
        <w:t xml:space="preserve"> &amp; Campbell, D. (2007). Outcomes of mentoring at-risk college students: Gender and ethnic matching effects. </w:t>
      </w:r>
      <w:r w:rsidRPr="00E75F02">
        <w:rPr>
          <w:i/>
          <w:color w:val="000000" w:themeColor="text1"/>
        </w:rPr>
        <w:t>Mentoring &amp; Tutoring: Partnership in Learning</w:t>
      </w:r>
      <w:r w:rsidR="008357E2" w:rsidRPr="00E75F02">
        <w:rPr>
          <w:i/>
          <w:color w:val="000000" w:themeColor="text1"/>
        </w:rPr>
        <w:t>,</w:t>
      </w:r>
      <w:r w:rsidRPr="00E75F02">
        <w:rPr>
          <w:i/>
          <w:color w:val="000000" w:themeColor="text1"/>
        </w:rPr>
        <w:t xml:space="preserve"> 15</w:t>
      </w:r>
      <w:r w:rsidRPr="00E75F02">
        <w:rPr>
          <w:iCs/>
          <w:color w:val="000000" w:themeColor="text1"/>
        </w:rPr>
        <w:t xml:space="preserve">. 135-148. 10.1080/13611260601086287. </w:t>
      </w:r>
    </w:p>
    <w:p w14:paraId="0BE4EE9C" w14:textId="77777777" w:rsidR="00E57420" w:rsidRPr="00E75F02" w:rsidRDefault="00E57420" w:rsidP="00556C26">
      <w:pPr>
        <w:pStyle w:val="APAReference"/>
        <w:spacing w:after="0"/>
        <w:rPr>
          <w:color w:val="000000" w:themeColor="text1"/>
          <w:szCs w:val="24"/>
        </w:rPr>
      </w:pPr>
      <w:r w:rsidRPr="00E75F02">
        <w:rPr>
          <w:color w:val="000000" w:themeColor="text1"/>
          <w:szCs w:val="24"/>
        </w:rPr>
        <w:t xml:space="preserve">Campbell-Whatley, G., O’Brien, C., Reddig, K., Sun, T., &amp; Freeman-Green, S. (2021). Non-majority student perceptions of diversity and inclusion at a PWI and an HBCU. </w:t>
      </w:r>
      <w:r w:rsidRPr="00E75F02">
        <w:rPr>
          <w:i/>
          <w:iCs/>
          <w:color w:val="000000" w:themeColor="text1"/>
          <w:szCs w:val="24"/>
        </w:rPr>
        <w:t>Journal for Multicultural Education, 15</w:t>
      </w:r>
      <w:r w:rsidRPr="00E75F02">
        <w:rPr>
          <w:color w:val="000000" w:themeColor="text1"/>
          <w:szCs w:val="24"/>
        </w:rPr>
        <w:t xml:space="preserve">(3), 253–269. </w:t>
      </w:r>
      <w:hyperlink r:id="rId40" w:history="1">
        <w:r w:rsidRPr="00E75F02">
          <w:rPr>
            <w:rStyle w:val="Hyperlink"/>
            <w:color w:val="000000" w:themeColor="text1"/>
            <w:szCs w:val="24"/>
            <w:u w:val="none"/>
          </w:rPr>
          <w:t>https://doi-org.lopes.idm.oclc.org/10.1108/JME-03-2021-0028</w:t>
        </w:r>
      </w:hyperlink>
    </w:p>
    <w:p w14:paraId="1AF486DD" w14:textId="77777777" w:rsidR="00F6491B" w:rsidRPr="00E75F02" w:rsidRDefault="00F6491B"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Carrol, S. A. (2017). Perspectives of 21st century Black women in English teachers on impacting Black student achievement. </w:t>
      </w:r>
      <w:r w:rsidRPr="00E75F02">
        <w:rPr>
          <w:i/>
          <w:iCs/>
          <w:color w:val="000000" w:themeColor="text1"/>
        </w:rPr>
        <w:t>Journal of Negro Education, 86</w:t>
      </w:r>
      <w:r w:rsidRPr="00E75F02">
        <w:rPr>
          <w:color w:val="000000" w:themeColor="text1"/>
        </w:rPr>
        <w:t xml:space="preserve">(2), 115- 137. doi:10.7709/jnegroeducation.86.2.0115 </w:t>
      </w:r>
    </w:p>
    <w:p w14:paraId="5BD7E3AF" w14:textId="79ABF44E" w:rsidR="00D51E6D" w:rsidRPr="00E75F02" w:rsidRDefault="00D51E6D" w:rsidP="00556C26">
      <w:pPr>
        <w:pStyle w:val="APAReference"/>
        <w:spacing w:after="0"/>
        <w:rPr>
          <w:color w:val="000000" w:themeColor="text1"/>
          <w:szCs w:val="24"/>
        </w:rPr>
      </w:pPr>
      <w:r w:rsidRPr="00E75F02">
        <w:rPr>
          <w:color w:val="000000" w:themeColor="text1"/>
          <w:szCs w:val="24"/>
        </w:rPr>
        <w:lastRenderedPageBreak/>
        <w:t xml:space="preserve">Chun, E., &amp; Evans, A. (2018). Leading a </w:t>
      </w:r>
      <w:r w:rsidR="008357E2" w:rsidRPr="00E75F02">
        <w:rPr>
          <w:color w:val="000000" w:themeColor="text1"/>
          <w:szCs w:val="24"/>
        </w:rPr>
        <w:t>d</w:t>
      </w:r>
      <w:r w:rsidRPr="00E75F02">
        <w:rPr>
          <w:color w:val="000000" w:themeColor="text1"/>
          <w:szCs w:val="24"/>
        </w:rPr>
        <w:t xml:space="preserve">iversity </w:t>
      </w:r>
      <w:r w:rsidR="008357E2" w:rsidRPr="00E75F02">
        <w:rPr>
          <w:color w:val="000000" w:themeColor="text1"/>
          <w:szCs w:val="24"/>
        </w:rPr>
        <w:t>c</w:t>
      </w:r>
      <w:r w:rsidRPr="00E75F02">
        <w:rPr>
          <w:color w:val="000000" w:themeColor="text1"/>
          <w:szCs w:val="24"/>
        </w:rPr>
        <w:t xml:space="preserve">ulture </w:t>
      </w:r>
      <w:r w:rsidR="008357E2" w:rsidRPr="00E75F02">
        <w:rPr>
          <w:color w:val="000000" w:themeColor="text1"/>
          <w:szCs w:val="24"/>
        </w:rPr>
        <w:t>s</w:t>
      </w:r>
      <w:r w:rsidRPr="00E75F02">
        <w:rPr>
          <w:color w:val="000000" w:themeColor="text1"/>
          <w:szCs w:val="24"/>
        </w:rPr>
        <w:t xml:space="preserve">hift in </w:t>
      </w:r>
      <w:r w:rsidR="008357E2" w:rsidRPr="00E75F02">
        <w:rPr>
          <w:color w:val="000000" w:themeColor="text1"/>
          <w:szCs w:val="24"/>
        </w:rPr>
        <w:t>h</w:t>
      </w:r>
      <w:r w:rsidRPr="00E75F02">
        <w:rPr>
          <w:color w:val="000000" w:themeColor="text1"/>
          <w:szCs w:val="24"/>
        </w:rPr>
        <w:t xml:space="preserve">igher </w:t>
      </w:r>
      <w:r w:rsidR="008357E2" w:rsidRPr="00E75F02">
        <w:rPr>
          <w:color w:val="000000" w:themeColor="text1"/>
          <w:szCs w:val="24"/>
        </w:rPr>
        <w:t>e</w:t>
      </w:r>
      <w:r w:rsidRPr="00E75F02">
        <w:rPr>
          <w:color w:val="000000" w:themeColor="text1"/>
          <w:szCs w:val="24"/>
        </w:rPr>
        <w:t xml:space="preserve">ducation: Comprehensive </w:t>
      </w:r>
      <w:r w:rsidR="008357E2" w:rsidRPr="00E75F02">
        <w:rPr>
          <w:color w:val="000000" w:themeColor="text1"/>
          <w:szCs w:val="24"/>
        </w:rPr>
        <w:t>o</w:t>
      </w:r>
      <w:r w:rsidRPr="00E75F02">
        <w:rPr>
          <w:color w:val="000000" w:themeColor="text1"/>
          <w:szCs w:val="24"/>
        </w:rPr>
        <w:t xml:space="preserve">rganizational </w:t>
      </w:r>
      <w:r w:rsidR="008357E2" w:rsidRPr="00E75F02">
        <w:rPr>
          <w:color w:val="000000" w:themeColor="text1"/>
          <w:szCs w:val="24"/>
        </w:rPr>
        <w:t>l</w:t>
      </w:r>
      <w:r w:rsidRPr="00E75F02">
        <w:rPr>
          <w:color w:val="000000" w:themeColor="text1"/>
          <w:szCs w:val="24"/>
        </w:rPr>
        <w:t xml:space="preserve">earning </w:t>
      </w:r>
      <w:r w:rsidR="008357E2" w:rsidRPr="00E75F02">
        <w:rPr>
          <w:color w:val="000000" w:themeColor="text1"/>
          <w:szCs w:val="24"/>
        </w:rPr>
        <w:t>s</w:t>
      </w:r>
      <w:r w:rsidRPr="00E75F02">
        <w:rPr>
          <w:color w:val="000000" w:themeColor="text1"/>
          <w:szCs w:val="24"/>
        </w:rPr>
        <w:t xml:space="preserve">trategies. Routledge. </w:t>
      </w:r>
      <w:hyperlink r:id="rId41" w:tgtFrame="_blank" w:history="1">
        <w:r w:rsidRPr="00E75F02">
          <w:rPr>
            <w:rStyle w:val="Hyperlink"/>
            <w:color w:val="000000" w:themeColor="text1"/>
            <w:spacing w:val="5"/>
            <w:szCs w:val="24"/>
            <w:u w:val="none"/>
            <w:shd w:val="clear" w:color="auto" w:fill="FFFFFF"/>
          </w:rPr>
          <w:t>https://doi.org/10.4324/9781315210360</w:t>
        </w:r>
      </w:hyperlink>
    </w:p>
    <w:p w14:paraId="044688EB" w14:textId="217D450B" w:rsidR="00D51E6D" w:rsidRPr="00E75F02" w:rsidRDefault="00D51E6D" w:rsidP="00556C26">
      <w:pPr>
        <w:pStyle w:val="APAReference"/>
        <w:spacing w:after="0"/>
        <w:rPr>
          <w:color w:val="000000" w:themeColor="text1"/>
          <w:szCs w:val="24"/>
        </w:rPr>
      </w:pPr>
      <w:r w:rsidRPr="00E75F02">
        <w:rPr>
          <w:color w:val="000000" w:themeColor="text1"/>
          <w:szCs w:val="24"/>
          <w:shd w:val="clear" w:color="auto" w:fill="FFFFFF"/>
        </w:rPr>
        <w:t xml:space="preserve">Clair, M., &amp; Denis, J. S. (2015). Sociology of </w:t>
      </w:r>
      <w:r w:rsidR="008357E2" w:rsidRPr="00E75F02">
        <w:rPr>
          <w:color w:val="000000" w:themeColor="text1"/>
          <w:szCs w:val="24"/>
          <w:shd w:val="clear" w:color="auto" w:fill="FFFFFF"/>
        </w:rPr>
        <w:t>r</w:t>
      </w:r>
      <w:r w:rsidRPr="00E75F02">
        <w:rPr>
          <w:color w:val="000000" w:themeColor="text1"/>
          <w:szCs w:val="24"/>
          <w:shd w:val="clear" w:color="auto" w:fill="FFFFFF"/>
        </w:rPr>
        <w:t>acism. In J. D. Wright (Ed.), The International Encyclopedia of the Social and Behavioral Sciences (2nd ed., pp. 857-863). Elsevier. https://doi.org/10.1016/B978-0-08-097086-8.32122-5</w:t>
      </w:r>
      <w:r w:rsidRPr="00E75F02">
        <w:rPr>
          <w:color w:val="000000" w:themeColor="text1"/>
          <w:szCs w:val="24"/>
        </w:rPr>
        <w:t xml:space="preserve"> </w:t>
      </w:r>
    </w:p>
    <w:p w14:paraId="484FDA2F" w14:textId="0CED20FD" w:rsidR="00F548F0" w:rsidRPr="00E75F02" w:rsidRDefault="00F548F0" w:rsidP="00556C26">
      <w:pPr>
        <w:pStyle w:val="APAReference"/>
        <w:spacing w:after="0"/>
        <w:rPr>
          <w:color w:val="000000" w:themeColor="text1"/>
          <w:szCs w:val="24"/>
        </w:rPr>
      </w:pPr>
      <w:r w:rsidRPr="00E75F02">
        <w:rPr>
          <w:color w:val="000000" w:themeColor="text1"/>
          <w:szCs w:val="24"/>
        </w:rPr>
        <w:t>Conrod, N</w:t>
      </w:r>
      <w:r w:rsidR="00F6491B" w:rsidRPr="00E75F02">
        <w:rPr>
          <w:color w:val="000000" w:themeColor="text1"/>
          <w:szCs w:val="24"/>
        </w:rPr>
        <w:t>.</w:t>
      </w:r>
      <w:r w:rsidRPr="00E75F02">
        <w:rPr>
          <w:color w:val="000000" w:themeColor="text1"/>
          <w:szCs w:val="24"/>
        </w:rPr>
        <w:t xml:space="preserve"> (2012). Conscientious and academic performance: A mediational analysis. </w:t>
      </w:r>
      <w:r w:rsidRPr="00E75F02">
        <w:rPr>
          <w:i/>
          <w:iCs/>
          <w:color w:val="000000" w:themeColor="text1"/>
          <w:szCs w:val="24"/>
        </w:rPr>
        <w:t xml:space="preserve">International Journal for the Scholarship of Teaching and </w:t>
      </w:r>
      <w:r w:rsidR="006F5B88" w:rsidRPr="00E75F02">
        <w:rPr>
          <w:i/>
          <w:iCs/>
          <w:color w:val="000000" w:themeColor="text1"/>
          <w:szCs w:val="24"/>
        </w:rPr>
        <w:t>Learning</w:t>
      </w:r>
      <w:r w:rsidR="008357E2" w:rsidRPr="00E75F02">
        <w:rPr>
          <w:color w:val="000000" w:themeColor="text1"/>
          <w:szCs w:val="24"/>
        </w:rPr>
        <w:t xml:space="preserve">, </w:t>
      </w:r>
      <w:r w:rsidRPr="00E75F02">
        <w:rPr>
          <w:i/>
          <w:iCs/>
          <w:color w:val="000000" w:themeColor="text1"/>
          <w:szCs w:val="24"/>
        </w:rPr>
        <w:t>6</w:t>
      </w:r>
      <w:r w:rsidR="008357E2" w:rsidRPr="00E75F02">
        <w:rPr>
          <w:color w:val="000000" w:themeColor="text1"/>
          <w:szCs w:val="24"/>
        </w:rPr>
        <w:t>(</w:t>
      </w:r>
      <w:r w:rsidRPr="00E75F02">
        <w:rPr>
          <w:color w:val="000000" w:themeColor="text1"/>
          <w:szCs w:val="24"/>
        </w:rPr>
        <w:t>1</w:t>
      </w:r>
      <w:r w:rsidR="008357E2" w:rsidRPr="00E75F02">
        <w:rPr>
          <w:color w:val="000000" w:themeColor="text1"/>
          <w:szCs w:val="24"/>
        </w:rPr>
        <w:t>),</w:t>
      </w:r>
      <w:r w:rsidRPr="00E75F02">
        <w:rPr>
          <w:color w:val="000000" w:themeColor="text1"/>
          <w:szCs w:val="24"/>
        </w:rPr>
        <w:t xml:space="preserve"> 8.</w:t>
      </w:r>
      <w:r w:rsidR="00BC4F9B" w:rsidRPr="00E75F02">
        <w:rPr>
          <w:color w:val="000000" w:themeColor="text1"/>
          <w:szCs w:val="24"/>
        </w:rPr>
        <w:t xml:space="preserve"> </w:t>
      </w:r>
      <w:r w:rsidRPr="00E75F02">
        <w:rPr>
          <w:color w:val="000000" w:themeColor="text1"/>
          <w:szCs w:val="24"/>
        </w:rPr>
        <w:t>doi.org/10.20429/ijsot.2012.060108</w:t>
      </w:r>
    </w:p>
    <w:p w14:paraId="32C449B6" w14:textId="3E914485" w:rsidR="00F548F0" w:rsidRPr="00E75F02" w:rsidRDefault="003D2050" w:rsidP="00556C26">
      <w:pPr>
        <w:pStyle w:val="APAReference"/>
        <w:spacing w:after="0"/>
        <w:rPr>
          <w:color w:val="000000" w:themeColor="text1"/>
          <w:szCs w:val="24"/>
        </w:rPr>
      </w:pPr>
      <w:r w:rsidRPr="00E75F02">
        <w:rPr>
          <w:color w:val="000000" w:themeColor="text1"/>
          <w:szCs w:val="24"/>
        </w:rPr>
        <w:t>Cooke, S.</w:t>
      </w:r>
      <w:r w:rsidR="00F548F0" w:rsidRPr="00E75F02">
        <w:rPr>
          <w:color w:val="000000" w:themeColor="text1"/>
          <w:szCs w:val="24"/>
        </w:rPr>
        <w:t xml:space="preserve"> M., &amp; </w:t>
      </w:r>
      <w:proofErr w:type="spellStart"/>
      <w:r w:rsidR="00F548F0" w:rsidRPr="00E75F02">
        <w:rPr>
          <w:color w:val="000000" w:themeColor="text1"/>
          <w:szCs w:val="24"/>
        </w:rPr>
        <w:t>Odejimi</w:t>
      </w:r>
      <w:proofErr w:type="spellEnd"/>
      <w:r w:rsidR="00F548F0" w:rsidRPr="00E75F02">
        <w:rPr>
          <w:color w:val="000000" w:themeColor="text1"/>
          <w:szCs w:val="24"/>
        </w:rPr>
        <w:t xml:space="preserve">, K. B. (2021). Examining practices of retaining </w:t>
      </w:r>
      <w:r w:rsidR="001F7C95" w:rsidRPr="00E75F02">
        <w:rPr>
          <w:color w:val="000000" w:themeColor="text1"/>
          <w:szCs w:val="24"/>
        </w:rPr>
        <w:t>B</w:t>
      </w:r>
      <w:r w:rsidR="00F548F0" w:rsidRPr="00E75F02">
        <w:rPr>
          <w:color w:val="000000" w:themeColor="text1"/>
          <w:szCs w:val="24"/>
        </w:rPr>
        <w:t>lack female faculty and staff in independent schools</w:t>
      </w:r>
      <w:r w:rsidR="00F548F0" w:rsidRPr="00E75F02">
        <w:rPr>
          <w:i/>
          <w:iCs/>
          <w:color w:val="000000" w:themeColor="text1"/>
          <w:szCs w:val="24"/>
        </w:rPr>
        <w:t>. Journal of Black Studies</w:t>
      </w:r>
      <w:r w:rsidR="00F548F0" w:rsidRPr="00E75F02">
        <w:rPr>
          <w:color w:val="000000" w:themeColor="text1"/>
          <w:szCs w:val="24"/>
        </w:rPr>
        <w:t>, 52(2), doi.org/10.1177/0021934720967038</w:t>
      </w:r>
    </w:p>
    <w:p w14:paraId="064C2918" w14:textId="2DF3157D" w:rsidR="00347413" w:rsidRPr="00E75F02" w:rsidRDefault="00347413" w:rsidP="00556C26">
      <w:pPr>
        <w:pStyle w:val="APAReference"/>
        <w:spacing w:after="0"/>
        <w:rPr>
          <w:color w:val="000000" w:themeColor="text1"/>
          <w:szCs w:val="24"/>
        </w:rPr>
      </w:pPr>
      <w:r w:rsidRPr="00E75F02">
        <w:rPr>
          <w:color w:val="000000" w:themeColor="text1"/>
          <w:szCs w:val="24"/>
          <w:shd w:val="clear" w:color="auto" w:fill="FFFFFF"/>
        </w:rPr>
        <w:t>Creswell, J. W.</w:t>
      </w:r>
      <w:r w:rsidR="00F6491B" w:rsidRPr="00E75F02">
        <w:rPr>
          <w:color w:val="000000" w:themeColor="text1"/>
          <w:szCs w:val="24"/>
          <w:shd w:val="clear" w:color="auto" w:fill="FFFFFF"/>
        </w:rPr>
        <w:t>,</w:t>
      </w:r>
      <w:r w:rsidRPr="00E75F02">
        <w:rPr>
          <w:color w:val="000000" w:themeColor="text1"/>
          <w:szCs w:val="24"/>
          <w:shd w:val="clear" w:color="auto" w:fill="FFFFFF"/>
        </w:rPr>
        <w:t xml:space="preserve"> </w:t>
      </w:r>
      <w:r w:rsidR="00F6491B" w:rsidRPr="00E75F02">
        <w:rPr>
          <w:color w:val="000000" w:themeColor="text1"/>
          <w:szCs w:val="24"/>
          <w:shd w:val="clear" w:color="auto" w:fill="FFFFFF"/>
        </w:rPr>
        <w:t>&amp;</w:t>
      </w:r>
      <w:r w:rsidRPr="00E75F02">
        <w:rPr>
          <w:color w:val="000000" w:themeColor="text1"/>
          <w:szCs w:val="24"/>
          <w:shd w:val="clear" w:color="auto" w:fill="FFFFFF"/>
        </w:rPr>
        <w:t xml:space="preserve"> Creswell, J. D. (2018)</w:t>
      </w:r>
      <w:r w:rsidR="008301FC" w:rsidRPr="00E75F02">
        <w:rPr>
          <w:color w:val="000000" w:themeColor="text1"/>
          <w:szCs w:val="24"/>
          <w:shd w:val="clear" w:color="auto" w:fill="FFFFFF"/>
        </w:rPr>
        <w:t>.</w:t>
      </w:r>
      <w:r w:rsidRPr="00E75F02">
        <w:rPr>
          <w:color w:val="000000" w:themeColor="text1"/>
          <w:szCs w:val="24"/>
          <w:shd w:val="clear" w:color="auto" w:fill="FFFFFF"/>
        </w:rPr>
        <w:t xml:space="preserve"> Research </w:t>
      </w:r>
      <w:r w:rsidR="008357E2" w:rsidRPr="00E75F02">
        <w:rPr>
          <w:color w:val="000000" w:themeColor="text1"/>
          <w:szCs w:val="24"/>
          <w:shd w:val="clear" w:color="auto" w:fill="FFFFFF"/>
        </w:rPr>
        <w:t>d</w:t>
      </w:r>
      <w:r w:rsidRPr="00E75F02">
        <w:rPr>
          <w:color w:val="000000" w:themeColor="text1"/>
          <w:szCs w:val="24"/>
          <w:shd w:val="clear" w:color="auto" w:fill="FFFFFF"/>
        </w:rPr>
        <w:t xml:space="preserve">esign: Qualitative, </w:t>
      </w:r>
      <w:r w:rsidR="008357E2" w:rsidRPr="00E75F02">
        <w:rPr>
          <w:color w:val="000000" w:themeColor="text1"/>
          <w:szCs w:val="24"/>
          <w:shd w:val="clear" w:color="auto" w:fill="FFFFFF"/>
        </w:rPr>
        <w:t>q</w:t>
      </w:r>
      <w:r w:rsidRPr="00E75F02">
        <w:rPr>
          <w:color w:val="000000" w:themeColor="text1"/>
          <w:szCs w:val="24"/>
          <w:shd w:val="clear" w:color="auto" w:fill="FFFFFF"/>
        </w:rPr>
        <w:t xml:space="preserve">uantitative, and </w:t>
      </w:r>
      <w:r w:rsidR="008357E2" w:rsidRPr="00E75F02">
        <w:rPr>
          <w:color w:val="000000" w:themeColor="text1"/>
          <w:szCs w:val="24"/>
          <w:shd w:val="clear" w:color="auto" w:fill="FFFFFF"/>
        </w:rPr>
        <w:t>m</w:t>
      </w:r>
      <w:r w:rsidRPr="00E75F02">
        <w:rPr>
          <w:color w:val="000000" w:themeColor="text1"/>
          <w:szCs w:val="24"/>
          <w:shd w:val="clear" w:color="auto" w:fill="FFFFFF"/>
        </w:rPr>
        <w:t xml:space="preserve">ixed </w:t>
      </w:r>
      <w:r w:rsidR="008357E2" w:rsidRPr="00E75F02">
        <w:rPr>
          <w:color w:val="000000" w:themeColor="text1"/>
          <w:szCs w:val="24"/>
          <w:shd w:val="clear" w:color="auto" w:fill="FFFFFF"/>
        </w:rPr>
        <w:t>m</w:t>
      </w:r>
      <w:r w:rsidRPr="00E75F02">
        <w:rPr>
          <w:color w:val="000000" w:themeColor="text1"/>
          <w:szCs w:val="24"/>
          <w:shd w:val="clear" w:color="auto" w:fill="FFFFFF"/>
        </w:rPr>
        <w:t xml:space="preserve">ethods </w:t>
      </w:r>
      <w:proofErr w:type="gramStart"/>
      <w:r w:rsidR="00E94366" w:rsidRPr="00E75F02">
        <w:rPr>
          <w:color w:val="000000" w:themeColor="text1"/>
          <w:szCs w:val="24"/>
          <w:shd w:val="clear" w:color="auto" w:fill="FFFFFF"/>
        </w:rPr>
        <w:t>a</w:t>
      </w:r>
      <w:r w:rsidRPr="00E75F02">
        <w:rPr>
          <w:color w:val="000000" w:themeColor="text1"/>
          <w:szCs w:val="24"/>
          <w:shd w:val="clear" w:color="auto" w:fill="FFFFFF"/>
        </w:rPr>
        <w:t>pproaches</w:t>
      </w:r>
      <w:proofErr w:type="gramEnd"/>
      <w:r w:rsidRPr="00E75F02">
        <w:rPr>
          <w:color w:val="000000" w:themeColor="text1"/>
          <w:szCs w:val="24"/>
          <w:shd w:val="clear" w:color="auto" w:fill="FFFFFF"/>
        </w:rPr>
        <w:t>. Sage, Los Angeles.</w:t>
      </w:r>
    </w:p>
    <w:p w14:paraId="14879890" w14:textId="0BB81F93" w:rsidR="00F548F0" w:rsidRPr="00E75F02" w:rsidRDefault="00F548F0" w:rsidP="00556C26">
      <w:pPr>
        <w:pStyle w:val="APAReference"/>
        <w:spacing w:after="0"/>
        <w:rPr>
          <w:color w:val="000000" w:themeColor="text1"/>
          <w:szCs w:val="24"/>
        </w:rPr>
      </w:pPr>
      <w:r w:rsidRPr="00E75F02">
        <w:rPr>
          <w:color w:val="000000" w:themeColor="text1"/>
          <w:szCs w:val="24"/>
        </w:rPr>
        <w:t xml:space="preserve">Cronin, C. (2014). Using case study research as a rigorous form of inquiry. </w:t>
      </w:r>
      <w:r w:rsidRPr="00E75F02">
        <w:rPr>
          <w:i/>
          <w:iCs/>
          <w:color w:val="000000" w:themeColor="text1"/>
          <w:szCs w:val="24"/>
        </w:rPr>
        <w:t xml:space="preserve">Nurse </w:t>
      </w:r>
      <w:r w:rsidR="00F6491B" w:rsidRPr="00E75F02">
        <w:rPr>
          <w:i/>
          <w:iCs/>
          <w:color w:val="000000" w:themeColor="text1"/>
          <w:szCs w:val="24"/>
        </w:rPr>
        <w:t>R</w:t>
      </w:r>
      <w:r w:rsidRPr="00E75F02">
        <w:rPr>
          <w:i/>
          <w:iCs/>
          <w:color w:val="000000" w:themeColor="text1"/>
          <w:szCs w:val="24"/>
        </w:rPr>
        <w:t>esea</w:t>
      </w:r>
      <w:r w:rsidR="00FB2FE1" w:rsidRPr="00E75F02">
        <w:rPr>
          <w:i/>
          <w:iCs/>
          <w:color w:val="000000" w:themeColor="text1"/>
          <w:szCs w:val="24"/>
        </w:rPr>
        <w:t>r</w:t>
      </w:r>
      <w:r w:rsidRPr="00E75F02">
        <w:rPr>
          <w:i/>
          <w:iCs/>
          <w:color w:val="000000" w:themeColor="text1"/>
          <w:szCs w:val="24"/>
        </w:rPr>
        <w:t>cher, 21</w:t>
      </w:r>
      <w:r w:rsidRPr="00E75F02">
        <w:rPr>
          <w:color w:val="000000" w:themeColor="text1"/>
          <w:szCs w:val="24"/>
        </w:rPr>
        <w:t>(5). doi:10.7748/nr.21.5.</w:t>
      </w:r>
      <w:proofErr w:type="gramStart"/>
      <w:r w:rsidRPr="00E75F02">
        <w:rPr>
          <w:color w:val="000000" w:themeColor="text1"/>
          <w:szCs w:val="24"/>
        </w:rPr>
        <w:t>19.e</w:t>
      </w:r>
      <w:proofErr w:type="gramEnd"/>
      <w:r w:rsidRPr="00E75F02">
        <w:rPr>
          <w:color w:val="000000" w:themeColor="text1"/>
          <w:szCs w:val="24"/>
        </w:rPr>
        <w:t>1240</w:t>
      </w:r>
    </w:p>
    <w:p w14:paraId="5228F6FB" w14:textId="5A126D68" w:rsidR="00EE328B" w:rsidRPr="00E75F02" w:rsidRDefault="00EE328B" w:rsidP="00556C26">
      <w:pPr>
        <w:pStyle w:val="Refs"/>
        <w:spacing w:after="0"/>
        <w:rPr>
          <w:color w:val="000000" w:themeColor="text1"/>
        </w:rPr>
      </w:pPr>
      <w:r w:rsidRPr="00E75F02">
        <w:rPr>
          <w:color w:val="000000" w:themeColor="text1"/>
        </w:rPr>
        <w:t>D’Amico</w:t>
      </w:r>
      <w:r w:rsidR="00F6491B" w:rsidRPr="00E75F02">
        <w:rPr>
          <w:color w:val="000000" w:themeColor="text1"/>
        </w:rPr>
        <w:t>,</w:t>
      </w:r>
      <w:r w:rsidRPr="00E75F02">
        <w:rPr>
          <w:color w:val="000000" w:themeColor="text1"/>
        </w:rPr>
        <w:t xml:space="preserve"> G. D., &amp; Fruiht, V. (2020). On-</w:t>
      </w:r>
      <w:r w:rsidR="00E94366" w:rsidRPr="00E75F02">
        <w:rPr>
          <w:color w:val="000000" w:themeColor="text1"/>
        </w:rPr>
        <w:t>c</w:t>
      </w:r>
      <w:r w:rsidRPr="00E75F02">
        <w:rPr>
          <w:color w:val="000000" w:themeColor="text1"/>
        </w:rPr>
        <w:t xml:space="preserve">ampus </w:t>
      </w:r>
      <w:r w:rsidR="00E94366" w:rsidRPr="00E75F02">
        <w:rPr>
          <w:color w:val="000000" w:themeColor="text1"/>
        </w:rPr>
        <w:t>s</w:t>
      </w:r>
      <w:r w:rsidRPr="00E75F02">
        <w:rPr>
          <w:color w:val="000000" w:themeColor="text1"/>
        </w:rPr>
        <w:t xml:space="preserve">ocial </w:t>
      </w:r>
      <w:r w:rsidR="00E94366" w:rsidRPr="00E75F02">
        <w:rPr>
          <w:color w:val="000000" w:themeColor="text1"/>
        </w:rPr>
        <w:t>s</w:t>
      </w:r>
      <w:r w:rsidRPr="00E75F02">
        <w:rPr>
          <w:color w:val="000000" w:themeColor="text1"/>
        </w:rPr>
        <w:t xml:space="preserve">upport and </w:t>
      </w:r>
      <w:r w:rsidR="00E94366" w:rsidRPr="00E75F02">
        <w:rPr>
          <w:color w:val="000000" w:themeColor="text1"/>
        </w:rPr>
        <w:t>h</w:t>
      </w:r>
      <w:r w:rsidRPr="00E75F02">
        <w:rPr>
          <w:color w:val="000000" w:themeColor="text1"/>
        </w:rPr>
        <w:t xml:space="preserve">ope as </w:t>
      </w:r>
      <w:r w:rsidR="00E94366" w:rsidRPr="00E75F02">
        <w:rPr>
          <w:color w:val="000000" w:themeColor="text1"/>
        </w:rPr>
        <w:t>u</w:t>
      </w:r>
      <w:r w:rsidRPr="00E75F02">
        <w:rPr>
          <w:color w:val="000000" w:themeColor="text1"/>
        </w:rPr>
        <w:t xml:space="preserve">nique </w:t>
      </w:r>
      <w:r w:rsidR="00E94366" w:rsidRPr="00E75F02">
        <w:rPr>
          <w:color w:val="000000" w:themeColor="text1"/>
        </w:rPr>
        <w:t>p</w:t>
      </w:r>
      <w:r w:rsidRPr="00E75F02">
        <w:rPr>
          <w:color w:val="000000" w:themeColor="text1"/>
        </w:rPr>
        <w:t xml:space="preserve">redictors of </w:t>
      </w:r>
      <w:r w:rsidR="00E94366" w:rsidRPr="00E75F02">
        <w:rPr>
          <w:color w:val="000000" w:themeColor="text1"/>
        </w:rPr>
        <w:t>p</w:t>
      </w:r>
      <w:r w:rsidRPr="00E75F02">
        <w:rPr>
          <w:color w:val="000000" w:themeColor="text1"/>
        </w:rPr>
        <w:t xml:space="preserve">erceived </w:t>
      </w:r>
      <w:r w:rsidR="00E94366" w:rsidRPr="00E75F02">
        <w:rPr>
          <w:color w:val="000000" w:themeColor="text1"/>
        </w:rPr>
        <w:t>a</w:t>
      </w:r>
      <w:r w:rsidRPr="00E75F02">
        <w:rPr>
          <w:color w:val="000000" w:themeColor="text1"/>
        </w:rPr>
        <w:t xml:space="preserve">bility to </w:t>
      </w:r>
      <w:r w:rsidR="00E94366" w:rsidRPr="00E75F02">
        <w:rPr>
          <w:color w:val="000000" w:themeColor="text1"/>
        </w:rPr>
        <w:t>p</w:t>
      </w:r>
      <w:r w:rsidRPr="00E75F02">
        <w:rPr>
          <w:color w:val="000000" w:themeColor="text1"/>
        </w:rPr>
        <w:t xml:space="preserve">ersist in </w:t>
      </w:r>
      <w:r w:rsidR="00E94366" w:rsidRPr="00E75F02">
        <w:rPr>
          <w:color w:val="000000" w:themeColor="text1"/>
        </w:rPr>
        <w:t>c</w:t>
      </w:r>
      <w:r w:rsidRPr="00E75F02">
        <w:rPr>
          <w:color w:val="000000" w:themeColor="text1"/>
        </w:rPr>
        <w:t>ollege.</w:t>
      </w:r>
      <w:r w:rsidR="00E94366" w:rsidRPr="00E75F02">
        <w:rPr>
          <w:color w:val="000000" w:themeColor="text1"/>
        </w:rPr>
        <w:t xml:space="preserve"> </w:t>
      </w:r>
      <w:r w:rsidRPr="00E75F02">
        <w:rPr>
          <w:i/>
          <w:color w:val="000000" w:themeColor="text1"/>
        </w:rPr>
        <w:t>Journal of College Student Retention: Research, Theory &amp; Practice</w:t>
      </w:r>
      <w:r w:rsidRPr="00E75F02">
        <w:rPr>
          <w:color w:val="000000" w:themeColor="text1"/>
        </w:rPr>
        <w:t>,</w:t>
      </w:r>
      <w:r w:rsidR="00E94366" w:rsidRPr="00E75F02">
        <w:rPr>
          <w:color w:val="000000" w:themeColor="text1"/>
        </w:rPr>
        <w:t xml:space="preserve"> </w:t>
      </w:r>
      <w:r w:rsidRPr="00E75F02">
        <w:rPr>
          <w:i/>
          <w:color w:val="000000" w:themeColor="text1"/>
        </w:rPr>
        <w:t>22</w:t>
      </w:r>
      <w:r w:rsidRPr="00E75F02">
        <w:rPr>
          <w:color w:val="000000" w:themeColor="text1"/>
        </w:rPr>
        <w:t>(3), 522–543.</w:t>
      </w:r>
      <w:r w:rsidR="00E94366" w:rsidRPr="00E75F02">
        <w:rPr>
          <w:color w:val="000000" w:themeColor="text1"/>
        </w:rPr>
        <w:t xml:space="preserve"> </w:t>
      </w:r>
      <w:hyperlink r:id="rId42" w:history="1">
        <w:r w:rsidR="00E94366" w:rsidRPr="00E75F02">
          <w:rPr>
            <w:rStyle w:val="Hyperlink"/>
            <w:color w:val="000000" w:themeColor="text1"/>
            <w:u w:val="none"/>
          </w:rPr>
          <w:t>https://doi.org/10.1177/1521025118774932</w:t>
        </w:r>
      </w:hyperlink>
    </w:p>
    <w:p w14:paraId="37C4ABFF" w14:textId="6A4302EA" w:rsidR="000A48BE" w:rsidRPr="00E75F02" w:rsidRDefault="00F548F0" w:rsidP="00556C26">
      <w:pPr>
        <w:pStyle w:val="APAReference"/>
        <w:spacing w:after="0"/>
        <w:rPr>
          <w:color w:val="000000" w:themeColor="text1"/>
          <w:szCs w:val="24"/>
        </w:rPr>
      </w:pPr>
      <w:r w:rsidRPr="00E75F02">
        <w:rPr>
          <w:color w:val="000000" w:themeColor="text1"/>
          <w:szCs w:val="24"/>
        </w:rPr>
        <w:t xml:space="preserve">Danzer, </w:t>
      </w:r>
      <w:r w:rsidR="003D2050" w:rsidRPr="00E75F02">
        <w:rPr>
          <w:color w:val="000000" w:themeColor="text1"/>
          <w:szCs w:val="24"/>
        </w:rPr>
        <w:t>G. (</w:t>
      </w:r>
      <w:r w:rsidRPr="00E75F02">
        <w:rPr>
          <w:color w:val="000000" w:themeColor="text1"/>
          <w:szCs w:val="24"/>
        </w:rPr>
        <w:t xml:space="preserve">2012). </w:t>
      </w:r>
      <w:r w:rsidR="003D2050" w:rsidRPr="00E75F02">
        <w:rPr>
          <w:color w:val="000000" w:themeColor="text1"/>
          <w:szCs w:val="24"/>
        </w:rPr>
        <w:t>Africans’ Americans</w:t>
      </w:r>
      <w:r w:rsidRPr="00E75F02">
        <w:rPr>
          <w:color w:val="000000" w:themeColor="text1"/>
          <w:szCs w:val="24"/>
        </w:rPr>
        <w:t xml:space="preserve">’ historical trauma: Manifestations in and outside of therapy. </w:t>
      </w:r>
      <w:r w:rsidRPr="00E75F02">
        <w:rPr>
          <w:i/>
          <w:iCs/>
          <w:color w:val="000000" w:themeColor="text1"/>
          <w:szCs w:val="24"/>
        </w:rPr>
        <w:t>Journal of Theory</w:t>
      </w:r>
      <w:r w:rsidRPr="00E75F02">
        <w:rPr>
          <w:color w:val="000000" w:themeColor="text1"/>
          <w:szCs w:val="24"/>
        </w:rPr>
        <w:t xml:space="preserve"> </w:t>
      </w:r>
      <w:r w:rsidRPr="00E75F02">
        <w:rPr>
          <w:i/>
          <w:iCs/>
          <w:color w:val="000000" w:themeColor="text1"/>
          <w:szCs w:val="24"/>
        </w:rPr>
        <w:t>Construction &amp; Testing</w:t>
      </w:r>
      <w:r w:rsidRPr="00E75F02">
        <w:rPr>
          <w:color w:val="000000" w:themeColor="text1"/>
          <w:szCs w:val="24"/>
        </w:rPr>
        <w:t xml:space="preserve">, </w:t>
      </w:r>
      <w:r w:rsidRPr="00E75F02">
        <w:rPr>
          <w:i/>
          <w:iCs/>
          <w:color w:val="000000" w:themeColor="text1"/>
          <w:szCs w:val="24"/>
        </w:rPr>
        <w:t>16</w:t>
      </w:r>
      <w:r w:rsidRPr="00E75F02">
        <w:rPr>
          <w:color w:val="000000" w:themeColor="text1"/>
          <w:szCs w:val="24"/>
        </w:rPr>
        <w:t>(1</w:t>
      </w:r>
      <w:r w:rsidR="003D2050" w:rsidRPr="00E75F02">
        <w:rPr>
          <w:color w:val="000000" w:themeColor="text1"/>
          <w:szCs w:val="24"/>
        </w:rPr>
        <w:t>). https://search-ebscohost-com.lopes.idm.oclc.org</w:t>
      </w:r>
    </w:p>
    <w:p w14:paraId="53C0D5DE" w14:textId="77777777" w:rsidR="00F6491B" w:rsidRPr="00E75F02" w:rsidRDefault="00F6491B" w:rsidP="00556C26">
      <w:pPr>
        <w:pStyle w:val="APAReference"/>
        <w:spacing w:after="0"/>
        <w:rPr>
          <w:color w:val="000000" w:themeColor="text1"/>
          <w:szCs w:val="24"/>
        </w:rPr>
      </w:pPr>
      <w:r w:rsidRPr="00E75F02">
        <w:rPr>
          <w:color w:val="000000" w:themeColor="text1"/>
          <w:szCs w:val="24"/>
        </w:rPr>
        <w:lastRenderedPageBreak/>
        <w:t xml:space="preserve">Davis, D., Chen, G., Hauff, C., &amp; Houben, G. (2018). Activating learning at scale: A review of innovations on online learning strategies. </w:t>
      </w:r>
      <w:r w:rsidRPr="00E75F02">
        <w:rPr>
          <w:i/>
          <w:iCs/>
          <w:color w:val="000000" w:themeColor="text1"/>
          <w:szCs w:val="24"/>
        </w:rPr>
        <w:t>Computers &amp; Education, 125</w:t>
      </w:r>
      <w:r w:rsidRPr="00E75F02">
        <w:rPr>
          <w:color w:val="000000" w:themeColor="text1"/>
          <w:szCs w:val="24"/>
        </w:rPr>
        <w:t>. https://doi.org/10.1016/j.compedu.2018.05.019</w:t>
      </w:r>
    </w:p>
    <w:p w14:paraId="40FB5D34" w14:textId="1FC9BDBA" w:rsidR="00EE328B" w:rsidRPr="00E75F02" w:rsidRDefault="00EE328B" w:rsidP="00556C26">
      <w:pPr>
        <w:pStyle w:val="APAReference"/>
        <w:spacing w:after="0"/>
        <w:rPr>
          <w:color w:val="000000" w:themeColor="text1"/>
          <w:szCs w:val="24"/>
        </w:rPr>
      </w:pPr>
      <w:r w:rsidRPr="00E75F02">
        <w:rPr>
          <w:color w:val="000000" w:themeColor="text1"/>
          <w:szCs w:val="24"/>
        </w:rPr>
        <w:t xml:space="preserve">Davis, J. (1994). College in </w:t>
      </w:r>
      <w:r w:rsidR="00E94366" w:rsidRPr="00E75F02">
        <w:rPr>
          <w:color w:val="000000" w:themeColor="text1"/>
          <w:szCs w:val="24"/>
        </w:rPr>
        <w:t>B</w:t>
      </w:r>
      <w:r w:rsidRPr="00E75F02">
        <w:rPr>
          <w:color w:val="000000" w:themeColor="text1"/>
          <w:szCs w:val="24"/>
        </w:rPr>
        <w:t xml:space="preserve">lack and </w:t>
      </w:r>
      <w:r w:rsidR="00E94366" w:rsidRPr="00E75F02">
        <w:rPr>
          <w:color w:val="000000" w:themeColor="text1"/>
          <w:szCs w:val="24"/>
        </w:rPr>
        <w:t>W</w:t>
      </w:r>
      <w:r w:rsidRPr="00E75F02">
        <w:rPr>
          <w:color w:val="000000" w:themeColor="text1"/>
          <w:szCs w:val="24"/>
        </w:rPr>
        <w:t xml:space="preserve">hite: Campus environment and academic achievement of African American males. </w:t>
      </w:r>
      <w:r w:rsidRPr="00E75F02">
        <w:rPr>
          <w:i/>
          <w:iCs/>
          <w:color w:val="000000" w:themeColor="text1"/>
          <w:szCs w:val="24"/>
        </w:rPr>
        <w:t>Journal of Negro Education, 63</w:t>
      </w:r>
      <w:r w:rsidRPr="00E75F02">
        <w:rPr>
          <w:color w:val="000000" w:themeColor="text1"/>
          <w:szCs w:val="24"/>
        </w:rPr>
        <w:t>(4), 620-633</w:t>
      </w:r>
    </w:p>
    <w:p w14:paraId="61A2E60D" w14:textId="77777777" w:rsidR="00F6491B" w:rsidRPr="00E75F02" w:rsidRDefault="00F6491B" w:rsidP="00556C26">
      <w:pPr>
        <w:pStyle w:val="APAReference"/>
        <w:spacing w:after="0"/>
        <w:rPr>
          <w:rStyle w:val="Hyperlink"/>
          <w:color w:val="000000" w:themeColor="text1"/>
          <w:szCs w:val="24"/>
          <w:u w:val="none"/>
        </w:rPr>
      </w:pPr>
      <w:r w:rsidRPr="00E75F02">
        <w:rPr>
          <w:color w:val="000000" w:themeColor="text1"/>
          <w:szCs w:val="24"/>
        </w:rPr>
        <w:t xml:space="preserve">Davis, L., &amp; Fry, R. (2020). College faculty have become more racially and ethnically diverse but remain far less so than students. Pew Research Center. </w:t>
      </w:r>
      <w:hyperlink r:id="rId43" w:history="1">
        <w:r w:rsidRPr="00E75F02">
          <w:rPr>
            <w:rStyle w:val="Hyperlink"/>
            <w:color w:val="000000" w:themeColor="text1"/>
            <w:szCs w:val="24"/>
            <w:u w:val="none"/>
          </w:rPr>
          <w:t>www.pewresearch.org/fact-tank/2019/07/31/us-college-faculty-student-diversity/</w:t>
        </w:r>
      </w:hyperlink>
    </w:p>
    <w:p w14:paraId="7F3EC281" w14:textId="04C056F5" w:rsidR="00EE328B" w:rsidRPr="00E75F02" w:rsidRDefault="00EE328B" w:rsidP="00556C26">
      <w:pPr>
        <w:pStyle w:val="APAReference"/>
        <w:spacing w:after="0"/>
        <w:rPr>
          <w:color w:val="000000" w:themeColor="text1"/>
          <w:szCs w:val="24"/>
        </w:rPr>
      </w:pPr>
      <w:r w:rsidRPr="00E75F02">
        <w:rPr>
          <w:color w:val="000000" w:themeColor="text1"/>
          <w:szCs w:val="24"/>
        </w:rPr>
        <w:t xml:space="preserve">Davis, </w:t>
      </w:r>
      <w:r w:rsidR="00E94366" w:rsidRPr="00E75F02">
        <w:rPr>
          <w:color w:val="000000" w:themeColor="text1"/>
          <w:szCs w:val="24"/>
        </w:rPr>
        <w:t>M.</w:t>
      </w:r>
      <w:r w:rsidRPr="00E75F02">
        <w:rPr>
          <w:color w:val="000000" w:themeColor="text1"/>
          <w:szCs w:val="24"/>
        </w:rPr>
        <w:t>, Dias-Bowie,</w:t>
      </w:r>
      <w:r w:rsidR="00E94366" w:rsidRPr="00E75F02">
        <w:rPr>
          <w:color w:val="000000" w:themeColor="text1"/>
          <w:szCs w:val="24"/>
        </w:rPr>
        <w:t xml:space="preserve"> Y.,</w:t>
      </w:r>
      <w:r w:rsidRPr="00E75F02">
        <w:rPr>
          <w:color w:val="000000" w:themeColor="text1"/>
          <w:szCs w:val="24"/>
        </w:rPr>
        <w:t xml:space="preserve"> Greenberg,</w:t>
      </w:r>
      <w:r w:rsidR="00E94366" w:rsidRPr="00E75F02">
        <w:rPr>
          <w:color w:val="000000" w:themeColor="text1"/>
          <w:szCs w:val="24"/>
        </w:rPr>
        <w:t xml:space="preserve"> K.,</w:t>
      </w:r>
      <w:r w:rsidRPr="00E75F02">
        <w:rPr>
          <w:color w:val="000000" w:themeColor="text1"/>
          <w:szCs w:val="24"/>
        </w:rPr>
        <w:t xml:space="preserve"> Klukken</w:t>
      </w:r>
      <w:r w:rsidR="00E94366" w:rsidRPr="00E75F02">
        <w:rPr>
          <w:color w:val="000000" w:themeColor="text1"/>
          <w:szCs w:val="24"/>
        </w:rPr>
        <w:t>, G.</w:t>
      </w:r>
      <w:r w:rsidRPr="00E75F02">
        <w:rPr>
          <w:color w:val="000000" w:themeColor="text1"/>
          <w:szCs w:val="24"/>
        </w:rPr>
        <w:t>, Pollio,</w:t>
      </w:r>
      <w:r w:rsidR="00E94366" w:rsidRPr="00E75F02">
        <w:rPr>
          <w:color w:val="000000" w:themeColor="text1"/>
          <w:szCs w:val="24"/>
        </w:rPr>
        <w:t xml:space="preserve"> H. R.,</w:t>
      </w:r>
      <w:r w:rsidRPr="00E75F02">
        <w:rPr>
          <w:color w:val="000000" w:themeColor="text1"/>
          <w:szCs w:val="24"/>
        </w:rPr>
        <w:t xml:space="preserve"> Thomas</w:t>
      </w:r>
      <w:r w:rsidR="00E94366" w:rsidRPr="00E75F02">
        <w:rPr>
          <w:color w:val="000000" w:themeColor="text1"/>
          <w:szCs w:val="24"/>
        </w:rPr>
        <w:t>, S. P.,</w:t>
      </w:r>
      <w:r w:rsidRPr="00E75F02">
        <w:rPr>
          <w:color w:val="000000" w:themeColor="text1"/>
          <w:szCs w:val="24"/>
        </w:rPr>
        <w:t xml:space="preserve"> </w:t>
      </w:r>
      <w:r w:rsidR="00E94366" w:rsidRPr="00E75F02">
        <w:rPr>
          <w:color w:val="000000" w:themeColor="text1"/>
          <w:szCs w:val="24"/>
        </w:rPr>
        <w:t>&amp;</w:t>
      </w:r>
      <w:r w:rsidRPr="00E75F02">
        <w:rPr>
          <w:color w:val="000000" w:themeColor="text1"/>
          <w:szCs w:val="24"/>
        </w:rPr>
        <w:t xml:space="preserve"> </w:t>
      </w:r>
      <w:r w:rsidR="003D2050" w:rsidRPr="00E75F02">
        <w:rPr>
          <w:color w:val="000000" w:themeColor="text1"/>
          <w:szCs w:val="24"/>
        </w:rPr>
        <w:t>Thompson</w:t>
      </w:r>
      <w:r w:rsidR="00E94366" w:rsidRPr="00E75F02">
        <w:rPr>
          <w:color w:val="000000" w:themeColor="text1"/>
          <w:szCs w:val="24"/>
        </w:rPr>
        <w:t>, C. L</w:t>
      </w:r>
      <w:r w:rsidR="003D2050" w:rsidRPr="00E75F02">
        <w:rPr>
          <w:color w:val="000000" w:themeColor="text1"/>
          <w:szCs w:val="24"/>
        </w:rPr>
        <w:t>.</w:t>
      </w:r>
      <w:r w:rsidRPr="00E75F02">
        <w:rPr>
          <w:color w:val="000000" w:themeColor="text1"/>
          <w:szCs w:val="24"/>
        </w:rPr>
        <w:t xml:space="preserve"> </w:t>
      </w:r>
      <w:r w:rsidR="005B557C" w:rsidRPr="00E75F02">
        <w:rPr>
          <w:color w:val="000000" w:themeColor="text1"/>
          <w:szCs w:val="24"/>
        </w:rPr>
        <w:t>(</w:t>
      </w:r>
      <w:r w:rsidRPr="00E75F02">
        <w:rPr>
          <w:color w:val="000000" w:themeColor="text1"/>
          <w:szCs w:val="24"/>
        </w:rPr>
        <w:t>2004</w:t>
      </w:r>
      <w:r w:rsidR="005B557C" w:rsidRPr="00E75F02">
        <w:rPr>
          <w:color w:val="000000" w:themeColor="text1"/>
          <w:szCs w:val="24"/>
        </w:rPr>
        <w:t>)</w:t>
      </w:r>
      <w:r w:rsidRPr="00E75F02">
        <w:rPr>
          <w:color w:val="000000" w:themeColor="text1"/>
          <w:szCs w:val="24"/>
        </w:rPr>
        <w:t xml:space="preserve">. A </w:t>
      </w:r>
      <w:r w:rsidR="005B557C" w:rsidRPr="00E75F02">
        <w:rPr>
          <w:color w:val="000000" w:themeColor="text1"/>
          <w:szCs w:val="24"/>
        </w:rPr>
        <w:t>f</w:t>
      </w:r>
      <w:r w:rsidRPr="00E75F02">
        <w:rPr>
          <w:color w:val="000000" w:themeColor="text1"/>
          <w:szCs w:val="24"/>
        </w:rPr>
        <w:t xml:space="preserve">ly in the </w:t>
      </w:r>
      <w:r w:rsidR="005B557C" w:rsidRPr="00E75F02">
        <w:rPr>
          <w:color w:val="000000" w:themeColor="text1"/>
          <w:szCs w:val="24"/>
        </w:rPr>
        <w:t>b</w:t>
      </w:r>
      <w:r w:rsidRPr="00E75F02">
        <w:rPr>
          <w:color w:val="000000" w:themeColor="text1"/>
          <w:szCs w:val="24"/>
        </w:rPr>
        <w:t xml:space="preserve">uttermilk: Descriptions of </w:t>
      </w:r>
      <w:r w:rsidR="005B557C" w:rsidRPr="00E75F02">
        <w:rPr>
          <w:color w:val="000000" w:themeColor="text1"/>
          <w:szCs w:val="24"/>
        </w:rPr>
        <w:t>u</w:t>
      </w:r>
      <w:r w:rsidRPr="00E75F02">
        <w:rPr>
          <w:color w:val="000000" w:themeColor="text1"/>
          <w:szCs w:val="24"/>
        </w:rPr>
        <w:t>niversity</w:t>
      </w:r>
      <w:r w:rsidR="005B557C" w:rsidRPr="00E75F02">
        <w:rPr>
          <w:color w:val="000000" w:themeColor="text1"/>
          <w:szCs w:val="24"/>
        </w:rPr>
        <w:t xml:space="preserve"> l</w:t>
      </w:r>
      <w:r w:rsidRPr="00E75F02">
        <w:rPr>
          <w:color w:val="000000" w:themeColor="text1"/>
          <w:szCs w:val="24"/>
        </w:rPr>
        <w:t xml:space="preserve">ife by </w:t>
      </w:r>
      <w:r w:rsidR="005B557C" w:rsidRPr="00E75F02">
        <w:rPr>
          <w:color w:val="000000" w:themeColor="text1"/>
          <w:szCs w:val="24"/>
        </w:rPr>
        <w:t>s</w:t>
      </w:r>
      <w:r w:rsidRPr="00E75F02">
        <w:rPr>
          <w:color w:val="000000" w:themeColor="text1"/>
          <w:szCs w:val="24"/>
        </w:rPr>
        <w:t xml:space="preserve">uccessful Black </w:t>
      </w:r>
      <w:r w:rsidR="005B557C" w:rsidRPr="00E75F02">
        <w:rPr>
          <w:color w:val="000000" w:themeColor="text1"/>
          <w:szCs w:val="24"/>
        </w:rPr>
        <w:t>u</w:t>
      </w:r>
      <w:r w:rsidRPr="00E75F02">
        <w:rPr>
          <w:color w:val="000000" w:themeColor="text1"/>
          <w:szCs w:val="24"/>
        </w:rPr>
        <w:t xml:space="preserve">ndergraduate </w:t>
      </w:r>
      <w:r w:rsidR="005B557C" w:rsidRPr="00E75F02">
        <w:rPr>
          <w:color w:val="000000" w:themeColor="text1"/>
          <w:szCs w:val="24"/>
        </w:rPr>
        <w:t>s</w:t>
      </w:r>
      <w:r w:rsidRPr="00E75F02">
        <w:rPr>
          <w:color w:val="000000" w:themeColor="text1"/>
          <w:szCs w:val="24"/>
        </w:rPr>
        <w:t xml:space="preserve">tudents at a </w:t>
      </w:r>
      <w:r w:rsidR="00517BA3" w:rsidRPr="00E75F02">
        <w:rPr>
          <w:color w:val="000000" w:themeColor="text1"/>
          <w:szCs w:val="24"/>
        </w:rPr>
        <w:t>Predominantly</w:t>
      </w:r>
      <w:r w:rsidRPr="00E75F02">
        <w:rPr>
          <w:color w:val="000000" w:themeColor="text1"/>
          <w:szCs w:val="24"/>
        </w:rPr>
        <w:t xml:space="preserve"> White </w:t>
      </w:r>
      <w:r w:rsidR="005B557C" w:rsidRPr="00E75F02">
        <w:rPr>
          <w:color w:val="000000" w:themeColor="text1"/>
          <w:szCs w:val="24"/>
        </w:rPr>
        <w:t>s</w:t>
      </w:r>
      <w:r w:rsidRPr="00E75F02">
        <w:rPr>
          <w:color w:val="000000" w:themeColor="text1"/>
          <w:szCs w:val="24"/>
        </w:rPr>
        <w:t xml:space="preserve">outheastern </w:t>
      </w:r>
      <w:r w:rsidR="005B557C" w:rsidRPr="00E75F02">
        <w:rPr>
          <w:color w:val="000000" w:themeColor="text1"/>
          <w:szCs w:val="24"/>
        </w:rPr>
        <w:t>u</w:t>
      </w:r>
      <w:r w:rsidRPr="00E75F02">
        <w:rPr>
          <w:color w:val="000000" w:themeColor="text1"/>
          <w:szCs w:val="24"/>
        </w:rPr>
        <w:t xml:space="preserve">niversity. </w:t>
      </w:r>
      <w:r w:rsidRPr="00E75F02">
        <w:rPr>
          <w:i/>
          <w:iCs/>
          <w:color w:val="000000" w:themeColor="text1"/>
          <w:szCs w:val="24"/>
        </w:rPr>
        <w:t>The Journal of Higher Education</w:t>
      </w:r>
      <w:r w:rsidR="00E94366" w:rsidRPr="00E75F02">
        <w:rPr>
          <w:i/>
          <w:iCs/>
          <w:color w:val="000000" w:themeColor="text1"/>
          <w:szCs w:val="24"/>
        </w:rPr>
        <w:t>,</w:t>
      </w:r>
      <w:r w:rsidRPr="00E75F02">
        <w:rPr>
          <w:color w:val="000000" w:themeColor="text1"/>
          <w:szCs w:val="24"/>
        </w:rPr>
        <w:t xml:space="preserve"> </w:t>
      </w:r>
      <w:r w:rsidRPr="00E75F02">
        <w:rPr>
          <w:i/>
          <w:iCs/>
          <w:color w:val="000000" w:themeColor="text1"/>
          <w:szCs w:val="24"/>
        </w:rPr>
        <w:t>75</w:t>
      </w:r>
      <w:r w:rsidRPr="00E75F02">
        <w:rPr>
          <w:color w:val="000000" w:themeColor="text1"/>
          <w:szCs w:val="24"/>
        </w:rPr>
        <w:t>(4):420-445. DOI: 10.1353/jhe.2004.0018</w:t>
      </w:r>
    </w:p>
    <w:p w14:paraId="6281003A" w14:textId="231A6339" w:rsidR="00CE2B4F" w:rsidRPr="00E75F02" w:rsidRDefault="00CE2B4F" w:rsidP="00556C26">
      <w:pPr>
        <w:pStyle w:val="APAReference"/>
        <w:spacing w:after="0"/>
        <w:rPr>
          <w:rStyle w:val="Hyperlink"/>
          <w:color w:val="000000" w:themeColor="text1"/>
          <w:szCs w:val="24"/>
          <w:u w:val="none"/>
          <w:shd w:val="clear" w:color="auto" w:fill="FFFFFF"/>
        </w:rPr>
      </w:pPr>
      <w:r w:rsidRPr="00E75F02">
        <w:rPr>
          <w:color w:val="000000" w:themeColor="text1"/>
          <w:szCs w:val="24"/>
          <w:shd w:val="clear" w:color="auto" w:fill="FFFFFF"/>
        </w:rPr>
        <w:t>Davison, M. L., &amp; Worrell, F. C. (2016).</w:t>
      </w:r>
      <w:r w:rsidR="00E94366" w:rsidRPr="00E75F02">
        <w:rPr>
          <w:color w:val="000000" w:themeColor="text1"/>
          <w:szCs w:val="24"/>
          <w:shd w:val="clear" w:color="auto" w:fill="FFFFFF"/>
        </w:rPr>
        <w:t xml:space="preserve"> </w:t>
      </w:r>
      <w:r w:rsidRPr="00E75F02">
        <w:rPr>
          <w:color w:val="000000" w:themeColor="text1"/>
          <w:szCs w:val="24"/>
          <w:shd w:val="clear" w:color="auto" w:fill="FFFFFF"/>
        </w:rPr>
        <w:t xml:space="preserve">Aloha teachers: </w:t>
      </w:r>
      <w:r w:rsidR="00E94366" w:rsidRPr="00E75F02">
        <w:rPr>
          <w:color w:val="000000" w:themeColor="text1"/>
          <w:szCs w:val="24"/>
          <w:shd w:val="clear" w:color="auto" w:fill="FFFFFF"/>
        </w:rPr>
        <w:t>T</w:t>
      </w:r>
      <w:r w:rsidRPr="00E75F02">
        <w:rPr>
          <w:color w:val="000000" w:themeColor="text1"/>
          <w:szCs w:val="24"/>
          <w:shd w:val="clear" w:color="auto" w:fill="FFFFFF"/>
        </w:rPr>
        <w:t>eacher autonomy support promotes Native Hawaiian and Pacific Islander students’ motivation, school belonging, course-taking and math achievement.</w:t>
      </w:r>
      <w:r w:rsidR="00E94366" w:rsidRPr="00E75F02">
        <w:rPr>
          <w:color w:val="000000" w:themeColor="text1"/>
          <w:szCs w:val="24"/>
          <w:shd w:val="clear" w:color="auto" w:fill="FFFFFF"/>
        </w:rPr>
        <w:t xml:space="preserve"> </w:t>
      </w:r>
      <w:r w:rsidRPr="00E75F02">
        <w:rPr>
          <w:rStyle w:val="Emphasis"/>
          <w:color w:val="000000" w:themeColor="text1"/>
          <w:szCs w:val="24"/>
          <w:shd w:val="clear" w:color="auto" w:fill="FFFFFF"/>
        </w:rPr>
        <w:t>Social Psychology of Education</w:t>
      </w:r>
      <w:r w:rsidRPr="00E75F02">
        <w:rPr>
          <w:color w:val="000000" w:themeColor="text1"/>
          <w:szCs w:val="24"/>
          <w:shd w:val="clear" w:color="auto" w:fill="FFFFFF"/>
        </w:rPr>
        <w:t>,</w:t>
      </w:r>
      <w:r w:rsidR="00E94366" w:rsidRPr="00E75F02">
        <w:rPr>
          <w:color w:val="000000" w:themeColor="text1"/>
          <w:szCs w:val="24"/>
          <w:shd w:val="clear" w:color="auto" w:fill="FFFFFF"/>
        </w:rPr>
        <w:t xml:space="preserve"> </w:t>
      </w:r>
      <w:r w:rsidRPr="00E75F02">
        <w:rPr>
          <w:rStyle w:val="Emphasis"/>
          <w:color w:val="000000" w:themeColor="text1"/>
          <w:szCs w:val="24"/>
          <w:shd w:val="clear" w:color="auto" w:fill="FFFFFF"/>
        </w:rPr>
        <w:t>19</w:t>
      </w:r>
      <w:r w:rsidRPr="00E75F02">
        <w:rPr>
          <w:color w:val="000000" w:themeColor="text1"/>
          <w:szCs w:val="24"/>
          <w:shd w:val="clear" w:color="auto" w:fill="FFFFFF"/>
        </w:rPr>
        <w:t>(4), 879-894.</w:t>
      </w:r>
      <w:r w:rsidR="00E94366" w:rsidRPr="00E75F02">
        <w:rPr>
          <w:color w:val="000000" w:themeColor="text1"/>
          <w:szCs w:val="24"/>
          <w:shd w:val="clear" w:color="auto" w:fill="FFFFFF"/>
        </w:rPr>
        <w:t xml:space="preserve"> </w:t>
      </w:r>
      <w:hyperlink r:id="rId44" w:history="1">
        <w:r w:rsidRPr="00E75F02">
          <w:rPr>
            <w:rStyle w:val="Hyperlink"/>
            <w:color w:val="000000" w:themeColor="text1"/>
            <w:szCs w:val="24"/>
            <w:u w:val="none"/>
            <w:shd w:val="clear" w:color="auto" w:fill="FFFFFF"/>
          </w:rPr>
          <w:t>https://doi.org/10.1007/s11218-016-9355-9</w:t>
        </w:r>
      </w:hyperlink>
    </w:p>
    <w:p w14:paraId="130F3B8A" w14:textId="0F1FB52B" w:rsidR="00D97721" w:rsidRPr="00E75F02" w:rsidRDefault="00D97721" w:rsidP="00556C26">
      <w:pPr>
        <w:pStyle w:val="APAReference"/>
        <w:spacing w:after="0"/>
        <w:rPr>
          <w:color w:val="000000" w:themeColor="text1"/>
          <w:szCs w:val="24"/>
          <w:shd w:val="clear" w:color="auto" w:fill="FFFFFF"/>
        </w:rPr>
      </w:pPr>
      <w:r w:rsidRPr="00E75F02">
        <w:rPr>
          <w:rStyle w:val="Hyperlink"/>
          <w:color w:val="000000" w:themeColor="text1"/>
          <w:szCs w:val="24"/>
          <w:u w:val="none"/>
          <w:shd w:val="clear" w:color="auto" w:fill="FFFFFF"/>
        </w:rPr>
        <w:t>De</w:t>
      </w:r>
      <w:r w:rsidR="00B93124" w:rsidRPr="00E75F02">
        <w:rPr>
          <w:rStyle w:val="Hyperlink"/>
          <w:color w:val="000000" w:themeColor="text1"/>
          <w:szCs w:val="24"/>
          <w:u w:val="none"/>
          <w:shd w:val="clear" w:color="auto" w:fill="FFFFFF"/>
        </w:rPr>
        <w:t>nzin, N. K.</w:t>
      </w:r>
      <w:r w:rsidR="00E94366" w:rsidRPr="00E75F02">
        <w:rPr>
          <w:rStyle w:val="Hyperlink"/>
          <w:color w:val="000000" w:themeColor="text1"/>
          <w:szCs w:val="24"/>
          <w:u w:val="none"/>
          <w:shd w:val="clear" w:color="auto" w:fill="FFFFFF"/>
        </w:rPr>
        <w:t xml:space="preserve">, </w:t>
      </w:r>
      <w:r w:rsidR="00B93124" w:rsidRPr="00E75F02">
        <w:rPr>
          <w:rStyle w:val="Hyperlink"/>
          <w:color w:val="000000" w:themeColor="text1"/>
          <w:szCs w:val="24"/>
          <w:u w:val="none"/>
          <w:shd w:val="clear" w:color="auto" w:fill="FFFFFF"/>
        </w:rPr>
        <w:t>&amp; Lincoln, Y. S.</w:t>
      </w:r>
      <w:r w:rsidR="001E052B" w:rsidRPr="00E75F02">
        <w:rPr>
          <w:rStyle w:val="Hyperlink"/>
          <w:color w:val="000000" w:themeColor="text1"/>
          <w:szCs w:val="24"/>
          <w:u w:val="none"/>
          <w:shd w:val="clear" w:color="auto" w:fill="FFFFFF"/>
        </w:rPr>
        <w:t xml:space="preserve"> (2011). The Sage handbook of qualitative research</w:t>
      </w:r>
      <w:r w:rsidR="00C0486D" w:rsidRPr="00E75F02">
        <w:rPr>
          <w:rStyle w:val="Hyperlink"/>
          <w:color w:val="000000" w:themeColor="text1"/>
          <w:szCs w:val="24"/>
          <w:u w:val="none"/>
          <w:shd w:val="clear" w:color="auto" w:fill="FFFFFF"/>
        </w:rPr>
        <w:t>. Thousand Oaks, CA: SAGE Publications</w:t>
      </w:r>
      <w:r w:rsidR="00E94366" w:rsidRPr="00E75F02">
        <w:rPr>
          <w:rStyle w:val="Hyperlink"/>
          <w:color w:val="000000" w:themeColor="text1"/>
          <w:szCs w:val="24"/>
          <w:u w:val="none"/>
          <w:shd w:val="clear" w:color="auto" w:fill="FFFFFF"/>
        </w:rPr>
        <w:t>.</w:t>
      </w:r>
    </w:p>
    <w:p w14:paraId="2B2CDC64" w14:textId="548719A5" w:rsidR="00CE2B4F" w:rsidRPr="00E75F02" w:rsidRDefault="00CE2B4F" w:rsidP="00556C26">
      <w:pPr>
        <w:pStyle w:val="Refs"/>
        <w:spacing w:after="0"/>
        <w:rPr>
          <w:iCs w:val="0"/>
          <w:color w:val="000000" w:themeColor="text1"/>
          <w:lang w:bidi="en-US"/>
        </w:rPr>
      </w:pPr>
      <w:r w:rsidRPr="00E75F02">
        <w:rPr>
          <w:iCs w:val="0"/>
          <w:color w:val="000000" w:themeColor="text1"/>
          <w:lang w:bidi="en-US"/>
        </w:rPr>
        <w:t>Dowson, M.</w:t>
      </w:r>
      <w:r w:rsidR="00E94366" w:rsidRPr="00E75F02">
        <w:rPr>
          <w:iCs w:val="0"/>
          <w:color w:val="000000" w:themeColor="text1"/>
          <w:lang w:bidi="en-US"/>
        </w:rPr>
        <w:t>,</w:t>
      </w:r>
      <w:r w:rsidRPr="00E75F02">
        <w:rPr>
          <w:iCs w:val="0"/>
          <w:color w:val="000000" w:themeColor="text1"/>
          <w:lang w:bidi="en-US"/>
        </w:rPr>
        <w:t xml:space="preserve"> &amp; McInerney, D. (2001). Psychological parameters of students' social and work avoidance goals: A qualitative investigation. </w:t>
      </w:r>
      <w:r w:rsidRPr="00E75F02">
        <w:rPr>
          <w:i/>
          <w:color w:val="000000" w:themeColor="text1"/>
          <w:lang w:bidi="en-US"/>
        </w:rPr>
        <w:t>Journal of Educational Psychology</w:t>
      </w:r>
      <w:r w:rsidR="00E94366" w:rsidRPr="00E75F02">
        <w:rPr>
          <w:i/>
          <w:color w:val="000000" w:themeColor="text1"/>
          <w:lang w:bidi="en-US"/>
        </w:rPr>
        <w:t>,</w:t>
      </w:r>
      <w:r w:rsidRPr="00E75F02">
        <w:rPr>
          <w:iCs w:val="0"/>
          <w:color w:val="000000" w:themeColor="text1"/>
          <w:lang w:bidi="en-US"/>
        </w:rPr>
        <w:t xml:space="preserve"> </w:t>
      </w:r>
      <w:r w:rsidRPr="00E75F02">
        <w:rPr>
          <w:i/>
          <w:color w:val="000000" w:themeColor="text1"/>
          <w:lang w:bidi="en-US"/>
        </w:rPr>
        <w:t>93</w:t>
      </w:r>
      <w:r w:rsidR="00E94366" w:rsidRPr="00E75F02">
        <w:rPr>
          <w:iCs w:val="0"/>
          <w:color w:val="000000" w:themeColor="text1"/>
          <w:lang w:bidi="en-US"/>
        </w:rPr>
        <w:t>,</w:t>
      </w:r>
      <w:r w:rsidRPr="00E75F02">
        <w:rPr>
          <w:iCs w:val="0"/>
          <w:color w:val="000000" w:themeColor="text1"/>
          <w:lang w:bidi="en-US"/>
        </w:rPr>
        <w:t xml:space="preserve"> 35-42. 10.1037/0022-0663.93.1.35. </w:t>
      </w:r>
    </w:p>
    <w:p w14:paraId="1FBF2FB6" w14:textId="0FE4D964" w:rsidR="00EE328B" w:rsidRPr="00E75F02" w:rsidRDefault="00EE328B" w:rsidP="00556C26">
      <w:pPr>
        <w:pStyle w:val="Refs"/>
        <w:spacing w:after="0"/>
        <w:rPr>
          <w:color w:val="000000" w:themeColor="text1"/>
        </w:rPr>
      </w:pPr>
      <w:r w:rsidRPr="00E75F02">
        <w:rPr>
          <w:color w:val="000000" w:themeColor="text1"/>
        </w:rPr>
        <w:lastRenderedPageBreak/>
        <w:t>Doyle, L., McCabe, C., Keogh, B., Brady, A., &amp; McCann, M. (2020). An overview of the qualitative descriptive design within nursing research.</w:t>
      </w:r>
      <w:r w:rsidR="00E94366" w:rsidRPr="00E75F02">
        <w:rPr>
          <w:color w:val="000000" w:themeColor="text1"/>
        </w:rPr>
        <w:t xml:space="preserve"> </w:t>
      </w:r>
      <w:r w:rsidRPr="00E75F02">
        <w:rPr>
          <w:i/>
          <w:color w:val="000000" w:themeColor="text1"/>
        </w:rPr>
        <w:t>Journal of Research in Nursing</w:t>
      </w:r>
      <w:r w:rsidRPr="00E75F02">
        <w:rPr>
          <w:color w:val="000000" w:themeColor="text1"/>
        </w:rPr>
        <w:t>,</w:t>
      </w:r>
      <w:r w:rsidR="00E94366" w:rsidRPr="00E75F02">
        <w:rPr>
          <w:color w:val="000000" w:themeColor="text1"/>
        </w:rPr>
        <w:t xml:space="preserve"> </w:t>
      </w:r>
      <w:r w:rsidRPr="00E75F02">
        <w:rPr>
          <w:i/>
          <w:color w:val="000000" w:themeColor="text1"/>
        </w:rPr>
        <w:t>25</w:t>
      </w:r>
      <w:r w:rsidRPr="00E75F02">
        <w:rPr>
          <w:color w:val="000000" w:themeColor="text1"/>
        </w:rPr>
        <w:t xml:space="preserve">(5), 443-455. </w:t>
      </w:r>
      <w:hyperlink r:id="rId45" w:history="1">
        <w:r w:rsidRPr="00E75F02">
          <w:rPr>
            <w:rStyle w:val="Hyperlink"/>
            <w:color w:val="000000" w:themeColor="text1"/>
            <w:u w:val="none"/>
          </w:rPr>
          <w:t>https://doi.org/10.1177/1744987119880234</w:t>
        </w:r>
      </w:hyperlink>
    </w:p>
    <w:p w14:paraId="1FC60106" w14:textId="10BEE8E6" w:rsidR="001F1CF3" w:rsidRPr="00E75F02" w:rsidRDefault="001F1CF3" w:rsidP="00556C26">
      <w:pPr>
        <w:pStyle w:val="Refs"/>
        <w:spacing w:after="0"/>
        <w:rPr>
          <w:color w:val="000000" w:themeColor="text1"/>
        </w:rPr>
      </w:pPr>
      <w:r w:rsidRPr="00E75F02">
        <w:rPr>
          <w:color w:val="000000" w:themeColor="text1"/>
        </w:rPr>
        <w:t xml:space="preserve">Eakins, A., &amp; Eakins, S. L., Sr. (2017). African American </w:t>
      </w:r>
      <w:r w:rsidR="005B557C" w:rsidRPr="00E75F02">
        <w:rPr>
          <w:color w:val="000000" w:themeColor="text1"/>
        </w:rPr>
        <w:t>s</w:t>
      </w:r>
      <w:r w:rsidRPr="00E75F02">
        <w:rPr>
          <w:color w:val="000000" w:themeColor="text1"/>
        </w:rPr>
        <w:t xml:space="preserve">tudents at </w:t>
      </w:r>
      <w:r w:rsidR="005B557C" w:rsidRPr="00E75F02">
        <w:rPr>
          <w:color w:val="000000" w:themeColor="text1"/>
        </w:rPr>
        <w:t>p</w:t>
      </w:r>
      <w:r w:rsidRPr="00E75F02">
        <w:rPr>
          <w:color w:val="000000" w:themeColor="text1"/>
        </w:rPr>
        <w:t xml:space="preserve">redominantly White </w:t>
      </w:r>
      <w:r w:rsidR="005B557C" w:rsidRPr="00E75F02">
        <w:rPr>
          <w:color w:val="000000" w:themeColor="text1"/>
        </w:rPr>
        <w:t>i</w:t>
      </w:r>
      <w:r w:rsidRPr="00E75F02">
        <w:rPr>
          <w:color w:val="000000" w:themeColor="text1"/>
        </w:rPr>
        <w:t xml:space="preserve">nstitutions: A </w:t>
      </w:r>
      <w:r w:rsidR="005B557C" w:rsidRPr="00E75F02">
        <w:rPr>
          <w:color w:val="000000" w:themeColor="text1"/>
        </w:rPr>
        <w:t>c</w:t>
      </w:r>
      <w:r w:rsidRPr="00E75F02">
        <w:rPr>
          <w:color w:val="000000" w:themeColor="text1"/>
        </w:rPr>
        <w:t xml:space="preserve">ollaborative </w:t>
      </w:r>
      <w:r w:rsidR="005B557C" w:rsidRPr="00E75F02">
        <w:rPr>
          <w:color w:val="000000" w:themeColor="text1"/>
        </w:rPr>
        <w:t>s</w:t>
      </w:r>
      <w:r w:rsidRPr="00E75F02">
        <w:rPr>
          <w:color w:val="000000" w:themeColor="text1"/>
        </w:rPr>
        <w:t xml:space="preserve">tyle </w:t>
      </w:r>
      <w:r w:rsidR="005B557C" w:rsidRPr="00E75F02">
        <w:rPr>
          <w:color w:val="000000" w:themeColor="text1"/>
        </w:rPr>
        <w:t>c</w:t>
      </w:r>
      <w:r w:rsidRPr="00E75F02">
        <w:rPr>
          <w:color w:val="000000" w:themeColor="text1"/>
        </w:rPr>
        <w:t xml:space="preserve">ohort </w:t>
      </w:r>
      <w:r w:rsidR="005B557C" w:rsidRPr="00E75F02">
        <w:rPr>
          <w:color w:val="000000" w:themeColor="text1"/>
        </w:rPr>
        <w:t>r</w:t>
      </w:r>
      <w:r w:rsidRPr="00E75F02">
        <w:rPr>
          <w:color w:val="000000" w:themeColor="text1"/>
        </w:rPr>
        <w:t xml:space="preserve">ecruitment &amp; </w:t>
      </w:r>
      <w:r w:rsidR="005B557C" w:rsidRPr="00E75F02">
        <w:rPr>
          <w:color w:val="000000" w:themeColor="text1"/>
        </w:rPr>
        <w:t>r</w:t>
      </w:r>
      <w:r w:rsidRPr="00E75F02">
        <w:rPr>
          <w:color w:val="000000" w:themeColor="text1"/>
        </w:rPr>
        <w:t xml:space="preserve">etention </w:t>
      </w:r>
      <w:r w:rsidR="005B557C" w:rsidRPr="00E75F02">
        <w:rPr>
          <w:color w:val="000000" w:themeColor="text1"/>
        </w:rPr>
        <w:t>m</w:t>
      </w:r>
      <w:r w:rsidRPr="00E75F02">
        <w:rPr>
          <w:color w:val="000000" w:themeColor="text1"/>
        </w:rPr>
        <w:t>odel.</w:t>
      </w:r>
      <w:r w:rsidR="00E94366" w:rsidRPr="00E75F02">
        <w:rPr>
          <w:color w:val="000000" w:themeColor="text1"/>
        </w:rPr>
        <w:t xml:space="preserve"> </w:t>
      </w:r>
      <w:r w:rsidRPr="00E75F02">
        <w:rPr>
          <w:i/>
          <w:color w:val="000000" w:themeColor="text1"/>
        </w:rPr>
        <w:t>Journal of Learning in Higher Education</w:t>
      </w:r>
      <w:r w:rsidRPr="00E75F02">
        <w:rPr>
          <w:color w:val="000000" w:themeColor="text1"/>
        </w:rPr>
        <w:t>,</w:t>
      </w:r>
      <w:r w:rsidR="00E94366" w:rsidRPr="00E75F02">
        <w:rPr>
          <w:color w:val="000000" w:themeColor="text1"/>
        </w:rPr>
        <w:t xml:space="preserve"> </w:t>
      </w:r>
      <w:r w:rsidRPr="00E75F02">
        <w:rPr>
          <w:i/>
          <w:color w:val="000000" w:themeColor="text1"/>
        </w:rPr>
        <w:t>13</w:t>
      </w:r>
      <w:r w:rsidRPr="00E75F02">
        <w:rPr>
          <w:color w:val="000000" w:themeColor="text1"/>
        </w:rPr>
        <w:t>(2), 51–57.</w:t>
      </w:r>
    </w:p>
    <w:p w14:paraId="75CFC3D2" w14:textId="1E0170E0" w:rsidR="008B6B02" w:rsidRPr="00E75F02" w:rsidRDefault="001F1CF3"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Eccles, J. S.</w:t>
      </w:r>
      <w:r w:rsidR="00F6491B" w:rsidRPr="00E75F02">
        <w:rPr>
          <w:color w:val="000000" w:themeColor="text1"/>
          <w:szCs w:val="24"/>
          <w:shd w:val="clear" w:color="auto" w:fill="FFFFFF"/>
        </w:rPr>
        <w:t>,</w:t>
      </w:r>
      <w:r w:rsidRPr="00E75F02">
        <w:rPr>
          <w:color w:val="000000" w:themeColor="text1"/>
          <w:szCs w:val="24"/>
          <w:shd w:val="clear" w:color="auto" w:fill="FFFFFF"/>
        </w:rPr>
        <w:t xml:space="preserve"> &amp; Wigfield, A. (2002). Motional beliefs, values, and goals. </w:t>
      </w:r>
      <w:r w:rsidRPr="00E75F02">
        <w:rPr>
          <w:i/>
          <w:iCs/>
          <w:color w:val="000000" w:themeColor="text1"/>
          <w:szCs w:val="24"/>
          <w:shd w:val="clear" w:color="auto" w:fill="FFFFFF"/>
        </w:rPr>
        <w:t>Annual Review of Psychology, 53</w:t>
      </w:r>
      <w:r w:rsidRPr="00E75F02">
        <w:rPr>
          <w:color w:val="000000" w:themeColor="text1"/>
          <w:szCs w:val="24"/>
          <w:shd w:val="clear" w:color="auto" w:fill="FFFFFF"/>
        </w:rPr>
        <w:t>(1).</w:t>
      </w:r>
    </w:p>
    <w:p w14:paraId="5821BD57" w14:textId="06F97C7A" w:rsidR="006F4CAD" w:rsidRPr="00E75F02" w:rsidRDefault="009D6ABB"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Ed</w:t>
      </w:r>
      <w:r w:rsidR="00CE2B4F" w:rsidRPr="00E75F02">
        <w:rPr>
          <w:color w:val="000000" w:themeColor="text1"/>
          <w:szCs w:val="24"/>
          <w:shd w:val="clear" w:color="auto" w:fill="FFFFFF"/>
        </w:rPr>
        <w:t>ucation T</w:t>
      </w:r>
      <w:r w:rsidRPr="00E75F02">
        <w:rPr>
          <w:color w:val="000000" w:themeColor="text1"/>
          <w:szCs w:val="24"/>
          <w:shd w:val="clear" w:color="auto" w:fill="FFFFFF"/>
        </w:rPr>
        <w:t>rust</w:t>
      </w:r>
      <w:r w:rsidR="00E94366" w:rsidRPr="00E75F02">
        <w:rPr>
          <w:color w:val="000000" w:themeColor="text1"/>
          <w:szCs w:val="24"/>
          <w:shd w:val="clear" w:color="auto" w:fill="FFFFFF"/>
        </w:rPr>
        <w:t>.</w:t>
      </w:r>
      <w:r w:rsidRPr="00E75F02">
        <w:rPr>
          <w:color w:val="000000" w:themeColor="text1"/>
          <w:szCs w:val="24"/>
          <w:shd w:val="clear" w:color="auto" w:fill="FFFFFF"/>
        </w:rPr>
        <w:t xml:space="preserve"> (2014).</w:t>
      </w:r>
      <w:r w:rsidRPr="00E75F02">
        <w:rPr>
          <w:color w:val="000000" w:themeColor="text1"/>
          <w:szCs w:val="24"/>
        </w:rPr>
        <w:t xml:space="preserve"> </w:t>
      </w:r>
      <w:hyperlink r:id="rId46" w:history="1">
        <w:r w:rsidRPr="00E75F02">
          <w:rPr>
            <w:rStyle w:val="Hyperlink"/>
            <w:color w:val="000000" w:themeColor="text1"/>
            <w:szCs w:val="24"/>
            <w:u w:val="none"/>
          </w:rPr>
          <w:t>https://us01st-cf.zoom.us/web_client/6orpgrb/html/externalLinkPage.html?ref=https://edtrust.org/wp-content/uploads/2014/09/Black-Degree-Attainment_FINAL.pdf</w:t>
        </w:r>
      </w:hyperlink>
    </w:p>
    <w:p w14:paraId="5875895C" w14:textId="2A12344E" w:rsidR="001F1CF3" w:rsidRPr="00E75F02" w:rsidRDefault="001F1CF3" w:rsidP="00556C26">
      <w:pPr>
        <w:pStyle w:val="APAReference"/>
        <w:spacing w:after="0"/>
        <w:rPr>
          <w:rStyle w:val="Hyperlink"/>
          <w:color w:val="000000" w:themeColor="text1"/>
          <w:szCs w:val="24"/>
          <w:u w:val="none"/>
          <w:shd w:val="clear" w:color="auto" w:fill="FFFFFF"/>
        </w:rPr>
      </w:pPr>
      <w:r w:rsidRPr="00E75F02">
        <w:rPr>
          <w:color w:val="000000" w:themeColor="text1"/>
          <w:szCs w:val="24"/>
          <w:shd w:val="clear" w:color="auto" w:fill="FFFFFF"/>
        </w:rPr>
        <w:t xml:space="preserve">Edwards, W. J., &amp; Ross, H. H. (2018). What </w:t>
      </w:r>
      <w:r w:rsidR="005B557C" w:rsidRPr="00E75F02">
        <w:rPr>
          <w:color w:val="000000" w:themeColor="text1"/>
          <w:szCs w:val="24"/>
          <w:shd w:val="clear" w:color="auto" w:fill="FFFFFF"/>
        </w:rPr>
        <w:t>a</w:t>
      </w:r>
      <w:r w:rsidRPr="00E75F02">
        <w:rPr>
          <w:color w:val="000000" w:themeColor="text1"/>
          <w:szCs w:val="24"/>
          <w:shd w:val="clear" w:color="auto" w:fill="FFFFFF"/>
        </w:rPr>
        <w:t xml:space="preserve">re </w:t>
      </w:r>
      <w:r w:rsidR="005B557C" w:rsidRPr="00E75F02">
        <w:rPr>
          <w:color w:val="000000" w:themeColor="text1"/>
          <w:szCs w:val="24"/>
          <w:shd w:val="clear" w:color="auto" w:fill="FFFFFF"/>
        </w:rPr>
        <w:t>t</w:t>
      </w:r>
      <w:r w:rsidRPr="00E75F02">
        <w:rPr>
          <w:color w:val="000000" w:themeColor="text1"/>
          <w:szCs w:val="24"/>
          <w:shd w:val="clear" w:color="auto" w:fill="FFFFFF"/>
        </w:rPr>
        <w:t xml:space="preserve">hey </w:t>
      </w:r>
      <w:r w:rsidR="005B557C" w:rsidRPr="00E75F02">
        <w:rPr>
          <w:color w:val="000000" w:themeColor="text1"/>
          <w:szCs w:val="24"/>
          <w:shd w:val="clear" w:color="auto" w:fill="FFFFFF"/>
        </w:rPr>
        <w:t>s</w:t>
      </w:r>
      <w:r w:rsidRPr="00E75F02">
        <w:rPr>
          <w:color w:val="000000" w:themeColor="text1"/>
          <w:szCs w:val="24"/>
          <w:shd w:val="clear" w:color="auto" w:fill="FFFFFF"/>
        </w:rPr>
        <w:t xml:space="preserve">aying? Black </w:t>
      </w:r>
      <w:r w:rsidR="005B557C" w:rsidRPr="00E75F02">
        <w:rPr>
          <w:color w:val="000000" w:themeColor="text1"/>
          <w:szCs w:val="24"/>
          <w:shd w:val="clear" w:color="auto" w:fill="FFFFFF"/>
        </w:rPr>
        <w:t>f</w:t>
      </w:r>
      <w:r w:rsidRPr="00E75F02">
        <w:rPr>
          <w:color w:val="000000" w:themeColor="text1"/>
          <w:szCs w:val="24"/>
          <w:shd w:val="clear" w:color="auto" w:fill="FFFFFF"/>
        </w:rPr>
        <w:t xml:space="preserve">aculty at </w:t>
      </w:r>
      <w:r w:rsidR="005B557C" w:rsidRPr="00E75F02">
        <w:rPr>
          <w:color w:val="000000" w:themeColor="text1"/>
          <w:szCs w:val="24"/>
          <w:shd w:val="clear" w:color="auto" w:fill="FFFFFF"/>
        </w:rPr>
        <w:t>p</w:t>
      </w:r>
      <w:r w:rsidRPr="00E75F02">
        <w:rPr>
          <w:color w:val="000000" w:themeColor="text1"/>
          <w:szCs w:val="24"/>
          <w:shd w:val="clear" w:color="auto" w:fill="FFFFFF"/>
        </w:rPr>
        <w:t xml:space="preserve">redominantly White </w:t>
      </w:r>
      <w:r w:rsidR="005B557C" w:rsidRPr="00E75F02">
        <w:rPr>
          <w:color w:val="000000" w:themeColor="text1"/>
          <w:szCs w:val="24"/>
          <w:shd w:val="clear" w:color="auto" w:fill="FFFFFF"/>
        </w:rPr>
        <w:t>i</w:t>
      </w:r>
      <w:r w:rsidRPr="00E75F02">
        <w:rPr>
          <w:color w:val="000000" w:themeColor="text1"/>
          <w:szCs w:val="24"/>
          <w:shd w:val="clear" w:color="auto" w:fill="FFFFFF"/>
        </w:rPr>
        <w:t xml:space="preserve">nstitutions of </w:t>
      </w:r>
      <w:r w:rsidR="005B557C" w:rsidRPr="00E75F02">
        <w:rPr>
          <w:color w:val="000000" w:themeColor="text1"/>
          <w:szCs w:val="24"/>
          <w:shd w:val="clear" w:color="auto" w:fill="FFFFFF"/>
        </w:rPr>
        <w:t>h</w:t>
      </w:r>
      <w:r w:rsidRPr="00E75F02">
        <w:rPr>
          <w:color w:val="000000" w:themeColor="text1"/>
          <w:szCs w:val="24"/>
          <w:shd w:val="clear" w:color="auto" w:fill="FFFFFF"/>
        </w:rPr>
        <w:t xml:space="preserve">igher </w:t>
      </w:r>
      <w:r w:rsidR="005B557C" w:rsidRPr="00E75F02">
        <w:rPr>
          <w:color w:val="000000" w:themeColor="text1"/>
          <w:szCs w:val="24"/>
          <w:shd w:val="clear" w:color="auto" w:fill="FFFFFF"/>
        </w:rPr>
        <w:t>e</w:t>
      </w:r>
      <w:r w:rsidRPr="00E75F02">
        <w:rPr>
          <w:color w:val="000000" w:themeColor="text1"/>
          <w:szCs w:val="24"/>
          <w:shd w:val="clear" w:color="auto" w:fill="FFFFFF"/>
        </w:rPr>
        <w:t xml:space="preserve">ducation. </w:t>
      </w:r>
      <w:r w:rsidRPr="00E75F02">
        <w:rPr>
          <w:i/>
          <w:iCs/>
          <w:color w:val="000000" w:themeColor="text1"/>
          <w:szCs w:val="24"/>
          <w:shd w:val="clear" w:color="auto" w:fill="FFFFFF"/>
        </w:rPr>
        <w:t>Journal of Human Behavior in the Social Environment</w:t>
      </w:r>
      <w:r w:rsidRPr="00E75F02">
        <w:rPr>
          <w:color w:val="000000" w:themeColor="text1"/>
          <w:szCs w:val="24"/>
          <w:shd w:val="clear" w:color="auto" w:fill="FFFFFF"/>
        </w:rPr>
        <w:t xml:space="preserve">, </w:t>
      </w:r>
      <w:r w:rsidRPr="00E75F02">
        <w:rPr>
          <w:i/>
          <w:iCs/>
          <w:color w:val="000000" w:themeColor="text1"/>
          <w:szCs w:val="24"/>
          <w:shd w:val="clear" w:color="auto" w:fill="FFFFFF"/>
        </w:rPr>
        <w:t>28</w:t>
      </w:r>
      <w:r w:rsidRPr="00E75F02">
        <w:rPr>
          <w:color w:val="000000" w:themeColor="text1"/>
          <w:szCs w:val="24"/>
          <w:shd w:val="clear" w:color="auto" w:fill="FFFFFF"/>
        </w:rPr>
        <w:t>,</w:t>
      </w:r>
      <w:r w:rsidR="00E94366" w:rsidRPr="00E75F02">
        <w:rPr>
          <w:color w:val="000000" w:themeColor="text1"/>
          <w:szCs w:val="24"/>
        </w:rPr>
        <w:t xml:space="preserve"> </w:t>
      </w:r>
      <w:hyperlink r:id="rId47" w:history="1">
        <w:r w:rsidRPr="00E75F02">
          <w:rPr>
            <w:rStyle w:val="Hyperlink"/>
            <w:color w:val="000000" w:themeColor="text1"/>
            <w:szCs w:val="24"/>
            <w:u w:val="none"/>
            <w:shd w:val="clear" w:color="auto" w:fill="FFFFFF"/>
          </w:rPr>
          <w:t>https://doi.org/10.1080/10911359.2017.1391731</w:t>
        </w:r>
      </w:hyperlink>
    </w:p>
    <w:p w14:paraId="5B5AAD61" w14:textId="3517FF04" w:rsidR="001F1CF3" w:rsidRPr="00E75F02" w:rsidRDefault="001F1CF3"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 xml:space="preserve">Ellis, A. (2014). </w:t>
      </w:r>
      <w:r w:rsidR="005B557C" w:rsidRPr="00E75F02">
        <w:rPr>
          <w:color w:val="000000" w:themeColor="text1"/>
          <w:szCs w:val="24"/>
          <w:shd w:val="clear" w:color="auto" w:fill="FFFFFF"/>
        </w:rPr>
        <w:t>Exemplary</w:t>
      </w:r>
      <w:r w:rsidRPr="00E75F02">
        <w:rPr>
          <w:color w:val="000000" w:themeColor="text1"/>
          <w:szCs w:val="24"/>
          <w:shd w:val="clear" w:color="auto" w:fill="FFFFFF"/>
        </w:rPr>
        <w:t xml:space="preserve"> of </w:t>
      </w:r>
      <w:r w:rsidR="005B557C" w:rsidRPr="00E75F02">
        <w:rPr>
          <w:color w:val="000000" w:themeColor="text1"/>
          <w:szCs w:val="24"/>
          <w:shd w:val="clear" w:color="auto" w:fill="FFFFFF"/>
        </w:rPr>
        <w:t>c</w:t>
      </w:r>
      <w:r w:rsidRPr="00E75F02">
        <w:rPr>
          <w:color w:val="000000" w:themeColor="text1"/>
          <w:szCs w:val="24"/>
          <w:shd w:val="clear" w:color="auto" w:fill="FFFFFF"/>
        </w:rPr>
        <w:t xml:space="preserve">urriculum </w:t>
      </w:r>
      <w:r w:rsidR="005B557C" w:rsidRPr="00E75F02">
        <w:rPr>
          <w:color w:val="000000" w:themeColor="text1"/>
          <w:szCs w:val="24"/>
          <w:shd w:val="clear" w:color="auto" w:fill="FFFFFF"/>
        </w:rPr>
        <w:t>t</w:t>
      </w:r>
      <w:r w:rsidRPr="00E75F02">
        <w:rPr>
          <w:color w:val="000000" w:themeColor="text1"/>
          <w:szCs w:val="24"/>
          <w:shd w:val="clear" w:color="auto" w:fill="FFFFFF"/>
        </w:rPr>
        <w:t xml:space="preserve">heory. </w:t>
      </w:r>
      <w:r w:rsidRPr="00E75F02">
        <w:rPr>
          <w:i/>
          <w:iCs/>
          <w:color w:val="000000" w:themeColor="text1"/>
          <w:szCs w:val="24"/>
          <w:shd w:val="clear" w:color="auto" w:fill="FFFFFF"/>
        </w:rPr>
        <w:t xml:space="preserve">Exemplars of </w:t>
      </w:r>
      <w:r w:rsidR="003C3151" w:rsidRPr="00E75F02">
        <w:rPr>
          <w:i/>
          <w:iCs/>
          <w:color w:val="000000" w:themeColor="text1"/>
          <w:szCs w:val="24"/>
          <w:shd w:val="clear" w:color="auto" w:fill="FFFFFF"/>
        </w:rPr>
        <w:t>C</w:t>
      </w:r>
      <w:r w:rsidRPr="00E75F02">
        <w:rPr>
          <w:i/>
          <w:iCs/>
          <w:color w:val="000000" w:themeColor="text1"/>
          <w:szCs w:val="24"/>
          <w:shd w:val="clear" w:color="auto" w:fill="FFFFFF"/>
        </w:rPr>
        <w:t xml:space="preserve">urriculum </w:t>
      </w:r>
      <w:r w:rsidR="003C3151" w:rsidRPr="00E75F02">
        <w:rPr>
          <w:i/>
          <w:iCs/>
          <w:color w:val="000000" w:themeColor="text1"/>
          <w:szCs w:val="24"/>
          <w:shd w:val="clear" w:color="auto" w:fill="FFFFFF"/>
        </w:rPr>
        <w:t>T</w:t>
      </w:r>
      <w:r w:rsidRPr="00E75F02">
        <w:rPr>
          <w:i/>
          <w:iCs/>
          <w:color w:val="000000" w:themeColor="text1"/>
          <w:szCs w:val="24"/>
          <w:shd w:val="clear" w:color="auto" w:fill="FFFFFF"/>
        </w:rPr>
        <w:t>heory</w:t>
      </w:r>
      <w:r w:rsidR="003C3151" w:rsidRPr="00E75F02">
        <w:rPr>
          <w:color w:val="000000" w:themeColor="text1"/>
          <w:szCs w:val="24"/>
          <w:shd w:val="clear" w:color="auto" w:fill="FFFFFF"/>
        </w:rPr>
        <w:t>,</w:t>
      </w:r>
      <w:r w:rsidRPr="00E75F02">
        <w:rPr>
          <w:color w:val="000000" w:themeColor="text1"/>
          <w:szCs w:val="24"/>
          <w:shd w:val="clear" w:color="auto" w:fill="FFFFFF"/>
        </w:rPr>
        <w:t xml:space="preserve"> 1-163. 10.4324/9781315855318. </w:t>
      </w:r>
    </w:p>
    <w:p w14:paraId="08E1F9BB" w14:textId="078BCA4B" w:rsidR="00522708" w:rsidRPr="00974C39" w:rsidRDefault="00522708" w:rsidP="00556C26">
      <w:pPr>
        <w:pStyle w:val="APAReference"/>
        <w:spacing w:after="0"/>
        <w:rPr>
          <w:color w:val="000000" w:themeColor="text1"/>
          <w:szCs w:val="24"/>
          <w:shd w:val="clear" w:color="auto" w:fill="FFFFFF"/>
        </w:rPr>
      </w:pPr>
      <w:proofErr w:type="spellStart"/>
      <w:r w:rsidRPr="00974C39">
        <w:rPr>
          <w:color w:val="595959"/>
          <w:szCs w:val="24"/>
          <w:shd w:val="clear" w:color="auto" w:fill="F5F5F5"/>
        </w:rPr>
        <w:t>Emetu</w:t>
      </w:r>
      <w:proofErr w:type="spellEnd"/>
      <w:r w:rsidRPr="00974C39">
        <w:rPr>
          <w:color w:val="595959"/>
          <w:szCs w:val="24"/>
          <w:shd w:val="clear" w:color="auto" w:fill="F5F5F5"/>
        </w:rPr>
        <w:t>, T. M. (202</w:t>
      </w:r>
      <w:r w:rsidR="007A415C" w:rsidRPr="00974C39">
        <w:rPr>
          <w:color w:val="595959"/>
          <w:szCs w:val="24"/>
          <w:shd w:val="clear" w:color="auto" w:fill="F5F5F5"/>
        </w:rPr>
        <w:t>2</w:t>
      </w:r>
      <w:r w:rsidRPr="00974C39">
        <w:rPr>
          <w:color w:val="595959"/>
          <w:szCs w:val="24"/>
          <w:shd w:val="clear" w:color="auto" w:fill="F5F5F5"/>
        </w:rPr>
        <w:t>). Assisting Strangers in a Strange Land: Management Strategies for Supporting the Retention of African American Male College Students at Predominantly White Institutions. </w:t>
      </w:r>
      <w:r w:rsidRPr="00974C39">
        <w:rPr>
          <w:i/>
          <w:iCs/>
          <w:color w:val="595959"/>
          <w:szCs w:val="24"/>
          <w:bdr w:val="none" w:sz="0" w:space="0" w:color="auto" w:frame="1"/>
          <w:shd w:val="clear" w:color="auto" w:fill="F5F5F5"/>
        </w:rPr>
        <w:t>Journal of Negro Education</w:t>
      </w:r>
      <w:r w:rsidRPr="00974C39">
        <w:rPr>
          <w:color w:val="595959"/>
          <w:szCs w:val="24"/>
          <w:shd w:val="clear" w:color="auto" w:fill="F5F5F5"/>
        </w:rPr>
        <w:t>, </w:t>
      </w:r>
      <w:r w:rsidRPr="00974C39">
        <w:rPr>
          <w:i/>
          <w:iCs/>
          <w:color w:val="595959"/>
          <w:szCs w:val="24"/>
          <w:bdr w:val="none" w:sz="0" w:space="0" w:color="auto" w:frame="1"/>
          <w:shd w:val="clear" w:color="auto" w:fill="F5F5F5"/>
        </w:rPr>
        <w:t>91</w:t>
      </w:r>
      <w:r w:rsidRPr="00974C39">
        <w:rPr>
          <w:color w:val="595959"/>
          <w:szCs w:val="24"/>
          <w:shd w:val="clear" w:color="auto" w:fill="F5F5F5"/>
        </w:rPr>
        <w:t>(4), 488–499.</w:t>
      </w:r>
    </w:p>
    <w:p w14:paraId="760A805E" w14:textId="2473DCCD" w:rsidR="00AD3ED0" w:rsidRPr="00E75F02" w:rsidRDefault="001F1CF3" w:rsidP="00556C26">
      <w:pPr>
        <w:pStyle w:val="APAReference"/>
        <w:spacing w:after="0"/>
        <w:rPr>
          <w:color w:val="000000" w:themeColor="text1"/>
          <w:szCs w:val="24"/>
          <w:shd w:val="clear" w:color="auto" w:fill="FFFFFF"/>
        </w:rPr>
      </w:pPr>
      <w:proofErr w:type="spellStart"/>
      <w:r w:rsidRPr="00E75F02">
        <w:rPr>
          <w:color w:val="000000" w:themeColor="text1"/>
          <w:szCs w:val="24"/>
          <w:shd w:val="clear" w:color="auto" w:fill="FFFFFF"/>
        </w:rPr>
        <w:t>Etikan</w:t>
      </w:r>
      <w:proofErr w:type="spellEnd"/>
      <w:r w:rsidRPr="00E75F02">
        <w:rPr>
          <w:color w:val="000000" w:themeColor="text1"/>
          <w:szCs w:val="24"/>
          <w:shd w:val="clear" w:color="auto" w:fill="FFFFFF"/>
        </w:rPr>
        <w:t xml:space="preserve">, </w:t>
      </w:r>
      <w:r w:rsidR="005B557C" w:rsidRPr="00E75F02">
        <w:rPr>
          <w:color w:val="000000" w:themeColor="text1"/>
          <w:szCs w:val="24"/>
          <w:shd w:val="clear" w:color="auto" w:fill="FFFFFF"/>
        </w:rPr>
        <w:t>I.</w:t>
      </w:r>
      <w:r w:rsidRPr="00E75F02">
        <w:rPr>
          <w:color w:val="000000" w:themeColor="text1"/>
          <w:szCs w:val="24"/>
          <w:shd w:val="clear" w:color="auto" w:fill="FFFFFF"/>
        </w:rPr>
        <w:t xml:space="preserve"> (2016). Comparison of </w:t>
      </w:r>
      <w:r w:rsidR="005B557C" w:rsidRPr="00E75F02">
        <w:rPr>
          <w:color w:val="000000" w:themeColor="text1"/>
          <w:szCs w:val="24"/>
          <w:shd w:val="clear" w:color="auto" w:fill="FFFFFF"/>
        </w:rPr>
        <w:t>c</w:t>
      </w:r>
      <w:r w:rsidRPr="00E75F02">
        <w:rPr>
          <w:color w:val="000000" w:themeColor="text1"/>
          <w:szCs w:val="24"/>
          <w:shd w:val="clear" w:color="auto" w:fill="FFFFFF"/>
        </w:rPr>
        <w:t xml:space="preserve">onvenience </w:t>
      </w:r>
      <w:r w:rsidR="005B557C" w:rsidRPr="00E75F02">
        <w:rPr>
          <w:color w:val="000000" w:themeColor="text1"/>
          <w:szCs w:val="24"/>
          <w:shd w:val="clear" w:color="auto" w:fill="FFFFFF"/>
        </w:rPr>
        <w:t>s</w:t>
      </w:r>
      <w:r w:rsidRPr="00E75F02">
        <w:rPr>
          <w:color w:val="000000" w:themeColor="text1"/>
          <w:szCs w:val="24"/>
          <w:shd w:val="clear" w:color="auto" w:fill="FFFFFF"/>
        </w:rPr>
        <w:t xml:space="preserve">ampling and </w:t>
      </w:r>
      <w:r w:rsidR="005B557C" w:rsidRPr="00E75F02">
        <w:rPr>
          <w:color w:val="000000" w:themeColor="text1"/>
          <w:szCs w:val="24"/>
          <w:shd w:val="clear" w:color="auto" w:fill="FFFFFF"/>
        </w:rPr>
        <w:t>p</w:t>
      </w:r>
      <w:r w:rsidRPr="00E75F02">
        <w:rPr>
          <w:color w:val="000000" w:themeColor="text1"/>
          <w:szCs w:val="24"/>
          <w:shd w:val="clear" w:color="auto" w:fill="FFFFFF"/>
        </w:rPr>
        <w:t>urposive</w:t>
      </w:r>
      <w:r w:rsidR="005B557C" w:rsidRPr="00E75F02">
        <w:rPr>
          <w:color w:val="000000" w:themeColor="text1"/>
          <w:szCs w:val="24"/>
          <w:shd w:val="clear" w:color="auto" w:fill="FFFFFF"/>
        </w:rPr>
        <w:t>.</w:t>
      </w:r>
      <w:r w:rsidRPr="00E75F02">
        <w:rPr>
          <w:color w:val="000000" w:themeColor="text1"/>
          <w:szCs w:val="24"/>
          <w:shd w:val="clear" w:color="auto" w:fill="FFFFFF"/>
        </w:rPr>
        <w:t xml:space="preserve"> </w:t>
      </w:r>
      <w:r w:rsidRPr="00E75F02">
        <w:rPr>
          <w:i/>
          <w:iCs/>
          <w:color w:val="000000" w:themeColor="text1"/>
          <w:szCs w:val="24"/>
          <w:shd w:val="clear" w:color="auto" w:fill="FFFFFF"/>
        </w:rPr>
        <w:t>Sampling. American Journal of Theoretical and Applied Statistics</w:t>
      </w:r>
      <w:r w:rsidR="00E94366" w:rsidRPr="00E75F02">
        <w:rPr>
          <w:color w:val="000000" w:themeColor="text1"/>
          <w:szCs w:val="24"/>
          <w:shd w:val="clear" w:color="auto" w:fill="FFFFFF"/>
        </w:rPr>
        <w:t>,</w:t>
      </w:r>
      <w:r w:rsidRPr="00E75F02">
        <w:rPr>
          <w:color w:val="000000" w:themeColor="text1"/>
          <w:szCs w:val="24"/>
          <w:shd w:val="clear" w:color="auto" w:fill="FFFFFF"/>
        </w:rPr>
        <w:t xml:space="preserve"> </w:t>
      </w:r>
      <w:r w:rsidRPr="00E75F02">
        <w:rPr>
          <w:i/>
          <w:iCs/>
          <w:color w:val="000000" w:themeColor="text1"/>
          <w:szCs w:val="24"/>
          <w:shd w:val="clear" w:color="auto" w:fill="FFFFFF"/>
        </w:rPr>
        <w:t>5</w:t>
      </w:r>
      <w:r w:rsidR="005B557C" w:rsidRPr="00E75F02">
        <w:rPr>
          <w:color w:val="000000" w:themeColor="text1"/>
          <w:szCs w:val="24"/>
          <w:shd w:val="clear" w:color="auto" w:fill="FFFFFF"/>
        </w:rPr>
        <w:t>(1</w:t>
      </w:r>
      <w:r w:rsidR="003D2050" w:rsidRPr="00E75F02">
        <w:rPr>
          <w:color w:val="000000" w:themeColor="text1"/>
          <w:szCs w:val="24"/>
          <w:shd w:val="clear" w:color="auto" w:fill="FFFFFF"/>
        </w:rPr>
        <w:t>). doi.org</w:t>
      </w:r>
      <w:r w:rsidR="005B557C" w:rsidRPr="00E75F02">
        <w:rPr>
          <w:color w:val="000000" w:themeColor="text1"/>
          <w:szCs w:val="24"/>
          <w:shd w:val="clear" w:color="auto" w:fill="FFFFFF"/>
        </w:rPr>
        <w:t>/10.11648</w:t>
      </w:r>
      <w:r w:rsidRPr="00E75F02">
        <w:rPr>
          <w:color w:val="000000" w:themeColor="text1"/>
          <w:szCs w:val="24"/>
          <w:shd w:val="clear" w:color="auto" w:fill="FFFFFF"/>
        </w:rPr>
        <w:t xml:space="preserve">/j.ajtas.20160501.11. </w:t>
      </w:r>
    </w:p>
    <w:p w14:paraId="1A563217" w14:textId="516384DE" w:rsidR="00ED4BC3" w:rsidRPr="00E75F02" w:rsidRDefault="00ED4BC3" w:rsidP="00556C26">
      <w:pPr>
        <w:pStyle w:val="APAReference"/>
        <w:spacing w:after="0"/>
        <w:rPr>
          <w:color w:val="000000" w:themeColor="text1"/>
          <w:szCs w:val="24"/>
          <w:shd w:val="clear" w:color="auto" w:fill="FFFFFF"/>
        </w:rPr>
      </w:pPr>
      <w:r w:rsidRPr="00E75F02">
        <w:rPr>
          <w:color w:val="000000" w:themeColor="text1"/>
          <w:szCs w:val="24"/>
        </w:rPr>
        <w:lastRenderedPageBreak/>
        <w:t>Faison, J. (1996). The next generation: The mentoring of African American graduate</w:t>
      </w:r>
      <w:r w:rsidR="00E94366" w:rsidRPr="00E75F02">
        <w:rPr>
          <w:color w:val="000000" w:themeColor="text1"/>
          <w:szCs w:val="24"/>
          <w:shd w:val="clear" w:color="auto" w:fill="FFFFFF"/>
        </w:rPr>
        <w:t xml:space="preserve"> </w:t>
      </w:r>
      <w:r w:rsidRPr="00E75F02">
        <w:rPr>
          <w:color w:val="000000" w:themeColor="text1"/>
          <w:szCs w:val="24"/>
        </w:rPr>
        <w:t xml:space="preserve">students on predominantly White university campuses. </w:t>
      </w:r>
    </w:p>
    <w:p w14:paraId="77CC6AA7" w14:textId="4E63C3F4" w:rsidR="00ED4BC3" w:rsidRPr="00E75F02" w:rsidRDefault="00ED4BC3" w:rsidP="00556C26">
      <w:pPr>
        <w:pStyle w:val="APAReference"/>
        <w:spacing w:after="0"/>
        <w:rPr>
          <w:color w:val="000000" w:themeColor="text1"/>
          <w:szCs w:val="24"/>
        </w:rPr>
      </w:pPr>
      <w:r w:rsidRPr="00E75F02">
        <w:rPr>
          <w:color w:val="000000" w:themeColor="text1"/>
          <w:szCs w:val="24"/>
        </w:rPr>
        <w:t>Fernandes, A., Ford, A., Rayner, G.</w:t>
      </w:r>
      <w:r w:rsidR="00E57420" w:rsidRPr="00E75F02">
        <w:rPr>
          <w:color w:val="000000" w:themeColor="text1"/>
          <w:szCs w:val="24"/>
        </w:rPr>
        <w:t>,</w:t>
      </w:r>
      <w:r w:rsidRPr="00E75F02">
        <w:rPr>
          <w:color w:val="000000" w:themeColor="text1"/>
          <w:szCs w:val="24"/>
        </w:rPr>
        <w:t xml:space="preserve"> </w:t>
      </w:r>
      <w:r w:rsidR="00E57420" w:rsidRPr="00E75F02">
        <w:rPr>
          <w:color w:val="000000" w:themeColor="text1"/>
          <w:szCs w:val="24"/>
        </w:rPr>
        <w:t>&amp;</w:t>
      </w:r>
      <w:r w:rsidRPr="00E75F02">
        <w:rPr>
          <w:color w:val="000000" w:themeColor="text1"/>
          <w:szCs w:val="24"/>
        </w:rPr>
        <w:t xml:space="preserve"> Pretorius, L. (2017)</w:t>
      </w:r>
      <w:r w:rsidR="003C3151" w:rsidRPr="00E75F02">
        <w:rPr>
          <w:color w:val="000000" w:themeColor="text1"/>
          <w:szCs w:val="24"/>
        </w:rPr>
        <w:t xml:space="preserve">. </w:t>
      </w:r>
      <w:r w:rsidRPr="00E75F02">
        <w:rPr>
          <w:color w:val="000000" w:themeColor="text1"/>
          <w:szCs w:val="24"/>
        </w:rPr>
        <w:t xml:space="preserve">Building a sense of belonging among tertiary commuter students: </w:t>
      </w:r>
      <w:r w:rsidR="003C3151" w:rsidRPr="00E75F02">
        <w:rPr>
          <w:color w:val="000000" w:themeColor="text1"/>
          <w:szCs w:val="24"/>
        </w:rPr>
        <w:t>T</w:t>
      </w:r>
      <w:r w:rsidRPr="00E75F02">
        <w:rPr>
          <w:color w:val="000000" w:themeColor="text1"/>
          <w:szCs w:val="24"/>
        </w:rPr>
        <w:t>he Monash non-residential colleges program</w:t>
      </w:r>
      <w:r w:rsidR="003C3151" w:rsidRPr="00E75F02">
        <w:rPr>
          <w:color w:val="000000" w:themeColor="text1"/>
          <w:szCs w:val="24"/>
        </w:rPr>
        <w:t xml:space="preserve">. </w:t>
      </w:r>
      <w:r w:rsidRPr="00E75F02">
        <w:rPr>
          <w:i/>
          <w:iCs/>
          <w:color w:val="000000" w:themeColor="text1"/>
          <w:szCs w:val="24"/>
        </w:rPr>
        <w:t>Student Success, 8</w:t>
      </w:r>
      <w:r w:rsidR="003C3151" w:rsidRPr="00E75F02">
        <w:rPr>
          <w:color w:val="000000" w:themeColor="text1"/>
          <w:szCs w:val="24"/>
        </w:rPr>
        <w:t>(</w:t>
      </w:r>
      <w:r w:rsidRPr="00E75F02">
        <w:rPr>
          <w:color w:val="000000" w:themeColor="text1"/>
          <w:szCs w:val="24"/>
        </w:rPr>
        <w:t>2</w:t>
      </w:r>
      <w:r w:rsidR="003C3151" w:rsidRPr="00E75F02">
        <w:rPr>
          <w:color w:val="000000" w:themeColor="text1"/>
          <w:szCs w:val="24"/>
        </w:rPr>
        <w:t>)</w:t>
      </w:r>
      <w:r w:rsidRPr="00E75F02">
        <w:rPr>
          <w:color w:val="000000" w:themeColor="text1"/>
          <w:szCs w:val="24"/>
        </w:rPr>
        <w:t>, 31-42.</w:t>
      </w:r>
      <w:r w:rsidRPr="00E75F02">
        <w:rPr>
          <w:color w:val="000000" w:themeColor="text1"/>
          <w:szCs w:val="24"/>
          <w:shd w:val="clear" w:color="auto" w:fill="FFFFFF"/>
        </w:rPr>
        <w:t xml:space="preserve"> doi:</w:t>
      </w:r>
      <w:hyperlink r:id="rId48" w:tgtFrame="_blank" w:history="1">
        <w:r w:rsidRPr="00E75F02">
          <w:rPr>
            <w:rStyle w:val="Hyperlink"/>
            <w:color w:val="000000" w:themeColor="text1"/>
            <w:szCs w:val="24"/>
            <w:u w:val="none"/>
            <w:bdr w:val="none" w:sz="0" w:space="0" w:color="auto" w:frame="1"/>
            <w:shd w:val="clear" w:color="auto" w:fill="FFFFFF"/>
          </w:rPr>
          <w:t>10.5204/</w:t>
        </w:r>
        <w:proofErr w:type="gramStart"/>
        <w:r w:rsidR="003D2050" w:rsidRPr="00E75F02">
          <w:rPr>
            <w:rStyle w:val="Hyperlink"/>
            <w:color w:val="000000" w:themeColor="text1"/>
            <w:szCs w:val="24"/>
            <w:u w:val="none"/>
            <w:bdr w:val="none" w:sz="0" w:space="0" w:color="auto" w:frame="1"/>
            <w:shd w:val="clear" w:color="auto" w:fill="FFFFFF"/>
          </w:rPr>
          <w:t>ssj.v</w:t>
        </w:r>
        <w:proofErr w:type="gramEnd"/>
        <w:r w:rsidRPr="00E75F02">
          <w:rPr>
            <w:rStyle w:val="Hyperlink"/>
            <w:color w:val="000000" w:themeColor="text1"/>
            <w:szCs w:val="24"/>
            <w:u w:val="none"/>
            <w:bdr w:val="none" w:sz="0" w:space="0" w:color="auto" w:frame="1"/>
            <w:shd w:val="clear" w:color="auto" w:fill="FFFFFF"/>
          </w:rPr>
          <w:t>8i2.380</w:t>
        </w:r>
      </w:hyperlink>
    </w:p>
    <w:p w14:paraId="782481C0" w14:textId="77777777" w:rsidR="00ED4BC3" w:rsidRPr="00E75F02" w:rsidRDefault="00ED4BC3" w:rsidP="00556C26">
      <w:pPr>
        <w:pStyle w:val="APAReference"/>
        <w:spacing w:after="0"/>
        <w:rPr>
          <w:color w:val="000000" w:themeColor="text1"/>
          <w:szCs w:val="24"/>
        </w:rPr>
      </w:pPr>
      <w:r w:rsidRPr="00E75F02">
        <w:rPr>
          <w:color w:val="000000" w:themeColor="text1"/>
          <w:szCs w:val="24"/>
        </w:rPr>
        <w:t xml:space="preserve">Fischer, E. M. J. (2007). Settling into campus life: Differences by race/ethnicity in college involvement. </w:t>
      </w:r>
      <w:r w:rsidRPr="00E75F02">
        <w:rPr>
          <w:i/>
          <w:iCs/>
          <w:color w:val="000000" w:themeColor="text1"/>
          <w:szCs w:val="24"/>
        </w:rPr>
        <w:t>Journal of Higher Education, 78</w:t>
      </w:r>
      <w:r w:rsidRPr="00E75F02">
        <w:rPr>
          <w:color w:val="000000" w:themeColor="text1"/>
          <w:szCs w:val="24"/>
        </w:rPr>
        <w:t xml:space="preserve">(2). https://doi.org/10.1080/00221546.2007.11780871 </w:t>
      </w:r>
    </w:p>
    <w:p w14:paraId="127FFC5C" w14:textId="207DEEDD" w:rsidR="00B25583" w:rsidRPr="00E75F02" w:rsidRDefault="00B25583"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Fong, C.</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Schallert, D.</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Williams, K.</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Williamson, Z.</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Lin, </w:t>
      </w:r>
      <w:r w:rsidR="00FD0FA8" w:rsidRPr="00E75F02">
        <w:rPr>
          <w:color w:val="000000" w:themeColor="text1"/>
          <w:szCs w:val="24"/>
          <w:shd w:val="clear" w:color="auto" w:fill="FFFFFF"/>
        </w:rPr>
        <w:t>S.</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Kim, Y</w:t>
      </w:r>
      <w:r w:rsidR="00FD0FA8" w:rsidRPr="00E75F02">
        <w:rPr>
          <w:color w:val="000000" w:themeColor="text1"/>
          <w:szCs w:val="24"/>
          <w:shd w:val="clear" w:color="auto" w:fill="FFFFFF"/>
        </w:rPr>
        <w:t>.</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&amp; Chen, L</w:t>
      </w:r>
      <w:r w:rsidR="00FD0FA8" w:rsidRPr="00E75F02">
        <w:rPr>
          <w:color w:val="000000" w:themeColor="text1"/>
          <w:szCs w:val="24"/>
          <w:shd w:val="clear" w:color="auto" w:fill="FFFFFF"/>
        </w:rPr>
        <w:t>.</w:t>
      </w:r>
      <w:r w:rsidR="00E57420" w:rsidRPr="00E75F02">
        <w:rPr>
          <w:color w:val="000000" w:themeColor="text1"/>
          <w:szCs w:val="24"/>
          <w:shd w:val="clear" w:color="auto" w:fill="FFFFFF"/>
        </w:rPr>
        <w:t xml:space="preserve"> </w:t>
      </w:r>
      <w:r w:rsidRPr="00E75F02">
        <w:rPr>
          <w:color w:val="000000" w:themeColor="text1"/>
          <w:szCs w:val="24"/>
          <w:shd w:val="clear" w:color="auto" w:fill="FFFFFF"/>
        </w:rPr>
        <w:t>H</w:t>
      </w:r>
      <w:r w:rsidR="00FD0FA8" w:rsidRPr="00E75F02">
        <w:rPr>
          <w:color w:val="000000" w:themeColor="text1"/>
          <w:szCs w:val="24"/>
          <w:shd w:val="clear" w:color="auto" w:fill="FFFFFF"/>
        </w:rPr>
        <w:t>.</w:t>
      </w:r>
      <w:r w:rsidRPr="00E75F02">
        <w:rPr>
          <w:color w:val="000000" w:themeColor="text1"/>
          <w:szCs w:val="24"/>
          <w:shd w:val="clear" w:color="auto" w:fill="FFFFFF"/>
        </w:rPr>
        <w:t xml:space="preserve"> (2021). Making </w:t>
      </w:r>
      <w:r w:rsidR="003C3151" w:rsidRPr="00E75F02">
        <w:rPr>
          <w:color w:val="000000" w:themeColor="text1"/>
          <w:szCs w:val="24"/>
          <w:shd w:val="clear" w:color="auto" w:fill="FFFFFF"/>
        </w:rPr>
        <w:t>f</w:t>
      </w:r>
      <w:r w:rsidRPr="00E75F02">
        <w:rPr>
          <w:color w:val="000000" w:themeColor="text1"/>
          <w:szCs w:val="24"/>
          <w:shd w:val="clear" w:color="auto" w:fill="FFFFFF"/>
        </w:rPr>
        <w:t xml:space="preserve">eedback </w:t>
      </w:r>
      <w:r w:rsidR="003C3151" w:rsidRPr="00E75F02">
        <w:rPr>
          <w:color w:val="000000" w:themeColor="text1"/>
          <w:szCs w:val="24"/>
          <w:shd w:val="clear" w:color="auto" w:fill="FFFFFF"/>
        </w:rPr>
        <w:t>c</w:t>
      </w:r>
      <w:r w:rsidRPr="00E75F02">
        <w:rPr>
          <w:color w:val="000000" w:themeColor="text1"/>
          <w:szCs w:val="24"/>
          <w:shd w:val="clear" w:color="auto" w:fill="FFFFFF"/>
        </w:rPr>
        <w:t xml:space="preserve">onstructive: The </w:t>
      </w:r>
      <w:r w:rsidR="003C3151" w:rsidRPr="00E75F02">
        <w:rPr>
          <w:color w:val="000000" w:themeColor="text1"/>
          <w:szCs w:val="24"/>
          <w:shd w:val="clear" w:color="auto" w:fill="FFFFFF"/>
        </w:rPr>
        <w:t>i</w:t>
      </w:r>
      <w:r w:rsidRPr="00E75F02">
        <w:rPr>
          <w:color w:val="000000" w:themeColor="text1"/>
          <w:szCs w:val="24"/>
          <w:shd w:val="clear" w:color="auto" w:fill="FFFFFF"/>
        </w:rPr>
        <w:t xml:space="preserve">nterplay of </w:t>
      </w:r>
      <w:r w:rsidR="003C3151" w:rsidRPr="00E75F02">
        <w:rPr>
          <w:color w:val="000000" w:themeColor="text1"/>
          <w:szCs w:val="24"/>
          <w:shd w:val="clear" w:color="auto" w:fill="FFFFFF"/>
        </w:rPr>
        <w:t>u</w:t>
      </w:r>
      <w:r w:rsidRPr="00E75F02">
        <w:rPr>
          <w:color w:val="000000" w:themeColor="text1"/>
          <w:szCs w:val="24"/>
          <w:shd w:val="clear" w:color="auto" w:fill="FFFFFF"/>
        </w:rPr>
        <w:t xml:space="preserve">ndergraduates' </w:t>
      </w:r>
      <w:r w:rsidR="003C3151" w:rsidRPr="00E75F02">
        <w:rPr>
          <w:color w:val="000000" w:themeColor="text1"/>
          <w:szCs w:val="24"/>
          <w:shd w:val="clear" w:color="auto" w:fill="FFFFFF"/>
        </w:rPr>
        <w:t>m</w:t>
      </w:r>
      <w:r w:rsidRPr="00E75F02">
        <w:rPr>
          <w:color w:val="000000" w:themeColor="text1"/>
          <w:szCs w:val="24"/>
          <w:shd w:val="clear" w:color="auto" w:fill="FFFFFF"/>
        </w:rPr>
        <w:t xml:space="preserve">otivation with </w:t>
      </w:r>
      <w:r w:rsidR="003C3151" w:rsidRPr="00E75F02">
        <w:rPr>
          <w:color w:val="000000" w:themeColor="text1"/>
          <w:szCs w:val="24"/>
          <w:shd w:val="clear" w:color="auto" w:fill="FFFFFF"/>
        </w:rPr>
        <w:t>p</w:t>
      </w:r>
      <w:r w:rsidRPr="00E75F02">
        <w:rPr>
          <w:color w:val="000000" w:themeColor="text1"/>
          <w:szCs w:val="24"/>
          <w:shd w:val="clear" w:color="auto" w:fill="FFFFFF"/>
        </w:rPr>
        <w:t xml:space="preserve">erceptions of </w:t>
      </w:r>
      <w:r w:rsidR="003C3151" w:rsidRPr="00E75F02">
        <w:rPr>
          <w:color w:val="000000" w:themeColor="text1"/>
          <w:szCs w:val="24"/>
          <w:shd w:val="clear" w:color="auto" w:fill="FFFFFF"/>
        </w:rPr>
        <w:t>f</w:t>
      </w:r>
      <w:r w:rsidRPr="00E75F02">
        <w:rPr>
          <w:color w:val="000000" w:themeColor="text1"/>
          <w:szCs w:val="24"/>
          <w:shd w:val="clear" w:color="auto" w:fill="FFFFFF"/>
        </w:rPr>
        <w:t xml:space="preserve">eedback </w:t>
      </w:r>
      <w:r w:rsidR="003C3151" w:rsidRPr="00E75F02">
        <w:rPr>
          <w:color w:val="000000" w:themeColor="text1"/>
          <w:szCs w:val="24"/>
          <w:shd w:val="clear" w:color="auto" w:fill="FFFFFF"/>
        </w:rPr>
        <w:t>s</w:t>
      </w:r>
      <w:r w:rsidRPr="00E75F02">
        <w:rPr>
          <w:color w:val="000000" w:themeColor="text1"/>
          <w:szCs w:val="24"/>
          <w:shd w:val="clear" w:color="auto" w:fill="FFFFFF"/>
        </w:rPr>
        <w:t xml:space="preserve">pecificity and </w:t>
      </w:r>
      <w:r w:rsidR="003C3151" w:rsidRPr="00E75F02">
        <w:rPr>
          <w:color w:val="000000" w:themeColor="text1"/>
          <w:szCs w:val="24"/>
          <w:shd w:val="clear" w:color="auto" w:fill="FFFFFF"/>
        </w:rPr>
        <w:t>f</w:t>
      </w:r>
      <w:r w:rsidRPr="00E75F02">
        <w:rPr>
          <w:color w:val="000000" w:themeColor="text1"/>
          <w:szCs w:val="24"/>
          <w:shd w:val="clear" w:color="auto" w:fill="FFFFFF"/>
        </w:rPr>
        <w:t xml:space="preserve">riendliness. </w:t>
      </w:r>
      <w:r w:rsidRPr="00E75F02">
        <w:rPr>
          <w:i/>
          <w:iCs/>
          <w:color w:val="000000" w:themeColor="text1"/>
          <w:szCs w:val="24"/>
          <w:shd w:val="clear" w:color="auto" w:fill="FFFFFF"/>
        </w:rPr>
        <w:t>Educational Psychology</w:t>
      </w:r>
      <w:r w:rsidRPr="00E75F02">
        <w:rPr>
          <w:color w:val="000000" w:themeColor="text1"/>
          <w:szCs w:val="24"/>
          <w:shd w:val="clear" w:color="auto" w:fill="FFFFFF"/>
        </w:rPr>
        <w:t xml:space="preserve">. 10.1080/01443410.2021.1951671. </w:t>
      </w:r>
    </w:p>
    <w:p w14:paraId="30D05B6D" w14:textId="09F5D76C" w:rsidR="00ED4BC3" w:rsidRPr="00E75F02" w:rsidRDefault="00ED4BC3"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Foster</w:t>
      </w:r>
      <w:r w:rsidR="00CC14D9" w:rsidRPr="00E75F02">
        <w:rPr>
          <w:color w:val="000000" w:themeColor="text1"/>
          <w:szCs w:val="24"/>
          <w:shd w:val="clear" w:color="auto" w:fill="FFFFFF"/>
        </w:rPr>
        <w:t>, M.</w:t>
      </w:r>
      <w:r w:rsidRPr="00E75F02">
        <w:rPr>
          <w:color w:val="000000" w:themeColor="text1"/>
          <w:szCs w:val="24"/>
          <w:shd w:val="clear" w:color="auto" w:fill="FFFFFF"/>
        </w:rPr>
        <w:t xml:space="preserve"> (2018)</w:t>
      </w:r>
      <w:r w:rsidR="00E57420" w:rsidRPr="00E75F02">
        <w:rPr>
          <w:color w:val="000000" w:themeColor="text1"/>
          <w:szCs w:val="24"/>
          <w:shd w:val="clear" w:color="auto" w:fill="FFFFFF"/>
        </w:rPr>
        <w:t>.</w:t>
      </w:r>
      <w:r w:rsidRPr="00E75F02">
        <w:rPr>
          <w:color w:val="000000" w:themeColor="text1"/>
          <w:szCs w:val="24"/>
          <w:shd w:val="clear" w:color="auto" w:fill="FFFFFF"/>
        </w:rPr>
        <w:t xml:space="preserve"> </w:t>
      </w:r>
      <w:r w:rsidR="009F6870" w:rsidRPr="00E75F02">
        <w:rPr>
          <w:color w:val="000000" w:themeColor="text1"/>
          <w:szCs w:val="24"/>
          <w:shd w:val="clear" w:color="auto" w:fill="FFFFFF"/>
        </w:rPr>
        <w:t>Why America needs more African American teachers and how to recruit and retain them</w:t>
      </w:r>
      <w:r w:rsidR="00D76716" w:rsidRPr="00E75F02">
        <w:rPr>
          <w:color w:val="000000" w:themeColor="text1"/>
          <w:szCs w:val="24"/>
          <w:shd w:val="clear" w:color="auto" w:fill="FFFFFF"/>
        </w:rPr>
        <w:t xml:space="preserve">. </w:t>
      </w:r>
      <w:r w:rsidR="009F6870" w:rsidRPr="00E75F02">
        <w:rPr>
          <w:color w:val="000000" w:themeColor="text1"/>
          <w:szCs w:val="24"/>
          <w:shd w:val="clear" w:color="auto" w:fill="FFFFFF"/>
        </w:rPr>
        <w:t>https://scholars.org/contribution</w:t>
      </w:r>
    </w:p>
    <w:p w14:paraId="55304397" w14:textId="76952C30" w:rsidR="00ED4BC3" w:rsidRPr="00E75F02" w:rsidRDefault="00ED4BC3" w:rsidP="00556C26">
      <w:pPr>
        <w:pStyle w:val="APAReference"/>
        <w:spacing w:after="0"/>
        <w:rPr>
          <w:color w:val="000000" w:themeColor="text1"/>
          <w:szCs w:val="24"/>
          <w:shd w:val="clear" w:color="auto" w:fill="FFFFFF"/>
        </w:rPr>
      </w:pPr>
      <w:r w:rsidRPr="00E75F02">
        <w:rPr>
          <w:color w:val="000000" w:themeColor="text1"/>
          <w:szCs w:val="24"/>
        </w:rPr>
        <w:t>Francis, J. J., Johnston, M., Robertson, C., Glidewell, L., Entwistle, V.</w:t>
      </w:r>
      <w:r w:rsidR="00E57420" w:rsidRPr="00E75F02">
        <w:rPr>
          <w:color w:val="000000" w:themeColor="text1"/>
          <w:szCs w:val="24"/>
        </w:rPr>
        <w:t>,</w:t>
      </w:r>
      <w:r w:rsidRPr="00E75F02">
        <w:rPr>
          <w:color w:val="000000" w:themeColor="text1"/>
          <w:szCs w:val="24"/>
        </w:rPr>
        <w:t xml:space="preserve"> Eccles, M. P.</w:t>
      </w:r>
      <w:r w:rsidR="00E57420" w:rsidRPr="00E75F02">
        <w:rPr>
          <w:color w:val="000000" w:themeColor="text1"/>
          <w:szCs w:val="24"/>
        </w:rPr>
        <w:t>,</w:t>
      </w:r>
      <w:r w:rsidRPr="00E75F02">
        <w:rPr>
          <w:color w:val="000000" w:themeColor="text1"/>
          <w:szCs w:val="24"/>
        </w:rPr>
        <w:t xml:space="preserve"> &amp; Grimshaw, J. M. (2010). </w:t>
      </w:r>
      <w:r w:rsidR="003C3151" w:rsidRPr="00E75F02">
        <w:rPr>
          <w:color w:val="000000" w:themeColor="text1"/>
          <w:szCs w:val="24"/>
        </w:rPr>
        <w:t>W</w:t>
      </w:r>
      <w:r w:rsidRPr="00E75F02">
        <w:rPr>
          <w:color w:val="000000" w:themeColor="text1"/>
          <w:szCs w:val="24"/>
        </w:rPr>
        <w:t xml:space="preserve">hat is an adequate sample size? </w:t>
      </w:r>
      <w:r w:rsidR="003C3151" w:rsidRPr="00E75F02">
        <w:rPr>
          <w:color w:val="000000" w:themeColor="text1"/>
          <w:szCs w:val="24"/>
        </w:rPr>
        <w:t>O</w:t>
      </w:r>
      <w:r w:rsidRPr="00E75F02">
        <w:rPr>
          <w:color w:val="000000" w:themeColor="text1"/>
          <w:szCs w:val="24"/>
        </w:rPr>
        <w:t xml:space="preserve">perationalizing data saturation for theory-based interview studies. </w:t>
      </w:r>
      <w:r w:rsidRPr="00E75F02">
        <w:rPr>
          <w:i/>
          <w:iCs/>
          <w:color w:val="000000" w:themeColor="text1"/>
          <w:szCs w:val="24"/>
        </w:rPr>
        <w:t>Psychology and Health, 25</w:t>
      </w:r>
      <w:r w:rsidRPr="00E75F02">
        <w:rPr>
          <w:color w:val="000000" w:themeColor="text1"/>
          <w:szCs w:val="24"/>
        </w:rPr>
        <w:t>.</w:t>
      </w:r>
      <w:r w:rsidR="003C3151" w:rsidRPr="00E75F02">
        <w:rPr>
          <w:color w:val="000000" w:themeColor="text1"/>
          <w:szCs w:val="24"/>
        </w:rPr>
        <w:t xml:space="preserve"> </w:t>
      </w:r>
      <w:r w:rsidRPr="00E75F02">
        <w:rPr>
          <w:color w:val="000000" w:themeColor="text1"/>
          <w:szCs w:val="24"/>
        </w:rPr>
        <w:t>doi:10.1080/08870440903194015.</w:t>
      </w:r>
    </w:p>
    <w:p w14:paraId="379DEB8C" w14:textId="7B0CF92A" w:rsidR="00ED4BC3" w:rsidRPr="00E75F02" w:rsidRDefault="00ED4BC3"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Freire, P</w:t>
      </w:r>
      <w:r w:rsidR="003C3151" w:rsidRPr="00E75F02">
        <w:rPr>
          <w:color w:val="000000" w:themeColor="text1"/>
          <w:szCs w:val="24"/>
          <w:shd w:val="clear" w:color="auto" w:fill="FFFFFF"/>
        </w:rPr>
        <w:t>.</w:t>
      </w:r>
      <w:r w:rsidRPr="00E75F02">
        <w:rPr>
          <w:color w:val="000000" w:themeColor="text1"/>
          <w:szCs w:val="24"/>
          <w:shd w:val="clear" w:color="auto" w:fill="FFFFFF"/>
        </w:rPr>
        <w:t xml:space="preserve"> (1997). Mentoring the mentor: </w:t>
      </w:r>
      <w:r w:rsidR="003C3151" w:rsidRPr="00E75F02">
        <w:rPr>
          <w:color w:val="000000" w:themeColor="text1"/>
          <w:szCs w:val="24"/>
          <w:shd w:val="clear" w:color="auto" w:fill="FFFFFF"/>
        </w:rPr>
        <w:t>A</w:t>
      </w:r>
      <w:r w:rsidRPr="00E75F02">
        <w:rPr>
          <w:color w:val="000000" w:themeColor="text1"/>
          <w:szCs w:val="24"/>
          <w:shd w:val="clear" w:color="auto" w:fill="FFFFFF"/>
        </w:rPr>
        <w:t xml:space="preserve"> critical dialogue with Paulo Freire</w:t>
      </w:r>
      <w:r w:rsidR="003C3151" w:rsidRPr="00E75F02">
        <w:rPr>
          <w:color w:val="000000" w:themeColor="text1"/>
          <w:szCs w:val="24"/>
          <w:shd w:val="clear" w:color="auto" w:fill="FFFFFF"/>
        </w:rPr>
        <w:t>.</w:t>
      </w:r>
      <w:r w:rsidRPr="00E75F02">
        <w:rPr>
          <w:color w:val="000000" w:themeColor="text1"/>
          <w:szCs w:val="24"/>
          <w:shd w:val="clear" w:color="auto" w:fill="FFFFFF"/>
        </w:rPr>
        <w:t xml:space="preserve"> </w:t>
      </w:r>
      <w:r w:rsidRPr="00E75F02">
        <w:rPr>
          <w:i/>
          <w:iCs/>
          <w:color w:val="000000" w:themeColor="text1"/>
          <w:szCs w:val="24"/>
          <w:shd w:val="clear" w:color="auto" w:fill="FFFFFF"/>
        </w:rPr>
        <w:t>Counterpoints: Studies in the Postmodern Theory of Education, 60</w:t>
      </w:r>
      <w:r w:rsidRPr="00E75F02">
        <w:rPr>
          <w:color w:val="000000" w:themeColor="text1"/>
          <w:szCs w:val="24"/>
          <w:shd w:val="clear" w:color="auto" w:fill="FFFFFF"/>
        </w:rPr>
        <w:t>, ISBN0-8204-3798-0</w:t>
      </w:r>
    </w:p>
    <w:p w14:paraId="40621EB8" w14:textId="4818EBAA" w:rsidR="00ED4BC3" w:rsidRPr="00E75F02" w:rsidRDefault="00ED4BC3" w:rsidP="00556C26">
      <w:pPr>
        <w:pStyle w:val="APAReference"/>
        <w:spacing w:after="0"/>
        <w:rPr>
          <w:color w:val="000000" w:themeColor="text1"/>
          <w:szCs w:val="24"/>
        </w:rPr>
      </w:pPr>
      <w:r w:rsidRPr="00E75F02">
        <w:rPr>
          <w:color w:val="000000" w:themeColor="text1"/>
          <w:szCs w:val="24"/>
        </w:rPr>
        <w:lastRenderedPageBreak/>
        <w:t xml:space="preserve">Frey, N., Fisher, D., &amp; Hattie, J. (2018). Developing "assessment capable" learners. </w:t>
      </w:r>
      <w:r w:rsidRPr="00E75F02">
        <w:rPr>
          <w:i/>
          <w:iCs/>
          <w:color w:val="000000" w:themeColor="text1"/>
          <w:szCs w:val="24"/>
        </w:rPr>
        <w:t>Educational Leadership, 75</w:t>
      </w:r>
      <w:r w:rsidRPr="00E75F02">
        <w:rPr>
          <w:color w:val="000000" w:themeColor="text1"/>
          <w:szCs w:val="24"/>
        </w:rPr>
        <w:t>(5)</w:t>
      </w:r>
      <w:r w:rsidR="003C3151" w:rsidRPr="00E75F02">
        <w:rPr>
          <w:color w:val="000000" w:themeColor="text1"/>
          <w:szCs w:val="24"/>
        </w:rPr>
        <w:t>.</w:t>
      </w:r>
      <w:r w:rsidRPr="00E75F02">
        <w:rPr>
          <w:color w:val="000000" w:themeColor="text1"/>
          <w:szCs w:val="24"/>
        </w:rPr>
        <w:t xml:space="preserve"> </w:t>
      </w:r>
      <w:hyperlink r:id="rId49" w:history="1">
        <w:r w:rsidRPr="00E75F02">
          <w:rPr>
            <w:rStyle w:val="Hyperlink"/>
            <w:color w:val="000000" w:themeColor="text1"/>
            <w:szCs w:val="24"/>
            <w:u w:val="none"/>
          </w:rPr>
          <w:t>http://www.ascd.org/publications/educational-leadership.aspx</w:t>
        </w:r>
      </w:hyperlink>
    </w:p>
    <w:p w14:paraId="0F414FEA" w14:textId="7D1B58A4" w:rsidR="00ED4BC3" w:rsidRPr="00E75F02" w:rsidRDefault="00ED4BC3" w:rsidP="00556C26">
      <w:pPr>
        <w:pStyle w:val="APAReference"/>
        <w:spacing w:after="0"/>
        <w:rPr>
          <w:color w:val="000000" w:themeColor="text1"/>
          <w:szCs w:val="24"/>
        </w:rPr>
      </w:pPr>
      <w:r w:rsidRPr="00E75F02">
        <w:rPr>
          <w:color w:val="000000" w:themeColor="text1"/>
          <w:szCs w:val="24"/>
        </w:rPr>
        <w:t>Fusch, P.</w:t>
      </w:r>
      <w:r w:rsidR="003C3151" w:rsidRPr="00E75F02">
        <w:rPr>
          <w:color w:val="000000" w:themeColor="text1"/>
          <w:szCs w:val="24"/>
        </w:rPr>
        <w:t xml:space="preserve"> </w:t>
      </w:r>
      <w:r w:rsidRPr="00E75F02">
        <w:rPr>
          <w:color w:val="000000" w:themeColor="text1"/>
          <w:szCs w:val="24"/>
        </w:rPr>
        <w:t>I., &amp; Ness, L.</w:t>
      </w:r>
      <w:r w:rsidR="003C3151" w:rsidRPr="00E75F02">
        <w:rPr>
          <w:color w:val="000000" w:themeColor="text1"/>
          <w:szCs w:val="24"/>
        </w:rPr>
        <w:t xml:space="preserve"> </w:t>
      </w:r>
      <w:r w:rsidRPr="00E75F02">
        <w:rPr>
          <w:color w:val="000000" w:themeColor="text1"/>
          <w:szCs w:val="24"/>
        </w:rPr>
        <w:t xml:space="preserve">R. (2015). Are we there yet? Data saturation in qualitative research. </w:t>
      </w:r>
      <w:r w:rsidRPr="00E75F02">
        <w:rPr>
          <w:i/>
          <w:iCs/>
          <w:color w:val="000000" w:themeColor="text1"/>
          <w:szCs w:val="24"/>
        </w:rPr>
        <w:t>The Qualitative Report</w:t>
      </w:r>
      <w:r w:rsidRPr="00E75F02">
        <w:rPr>
          <w:color w:val="000000" w:themeColor="text1"/>
          <w:szCs w:val="24"/>
        </w:rPr>
        <w:t xml:space="preserve">, </w:t>
      </w:r>
      <w:r w:rsidRPr="00E75F02">
        <w:rPr>
          <w:i/>
          <w:iCs/>
          <w:color w:val="000000" w:themeColor="text1"/>
          <w:szCs w:val="24"/>
        </w:rPr>
        <w:t>20</w:t>
      </w:r>
      <w:r w:rsidRPr="00E75F02">
        <w:rPr>
          <w:color w:val="000000" w:themeColor="text1"/>
          <w:szCs w:val="24"/>
        </w:rPr>
        <w:t>(9), 1408-1416.</w:t>
      </w:r>
    </w:p>
    <w:p w14:paraId="17E0C367" w14:textId="35871169" w:rsidR="00425A98" w:rsidRPr="00E75F02" w:rsidRDefault="00425A98" w:rsidP="00556C26">
      <w:pPr>
        <w:pStyle w:val="APAReference"/>
        <w:spacing w:after="0"/>
        <w:rPr>
          <w:color w:val="000000" w:themeColor="text1"/>
          <w:szCs w:val="24"/>
          <w:shd w:val="clear" w:color="auto" w:fill="FFFFFF"/>
        </w:rPr>
      </w:pPr>
      <w:r w:rsidRPr="00E75F02">
        <w:rPr>
          <w:color w:val="000000" w:themeColor="text1"/>
          <w:szCs w:val="24"/>
          <w:shd w:val="clear" w:color="auto" w:fill="FFFFFF"/>
        </w:rPr>
        <w:t>Garcia</w:t>
      </w:r>
      <w:r w:rsidR="003C3151" w:rsidRPr="00E75F02">
        <w:rPr>
          <w:color w:val="000000" w:themeColor="text1"/>
          <w:szCs w:val="24"/>
          <w:shd w:val="clear" w:color="auto" w:fill="FFFFFF"/>
        </w:rPr>
        <w:t>,</w:t>
      </w:r>
      <w:r w:rsidR="00E44261" w:rsidRPr="00E75F02">
        <w:rPr>
          <w:color w:val="000000" w:themeColor="text1"/>
          <w:szCs w:val="24"/>
          <w:shd w:val="clear" w:color="auto" w:fill="FFFFFF"/>
        </w:rPr>
        <w:t xml:space="preserve"> C</w:t>
      </w:r>
      <w:r w:rsidR="003C3151" w:rsidRPr="00E75F02">
        <w:rPr>
          <w:color w:val="000000" w:themeColor="text1"/>
          <w:szCs w:val="24"/>
          <w:shd w:val="clear" w:color="auto" w:fill="FFFFFF"/>
        </w:rPr>
        <w:t>.</w:t>
      </w:r>
      <w:r w:rsidRPr="00E75F02">
        <w:rPr>
          <w:color w:val="000000" w:themeColor="text1"/>
          <w:szCs w:val="24"/>
          <w:shd w:val="clear" w:color="auto" w:fill="FFFFFF"/>
        </w:rPr>
        <w:t xml:space="preserve"> </w:t>
      </w:r>
      <w:r w:rsidR="003D2050" w:rsidRPr="00E75F02">
        <w:rPr>
          <w:color w:val="000000" w:themeColor="text1"/>
          <w:szCs w:val="24"/>
          <w:shd w:val="clear" w:color="auto" w:fill="FFFFFF"/>
        </w:rPr>
        <w:t>(2020</w:t>
      </w:r>
      <w:r w:rsidR="00E44261" w:rsidRPr="00E75F02">
        <w:rPr>
          <w:color w:val="000000" w:themeColor="text1"/>
          <w:szCs w:val="24"/>
          <w:shd w:val="clear" w:color="auto" w:fill="FFFFFF"/>
        </w:rPr>
        <w:t>).</w:t>
      </w:r>
      <w:r w:rsidR="00AB3E74" w:rsidRPr="00E75F02">
        <w:rPr>
          <w:color w:val="000000" w:themeColor="text1"/>
          <w:szCs w:val="24"/>
          <w:shd w:val="clear" w:color="auto" w:fill="FFFFFF"/>
        </w:rPr>
        <w:t xml:space="preserve"> Belonging in a </w:t>
      </w:r>
      <w:r w:rsidR="00517BA3" w:rsidRPr="00E75F02">
        <w:rPr>
          <w:color w:val="000000" w:themeColor="text1"/>
          <w:szCs w:val="24"/>
          <w:shd w:val="clear" w:color="auto" w:fill="FFFFFF"/>
        </w:rPr>
        <w:t>Predominantly</w:t>
      </w:r>
      <w:r w:rsidR="00AB3E74" w:rsidRPr="00E75F02">
        <w:rPr>
          <w:color w:val="000000" w:themeColor="text1"/>
          <w:szCs w:val="24"/>
          <w:shd w:val="clear" w:color="auto" w:fill="FFFFFF"/>
        </w:rPr>
        <w:t xml:space="preserve"> White institution: </w:t>
      </w:r>
      <w:r w:rsidR="003C3151" w:rsidRPr="00E75F02">
        <w:rPr>
          <w:color w:val="000000" w:themeColor="text1"/>
          <w:szCs w:val="24"/>
          <w:shd w:val="clear" w:color="auto" w:fill="FFFFFF"/>
        </w:rPr>
        <w:t>T</w:t>
      </w:r>
      <w:r w:rsidR="00AB3E74" w:rsidRPr="00E75F02">
        <w:rPr>
          <w:color w:val="000000" w:themeColor="text1"/>
          <w:szCs w:val="24"/>
          <w:shd w:val="clear" w:color="auto" w:fill="FFFFFF"/>
        </w:rPr>
        <w:t xml:space="preserve">he role of membership in Latina/o sororities and fraternities. </w:t>
      </w:r>
      <w:r w:rsidR="00AB3E74" w:rsidRPr="00E75F02">
        <w:rPr>
          <w:i/>
          <w:iCs/>
          <w:color w:val="000000" w:themeColor="text1"/>
          <w:szCs w:val="24"/>
          <w:shd w:val="clear" w:color="auto" w:fill="FFFFFF"/>
        </w:rPr>
        <w:t>Journal of Diversity in Higher Education</w:t>
      </w:r>
      <w:r w:rsidR="00AB3E74" w:rsidRPr="00E75F02">
        <w:rPr>
          <w:color w:val="000000" w:themeColor="text1"/>
          <w:szCs w:val="24"/>
          <w:shd w:val="clear" w:color="auto" w:fill="FFFFFF"/>
        </w:rPr>
        <w:t>.13:</w:t>
      </w:r>
      <w:r w:rsidR="003D2050" w:rsidRPr="00E75F02">
        <w:rPr>
          <w:color w:val="000000" w:themeColor="text1"/>
          <w:szCs w:val="24"/>
          <w:shd w:val="clear" w:color="auto" w:fill="FFFFFF"/>
        </w:rPr>
        <w:t>2. doi</w:t>
      </w:r>
      <w:r w:rsidR="000F44A8" w:rsidRPr="00E75F02">
        <w:rPr>
          <w:color w:val="000000" w:themeColor="text1"/>
          <w:szCs w:val="24"/>
          <w:shd w:val="clear" w:color="auto" w:fill="FFFFFF"/>
        </w:rPr>
        <w:t>10.1037/dhe0000126</w:t>
      </w:r>
    </w:p>
    <w:p w14:paraId="24B4F2B4" w14:textId="702A0DFA" w:rsidR="00425A98" w:rsidRPr="00E75F02" w:rsidRDefault="00425A98" w:rsidP="00556C26">
      <w:pPr>
        <w:pStyle w:val="APAReference"/>
        <w:spacing w:after="0"/>
        <w:rPr>
          <w:color w:val="000000" w:themeColor="text1"/>
          <w:szCs w:val="24"/>
          <w:shd w:val="clear" w:color="auto" w:fill="FFFFFF"/>
        </w:rPr>
      </w:pPr>
      <w:r w:rsidRPr="00E75F02">
        <w:rPr>
          <w:color w:val="000000" w:themeColor="text1"/>
          <w:szCs w:val="24"/>
        </w:rPr>
        <w:t xml:space="preserve">Garland, T. (2021). </w:t>
      </w:r>
      <w:r w:rsidRPr="00E75F02">
        <w:rPr>
          <w:i/>
          <w:iCs/>
          <w:color w:val="000000" w:themeColor="text1"/>
          <w:szCs w:val="24"/>
        </w:rPr>
        <w:t xml:space="preserve">Predominantly white institution or historically </w:t>
      </w:r>
      <w:r w:rsidR="001F7C95" w:rsidRPr="00E75F02">
        <w:rPr>
          <w:i/>
          <w:iCs/>
          <w:color w:val="000000" w:themeColor="text1"/>
          <w:szCs w:val="24"/>
        </w:rPr>
        <w:t>B</w:t>
      </w:r>
      <w:r w:rsidRPr="00E75F02">
        <w:rPr>
          <w:i/>
          <w:iCs/>
          <w:color w:val="000000" w:themeColor="text1"/>
          <w:szCs w:val="24"/>
        </w:rPr>
        <w:t>lack college/university: Racial composition of the school environment and perceived Racism on African American students' college experiences.</w:t>
      </w:r>
      <w:r w:rsidRPr="00E75F02">
        <w:rPr>
          <w:rStyle w:val="Heading1Char"/>
          <w:color w:val="000000" w:themeColor="text1"/>
          <w:szCs w:val="24"/>
          <w:bdr w:val="none" w:sz="0" w:space="0" w:color="auto" w:frame="1"/>
          <w:shd w:val="clear" w:color="auto" w:fill="FFFFFF"/>
        </w:rPr>
        <w:t xml:space="preserve"> </w:t>
      </w:r>
      <w:r w:rsidRPr="00E75F02">
        <w:rPr>
          <w:rStyle w:val="Emphasis"/>
          <w:i w:val="0"/>
          <w:iCs w:val="0"/>
          <w:color w:val="000000" w:themeColor="text1"/>
          <w:szCs w:val="24"/>
          <w:bdr w:val="none" w:sz="0" w:space="0" w:color="auto" w:frame="1"/>
          <w:shd w:val="clear" w:color="auto" w:fill="FFFFFF"/>
        </w:rPr>
        <w:t>Master's Theses and Doctoral Dissertations</w:t>
      </w:r>
      <w:r w:rsidRPr="00E75F02">
        <w:rPr>
          <w:i/>
          <w:iCs/>
          <w:color w:val="000000" w:themeColor="text1"/>
          <w:szCs w:val="24"/>
          <w:shd w:val="clear" w:color="auto" w:fill="FFFFFF"/>
        </w:rPr>
        <w:t xml:space="preserve">. </w:t>
      </w:r>
      <w:r w:rsidRPr="00E75F02">
        <w:rPr>
          <w:color w:val="000000" w:themeColor="text1"/>
          <w:szCs w:val="24"/>
          <w:shd w:val="clear" w:color="auto" w:fill="FFFFFF"/>
        </w:rPr>
        <w:t>1070.https://commons.emich.edu/theses/1070</w:t>
      </w:r>
    </w:p>
    <w:p w14:paraId="4CCFA447" w14:textId="646146CC" w:rsidR="00425A98" w:rsidRPr="00E75F02" w:rsidRDefault="00425A98" w:rsidP="00556C26">
      <w:pPr>
        <w:pStyle w:val="APAReference"/>
        <w:spacing w:after="0"/>
        <w:rPr>
          <w:i/>
          <w:iCs/>
          <w:color w:val="000000" w:themeColor="text1"/>
          <w:szCs w:val="24"/>
        </w:rPr>
      </w:pPr>
      <w:r w:rsidRPr="00E75F02">
        <w:rPr>
          <w:color w:val="000000" w:themeColor="text1"/>
          <w:szCs w:val="24"/>
        </w:rPr>
        <w:t>Gasman</w:t>
      </w:r>
      <w:r w:rsidR="00797F9F" w:rsidRPr="00E75F02">
        <w:rPr>
          <w:color w:val="000000" w:themeColor="text1"/>
          <w:szCs w:val="24"/>
        </w:rPr>
        <w:t xml:space="preserve">, M., Kim, J., </w:t>
      </w:r>
      <w:r w:rsidR="003C3151" w:rsidRPr="00E75F02">
        <w:rPr>
          <w:color w:val="000000" w:themeColor="text1"/>
          <w:szCs w:val="24"/>
        </w:rPr>
        <w:t xml:space="preserve">&amp; </w:t>
      </w:r>
      <w:r w:rsidR="00797F9F" w:rsidRPr="00E75F02">
        <w:rPr>
          <w:color w:val="000000" w:themeColor="text1"/>
          <w:szCs w:val="24"/>
        </w:rPr>
        <w:t>Nguyen, T. (</w:t>
      </w:r>
      <w:r w:rsidRPr="00E75F02">
        <w:rPr>
          <w:color w:val="000000" w:themeColor="text1"/>
          <w:szCs w:val="24"/>
        </w:rPr>
        <w:t>2011</w:t>
      </w:r>
      <w:r w:rsidR="00797F9F" w:rsidRPr="00E75F02">
        <w:rPr>
          <w:color w:val="000000" w:themeColor="text1"/>
          <w:szCs w:val="24"/>
        </w:rPr>
        <w:t>)</w:t>
      </w:r>
      <w:r w:rsidR="00E57420" w:rsidRPr="00E75F02">
        <w:rPr>
          <w:color w:val="000000" w:themeColor="text1"/>
          <w:szCs w:val="24"/>
        </w:rPr>
        <w:t>.</w:t>
      </w:r>
      <w:r w:rsidR="00797F9F" w:rsidRPr="00E75F02">
        <w:rPr>
          <w:color w:val="000000" w:themeColor="text1"/>
          <w:szCs w:val="24"/>
        </w:rPr>
        <w:t xml:space="preserve"> Effectively recruiting faculty of color</w:t>
      </w:r>
      <w:r w:rsidR="000A48BE" w:rsidRPr="00E75F02">
        <w:rPr>
          <w:color w:val="000000" w:themeColor="text1"/>
          <w:szCs w:val="24"/>
        </w:rPr>
        <w:t xml:space="preserve"> </w:t>
      </w:r>
      <w:r w:rsidR="00797F9F" w:rsidRPr="00E75F02">
        <w:rPr>
          <w:color w:val="000000" w:themeColor="text1"/>
          <w:szCs w:val="24"/>
        </w:rPr>
        <w:t>at highly selective institutions: A school of education case study</w:t>
      </w:r>
      <w:r w:rsidR="00797F9F" w:rsidRPr="00E75F02">
        <w:rPr>
          <w:i/>
          <w:iCs/>
          <w:color w:val="000000" w:themeColor="text1"/>
          <w:szCs w:val="24"/>
        </w:rPr>
        <w:t>. Journal of Diversity in Higher Education</w:t>
      </w:r>
      <w:r w:rsidR="000A48BE" w:rsidRPr="00E75F02">
        <w:rPr>
          <w:i/>
          <w:iCs/>
          <w:color w:val="000000" w:themeColor="text1"/>
          <w:szCs w:val="24"/>
        </w:rPr>
        <w:t>.</w:t>
      </w:r>
      <w:r w:rsidR="000A48BE" w:rsidRPr="00E75F02">
        <w:rPr>
          <w:color w:val="000000" w:themeColor="text1"/>
          <w:szCs w:val="24"/>
        </w:rPr>
        <w:t>4(4</w:t>
      </w:r>
      <w:r w:rsidR="005F120D" w:rsidRPr="00E75F02">
        <w:rPr>
          <w:color w:val="000000" w:themeColor="text1"/>
          <w:szCs w:val="24"/>
        </w:rPr>
        <w:t>). doi</w:t>
      </w:r>
      <w:r w:rsidR="000A48BE" w:rsidRPr="00E75F02">
        <w:rPr>
          <w:color w:val="000000" w:themeColor="text1"/>
          <w:szCs w:val="24"/>
        </w:rPr>
        <w:t>:10.1037/a0025130</w:t>
      </w:r>
    </w:p>
    <w:p w14:paraId="6811F19B" w14:textId="1D77AFD0" w:rsidR="00425A98" w:rsidRPr="00E75F02" w:rsidRDefault="00425A98" w:rsidP="00556C26">
      <w:pPr>
        <w:pStyle w:val="APAReference"/>
        <w:spacing w:after="0"/>
        <w:rPr>
          <w:color w:val="000000" w:themeColor="text1"/>
          <w:szCs w:val="24"/>
          <w:shd w:val="clear" w:color="auto" w:fill="FFFFFF"/>
        </w:rPr>
      </w:pPr>
      <w:r w:rsidRPr="00E75F02">
        <w:rPr>
          <w:color w:val="000000" w:themeColor="text1"/>
          <w:szCs w:val="24"/>
        </w:rPr>
        <w:t>Ghee</w:t>
      </w:r>
      <w:r w:rsidR="004E6BBF" w:rsidRPr="00E75F02">
        <w:rPr>
          <w:color w:val="000000" w:themeColor="text1"/>
          <w:szCs w:val="24"/>
        </w:rPr>
        <w:t>, S.</w:t>
      </w:r>
      <w:r w:rsidR="003C3151" w:rsidRPr="00E75F02">
        <w:rPr>
          <w:color w:val="000000" w:themeColor="text1"/>
          <w:szCs w:val="24"/>
        </w:rPr>
        <w:t>,</w:t>
      </w:r>
      <w:r w:rsidR="004E6BBF" w:rsidRPr="00E75F02">
        <w:rPr>
          <w:color w:val="000000" w:themeColor="text1"/>
          <w:szCs w:val="24"/>
        </w:rPr>
        <w:t xml:space="preserve"> </w:t>
      </w:r>
      <w:r w:rsidR="003C3151" w:rsidRPr="00E75F02">
        <w:rPr>
          <w:color w:val="000000" w:themeColor="text1"/>
          <w:szCs w:val="24"/>
        </w:rPr>
        <w:t>&amp;</w:t>
      </w:r>
      <w:r w:rsidRPr="00E75F02">
        <w:rPr>
          <w:color w:val="000000" w:themeColor="text1"/>
          <w:szCs w:val="24"/>
        </w:rPr>
        <w:t xml:space="preserve"> Grant</w:t>
      </w:r>
      <w:r w:rsidR="00E57420" w:rsidRPr="00E75F02">
        <w:rPr>
          <w:color w:val="000000" w:themeColor="text1"/>
          <w:szCs w:val="24"/>
        </w:rPr>
        <w:t>,</w:t>
      </w:r>
      <w:r w:rsidR="004E6BBF" w:rsidRPr="00E75F02">
        <w:rPr>
          <w:color w:val="000000" w:themeColor="text1"/>
          <w:szCs w:val="24"/>
        </w:rPr>
        <w:t xml:space="preserve"> C. M.</w:t>
      </w:r>
      <w:r w:rsidRPr="00E75F02">
        <w:rPr>
          <w:color w:val="000000" w:themeColor="text1"/>
          <w:szCs w:val="24"/>
        </w:rPr>
        <w:t xml:space="preserve"> (2015)</w:t>
      </w:r>
      <w:r w:rsidR="004E6BBF" w:rsidRPr="00E75F02">
        <w:rPr>
          <w:color w:val="000000" w:themeColor="text1"/>
          <w:szCs w:val="24"/>
        </w:rPr>
        <w:t xml:space="preserve">. Mentoring 101: Advancing African American women faculty and doctoral student success in </w:t>
      </w:r>
      <w:r w:rsidR="00517BA3" w:rsidRPr="00E75F02">
        <w:rPr>
          <w:color w:val="000000" w:themeColor="text1"/>
          <w:szCs w:val="24"/>
        </w:rPr>
        <w:t>Predominantly</w:t>
      </w:r>
      <w:r w:rsidR="004E6BBF" w:rsidRPr="00E75F02">
        <w:rPr>
          <w:color w:val="000000" w:themeColor="text1"/>
          <w:szCs w:val="24"/>
        </w:rPr>
        <w:t xml:space="preserve"> White institutions. </w:t>
      </w:r>
      <w:r w:rsidR="004E6BBF" w:rsidRPr="00E75F02">
        <w:rPr>
          <w:i/>
          <w:iCs/>
          <w:color w:val="000000" w:themeColor="text1"/>
          <w:szCs w:val="24"/>
        </w:rPr>
        <w:t>International Journal of Qualitative Studies in Education, 28</w:t>
      </w:r>
      <w:r w:rsidR="004E6BBF" w:rsidRPr="00E75F02">
        <w:rPr>
          <w:color w:val="000000" w:themeColor="text1"/>
          <w:szCs w:val="24"/>
        </w:rPr>
        <w:t>(7), doi.org/10.1080/09518398.2015.1036951</w:t>
      </w:r>
    </w:p>
    <w:p w14:paraId="2AAF11B7" w14:textId="77777777" w:rsidR="003C3151" w:rsidRPr="00E75F02" w:rsidRDefault="00425A98" w:rsidP="00556C26">
      <w:pPr>
        <w:pStyle w:val="APAReference"/>
        <w:spacing w:after="0"/>
        <w:rPr>
          <w:color w:val="000000" w:themeColor="text1"/>
          <w:szCs w:val="24"/>
        </w:rPr>
      </w:pPr>
      <w:r w:rsidRPr="00E75F02">
        <w:rPr>
          <w:color w:val="000000" w:themeColor="text1"/>
          <w:szCs w:val="24"/>
        </w:rPr>
        <w:t xml:space="preserve">Gillen-O’Neel, </w:t>
      </w:r>
      <w:r w:rsidR="00C129BF" w:rsidRPr="00E75F02">
        <w:rPr>
          <w:color w:val="000000" w:themeColor="text1"/>
          <w:szCs w:val="24"/>
        </w:rPr>
        <w:t>C. (2021). Sense of belonging and student engagement: A daily study of first</w:t>
      </w:r>
      <w:r w:rsidR="00BC5C49" w:rsidRPr="00E75F02">
        <w:rPr>
          <w:color w:val="000000" w:themeColor="text1"/>
          <w:szCs w:val="24"/>
        </w:rPr>
        <w:t xml:space="preserve"> and continuing-generation college students. </w:t>
      </w:r>
      <w:r w:rsidR="00BC5C49" w:rsidRPr="00E75F02">
        <w:rPr>
          <w:i/>
          <w:iCs/>
          <w:color w:val="000000" w:themeColor="text1"/>
          <w:szCs w:val="24"/>
        </w:rPr>
        <w:t>Research in Higher Education</w:t>
      </w:r>
      <w:r w:rsidR="00A74B80" w:rsidRPr="00E75F02">
        <w:rPr>
          <w:color w:val="000000" w:themeColor="text1"/>
          <w:szCs w:val="24"/>
        </w:rPr>
        <w:t xml:space="preserve">, </w:t>
      </w:r>
      <w:r w:rsidR="00A74B80" w:rsidRPr="00E75F02">
        <w:rPr>
          <w:i/>
          <w:iCs/>
          <w:color w:val="000000" w:themeColor="text1"/>
          <w:szCs w:val="24"/>
        </w:rPr>
        <w:t>62</w:t>
      </w:r>
      <w:r w:rsidR="00A74B80" w:rsidRPr="00E75F02">
        <w:rPr>
          <w:color w:val="000000" w:themeColor="text1"/>
          <w:szCs w:val="24"/>
        </w:rPr>
        <w:t>(1).</w:t>
      </w:r>
    </w:p>
    <w:p w14:paraId="621C411D" w14:textId="77777777" w:rsidR="003C3151" w:rsidRPr="00E75F02" w:rsidRDefault="00425A98" w:rsidP="00556C26">
      <w:pPr>
        <w:pStyle w:val="APAReference"/>
        <w:spacing w:after="0"/>
        <w:rPr>
          <w:color w:val="000000" w:themeColor="text1"/>
          <w:szCs w:val="24"/>
        </w:rPr>
      </w:pPr>
      <w:r w:rsidRPr="00E75F02">
        <w:rPr>
          <w:color w:val="000000" w:themeColor="text1"/>
          <w:szCs w:val="24"/>
        </w:rPr>
        <w:lastRenderedPageBreak/>
        <w:t xml:space="preserve">Gloria, A. M., </w:t>
      </w:r>
      <w:proofErr w:type="spellStart"/>
      <w:r w:rsidRPr="00E75F02">
        <w:rPr>
          <w:color w:val="000000" w:themeColor="text1"/>
          <w:szCs w:val="24"/>
        </w:rPr>
        <w:t>Kurpius</w:t>
      </w:r>
      <w:proofErr w:type="spellEnd"/>
      <w:r w:rsidRPr="00E75F02">
        <w:rPr>
          <w:color w:val="000000" w:themeColor="text1"/>
          <w:szCs w:val="24"/>
        </w:rPr>
        <w:t xml:space="preserve">, S. E. R., Hamilton, K. D., &amp; Willson, M. S. (1999). African American students’ persistence at a predominantly </w:t>
      </w:r>
      <w:r w:rsidR="003C3151" w:rsidRPr="00E75F02">
        <w:rPr>
          <w:color w:val="000000" w:themeColor="text1"/>
          <w:szCs w:val="24"/>
        </w:rPr>
        <w:t>W</w:t>
      </w:r>
      <w:r w:rsidRPr="00E75F02">
        <w:rPr>
          <w:color w:val="000000" w:themeColor="text1"/>
          <w:szCs w:val="24"/>
        </w:rPr>
        <w:t>hite university: Influence of social support, university comfort, and self-beliefs.</w:t>
      </w:r>
      <w:r w:rsidR="003C3151" w:rsidRPr="00E75F02">
        <w:rPr>
          <w:color w:val="000000" w:themeColor="text1"/>
          <w:szCs w:val="24"/>
        </w:rPr>
        <w:t xml:space="preserve"> </w:t>
      </w:r>
      <w:r w:rsidRPr="00E75F02">
        <w:rPr>
          <w:i/>
          <w:iCs/>
          <w:color w:val="000000" w:themeColor="text1"/>
          <w:szCs w:val="24"/>
        </w:rPr>
        <w:t>Journal of College Student Development,</w:t>
      </w:r>
      <w:r w:rsidR="003C3151" w:rsidRPr="00E75F02">
        <w:rPr>
          <w:i/>
          <w:iCs/>
          <w:color w:val="000000" w:themeColor="text1"/>
          <w:szCs w:val="24"/>
        </w:rPr>
        <w:t xml:space="preserve"> </w:t>
      </w:r>
      <w:r w:rsidRPr="00E75F02">
        <w:rPr>
          <w:i/>
          <w:iCs/>
          <w:color w:val="000000" w:themeColor="text1"/>
          <w:szCs w:val="24"/>
        </w:rPr>
        <w:t>40</w:t>
      </w:r>
      <w:r w:rsidRPr="00E75F02">
        <w:rPr>
          <w:color w:val="000000" w:themeColor="text1"/>
          <w:szCs w:val="24"/>
        </w:rPr>
        <w:t>(3). https://search-ebscohost-com.lopes.idm.oclc.org/login.aspx?direct=true&amp;db=psyh&amp;AN=1999-05202-005&amp;site=eds-live&amp;scope=site.</w:t>
      </w:r>
    </w:p>
    <w:p w14:paraId="65263EC0" w14:textId="1990538E" w:rsidR="00D638FD" w:rsidRPr="00E75F02" w:rsidRDefault="00D638FD" w:rsidP="00556C26">
      <w:pPr>
        <w:pStyle w:val="Refs"/>
        <w:spacing w:after="0"/>
        <w:rPr>
          <w:color w:val="000000" w:themeColor="text1"/>
          <w:lang w:val="en"/>
        </w:rPr>
      </w:pPr>
      <w:r w:rsidRPr="00E75F02">
        <w:rPr>
          <w:color w:val="000000" w:themeColor="text1"/>
          <w:lang w:val="en"/>
        </w:rPr>
        <w:t xml:space="preserve">González, C. (2001). Undergraduate research, graduate mentoring, and the university's mission. science (New York, N.Y.). 293. 1624-6. 10.1126/science.1062714. </w:t>
      </w:r>
    </w:p>
    <w:p w14:paraId="4206A3DA" w14:textId="77777777" w:rsidR="00425A98" w:rsidRPr="00E75F02" w:rsidRDefault="00425A98" w:rsidP="00556C26">
      <w:pPr>
        <w:pStyle w:val="Refs"/>
        <w:spacing w:after="0"/>
        <w:rPr>
          <w:color w:val="000000" w:themeColor="text1"/>
        </w:rPr>
      </w:pPr>
      <w:r w:rsidRPr="00E75F02">
        <w:rPr>
          <w:color w:val="000000" w:themeColor="text1"/>
        </w:rPr>
        <w:t xml:space="preserve">González, K. P., &amp; Meling, V. S. (2018). Modeling an effective program for Latina/o college student success. </w:t>
      </w:r>
      <w:r w:rsidRPr="00E75F02">
        <w:rPr>
          <w:i/>
          <w:iCs w:val="0"/>
          <w:color w:val="000000" w:themeColor="text1"/>
        </w:rPr>
        <w:t>Association of Mexican American Educators Journal, 11</w:t>
      </w:r>
      <w:r w:rsidRPr="00E75F02">
        <w:rPr>
          <w:color w:val="000000" w:themeColor="text1"/>
        </w:rPr>
        <w:t xml:space="preserve">(3), 139–153. </w:t>
      </w:r>
      <w:hyperlink r:id="rId50" w:history="1">
        <w:r w:rsidRPr="00E75F02">
          <w:rPr>
            <w:rStyle w:val="Hyperlink"/>
            <w:color w:val="000000" w:themeColor="text1"/>
            <w:u w:val="none"/>
          </w:rPr>
          <w:t>https://doi.org/10.24974/amae.11.3.364</w:t>
        </w:r>
      </w:hyperlink>
    </w:p>
    <w:p w14:paraId="3DC31AAE" w14:textId="77777777" w:rsidR="00E57420" w:rsidRPr="00E75F02" w:rsidRDefault="00E57420" w:rsidP="00556C26">
      <w:pPr>
        <w:pStyle w:val="Refs"/>
        <w:spacing w:after="0"/>
        <w:rPr>
          <w:b/>
          <w:bCs/>
          <w:color w:val="000000" w:themeColor="text1"/>
        </w:rPr>
      </w:pPr>
      <w:r w:rsidRPr="00E75F02">
        <w:rPr>
          <w:color w:val="000000" w:themeColor="text1"/>
        </w:rPr>
        <w:t xml:space="preserve">Gonzalez, S. B. (2019). </w:t>
      </w:r>
      <w:r w:rsidRPr="00E75F02">
        <w:rPr>
          <w:i/>
          <w:iCs w:val="0"/>
          <w:color w:val="000000" w:themeColor="text1"/>
        </w:rPr>
        <w:t xml:space="preserve">Exploring the role of community cultural wealth in how minority first-generation college students persevere in graduate school </w:t>
      </w:r>
      <w:r w:rsidRPr="00E75F02">
        <w:rPr>
          <w:color w:val="000000" w:themeColor="text1"/>
        </w:rPr>
        <w:t>(Doctoral dissertation). proquest.com.lopes.idm.oclc.org/pqdtlocal1008967/docview/2320958034/C85599E5BB6D 4FFBPQ/1?accountid=7374</w:t>
      </w:r>
    </w:p>
    <w:p w14:paraId="754E306D" w14:textId="67C131BC" w:rsidR="00914596" w:rsidRPr="00E75F02" w:rsidRDefault="00EC59D7" w:rsidP="00556C26">
      <w:pPr>
        <w:pStyle w:val="Refs"/>
        <w:spacing w:after="0"/>
        <w:rPr>
          <w:rStyle w:val="Hyperlink"/>
          <w:color w:val="000000" w:themeColor="text1"/>
          <w:u w:val="none"/>
          <w:shd w:val="clear" w:color="auto" w:fill="FFFFFF"/>
        </w:rPr>
      </w:pPr>
      <w:r w:rsidRPr="00E75F02">
        <w:rPr>
          <w:color w:val="000000" w:themeColor="text1"/>
          <w:shd w:val="clear" w:color="auto" w:fill="FFFFFF"/>
        </w:rPr>
        <w:t>Goodwill, J. R., Mattis, J. S., &amp; Watkins, D. C. (2022). “I didn't know who to talk to”: Black college men’s sources and descriptions of social support.</w:t>
      </w:r>
      <w:r w:rsidR="005C6BE8" w:rsidRPr="00E75F02">
        <w:rPr>
          <w:color w:val="000000" w:themeColor="text1"/>
          <w:shd w:val="clear" w:color="auto" w:fill="FFFFFF"/>
        </w:rPr>
        <w:t xml:space="preserve"> </w:t>
      </w:r>
      <w:r w:rsidRPr="00E75F02">
        <w:rPr>
          <w:rStyle w:val="Emphasis"/>
          <w:color w:val="000000" w:themeColor="text1"/>
          <w:shd w:val="clear" w:color="auto" w:fill="FFFFFF"/>
        </w:rPr>
        <w:t>Psychology of Men &amp; Masculinities, 23</w:t>
      </w:r>
      <w:r w:rsidRPr="00E75F02">
        <w:rPr>
          <w:color w:val="000000" w:themeColor="text1"/>
          <w:shd w:val="clear" w:color="auto" w:fill="FFFFFF"/>
        </w:rPr>
        <w:t>(2), 197–208.</w:t>
      </w:r>
      <w:r w:rsidR="005C6BE8" w:rsidRPr="00E75F02">
        <w:rPr>
          <w:color w:val="000000" w:themeColor="text1"/>
          <w:shd w:val="clear" w:color="auto" w:fill="FFFFFF"/>
        </w:rPr>
        <w:t xml:space="preserve"> </w:t>
      </w:r>
      <w:hyperlink r:id="rId51" w:history="1">
        <w:r w:rsidR="005C6BE8" w:rsidRPr="00E75F02">
          <w:rPr>
            <w:rStyle w:val="Hyperlink"/>
            <w:color w:val="000000" w:themeColor="text1"/>
            <w:u w:val="none"/>
            <w:shd w:val="clear" w:color="auto" w:fill="FFFFFF"/>
          </w:rPr>
          <w:t>https://doi.org/10.1037/men0000372</w:t>
        </w:r>
      </w:hyperlink>
    </w:p>
    <w:p w14:paraId="73034E25" w14:textId="77777777" w:rsidR="00425A98" w:rsidRPr="00E75F02" w:rsidRDefault="00425A98" w:rsidP="00556C26">
      <w:pPr>
        <w:pStyle w:val="Refs"/>
        <w:spacing w:after="0"/>
        <w:rPr>
          <w:color w:val="000000" w:themeColor="text1"/>
        </w:rPr>
      </w:pPr>
      <w:r w:rsidRPr="00E75F02">
        <w:rPr>
          <w:color w:val="000000" w:themeColor="text1"/>
        </w:rPr>
        <w:t xml:space="preserve">Grand Canyon University. (2023). </w:t>
      </w:r>
      <w:r w:rsidRPr="00E75F02">
        <w:rPr>
          <w:i/>
          <w:color w:val="000000" w:themeColor="text1"/>
        </w:rPr>
        <w:t>GCU doctoral research: The dissertation process.</w:t>
      </w:r>
      <w:r w:rsidRPr="00E75F02">
        <w:rPr>
          <w:color w:val="000000" w:themeColor="text1"/>
        </w:rPr>
        <w:t xml:space="preserve"> http://lc.gcumedia.com/res885/gcu-doctoral-research-the-dissertation-process/v1.1/#/home</w:t>
      </w:r>
    </w:p>
    <w:p w14:paraId="2D9D424F" w14:textId="543F1B67" w:rsidR="00E809F2" w:rsidRPr="00E75F02" w:rsidRDefault="00E809F2" w:rsidP="00556C26">
      <w:pPr>
        <w:pStyle w:val="Refs"/>
        <w:spacing w:after="0"/>
        <w:rPr>
          <w:color w:val="000000" w:themeColor="text1"/>
        </w:rPr>
      </w:pPr>
      <w:r w:rsidRPr="00E75F02">
        <w:rPr>
          <w:color w:val="000000" w:themeColor="text1"/>
        </w:rPr>
        <w:lastRenderedPageBreak/>
        <w:t xml:space="preserve">Green, T. D., Ammah, B. B., Butler-Byrd, N., Brandon, R., &amp; McIntosh, A. (2017). </w:t>
      </w:r>
      <w:r w:rsidR="00255B22" w:rsidRPr="00E75F02">
        <w:rPr>
          <w:color w:val="000000" w:themeColor="text1"/>
        </w:rPr>
        <w:t>African American</w:t>
      </w:r>
      <w:r w:rsidRPr="00E75F02">
        <w:rPr>
          <w:color w:val="000000" w:themeColor="text1"/>
        </w:rPr>
        <w:t xml:space="preserve"> Mentoring Program (AAMP): </w:t>
      </w:r>
      <w:r w:rsidR="005C6BE8" w:rsidRPr="00E75F02">
        <w:rPr>
          <w:color w:val="000000" w:themeColor="text1"/>
        </w:rPr>
        <w:t>A</w:t>
      </w:r>
      <w:r w:rsidRPr="00E75F02">
        <w:rPr>
          <w:color w:val="000000" w:themeColor="text1"/>
        </w:rPr>
        <w:t xml:space="preserve">ddressing the cracks in the graduate education pipeline. </w:t>
      </w:r>
      <w:r w:rsidRPr="00E75F02">
        <w:rPr>
          <w:i/>
          <w:iCs w:val="0"/>
          <w:color w:val="000000" w:themeColor="text1"/>
        </w:rPr>
        <w:t>Mentoring &amp; Tutoring: Partnership in Learning</w:t>
      </w:r>
      <w:r w:rsidRPr="00E75F02">
        <w:rPr>
          <w:color w:val="000000" w:themeColor="text1"/>
        </w:rPr>
        <w:t xml:space="preserve">, </w:t>
      </w:r>
      <w:r w:rsidRPr="00E75F02">
        <w:rPr>
          <w:i/>
          <w:iCs w:val="0"/>
          <w:color w:val="000000" w:themeColor="text1"/>
        </w:rPr>
        <w:t>25</w:t>
      </w:r>
      <w:r w:rsidRPr="00E75F02">
        <w:rPr>
          <w:color w:val="000000" w:themeColor="text1"/>
        </w:rPr>
        <w:t xml:space="preserve">(5), 528–547. </w:t>
      </w:r>
      <w:hyperlink r:id="rId52" w:tgtFrame="_blank" w:history="1">
        <w:r w:rsidRPr="00E75F02">
          <w:rPr>
            <w:rStyle w:val="Hyperlink"/>
            <w:color w:val="000000" w:themeColor="text1"/>
            <w:u w:val="none"/>
          </w:rPr>
          <w:t>https://doi.org/10.1080/13611267.2017.1415807</w:t>
        </w:r>
      </w:hyperlink>
    </w:p>
    <w:p w14:paraId="0C2FE51B" w14:textId="2A3D6C3F" w:rsidR="00100A83" w:rsidRPr="00E75F02" w:rsidRDefault="00100A83" w:rsidP="00556C26">
      <w:pPr>
        <w:pStyle w:val="Refs"/>
        <w:spacing w:after="0"/>
        <w:rPr>
          <w:color w:val="000000" w:themeColor="text1"/>
          <w:shd w:val="clear" w:color="auto" w:fill="F5F5F5"/>
        </w:rPr>
      </w:pPr>
      <w:r w:rsidRPr="00E75F02">
        <w:rPr>
          <w:color w:val="000000" w:themeColor="text1"/>
          <w:shd w:val="clear" w:color="auto" w:fill="F5F5F5"/>
        </w:rPr>
        <w:t>Grier-Reed, T., Ehlert, J., &amp; Dade, S. (2011). Profiling the African American Student Network. </w:t>
      </w:r>
      <w:r w:rsidRPr="00E75F02">
        <w:rPr>
          <w:i/>
          <w:iCs w:val="0"/>
          <w:color w:val="000000" w:themeColor="text1"/>
          <w:bdr w:val="none" w:sz="0" w:space="0" w:color="auto" w:frame="1"/>
          <w:shd w:val="clear" w:color="auto" w:fill="F5F5F5"/>
        </w:rPr>
        <w:t>Learning Assistance Review</w:t>
      </w:r>
      <w:r w:rsidRPr="00E75F02">
        <w:rPr>
          <w:color w:val="000000" w:themeColor="text1"/>
          <w:shd w:val="clear" w:color="auto" w:fill="F5F5F5"/>
        </w:rPr>
        <w:t>, </w:t>
      </w:r>
      <w:r w:rsidRPr="00E75F02">
        <w:rPr>
          <w:i/>
          <w:iCs w:val="0"/>
          <w:color w:val="000000" w:themeColor="text1"/>
          <w:bdr w:val="none" w:sz="0" w:space="0" w:color="auto" w:frame="1"/>
          <w:shd w:val="clear" w:color="auto" w:fill="F5F5F5"/>
        </w:rPr>
        <w:t>16</w:t>
      </w:r>
      <w:r w:rsidRPr="00E75F02">
        <w:rPr>
          <w:color w:val="000000" w:themeColor="text1"/>
          <w:shd w:val="clear" w:color="auto" w:fill="F5F5F5"/>
        </w:rPr>
        <w:t xml:space="preserve">(1), 21–30. </w:t>
      </w:r>
      <w:hyperlink r:id="rId53" w:history="1">
        <w:r w:rsidRPr="00E75F02">
          <w:rPr>
            <w:rStyle w:val="Hyperlink"/>
            <w:color w:val="000000" w:themeColor="text1"/>
            <w:u w:val="none"/>
            <w:shd w:val="clear" w:color="auto" w:fill="F5F5F5"/>
          </w:rPr>
          <w:t>https://doi-org.lopes.idm.oclc.org/https://www.nclca.org/tlar.html</w:t>
        </w:r>
      </w:hyperlink>
    </w:p>
    <w:p w14:paraId="6B4358E0" w14:textId="74F8E9D7" w:rsidR="00E57420" w:rsidRPr="00E75F02" w:rsidRDefault="00E57420" w:rsidP="00556C26">
      <w:pPr>
        <w:pStyle w:val="Refs"/>
        <w:spacing w:after="0"/>
        <w:rPr>
          <w:rStyle w:val="Hyperlink"/>
          <w:color w:val="000000" w:themeColor="text1"/>
          <w:u w:val="none"/>
        </w:rPr>
      </w:pPr>
      <w:r w:rsidRPr="00E75F02">
        <w:rPr>
          <w:color w:val="000000" w:themeColor="text1"/>
        </w:rPr>
        <w:t xml:space="preserve">Griffith, A. N., Hurd, N. M., &amp; Hussain, S. B. (2017). “I didn’t come to school for this”: A qualitative examination of experiences with race-related stressors and coping responses among Black students attending a predominantly White institution. </w:t>
      </w:r>
      <w:r w:rsidRPr="00E75F02">
        <w:rPr>
          <w:i/>
          <w:color w:val="000000" w:themeColor="text1"/>
        </w:rPr>
        <w:t>Journal of Adolescent Research</w:t>
      </w:r>
      <w:r w:rsidRPr="00E75F02">
        <w:rPr>
          <w:color w:val="000000" w:themeColor="text1"/>
        </w:rPr>
        <w:t xml:space="preserve">, </w:t>
      </w:r>
      <w:r w:rsidRPr="00E75F02">
        <w:rPr>
          <w:i/>
          <w:color w:val="000000" w:themeColor="text1"/>
        </w:rPr>
        <w:t>34</w:t>
      </w:r>
      <w:r w:rsidRPr="00E75F02">
        <w:rPr>
          <w:color w:val="000000" w:themeColor="text1"/>
        </w:rPr>
        <w:t xml:space="preserve">(2). </w:t>
      </w:r>
      <w:hyperlink r:id="rId54" w:history="1">
        <w:r w:rsidRPr="00E75F02">
          <w:rPr>
            <w:rStyle w:val="Hyperlink"/>
            <w:color w:val="000000" w:themeColor="text1"/>
            <w:u w:val="none"/>
          </w:rPr>
          <w:t>https://doi.org/10.1177/0743558417742983</w:t>
        </w:r>
      </w:hyperlink>
    </w:p>
    <w:p w14:paraId="377E6E47" w14:textId="4E1880EF" w:rsidR="00425A98" w:rsidRPr="00E75F02" w:rsidRDefault="00425A98"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Groenewald, T. (2004). A phenomenological research design illustrated.</w:t>
      </w:r>
      <w:r w:rsidR="005C6BE8" w:rsidRPr="00E75F02">
        <w:rPr>
          <w:color w:val="000000" w:themeColor="text1"/>
        </w:rPr>
        <w:t xml:space="preserve"> </w:t>
      </w:r>
      <w:r w:rsidRPr="00E75F02">
        <w:rPr>
          <w:i/>
          <w:iCs/>
          <w:color w:val="000000" w:themeColor="text1"/>
        </w:rPr>
        <w:t>International Journal of Qualitative Methods</w:t>
      </w:r>
      <w:r w:rsidRPr="00E75F02">
        <w:rPr>
          <w:color w:val="000000" w:themeColor="text1"/>
        </w:rPr>
        <w:t>,</w:t>
      </w:r>
      <w:r w:rsidR="005C6BE8" w:rsidRPr="00E75F02">
        <w:rPr>
          <w:color w:val="000000" w:themeColor="text1"/>
        </w:rPr>
        <w:t xml:space="preserve"> </w:t>
      </w:r>
      <w:r w:rsidRPr="00E75F02">
        <w:rPr>
          <w:i/>
          <w:iCs/>
          <w:color w:val="000000" w:themeColor="text1"/>
        </w:rPr>
        <w:t>3</w:t>
      </w:r>
      <w:r w:rsidRPr="00E75F02">
        <w:rPr>
          <w:color w:val="000000" w:themeColor="text1"/>
        </w:rPr>
        <w:t>(1), 42–55. https://doi.org/10.1177/160940690400300104</w:t>
      </w:r>
    </w:p>
    <w:p w14:paraId="08596852" w14:textId="1C4BFE7C" w:rsidR="00425A98" w:rsidRPr="00E75F02" w:rsidRDefault="00425A98" w:rsidP="00556C26">
      <w:pPr>
        <w:pStyle w:val="Refs"/>
        <w:spacing w:after="0"/>
        <w:rPr>
          <w:color w:val="000000" w:themeColor="text1"/>
        </w:rPr>
      </w:pPr>
      <w:r w:rsidRPr="00E75F02">
        <w:rPr>
          <w:color w:val="000000" w:themeColor="text1"/>
          <w:shd w:val="clear" w:color="auto" w:fill="FFFFFF"/>
        </w:rPr>
        <w:t>Guiffrida, D.</w:t>
      </w:r>
      <w:r w:rsidR="00E57420" w:rsidRPr="00E75F02">
        <w:rPr>
          <w:color w:val="000000" w:themeColor="text1"/>
          <w:shd w:val="clear" w:color="auto" w:fill="FFFFFF"/>
        </w:rPr>
        <w:t xml:space="preserve"> </w:t>
      </w:r>
      <w:r w:rsidRPr="00E75F02">
        <w:rPr>
          <w:color w:val="000000" w:themeColor="text1"/>
          <w:shd w:val="clear" w:color="auto" w:fill="FFFFFF"/>
        </w:rPr>
        <w:t xml:space="preserve">A. (2005). </w:t>
      </w:r>
      <w:proofErr w:type="spellStart"/>
      <w:r w:rsidRPr="00E75F02">
        <w:rPr>
          <w:color w:val="000000" w:themeColor="text1"/>
          <w:shd w:val="clear" w:color="auto" w:fill="FFFFFF"/>
        </w:rPr>
        <w:t>Othermothering</w:t>
      </w:r>
      <w:proofErr w:type="spellEnd"/>
      <w:r w:rsidRPr="00E75F02">
        <w:rPr>
          <w:color w:val="000000" w:themeColor="text1"/>
          <w:shd w:val="clear" w:color="auto" w:fill="FFFFFF"/>
        </w:rPr>
        <w:t xml:space="preserve"> as a </w:t>
      </w:r>
      <w:r w:rsidR="005C6BE8" w:rsidRPr="00E75F02">
        <w:rPr>
          <w:color w:val="000000" w:themeColor="text1"/>
          <w:shd w:val="clear" w:color="auto" w:fill="FFFFFF"/>
        </w:rPr>
        <w:t>f</w:t>
      </w:r>
      <w:r w:rsidRPr="00E75F02">
        <w:rPr>
          <w:color w:val="000000" w:themeColor="text1"/>
          <w:shd w:val="clear" w:color="auto" w:fill="FFFFFF"/>
        </w:rPr>
        <w:t xml:space="preserve">ramework for </w:t>
      </w:r>
      <w:r w:rsidR="005C6BE8" w:rsidRPr="00E75F02">
        <w:rPr>
          <w:color w:val="000000" w:themeColor="text1"/>
          <w:shd w:val="clear" w:color="auto" w:fill="FFFFFF"/>
        </w:rPr>
        <w:t>u</w:t>
      </w:r>
      <w:r w:rsidRPr="00E75F02">
        <w:rPr>
          <w:color w:val="000000" w:themeColor="text1"/>
          <w:shd w:val="clear" w:color="auto" w:fill="FFFFFF"/>
        </w:rPr>
        <w:t xml:space="preserve">nderstanding African American </w:t>
      </w:r>
      <w:r w:rsidR="005C6BE8" w:rsidRPr="00E75F02">
        <w:rPr>
          <w:color w:val="000000" w:themeColor="text1"/>
          <w:shd w:val="clear" w:color="auto" w:fill="FFFFFF"/>
        </w:rPr>
        <w:t>s</w:t>
      </w:r>
      <w:r w:rsidRPr="00E75F02">
        <w:rPr>
          <w:color w:val="000000" w:themeColor="text1"/>
          <w:shd w:val="clear" w:color="auto" w:fill="FFFFFF"/>
        </w:rPr>
        <w:t xml:space="preserve">tudents' </w:t>
      </w:r>
      <w:r w:rsidR="005C6BE8" w:rsidRPr="00E75F02">
        <w:rPr>
          <w:color w:val="000000" w:themeColor="text1"/>
          <w:shd w:val="clear" w:color="auto" w:fill="FFFFFF"/>
        </w:rPr>
        <w:t>d</w:t>
      </w:r>
      <w:r w:rsidRPr="00E75F02">
        <w:rPr>
          <w:color w:val="000000" w:themeColor="text1"/>
          <w:shd w:val="clear" w:color="auto" w:fill="FFFFFF"/>
        </w:rPr>
        <w:t xml:space="preserve">efinitions of </w:t>
      </w:r>
      <w:r w:rsidR="005C6BE8" w:rsidRPr="00E75F02">
        <w:rPr>
          <w:color w:val="000000" w:themeColor="text1"/>
          <w:shd w:val="clear" w:color="auto" w:fill="FFFFFF"/>
        </w:rPr>
        <w:t>s</w:t>
      </w:r>
      <w:r w:rsidRPr="00E75F02">
        <w:rPr>
          <w:color w:val="000000" w:themeColor="text1"/>
          <w:shd w:val="clear" w:color="auto" w:fill="FFFFFF"/>
        </w:rPr>
        <w:t>tudent-</w:t>
      </w:r>
      <w:r w:rsidR="005C6BE8" w:rsidRPr="00E75F02">
        <w:rPr>
          <w:color w:val="000000" w:themeColor="text1"/>
          <w:shd w:val="clear" w:color="auto" w:fill="FFFFFF"/>
        </w:rPr>
        <w:t>c</w:t>
      </w:r>
      <w:r w:rsidRPr="00E75F02">
        <w:rPr>
          <w:color w:val="000000" w:themeColor="text1"/>
          <w:shd w:val="clear" w:color="auto" w:fill="FFFFFF"/>
        </w:rPr>
        <w:t xml:space="preserve">entered </w:t>
      </w:r>
      <w:r w:rsidR="005C6BE8" w:rsidRPr="00E75F02">
        <w:rPr>
          <w:color w:val="000000" w:themeColor="text1"/>
          <w:shd w:val="clear" w:color="auto" w:fill="FFFFFF"/>
        </w:rPr>
        <w:t>f</w:t>
      </w:r>
      <w:r w:rsidRPr="00E75F02">
        <w:rPr>
          <w:color w:val="000000" w:themeColor="text1"/>
          <w:shd w:val="clear" w:color="auto" w:fill="FFFFFF"/>
        </w:rPr>
        <w:t>aculty.</w:t>
      </w:r>
      <w:r w:rsidR="005C6BE8" w:rsidRPr="00E75F02">
        <w:rPr>
          <w:color w:val="000000" w:themeColor="text1"/>
          <w:shd w:val="clear" w:color="auto" w:fill="FFFFFF"/>
        </w:rPr>
        <w:t xml:space="preserve"> </w:t>
      </w:r>
      <w:r w:rsidRPr="00E75F02">
        <w:rPr>
          <w:i/>
          <w:iCs w:val="0"/>
          <w:color w:val="000000" w:themeColor="text1"/>
          <w:shd w:val="clear" w:color="auto" w:fill="FFFFFF"/>
        </w:rPr>
        <w:t>The Journal of Higher Education</w:t>
      </w:r>
      <w:r w:rsidR="005C6BE8" w:rsidRPr="00E75F02">
        <w:rPr>
          <w:color w:val="000000" w:themeColor="text1"/>
          <w:shd w:val="clear" w:color="auto" w:fill="FFFFFF"/>
        </w:rPr>
        <w:t xml:space="preserve">, </w:t>
      </w:r>
      <w:r w:rsidRPr="00E75F02">
        <w:rPr>
          <w:i/>
          <w:iCs w:val="0"/>
          <w:color w:val="000000" w:themeColor="text1"/>
          <w:shd w:val="clear" w:color="auto" w:fill="FFFFFF"/>
        </w:rPr>
        <w:t>76</w:t>
      </w:r>
      <w:r w:rsidRPr="00E75F02">
        <w:rPr>
          <w:color w:val="000000" w:themeColor="text1"/>
          <w:shd w:val="clear" w:color="auto" w:fill="FFFFFF"/>
        </w:rPr>
        <w:t>(6), 701-723.</w:t>
      </w:r>
      <w:r w:rsidR="005C6BE8" w:rsidRPr="00E75F02">
        <w:rPr>
          <w:color w:val="000000" w:themeColor="text1"/>
          <w:shd w:val="clear" w:color="auto" w:fill="FFFFFF"/>
        </w:rPr>
        <w:t xml:space="preserve"> </w:t>
      </w:r>
      <w:hyperlink r:id="rId55" w:history="1">
        <w:r w:rsidRPr="00E75F02">
          <w:rPr>
            <w:rStyle w:val="Hyperlink"/>
            <w:color w:val="000000" w:themeColor="text1"/>
            <w:u w:val="none"/>
            <w:shd w:val="clear" w:color="auto" w:fill="FFFFFF"/>
          </w:rPr>
          <w:t>doi:10.1353/jhe.2005.0041</w:t>
        </w:r>
      </w:hyperlink>
    </w:p>
    <w:p w14:paraId="6903D30D" w14:textId="77777777" w:rsidR="00425A98" w:rsidRPr="00E75F02" w:rsidRDefault="00425A98" w:rsidP="00556C26">
      <w:pPr>
        <w:pStyle w:val="Refs"/>
        <w:spacing w:after="0"/>
        <w:rPr>
          <w:color w:val="000000" w:themeColor="text1"/>
        </w:rPr>
      </w:pPr>
      <w:r w:rsidRPr="00E75F02">
        <w:rPr>
          <w:color w:val="000000" w:themeColor="text1"/>
        </w:rPr>
        <w:t xml:space="preserve">Guiffrida, D. A., &amp; Douthit, K. Z. (2010). The Black student experience at predominantly White colleges: Implications for school and college counselors. </w:t>
      </w:r>
      <w:r w:rsidRPr="00E75F02">
        <w:rPr>
          <w:i/>
          <w:iCs w:val="0"/>
          <w:color w:val="000000" w:themeColor="text1"/>
        </w:rPr>
        <w:t>Journal of Counseling &amp; Development, 88</w:t>
      </w:r>
      <w:r w:rsidRPr="00E75F02">
        <w:rPr>
          <w:color w:val="000000" w:themeColor="text1"/>
        </w:rPr>
        <w:t xml:space="preserve">. </w:t>
      </w:r>
      <w:hyperlink r:id="rId56" w:history="1">
        <w:r w:rsidRPr="00E75F02">
          <w:rPr>
            <w:rStyle w:val="Hyperlink"/>
            <w:color w:val="000000" w:themeColor="text1"/>
            <w:u w:val="none"/>
          </w:rPr>
          <w:t>https://doi.org/10.1002/j.1556-6678.2010.tb00027</w:t>
        </w:r>
      </w:hyperlink>
    </w:p>
    <w:p w14:paraId="61A99AD7" w14:textId="77777777" w:rsidR="00A4718B" w:rsidRPr="00E75F02" w:rsidRDefault="00A4718B" w:rsidP="00556C26">
      <w:pPr>
        <w:pStyle w:val="Refs"/>
        <w:spacing w:after="0"/>
        <w:rPr>
          <w:color w:val="000000" w:themeColor="text1"/>
        </w:rPr>
      </w:pPr>
      <w:r w:rsidRPr="00E75F02">
        <w:rPr>
          <w:color w:val="000000" w:themeColor="text1"/>
        </w:rPr>
        <w:lastRenderedPageBreak/>
        <w:t xml:space="preserve">Harper, S. R. (2013). Am I my brother’s teacher? Black undergraduates, racial socialization, and peer pedagogies in predominantly White postsecondary contexts. </w:t>
      </w:r>
      <w:r w:rsidRPr="00E75F02">
        <w:rPr>
          <w:i/>
          <w:iCs w:val="0"/>
          <w:color w:val="000000" w:themeColor="text1"/>
        </w:rPr>
        <w:t>Review of Research in Education, 37</w:t>
      </w:r>
      <w:r w:rsidRPr="00E75F02">
        <w:rPr>
          <w:color w:val="000000" w:themeColor="text1"/>
        </w:rPr>
        <w:t>, 183-211. doi:10.3102/0091732X12471300</w:t>
      </w:r>
    </w:p>
    <w:p w14:paraId="42A602AC" w14:textId="51CAB97E" w:rsidR="00A4718B" w:rsidRPr="00E75F02" w:rsidRDefault="00A4718B" w:rsidP="00556C26">
      <w:pPr>
        <w:pStyle w:val="Refs"/>
        <w:spacing w:after="0"/>
        <w:rPr>
          <w:color w:val="000000" w:themeColor="text1"/>
        </w:rPr>
      </w:pPr>
      <w:r w:rsidRPr="00E75F02">
        <w:rPr>
          <w:color w:val="000000" w:themeColor="text1"/>
        </w:rPr>
        <w:t>Harwood, S.</w:t>
      </w:r>
      <w:r w:rsidR="005C6BE8" w:rsidRPr="00E75F02">
        <w:rPr>
          <w:color w:val="000000" w:themeColor="text1"/>
        </w:rPr>
        <w:t xml:space="preserve"> </w:t>
      </w:r>
      <w:r w:rsidRPr="00E75F02">
        <w:rPr>
          <w:color w:val="000000" w:themeColor="text1"/>
        </w:rPr>
        <w:t>A., Huntt, M.</w:t>
      </w:r>
      <w:r w:rsidR="005C6BE8" w:rsidRPr="00E75F02">
        <w:rPr>
          <w:color w:val="000000" w:themeColor="text1"/>
        </w:rPr>
        <w:t xml:space="preserve"> </w:t>
      </w:r>
      <w:r w:rsidRPr="00E75F02">
        <w:rPr>
          <w:color w:val="000000" w:themeColor="text1"/>
        </w:rPr>
        <w:t xml:space="preserve">B., Mendenhall, R., </w:t>
      </w:r>
      <w:r w:rsidR="005C6BE8" w:rsidRPr="00E75F02">
        <w:rPr>
          <w:color w:val="000000" w:themeColor="text1"/>
        </w:rPr>
        <w:t xml:space="preserve">&amp; </w:t>
      </w:r>
      <w:r w:rsidRPr="00E75F02">
        <w:rPr>
          <w:color w:val="000000" w:themeColor="text1"/>
        </w:rPr>
        <w:t>Lewis, J.</w:t>
      </w:r>
      <w:r w:rsidR="005C6BE8" w:rsidRPr="00E75F02">
        <w:rPr>
          <w:color w:val="000000" w:themeColor="text1"/>
        </w:rPr>
        <w:t xml:space="preserve"> </w:t>
      </w:r>
      <w:r w:rsidRPr="00E75F02">
        <w:rPr>
          <w:color w:val="000000" w:themeColor="text1"/>
        </w:rPr>
        <w:t xml:space="preserve">A. (2012). Racial </w:t>
      </w:r>
      <w:r w:rsidR="005C6BE8" w:rsidRPr="00E75F02">
        <w:rPr>
          <w:color w:val="000000" w:themeColor="text1"/>
        </w:rPr>
        <w:t>m</w:t>
      </w:r>
      <w:r w:rsidRPr="00E75F02">
        <w:rPr>
          <w:color w:val="000000" w:themeColor="text1"/>
        </w:rPr>
        <w:t xml:space="preserve">icroaggressions in the </w:t>
      </w:r>
      <w:r w:rsidR="005C6BE8" w:rsidRPr="00E75F02">
        <w:rPr>
          <w:color w:val="000000" w:themeColor="text1"/>
        </w:rPr>
        <w:t>r</w:t>
      </w:r>
      <w:r w:rsidRPr="00E75F02">
        <w:rPr>
          <w:color w:val="000000" w:themeColor="text1"/>
        </w:rPr>
        <w:t xml:space="preserve">esidence </w:t>
      </w:r>
      <w:r w:rsidR="005C6BE8" w:rsidRPr="00E75F02">
        <w:rPr>
          <w:color w:val="000000" w:themeColor="text1"/>
        </w:rPr>
        <w:t>h</w:t>
      </w:r>
      <w:r w:rsidRPr="00E75F02">
        <w:rPr>
          <w:color w:val="000000" w:themeColor="text1"/>
        </w:rPr>
        <w:t xml:space="preserve">alls: Experiences of </w:t>
      </w:r>
      <w:r w:rsidR="005C6BE8" w:rsidRPr="00E75F02">
        <w:rPr>
          <w:color w:val="000000" w:themeColor="text1"/>
        </w:rPr>
        <w:t>s</w:t>
      </w:r>
      <w:r w:rsidRPr="00E75F02">
        <w:rPr>
          <w:color w:val="000000" w:themeColor="text1"/>
        </w:rPr>
        <w:t xml:space="preserve">tudents of </w:t>
      </w:r>
      <w:r w:rsidR="005C6BE8" w:rsidRPr="00E75F02">
        <w:rPr>
          <w:color w:val="000000" w:themeColor="text1"/>
        </w:rPr>
        <w:t>c</w:t>
      </w:r>
      <w:r w:rsidRPr="00E75F02">
        <w:rPr>
          <w:color w:val="000000" w:themeColor="text1"/>
        </w:rPr>
        <w:t xml:space="preserve">olor at a </w:t>
      </w:r>
      <w:r w:rsidR="005C6BE8" w:rsidRPr="00E75F02">
        <w:rPr>
          <w:color w:val="000000" w:themeColor="text1"/>
        </w:rPr>
        <w:t>p</w:t>
      </w:r>
      <w:r w:rsidRPr="00E75F02">
        <w:rPr>
          <w:color w:val="000000" w:themeColor="text1"/>
        </w:rPr>
        <w:t xml:space="preserve">redominantly White </w:t>
      </w:r>
      <w:r w:rsidR="005C6BE8" w:rsidRPr="00E75F02">
        <w:rPr>
          <w:color w:val="000000" w:themeColor="text1"/>
        </w:rPr>
        <w:t>u</w:t>
      </w:r>
      <w:r w:rsidRPr="00E75F02">
        <w:rPr>
          <w:color w:val="000000" w:themeColor="text1"/>
        </w:rPr>
        <w:t xml:space="preserve">niversity. </w:t>
      </w:r>
      <w:r w:rsidRPr="00E75F02">
        <w:rPr>
          <w:i/>
          <w:iCs w:val="0"/>
          <w:color w:val="000000" w:themeColor="text1"/>
        </w:rPr>
        <w:t>Journal of Diversity in Higher Education</w:t>
      </w:r>
      <w:r w:rsidR="005C6BE8" w:rsidRPr="00E75F02">
        <w:rPr>
          <w:i/>
          <w:iCs w:val="0"/>
          <w:color w:val="000000" w:themeColor="text1"/>
        </w:rPr>
        <w:t>,</w:t>
      </w:r>
      <w:r w:rsidRPr="00E75F02">
        <w:rPr>
          <w:i/>
          <w:iCs w:val="0"/>
          <w:color w:val="000000" w:themeColor="text1"/>
        </w:rPr>
        <w:t xml:space="preserve"> 5</w:t>
      </w:r>
      <w:r w:rsidR="005C6BE8" w:rsidRPr="00E75F02">
        <w:rPr>
          <w:color w:val="000000" w:themeColor="text1"/>
        </w:rPr>
        <w:t>(</w:t>
      </w:r>
      <w:r w:rsidRPr="00E75F02">
        <w:rPr>
          <w:color w:val="000000" w:themeColor="text1"/>
        </w:rPr>
        <w:t>3</w:t>
      </w:r>
      <w:r w:rsidR="005C6BE8" w:rsidRPr="00E75F02">
        <w:rPr>
          <w:color w:val="000000" w:themeColor="text1"/>
        </w:rPr>
        <w:t>)</w:t>
      </w:r>
      <w:r w:rsidRPr="00E75F02">
        <w:rPr>
          <w:color w:val="000000" w:themeColor="text1"/>
        </w:rPr>
        <w:t>, 159-173. doi:10.1037/a0028956</w:t>
      </w:r>
    </w:p>
    <w:p w14:paraId="75C14EC8" w14:textId="2A6E8C47" w:rsidR="00A4718B" w:rsidRPr="00E75F02" w:rsidRDefault="00A4718B" w:rsidP="00556C26">
      <w:pPr>
        <w:pStyle w:val="Refs"/>
        <w:spacing w:after="0"/>
        <w:rPr>
          <w:color w:val="000000" w:themeColor="text1"/>
        </w:rPr>
      </w:pPr>
      <w:r w:rsidRPr="00E75F02">
        <w:rPr>
          <w:color w:val="000000" w:themeColor="text1"/>
        </w:rPr>
        <w:t>Heisserer</w:t>
      </w:r>
      <w:r w:rsidR="00BC1A4D" w:rsidRPr="00E75F02">
        <w:rPr>
          <w:color w:val="000000" w:themeColor="text1"/>
        </w:rPr>
        <w:t xml:space="preserve">, </w:t>
      </w:r>
      <w:r w:rsidR="00316CAC" w:rsidRPr="00E75F02">
        <w:rPr>
          <w:color w:val="000000" w:themeColor="text1"/>
        </w:rPr>
        <w:t>D. L.</w:t>
      </w:r>
      <w:r w:rsidR="00E57420" w:rsidRPr="00E75F02">
        <w:rPr>
          <w:color w:val="000000" w:themeColor="text1"/>
        </w:rPr>
        <w:t>,</w:t>
      </w:r>
      <w:r w:rsidRPr="00E75F02">
        <w:rPr>
          <w:color w:val="000000" w:themeColor="text1"/>
        </w:rPr>
        <w:t xml:space="preserve"> &amp; Parette, </w:t>
      </w:r>
      <w:r w:rsidR="00316CAC" w:rsidRPr="00E75F02">
        <w:rPr>
          <w:color w:val="000000" w:themeColor="text1"/>
        </w:rPr>
        <w:t>P. (</w:t>
      </w:r>
      <w:r w:rsidRPr="00E75F02">
        <w:rPr>
          <w:color w:val="000000" w:themeColor="text1"/>
        </w:rPr>
        <w:t>2002</w:t>
      </w:r>
      <w:r w:rsidR="00316CAC" w:rsidRPr="00E75F02">
        <w:rPr>
          <w:color w:val="000000" w:themeColor="text1"/>
        </w:rPr>
        <w:t>)</w:t>
      </w:r>
      <w:r w:rsidR="00E76A2A" w:rsidRPr="00E75F02">
        <w:rPr>
          <w:color w:val="000000" w:themeColor="text1"/>
        </w:rPr>
        <w:t>.</w:t>
      </w:r>
      <w:r w:rsidR="00283C6E" w:rsidRPr="00E75F02">
        <w:rPr>
          <w:color w:val="000000" w:themeColor="text1"/>
        </w:rPr>
        <w:t xml:space="preserve"> </w:t>
      </w:r>
      <w:proofErr w:type="gramStart"/>
      <w:r w:rsidR="00571102" w:rsidRPr="00E75F02">
        <w:rPr>
          <w:color w:val="000000" w:themeColor="text1"/>
        </w:rPr>
        <w:t>Advising at</w:t>
      </w:r>
      <w:proofErr w:type="gramEnd"/>
      <w:r w:rsidR="00571102" w:rsidRPr="00E75F02">
        <w:rPr>
          <w:color w:val="000000" w:themeColor="text1"/>
        </w:rPr>
        <w:t xml:space="preserve"> risk students in college and university</w:t>
      </w:r>
      <w:r w:rsidR="00247563" w:rsidRPr="00E75F02">
        <w:rPr>
          <w:color w:val="000000" w:themeColor="text1"/>
        </w:rPr>
        <w:t xml:space="preserve"> </w:t>
      </w:r>
      <w:r w:rsidR="00571102" w:rsidRPr="00E75F02">
        <w:rPr>
          <w:color w:val="000000" w:themeColor="text1"/>
        </w:rPr>
        <w:t xml:space="preserve">settings, </w:t>
      </w:r>
      <w:r w:rsidR="00571102" w:rsidRPr="00E75F02">
        <w:rPr>
          <w:i/>
          <w:iCs w:val="0"/>
          <w:color w:val="000000" w:themeColor="text1"/>
        </w:rPr>
        <w:t>College Student Journal</w:t>
      </w:r>
      <w:r w:rsidR="00247563" w:rsidRPr="00E75F02">
        <w:rPr>
          <w:color w:val="000000" w:themeColor="text1"/>
        </w:rPr>
        <w:t>, 36</w:t>
      </w:r>
      <w:r w:rsidR="00F543DC" w:rsidRPr="00E75F02">
        <w:rPr>
          <w:color w:val="000000" w:themeColor="text1"/>
        </w:rPr>
        <w:t>(1)</w:t>
      </w:r>
      <w:r w:rsidR="00B6598B" w:rsidRPr="00E75F02">
        <w:rPr>
          <w:color w:val="000000" w:themeColor="text1"/>
        </w:rPr>
        <w:t>.</w:t>
      </w:r>
      <w:r w:rsidR="00B6598B" w:rsidRPr="00E75F02">
        <w:rPr>
          <w:color w:val="000000" w:themeColor="text1"/>
          <w:shd w:val="clear" w:color="auto" w:fill="F5F5F5"/>
        </w:rPr>
        <w:t xml:space="preserve"> </w:t>
      </w:r>
      <w:r w:rsidR="00B6598B" w:rsidRPr="00E75F02">
        <w:rPr>
          <w:color w:val="000000" w:themeColor="text1"/>
        </w:rPr>
        <w:t>https://search-ebscohost-com.lopes.idm.oclc.org/login.aspx?direct=true&amp;db=ehh&amp;AN=6539430&amp;site=eds-live&amp;scope=site</w:t>
      </w:r>
    </w:p>
    <w:p w14:paraId="13F847BE" w14:textId="702E2BBD" w:rsidR="00A4718B" w:rsidRPr="00E75F02" w:rsidRDefault="00A4718B" w:rsidP="00556C26">
      <w:pPr>
        <w:pStyle w:val="Refs"/>
        <w:spacing w:after="0"/>
        <w:rPr>
          <w:color w:val="000000" w:themeColor="text1"/>
        </w:rPr>
      </w:pPr>
      <w:r w:rsidRPr="00E75F02">
        <w:rPr>
          <w:color w:val="000000" w:themeColor="text1"/>
          <w:shd w:val="clear" w:color="auto" w:fill="FFFFFF"/>
        </w:rPr>
        <w:t>Henderson, T.</w:t>
      </w:r>
      <w:r w:rsidR="00E57420" w:rsidRPr="00E75F02">
        <w:rPr>
          <w:color w:val="000000" w:themeColor="text1"/>
          <w:shd w:val="clear" w:color="auto" w:fill="FFFFFF"/>
        </w:rPr>
        <w:t xml:space="preserve"> </w:t>
      </w:r>
      <w:r w:rsidRPr="00E75F02">
        <w:rPr>
          <w:color w:val="000000" w:themeColor="text1"/>
          <w:shd w:val="clear" w:color="auto" w:fill="FFFFFF"/>
        </w:rPr>
        <w:t>L., Hunter, A.</w:t>
      </w:r>
      <w:r w:rsidR="00E57420" w:rsidRPr="00E75F02">
        <w:rPr>
          <w:color w:val="000000" w:themeColor="text1"/>
          <w:shd w:val="clear" w:color="auto" w:fill="FFFFFF"/>
        </w:rPr>
        <w:t xml:space="preserve"> </w:t>
      </w:r>
      <w:r w:rsidRPr="00E75F02">
        <w:rPr>
          <w:color w:val="000000" w:themeColor="text1"/>
          <w:shd w:val="clear" w:color="auto" w:fill="FFFFFF"/>
        </w:rPr>
        <w:t>G., &amp; Hildreth, G.</w:t>
      </w:r>
      <w:r w:rsidR="00E57420" w:rsidRPr="00E75F02">
        <w:rPr>
          <w:color w:val="000000" w:themeColor="text1"/>
          <w:shd w:val="clear" w:color="auto" w:fill="FFFFFF"/>
        </w:rPr>
        <w:t xml:space="preserve"> </w:t>
      </w:r>
      <w:r w:rsidRPr="00E75F02">
        <w:rPr>
          <w:color w:val="000000" w:themeColor="text1"/>
          <w:shd w:val="clear" w:color="auto" w:fill="FFFFFF"/>
        </w:rPr>
        <w:t xml:space="preserve">J. (2010). Outsiders within the </w:t>
      </w:r>
      <w:r w:rsidR="00E57420" w:rsidRPr="00E75F02">
        <w:rPr>
          <w:color w:val="000000" w:themeColor="text1"/>
          <w:shd w:val="clear" w:color="auto" w:fill="FFFFFF"/>
        </w:rPr>
        <w:t>a</w:t>
      </w:r>
      <w:r w:rsidRPr="00E75F02">
        <w:rPr>
          <w:color w:val="000000" w:themeColor="text1"/>
          <w:shd w:val="clear" w:color="auto" w:fill="FFFFFF"/>
        </w:rPr>
        <w:t xml:space="preserve">cademy: Strategies for </w:t>
      </w:r>
      <w:r w:rsidR="00E57420" w:rsidRPr="00E75F02">
        <w:rPr>
          <w:color w:val="000000" w:themeColor="text1"/>
          <w:shd w:val="clear" w:color="auto" w:fill="FFFFFF"/>
        </w:rPr>
        <w:t>r</w:t>
      </w:r>
      <w:r w:rsidRPr="00E75F02">
        <w:rPr>
          <w:color w:val="000000" w:themeColor="text1"/>
          <w:shd w:val="clear" w:color="auto" w:fill="FFFFFF"/>
        </w:rPr>
        <w:t xml:space="preserve">esistance and </w:t>
      </w:r>
      <w:r w:rsidR="00E57420" w:rsidRPr="00E75F02">
        <w:rPr>
          <w:color w:val="000000" w:themeColor="text1"/>
          <w:shd w:val="clear" w:color="auto" w:fill="FFFFFF"/>
        </w:rPr>
        <w:t>m</w:t>
      </w:r>
      <w:r w:rsidRPr="00E75F02">
        <w:rPr>
          <w:color w:val="000000" w:themeColor="text1"/>
          <w:shd w:val="clear" w:color="auto" w:fill="FFFFFF"/>
        </w:rPr>
        <w:t xml:space="preserve">entoring African American </w:t>
      </w:r>
      <w:r w:rsidR="00E57420" w:rsidRPr="00E75F02">
        <w:rPr>
          <w:color w:val="000000" w:themeColor="text1"/>
          <w:shd w:val="clear" w:color="auto" w:fill="FFFFFF"/>
        </w:rPr>
        <w:t>w</w:t>
      </w:r>
      <w:r w:rsidRPr="00E75F02">
        <w:rPr>
          <w:color w:val="000000" w:themeColor="text1"/>
          <w:shd w:val="clear" w:color="auto" w:fill="FFFFFF"/>
        </w:rPr>
        <w:t>omen.</w:t>
      </w:r>
      <w:r w:rsidR="00E57420" w:rsidRPr="00E75F02">
        <w:rPr>
          <w:color w:val="000000" w:themeColor="text1"/>
          <w:shd w:val="clear" w:color="auto" w:fill="FFFFFF"/>
        </w:rPr>
        <w:t xml:space="preserve"> </w:t>
      </w:r>
      <w:r w:rsidRPr="00E75F02">
        <w:rPr>
          <w:rStyle w:val="Emphasis"/>
          <w:color w:val="000000" w:themeColor="text1"/>
        </w:rPr>
        <w:t>Michigan Family Review, 14</w:t>
      </w:r>
      <w:r w:rsidRPr="00E75F02">
        <w:rPr>
          <w:color w:val="000000" w:themeColor="text1"/>
          <w:shd w:val="clear" w:color="auto" w:fill="FFFFFF"/>
        </w:rPr>
        <w:t>.</w:t>
      </w:r>
    </w:p>
    <w:p w14:paraId="0C059800" w14:textId="77777777" w:rsidR="00A4718B" w:rsidRPr="00E75F02" w:rsidRDefault="00A4718B" w:rsidP="00556C26">
      <w:pPr>
        <w:pStyle w:val="NormalWeb"/>
        <w:spacing w:before="0" w:beforeAutospacing="0" w:after="0" w:afterAutospacing="0" w:line="480" w:lineRule="auto"/>
        <w:ind w:left="720" w:hanging="720"/>
        <w:contextualSpacing/>
        <w:rPr>
          <w:color w:val="000000" w:themeColor="text1"/>
        </w:rPr>
      </w:pPr>
      <w:r w:rsidRPr="00E75F02">
        <w:rPr>
          <w:color w:val="000000" w:themeColor="text1"/>
        </w:rPr>
        <w:t xml:space="preserve">Hill, L. K., Kobayashi, I., &amp; Hughes, J. W. (2007). Perceived racism and ambulatory blood pressure in African American college students. </w:t>
      </w:r>
      <w:r w:rsidRPr="00E75F02">
        <w:rPr>
          <w:i/>
          <w:iCs/>
          <w:color w:val="000000" w:themeColor="text1"/>
        </w:rPr>
        <w:t>Journal of Black Psychology, 33</w:t>
      </w:r>
      <w:r w:rsidRPr="00E75F02">
        <w:rPr>
          <w:color w:val="000000" w:themeColor="text1"/>
        </w:rPr>
        <w:t>, 404-421. doi:10.1177/0095798407307042</w:t>
      </w:r>
    </w:p>
    <w:p w14:paraId="55A71325" w14:textId="77777777" w:rsidR="00E57420" w:rsidRPr="00E75F02" w:rsidRDefault="00E57420" w:rsidP="00556C26">
      <w:pPr>
        <w:pStyle w:val="NormalWeb"/>
        <w:spacing w:before="0" w:beforeAutospacing="0" w:after="0" w:afterAutospacing="0" w:line="480" w:lineRule="auto"/>
        <w:ind w:left="720" w:hanging="720"/>
        <w:contextualSpacing/>
        <w:rPr>
          <w:color w:val="000000" w:themeColor="text1"/>
        </w:rPr>
      </w:pPr>
      <w:r w:rsidRPr="00E75F02">
        <w:rPr>
          <w:color w:val="000000" w:themeColor="text1"/>
        </w:rPr>
        <w:t xml:space="preserve">Hill, L. M. (2019). </w:t>
      </w:r>
      <w:r w:rsidRPr="00E75F02">
        <w:rPr>
          <w:i/>
          <w:iCs/>
          <w:color w:val="000000" w:themeColor="text1"/>
        </w:rPr>
        <w:t>A descriptive qualitative study of parental perceptions of the influence deployment has on their child’s academic performance</w:t>
      </w:r>
      <w:r w:rsidRPr="00E75F02">
        <w:rPr>
          <w:color w:val="000000" w:themeColor="text1"/>
        </w:rPr>
        <w:t xml:space="preserve"> (Doctoral dissertation). Available from ProQuest Dissertations and Theses database. (UMI No. 13810564)</w:t>
      </w:r>
    </w:p>
    <w:p w14:paraId="4DA4E2A2" w14:textId="157B2538" w:rsidR="00A4718B" w:rsidRPr="00E75F02" w:rsidRDefault="00A4718B" w:rsidP="00556C26">
      <w:pPr>
        <w:pStyle w:val="NormalWeb"/>
        <w:spacing w:before="0" w:beforeAutospacing="0" w:after="0" w:afterAutospacing="0" w:line="480" w:lineRule="auto"/>
        <w:ind w:left="720" w:hanging="720"/>
        <w:contextualSpacing/>
        <w:rPr>
          <w:color w:val="000000" w:themeColor="text1"/>
        </w:rPr>
      </w:pPr>
      <w:proofErr w:type="spellStart"/>
      <w:r w:rsidRPr="00E75F02">
        <w:rPr>
          <w:color w:val="000000" w:themeColor="text1"/>
        </w:rPr>
        <w:lastRenderedPageBreak/>
        <w:t>Himelhoch</w:t>
      </w:r>
      <w:proofErr w:type="spellEnd"/>
      <w:r w:rsidRPr="00E75F02">
        <w:rPr>
          <w:color w:val="000000" w:themeColor="text1"/>
        </w:rPr>
        <w:t xml:space="preserve">, C., Nichols, A., Ball, S., </w:t>
      </w:r>
      <w:r w:rsidR="005C6BE8" w:rsidRPr="00E75F02">
        <w:rPr>
          <w:color w:val="000000" w:themeColor="text1"/>
        </w:rPr>
        <w:t xml:space="preserve">&amp; </w:t>
      </w:r>
      <w:r w:rsidRPr="00E75F02">
        <w:rPr>
          <w:color w:val="000000" w:themeColor="text1"/>
        </w:rPr>
        <w:t xml:space="preserve">Black, L. (1997). A comparative study of the factors which predict persistence for African American students at historically Black institutions and predominantly White institutions. </w:t>
      </w:r>
    </w:p>
    <w:p w14:paraId="49974841" w14:textId="62070621" w:rsidR="00A4718B" w:rsidRPr="00E75F02" w:rsidRDefault="00A4718B" w:rsidP="00556C26">
      <w:pPr>
        <w:pStyle w:val="NormalWeb"/>
        <w:spacing w:before="0" w:beforeAutospacing="0" w:after="0" w:afterAutospacing="0" w:line="480" w:lineRule="auto"/>
        <w:ind w:left="720" w:hanging="720"/>
        <w:contextualSpacing/>
        <w:rPr>
          <w:color w:val="000000" w:themeColor="text1"/>
        </w:rPr>
      </w:pPr>
      <w:r w:rsidRPr="00E75F02">
        <w:rPr>
          <w:color w:val="000000" w:themeColor="text1"/>
        </w:rPr>
        <w:t xml:space="preserve">Holland, T. (2016). Closing achievement gaps can boost enrollment and completion. </w:t>
      </w:r>
      <w:r w:rsidRPr="00E75F02">
        <w:rPr>
          <w:i/>
          <w:iCs/>
          <w:color w:val="000000" w:themeColor="text1"/>
        </w:rPr>
        <w:t>Community College Week, 28</w:t>
      </w:r>
      <w:r w:rsidRPr="00E75F02">
        <w:rPr>
          <w:color w:val="000000" w:themeColor="text1"/>
        </w:rPr>
        <w:t>(17)</w:t>
      </w:r>
      <w:r w:rsidR="00DB344A" w:rsidRPr="00E75F02">
        <w:rPr>
          <w:color w:val="000000" w:themeColor="text1"/>
        </w:rPr>
        <w:t>. https://search-ebscohost-com.lopes.idm.oclc.org/login.aspx?direct=true&amp;db=ehh&amp;AN=114050022&amp;site=eds-live&amp;scope=site.</w:t>
      </w:r>
    </w:p>
    <w:p w14:paraId="4BBBB290" w14:textId="53DC3FF4" w:rsidR="00A4718B" w:rsidRPr="00E75F02" w:rsidRDefault="00A4718B" w:rsidP="00556C26">
      <w:pPr>
        <w:pStyle w:val="NormalWeb"/>
        <w:spacing w:before="0" w:beforeAutospacing="0" w:after="0" w:afterAutospacing="0" w:line="480" w:lineRule="auto"/>
        <w:ind w:left="720" w:hanging="720"/>
        <w:contextualSpacing/>
        <w:rPr>
          <w:color w:val="000000" w:themeColor="text1"/>
        </w:rPr>
      </w:pPr>
      <w:r w:rsidRPr="00E75F02">
        <w:rPr>
          <w:color w:val="000000" w:themeColor="text1"/>
        </w:rPr>
        <w:t xml:space="preserve">Hopwood, C. J., Good, E. W., &amp; Morey, L. C. (2018). Validity of the DSM–5 </w:t>
      </w:r>
      <w:r w:rsidR="00E6047B" w:rsidRPr="00E75F02">
        <w:rPr>
          <w:color w:val="000000" w:themeColor="text1"/>
        </w:rPr>
        <w:t>l</w:t>
      </w:r>
      <w:r w:rsidRPr="00E75F02">
        <w:rPr>
          <w:color w:val="000000" w:themeColor="text1"/>
        </w:rPr>
        <w:t xml:space="preserve">evels of </w:t>
      </w:r>
      <w:r w:rsidR="00E6047B" w:rsidRPr="00E75F02">
        <w:rPr>
          <w:color w:val="000000" w:themeColor="text1"/>
        </w:rPr>
        <w:t>p</w:t>
      </w:r>
      <w:r w:rsidRPr="00E75F02">
        <w:rPr>
          <w:color w:val="000000" w:themeColor="text1"/>
        </w:rPr>
        <w:t xml:space="preserve">ersonality </w:t>
      </w:r>
      <w:r w:rsidR="00E6047B" w:rsidRPr="00E75F02">
        <w:rPr>
          <w:color w:val="000000" w:themeColor="text1"/>
        </w:rPr>
        <w:t>f</w:t>
      </w:r>
      <w:r w:rsidRPr="00E75F02">
        <w:rPr>
          <w:color w:val="000000" w:themeColor="text1"/>
        </w:rPr>
        <w:t xml:space="preserve">unctioning </w:t>
      </w:r>
      <w:r w:rsidR="00E6047B" w:rsidRPr="00E75F02">
        <w:rPr>
          <w:color w:val="000000" w:themeColor="text1"/>
        </w:rPr>
        <w:t>s</w:t>
      </w:r>
      <w:r w:rsidRPr="00E75F02">
        <w:rPr>
          <w:color w:val="000000" w:themeColor="text1"/>
        </w:rPr>
        <w:t>cale–</w:t>
      </w:r>
      <w:r w:rsidR="00E6047B" w:rsidRPr="00E75F02">
        <w:rPr>
          <w:color w:val="000000" w:themeColor="text1"/>
        </w:rPr>
        <w:t>s</w:t>
      </w:r>
      <w:r w:rsidRPr="00E75F02">
        <w:rPr>
          <w:color w:val="000000" w:themeColor="text1"/>
        </w:rPr>
        <w:t xml:space="preserve">elf </w:t>
      </w:r>
      <w:r w:rsidR="00E6047B" w:rsidRPr="00E75F02">
        <w:rPr>
          <w:color w:val="000000" w:themeColor="text1"/>
        </w:rPr>
        <w:t>r</w:t>
      </w:r>
      <w:r w:rsidRPr="00E75F02">
        <w:rPr>
          <w:color w:val="000000" w:themeColor="text1"/>
        </w:rPr>
        <w:t>eport.</w:t>
      </w:r>
      <w:r w:rsidR="00E6047B" w:rsidRPr="00E75F02">
        <w:rPr>
          <w:color w:val="000000" w:themeColor="text1"/>
        </w:rPr>
        <w:t xml:space="preserve"> </w:t>
      </w:r>
      <w:r w:rsidRPr="00E75F02">
        <w:rPr>
          <w:i/>
          <w:iCs/>
          <w:color w:val="000000" w:themeColor="text1"/>
        </w:rPr>
        <w:t>Journal of Personality Assessment</w:t>
      </w:r>
      <w:r w:rsidRPr="00E75F02">
        <w:rPr>
          <w:color w:val="000000" w:themeColor="text1"/>
        </w:rPr>
        <w:t>,</w:t>
      </w:r>
      <w:r w:rsidR="00E6047B" w:rsidRPr="00E75F02">
        <w:rPr>
          <w:color w:val="000000" w:themeColor="text1"/>
        </w:rPr>
        <w:t xml:space="preserve"> </w:t>
      </w:r>
      <w:r w:rsidRPr="00E75F02">
        <w:rPr>
          <w:i/>
          <w:iCs/>
          <w:color w:val="000000" w:themeColor="text1"/>
        </w:rPr>
        <w:t>100</w:t>
      </w:r>
      <w:r w:rsidRPr="00E75F02">
        <w:rPr>
          <w:color w:val="000000" w:themeColor="text1"/>
        </w:rPr>
        <w:t>(6), 650–659. https://doi.org/10.1080/00223891.2017.1420660</w:t>
      </w:r>
    </w:p>
    <w:p w14:paraId="7ABE2D0E" w14:textId="3712F277" w:rsidR="00A4718B" w:rsidRPr="00E75F02" w:rsidRDefault="00A4718B" w:rsidP="00556C26">
      <w:pPr>
        <w:pStyle w:val="Refs"/>
        <w:spacing w:after="0"/>
        <w:rPr>
          <w:color w:val="000000" w:themeColor="text1"/>
          <w:shd w:val="clear" w:color="auto" w:fill="FFFFFF"/>
        </w:rPr>
      </w:pPr>
      <w:r w:rsidRPr="00E75F02">
        <w:rPr>
          <w:color w:val="000000" w:themeColor="text1"/>
          <w:shd w:val="clear" w:color="auto" w:fill="FFFFFF"/>
        </w:rPr>
        <w:t xml:space="preserve">Hornick-Lockard, B. (2021). Recruiting, </w:t>
      </w:r>
      <w:r w:rsidR="00E6047B" w:rsidRPr="00E75F02">
        <w:rPr>
          <w:color w:val="000000" w:themeColor="text1"/>
          <w:shd w:val="clear" w:color="auto" w:fill="FFFFFF"/>
        </w:rPr>
        <w:t>h</w:t>
      </w:r>
      <w:r w:rsidRPr="00E75F02">
        <w:rPr>
          <w:color w:val="000000" w:themeColor="text1"/>
          <w:shd w:val="clear" w:color="auto" w:fill="FFFFFF"/>
        </w:rPr>
        <w:t xml:space="preserve">iring and </w:t>
      </w:r>
      <w:r w:rsidR="00E6047B" w:rsidRPr="00E75F02">
        <w:rPr>
          <w:color w:val="000000" w:themeColor="text1"/>
          <w:shd w:val="clear" w:color="auto" w:fill="FFFFFF"/>
        </w:rPr>
        <w:t>r</w:t>
      </w:r>
      <w:r w:rsidRPr="00E75F02">
        <w:rPr>
          <w:color w:val="000000" w:themeColor="text1"/>
          <w:shd w:val="clear" w:color="auto" w:fill="FFFFFF"/>
        </w:rPr>
        <w:t xml:space="preserve">etaining </w:t>
      </w:r>
      <w:r w:rsidR="00E6047B" w:rsidRPr="00E75F02">
        <w:rPr>
          <w:color w:val="000000" w:themeColor="text1"/>
          <w:shd w:val="clear" w:color="auto" w:fill="FFFFFF"/>
        </w:rPr>
        <w:t>h</w:t>
      </w:r>
      <w:r w:rsidRPr="00E75F02">
        <w:rPr>
          <w:color w:val="000000" w:themeColor="text1"/>
          <w:shd w:val="clear" w:color="auto" w:fill="FFFFFF"/>
        </w:rPr>
        <w:t xml:space="preserve">ighly </w:t>
      </w:r>
      <w:r w:rsidR="00E6047B" w:rsidRPr="00E75F02">
        <w:rPr>
          <w:color w:val="000000" w:themeColor="text1"/>
          <w:shd w:val="clear" w:color="auto" w:fill="FFFFFF"/>
        </w:rPr>
        <w:t>q</w:t>
      </w:r>
      <w:r w:rsidRPr="00E75F02">
        <w:rPr>
          <w:color w:val="000000" w:themeColor="text1"/>
          <w:shd w:val="clear" w:color="auto" w:fill="FFFFFF"/>
        </w:rPr>
        <w:t xml:space="preserve">ualified </w:t>
      </w:r>
      <w:r w:rsidR="00E6047B" w:rsidRPr="00E75F02">
        <w:rPr>
          <w:color w:val="000000" w:themeColor="text1"/>
          <w:shd w:val="clear" w:color="auto" w:fill="FFFFFF"/>
        </w:rPr>
        <w:t>t</w:t>
      </w:r>
      <w:r w:rsidRPr="00E75F02">
        <w:rPr>
          <w:color w:val="000000" w:themeColor="text1"/>
          <w:shd w:val="clear" w:color="auto" w:fill="FFFFFF"/>
        </w:rPr>
        <w:t>eachers.</w:t>
      </w:r>
      <w:r w:rsidR="00E6047B" w:rsidRPr="00E75F02">
        <w:rPr>
          <w:color w:val="000000" w:themeColor="text1"/>
          <w:shd w:val="clear" w:color="auto" w:fill="FFFFFF"/>
        </w:rPr>
        <w:t xml:space="preserve"> </w:t>
      </w:r>
      <w:r w:rsidRPr="00E75F02">
        <w:rPr>
          <w:i/>
          <w:iCs w:val="0"/>
          <w:color w:val="000000" w:themeColor="text1"/>
          <w:shd w:val="clear" w:color="auto" w:fill="FFFFFF"/>
        </w:rPr>
        <w:t>Salem Press Encyclopedia</w:t>
      </w:r>
      <w:r w:rsidRPr="00E75F02">
        <w:rPr>
          <w:color w:val="000000" w:themeColor="text1"/>
          <w:shd w:val="clear" w:color="auto" w:fill="FFFFFF"/>
        </w:rPr>
        <w:t>.</w:t>
      </w:r>
    </w:p>
    <w:p w14:paraId="6CD35DC1" w14:textId="0D99F76E" w:rsidR="00A4718B" w:rsidRPr="00E75F02" w:rsidRDefault="00A4718B" w:rsidP="00556C26">
      <w:pPr>
        <w:pStyle w:val="Refs"/>
        <w:spacing w:after="0"/>
        <w:rPr>
          <w:color w:val="000000" w:themeColor="text1"/>
        </w:rPr>
      </w:pPr>
      <w:r w:rsidRPr="00E75F02">
        <w:rPr>
          <w:color w:val="000000" w:themeColor="text1"/>
        </w:rPr>
        <w:t xml:space="preserve">Houston, W. T., Graves, S. L., &amp; Fleming- Randle, M. (2010). Individual </w:t>
      </w:r>
      <w:r w:rsidR="00E6047B" w:rsidRPr="00E75F02">
        <w:rPr>
          <w:color w:val="000000" w:themeColor="text1"/>
        </w:rPr>
        <w:t>p</w:t>
      </w:r>
      <w:r w:rsidRPr="00E75F02">
        <w:rPr>
          <w:color w:val="000000" w:themeColor="text1"/>
        </w:rPr>
        <w:t xml:space="preserve">ractices to </w:t>
      </w:r>
      <w:r w:rsidR="00E6047B" w:rsidRPr="00E75F02">
        <w:rPr>
          <w:color w:val="000000" w:themeColor="text1"/>
        </w:rPr>
        <w:t>i</w:t>
      </w:r>
      <w:r w:rsidRPr="00E75F02">
        <w:rPr>
          <w:color w:val="000000" w:themeColor="text1"/>
        </w:rPr>
        <w:t xml:space="preserve">ncrease the </w:t>
      </w:r>
      <w:r w:rsidR="00E6047B" w:rsidRPr="00E75F02">
        <w:rPr>
          <w:color w:val="000000" w:themeColor="text1"/>
        </w:rPr>
        <w:t>g</w:t>
      </w:r>
      <w:r w:rsidRPr="00E75F02">
        <w:rPr>
          <w:color w:val="000000" w:themeColor="text1"/>
        </w:rPr>
        <w:t xml:space="preserve">raduation </w:t>
      </w:r>
      <w:r w:rsidR="00E6047B" w:rsidRPr="00E75F02">
        <w:rPr>
          <w:color w:val="000000" w:themeColor="text1"/>
        </w:rPr>
        <w:t>r</w:t>
      </w:r>
      <w:r w:rsidRPr="00E75F02">
        <w:rPr>
          <w:color w:val="000000" w:themeColor="text1"/>
        </w:rPr>
        <w:t xml:space="preserve">ate of African American </w:t>
      </w:r>
      <w:r w:rsidR="00E6047B" w:rsidRPr="00E75F02">
        <w:rPr>
          <w:color w:val="000000" w:themeColor="text1"/>
        </w:rPr>
        <w:t>s</w:t>
      </w:r>
      <w:r w:rsidRPr="00E75F02">
        <w:rPr>
          <w:color w:val="000000" w:themeColor="text1"/>
        </w:rPr>
        <w:t xml:space="preserve">tudents at </w:t>
      </w:r>
      <w:r w:rsidR="00517BA3" w:rsidRPr="00E75F02">
        <w:rPr>
          <w:color w:val="000000" w:themeColor="text1"/>
        </w:rPr>
        <w:t>Predominantly</w:t>
      </w:r>
      <w:r w:rsidRPr="00E75F02">
        <w:rPr>
          <w:color w:val="000000" w:themeColor="text1"/>
        </w:rPr>
        <w:t xml:space="preserve"> White </w:t>
      </w:r>
      <w:r w:rsidR="00E6047B" w:rsidRPr="00E75F02">
        <w:rPr>
          <w:color w:val="000000" w:themeColor="text1"/>
        </w:rPr>
        <w:t>c</w:t>
      </w:r>
      <w:r w:rsidRPr="00E75F02">
        <w:rPr>
          <w:color w:val="000000" w:themeColor="text1"/>
        </w:rPr>
        <w:t xml:space="preserve">olleges and </w:t>
      </w:r>
      <w:r w:rsidR="00E6047B" w:rsidRPr="00E75F02">
        <w:rPr>
          <w:color w:val="000000" w:themeColor="text1"/>
        </w:rPr>
        <w:t>u</w:t>
      </w:r>
      <w:r w:rsidRPr="00E75F02">
        <w:rPr>
          <w:color w:val="000000" w:themeColor="text1"/>
        </w:rPr>
        <w:t xml:space="preserve">niversities. </w:t>
      </w:r>
      <w:r w:rsidRPr="00E75F02">
        <w:rPr>
          <w:i/>
          <w:iCs w:val="0"/>
          <w:color w:val="000000" w:themeColor="text1"/>
        </w:rPr>
        <w:t>The Journal of College Orientation and Transition</w:t>
      </w:r>
      <w:r w:rsidRPr="00E75F02">
        <w:rPr>
          <w:color w:val="000000" w:themeColor="text1"/>
        </w:rPr>
        <w:t xml:space="preserve">, 69-77 </w:t>
      </w:r>
    </w:p>
    <w:p w14:paraId="131574E2" w14:textId="6A96ABE0" w:rsidR="00A4718B" w:rsidRPr="00E75F02" w:rsidRDefault="00A4718B" w:rsidP="00556C26">
      <w:pPr>
        <w:pStyle w:val="Refs"/>
        <w:spacing w:after="0"/>
        <w:rPr>
          <w:color w:val="000000" w:themeColor="text1"/>
        </w:rPr>
      </w:pPr>
      <w:r w:rsidRPr="00E75F02">
        <w:rPr>
          <w:color w:val="000000" w:themeColor="text1"/>
        </w:rPr>
        <w:t xml:space="preserve">Hunn, V. (2014). African American students, retention, and team-based learning: A review of the literature and recommendations for retention at </w:t>
      </w:r>
      <w:r w:rsidR="00517BA3" w:rsidRPr="00E75F02">
        <w:rPr>
          <w:color w:val="000000" w:themeColor="text1"/>
        </w:rPr>
        <w:t>Predominantly</w:t>
      </w:r>
      <w:r w:rsidRPr="00E75F02">
        <w:rPr>
          <w:color w:val="000000" w:themeColor="text1"/>
        </w:rPr>
        <w:t xml:space="preserve"> White institutions. </w:t>
      </w:r>
      <w:r w:rsidRPr="00E75F02">
        <w:rPr>
          <w:i/>
          <w:iCs w:val="0"/>
          <w:color w:val="000000" w:themeColor="text1"/>
        </w:rPr>
        <w:t>Journal of Black Studies, 45</w:t>
      </w:r>
      <w:r w:rsidRPr="00E75F02">
        <w:rPr>
          <w:color w:val="000000" w:themeColor="text1"/>
        </w:rPr>
        <w:t xml:space="preserve">(4), 301-31. </w:t>
      </w:r>
      <w:hyperlink r:id="rId57" w:history="1">
        <w:r w:rsidRPr="00E75F02">
          <w:rPr>
            <w:rStyle w:val="Hyperlink"/>
            <w:color w:val="000000" w:themeColor="text1"/>
            <w:u w:val="none"/>
            <w:shd w:val="clear" w:color="auto" w:fill="FFFFFF"/>
          </w:rPr>
          <w:t>https://doi.org/10.1177/0021934714529594</w:t>
        </w:r>
      </w:hyperlink>
    </w:p>
    <w:p w14:paraId="3931B940" w14:textId="77777777" w:rsidR="00A4718B" w:rsidRPr="00E75F02" w:rsidRDefault="00A4718B" w:rsidP="00556C26">
      <w:pPr>
        <w:pStyle w:val="Refs"/>
        <w:spacing w:after="0"/>
        <w:rPr>
          <w:color w:val="000000" w:themeColor="text1"/>
        </w:rPr>
      </w:pPr>
      <w:r w:rsidRPr="00E75F02">
        <w:rPr>
          <w:color w:val="000000" w:themeColor="text1"/>
        </w:rPr>
        <w:t xml:space="preserve">Hurd, N. M., Varner, F. A., Caldwell, C. H., &amp; Zimmerman, M. A. (2014). Does perceived racial discrimination predict changes in psychological distress and </w:t>
      </w:r>
      <w:r w:rsidRPr="00E75F02">
        <w:rPr>
          <w:color w:val="000000" w:themeColor="text1"/>
        </w:rPr>
        <w:lastRenderedPageBreak/>
        <w:t xml:space="preserve">substance use over time? An examination among Black emerging adults. </w:t>
      </w:r>
      <w:r w:rsidRPr="00E75F02">
        <w:rPr>
          <w:i/>
          <w:iCs w:val="0"/>
          <w:color w:val="000000" w:themeColor="text1"/>
        </w:rPr>
        <w:t>Developmental Psychology, 50</w:t>
      </w:r>
      <w:r w:rsidRPr="00E75F02">
        <w:rPr>
          <w:color w:val="000000" w:themeColor="text1"/>
        </w:rPr>
        <w:t>, 1910-1918. doi:10.1037/a0036438</w:t>
      </w:r>
    </w:p>
    <w:p w14:paraId="439C9A1A" w14:textId="77777777" w:rsidR="00A4718B" w:rsidRPr="00E75F02" w:rsidRDefault="00A4718B" w:rsidP="00556C26">
      <w:pPr>
        <w:pStyle w:val="Refs"/>
        <w:spacing w:after="0"/>
        <w:rPr>
          <w:color w:val="000000" w:themeColor="text1"/>
        </w:rPr>
      </w:pPr>
      <w:r w:rsidRPr="00E75F02">
        <w:rPr>
          <w:color w:val="000000" w:themeColor="text1"/>
        </w:rPr>
        <w:t>Hurtado, S., &amp; Alvarado, A. R. (2015). Discrimination and bias, underrepresentation, and sense of belonging on campus. Los Angeles, CA: Higher Education Research Institute.</w:t>
      </w:r>
    </w:p>
    <w:p w14:paraId="05342B74" w14:textId="66E5DBDB" w:rsidR="00D7455E" w:rsidRPr="00E75F02" w:rsidRDefault="00D7455E" w:rsidP="00556C26">
      <w:pPr>
        <w:pStyle w:val="Refs"/>
        <w:spacing w:after="0"/>
        <w:rPr>
          <w:color w:val="000000" w:themeColor="text1"/>
        </w:rPr>
      </w:pPr>
      <w:r w:rsidRPr="00E75F02">
        <w:rPr>
          <w:color w:val="000000" w:themeColor="text1"/>
        </w:rPr>
        <w:t xml:space="preserve">Ingram, L., &amp; Wallace, B. (2019). “It </w:t>
      </w:r>
      <w:r w:rsidR="00E6047B" w:rsidRPr="00E75F02">
        <w:rPr>
          <w:color w:val="000000" w:themeColor="text1"/>
        </w:rPr>
        <w:t>c</w:t>
      </w:r>
      <w:r w:rsidRPr="00E75F02">
        <w:rPr>
          <w:color w:val="000000" w:themeColor="text1"/>
        </w:rPr>
        <w:t xml:space="preserve">reates </w:t>
      </w:r>
      <w:r w:rsidR="00E6047B" w:rsidRPr="00E75F02">
        <w:rPr>
          <w:color w:val="000000" w:themeColor="text1"/>
        </w:rPr>
        <w:t>f</w:t>
      </w:r>
      <w:r w:rsidRPr="00E75F02">
        <w:rPr>
          <w:color w:val="000000" w:themeColor="text1"/>
        </w:rPr>
        <w:t xml:space="preserve">ear and </w:t>
      </w:r>
      <w:r w:rsidR="00E6047B" w:rsidRPr="00E75F02">
        <w:rPr>
          <w:color w:val="000000" w:themeColor="text1"/>
        </w:rPr>
        <w:t>d</w:t>
      </w:r>
      <w:r w:rsidRPr="00E75F02">
        <w:rPr>
          <w:color w:val="000000" w:themeColor="text1"/>
        </w:rPr>
        <w:t xml:space="preserve">ivides </w:t>
      </w:r>
      <w:r w:rsidR="00E6047B" w:rsidRPr="00E75F02">
        <w:rPr>
          <w:color w:val="000000" w:themeColor="text1"/>
        </w:rPr>
        <w:t>u</w:t>
      </w:r>
      <w:r w:rsidRPr="00E75F02">
        <w:rPr>
          <w:color w:val="000000" w:themeColor="text1"/>
        </w:rPr>
        <w:t xml:space="preserve">s:” Minority </w:t>
      </w:r>
      <w:r w:rsidR="00E6047B" w:rsidRPr="00E75F02">
        <w:rPr>
          <w:color w:val="000000" w:themeColor="text1"/>
        </w:rPr>
        <w:t>c</w:t>
      </w:r>
      <w:r w:rsidRPr="00E75F02">
        <w:rPr>
          <w:color w:val="000000" w:themeColor="text1"/>
        </w:rPr>
        <w:t xml:space="preserve">ollege </w:t>
      </w:r>
      <w:r w:rsidR="00E6047B" w:rsidRPr="00E75F02">
        <w:rPr>
          <w:color w:val="000000" w:themeColor="text1"/>
        </w:rPr>
        <w:t>s</w:t>
      </w:r>
      <w:r w:rsidRPr="00E75F02">
        <w:rPr>
          <w:color w:val="000000" w:themeColor="text1"/>
        </w:rPr>
        <w:t xml:space="preserve">tudents’ </w:t>
      </w:r>
      <w:r w:rsidR="00E6047B" w:rsidRPr="00E75F02">
        <w:rPr>
          <w:color w:val="000000" w:themeColor="text1"/>
        </w:rPr>
        <w:t>e</w:t>
      </w:r>
      <w:r w:rsidRPr="00E75F02">
        <w:rPr>
          <w:color w:val="000000" w:themeColor="text1"/>
        </w:rPr>
        <w:t xml:space="preserve">xperiences of </w:t>
      </w:r>
      <w:r w:rsidR="00E6047B" w:rsidRPr="00E75F02">
        <w:rPr>
          <w:color w:val="000000" w:themeColor="text1"/>
        </w:rPr>
        <w:t>s</w:t>
      </w:r>
      <w:r w:rsidRPr="00E75F02">
        <w:rPr>
          <w:color w:val="000000" w:themeColor="text1"/>
        </w:rPr>
        <w:t xml:space="preserve">tress from </w:t>
      </w:r>
      <w:r w:rsidR="00E6047B" w:rsidRPr="00E75F02">
        <w:rPr>
          <w:color w:val="000000" w:themeColor="text1"/>
        </w:rPr>
        <w:t>r</w:t>
      </w:r>
      <w:r w:rsidRPr="00E75F02">
        <w:rPr>
          <w:color w:val="000000" w:themeColor="text1"/>
        </w:rPr>
        <w:t xml:space="preserve">acism, </w:t>
      </w:r>
      <w:r w:rsidR="00E6047B" w:rsidRPr="00E75F02">
        <w:rPr>
          <w:color w:val="000000" w:themeColor="text1"/>
        </w:rPr>
        <w:t>c</w:t>
      </w:r>
      <w:r w:rsidRPr="00E75F02">
        <w:rPr>
          <w:color w:val="000000" w:themeColor="text1"/>
        </w:rPr>
        <w:t xml:space="preserve">oping </w:t>
      </w:r>
      <w:r w:rsidR="00E6047B" w:rsidRPr="00E75F02">
        <w:rPr>
          <w:color w:val="000000" w:themeColor="text1"/>
        </w:rPr>
        <w:t>r</w:t>
      </w:r>
      <w:r w:rsidRPr="00E75F02">
        <w:rPr>
          <w:color w:val="000000" w:themeColor="text1"/>
        </w:rPr>
        <w:t xml:space="preserve">esponses, and </w:t>
      </w:r>
      <w:r w:rsidR="00E6047B" w:rsidRPr="00E75F02">
        <w:rPr>
          <w:color w:val="000000" w:themeColor="text1"/>
        </w:rPr>
        <w:t>r</w:t>
      </w:r>
      <w:r w:rsidRPr="00E75F02">
        <w:rPr>
          <w:color w:val="000000" w:themeColor="text1"/>
        </w:rPr>
        <w:t xml:space="preserve">ecommendations for </w:t>
      </w:r>
      <w:r w:rsidR="00E6047B" w:rsidRPr="00E75F02">
        <w:rPr>
          <w:color w:val="000000" w:themeColor="text1"/>
        </w:rPr>
        <w:t>c</w:t>
      </w:r>
      <w:r w:rsidRPr="00E75F02">
        <w:rPr>
          <w:color w:val="000000" w:themeColor="text1"/>
        </w:rPr>
        <w:t>olleges.</w:t>
      </w:r>
      <w:r w:rsidR="00E6047B" w:rsidRPr="00E75F02">
        <w:rPr>
          <w:color w:val="000000" w:themeColor="text1"/>
        </w:rPr>
        <w:t xml:space="preserve"> </w:t>
      </w:r>
      <w:r w:rsidRPr="00E75F02">
        <w:rPr>
          <w:i/>
          <w:iCs w:val="0"/>
          <w:color w:val="000000" w:themeColor="text1"/>
        </w:rPr>
        <w:t>Journal of Health Disparities Research &amp; Practice,</w:t>
      </w:r>
      <w:r w:rsidR="00E6047B" w:rsidRPr="00E75F02">
        <w:rPr>
          <w:i/>
          <w:iCs w:val="0"/>
          <w:color w:val="000000" w:themeColor="text1"/>
        </w:rPr>
        <w:t xml:space="preserve"> </w:t>
      </w:r>
      <w:r w:rsidRPr="00E75F02">
        <w:rPr>
          <w:i/>
          <w:iCs w:val="0"/>
          <w:color w:val="000000" w:themeColor="text1"/>
        </w:rPr>
        <w:t>12</w:t>
      </w:r>
      <w:r w:rsidRPr="00E75F02">
        <w:rPr>
          <w:color w:val="000000" w:themeColor="text1"/>
        </w:rPr>
        <w:t xml:space="preserve">(1), 80–112. </w:t>
      </w:r>
      <w:hyperlink r:id="rId58" w:history="1">
        <w:r w:rsidRPr="00E75F02">
          <w:rPr>
            <w:rStyle w:val="Hyperlink"/>
            <w:color w:val="000000" w:themeColor="text1"/>
            <w:u w:val="none"/>
          </w:rPr>
          <w:t>https://digitalscholarship.unlv.edu/jhdrp/vol12/iss1/6</w:t>
        </w:r>
      </w:hyperlink>
    </w:p>
    <w:p w14:paraId="3D73B90A" w14:textId="2FD13AE7" w:rsidR="00D7455E" w:rsidRPr="00E75F02" w:rsidRDefault="00D7455E" w:rsidP="00556C26">
      <w:pPr>
        <w:pStyle w:val="APAReference"/>
        <w:spacing w:after="0"/>
        <w:rPr>
          <w:color w:val="000000" w:themeColor="text1"/>
          <w:szCs w:val="24"/>
          <w:shd w:val="clear" w:color="auto" w:fill="F5F5F5"/>
        </w:rPr>
      </w:pPr>
      <w:r w:rsidRPr="00E75F02">
        <w:rPr>
          <w:color w:val="000000" w:themeColor="text1"/>
          <w:szCs w:val="24"/>
        </w:rPr>
        <w:t xml:space="preserve">Isik, U., El Tahir, O., </w:t>
      </w:r>
      <w:proofErr w:type="spellStart"/>
      <w:r w:rsidRPr="00E75F02">
        <w:rPr>
          <w:color w:val="000000" w:themeColor="text1"/>
          <w:szCs w:val="24"/>
        </w:rPr>
        <w:t>Meeter</w:t>
      </w:r>
      <w:proofErr w:type="spellEnd"/>
      <w:r w:rsidRPr="00E75F02">
        <w:rPr>
          <w:color w:val="000000" w:themeColor="text1"/>
          <w:szCs w:val="24"/>
        </w:rPr>
        <w:t>, M., Heymans, M.</w:t>
      </w:r>
      <w:r w:rsidR="001D3F07" w:rsidRPr="00E75F02">
        <w:rPr>
          <w:color w:val="000000" w:themeColor="text1"/>
          <w:szCs w:val="24"/>
        </w:rPr>
        <w:t xml:space="preserve"> </w:t>
      </w:r>
      <w:r w:rsidRPr="00E75F02">
        <w:rPr>
          <w:color w:val="000000" w:themeColor="text1"/>
          <w:szCs w:val="24"/>
        </w:rPr>
        <w:t>W., Jansma, E.</w:t>
      </w:r>
      <w:r w:rsidR="001D3F07" w:rsidRPr="00E75F02">
        <w:rPr>
          <w:color w:val="000000" w:themeColor="text1"/>
          <w:szCs w:val="24"/>
        </w:rPr>
        <w:t xml:space="preserve"> </w:t>
      </w:r>
      <w:r w:rsidRPr="00E75F02">
        <w:rPr>
          <w:color w:val="000000" w:themeColor="text1"/>
          <w:szCs w:val="24"/>
        </w:rPr>
        <w:t xml:space="preserve">P., Croiset, G., &amp; </w:t>
      </w:r>
      <w:proofErr w:type="spellStart"/>
      <w:r w:rsidRPr="00E75F02">
        <w:rPr>
          <w:color w:val="000000" w:themeColor="text1"/>
          <w:szCs w:val="24"/>
        </w:rPr>
        <w:t>Kursurkar</w:t>
      </w:r>
      <w:proofErr w:type="spellEnd"/>
      <w:r w:rsidR="00F6491B" w:rsidRPr="00E75F02">
        <w:rPr>
          <w:color w:val="000000" w:themeColor="text1"/>
          <w:szCs w:val="24"/>
        </w:rPr>
        <w:t>,</w:t>
      </w:r>
      <w:r w:rsidRPr="00E75F02">
        <w:rPr>
          <w:color w:val="000000" w:themeColor="text1"/>
          <w:szCs w:val="24"/>
        </w:rPr>
        <w:t xml:space="preserve"> R.</w:t>
      </w:r>
      <w:r w:rsidR="001D3F07" w:rsidRPr="00E75F02">
        <w:rPr>
          <w:color w:val="000000" w:themeColor="text1"/>
          <w:szCs w:val="24"/>
        </w:rPr>
        <w:t xml:space="preserve"> </w:t>
      </w:r>
      <w:r w:rsidRPr="00E75F02">
        <w:rPr>
          <w:color w:val="000000" w:themeColor="text1"/>
          <w:szCs w:val="24"/>
        </w:rPr>
        <w:t xml:space="preserve">A. (2018). Factors influencing academic motivation of ethnic minority students: A review. </w:t>
      </w:r>
      <w:r w:rsidRPr="00E75F02">
        <w:rPr>
          <w:i/>
          <w:iCs/>
          <w:color w:val="000000" w:themeColor="text1"/>
          <w:szCs w:val="24"/>
        </w:rPr>
        <w:t>Sage Journals</w:t>
      </w:r>
      <w:r w:rsidR="00E6047B" w:rsidRPr="00E75F02">
        <w:rPr>
          <w:color w:val="000000" w:themeColor="text1"/>
          <w:szCs w:val="24"/>
        </w:rPr>
        <w:t>,</w:t>
      </w:r>
      <w:r w:rsidRPr="00E75F02">
        <w:rPr>
          <w:color w:val="000000" w:themeColor="text1"/>
          <w:szCs w:val="24"/>
        </w:rPr>
        <w:t xml:space="preserve"> 1-23. DOI: 10.1177/2158244018785412</w:t>
      </w:r>
    </w:p>
    <w:p w14:paraId="235CC0EA" w14:textId="61D3015A" w:rsidR="001125CC" w:rsidRPr="00E75F02" w:rsidRDefault="001125CC" w:rsidP="00556C26">
      <w:pPr>
        <w:pStyle w:val="APAReference"/>
        <w:spacing w:after="0"/>
        <w:rPr>
          <w:color w:val="000000" w:themeColor="text1"/>
          <w:szCs w:val="24"/>
        </w:rPr>
      </w:pPr>
      <w:r w:rsidRPr="00E75F02">
        <w:rPr>
          <w:color w:val="000000" w:themeColor="text1"/>
          <w:szCs w:val="24"/>
        </w:rPr>
        <w:t>Jackson, B.</w:t>
      </w:r>
      <w:r w:rsidR="001D3F07" w:rsidRPr="00E75F02">
        <w:rPr>
          <w:color w:val="000000" w:themeColor="text1"/>
          <w:szCs w:val="24"/>
        </w:rPr>
        <w:t xml:space="preserve"> </w:t>
      </w:r>
      <w:r w:rsidRPr="00E75F02">
        <w:rPr>
          <w:color w:val="000000" w:themeColor="text1"/>
          <w:szCs w:val="24"/>
        </w:rPr>
        <w:t>A., &amp; Hui, H.</w:t>
      </w:r>
      <w:r w:rsidR="001D3F07" w:rsidRPr="00E75F02">
        <w:rPr>
          <w:color w:val="000000" w:themeColor="text1"/>
          <w:szCs w:val="24"/>
        </w:rPr>
        <w:t xml:space="preserve"> </w:t>
      </w:r>
      <w:r w:rsidRPr="00E75F02">
        <w:rPr>
          <w:color w:val="000000" w:themeColor="text1"/>
          <w:szCs w:val="24"/>
        </w:rPr>
        <w:t xml:space="preserve">M. (2017). Looking for brothers: Black male bonding at a predominantly White institution. </w:t>
      </w:r>
      <w:r w:rsidRPr="00E75F02">
        <w:rPr>
          <w:i/>
          <w:iCs/>
          <w:color w:val="000000" w:themeColor="text1"/>
          <w:szCs w:val="24"/>
        </w:rPr>
        <w:t>Journal of Negro Education, 86</w:t>
      </w:r>
      <w:r w:rsidRPr="00E75F02">
        <w:rPr>
          <w:color w:val="000000" w:themeColor="text1"/>
          <w:szCs w:val="24"/>
        </w:rPr>
        <w:t>(4)</w:t>
      </w:r>
    </w:p>
    <w:p w14:paraId="2C5B70F6" w14:textId="6F7031FD" w:rsidR="00E6047B" w:rsidRPr="00E75F02" w:rsidRDefault="001125CC" w:rsidP="00556C26">
      <w:pPr>
        <w:pStyle w:val="APAReference"/>
        <w:spacing w:after="0"/>
        <w:rPr>
          <w:color w:val="000000" w:themeColor="text1"/>
          <w:szCs w:val="24"/>
        </w:rPr>
      </w:pPr>
      <w:r w:rsidRPr="00E75F02">
        <w:rPr>
          <w:color w:val="000000" w:themeColor="text1"/>
          <w:szCs w:val="24"/>
        </w:rPr>
        <w:t>Jackson, C.</w:t>
      </w:r>
      <w:r w:rsidR="001D3F07" w:rsidRPr="00E75F02">
        <w:rPr>
          <w:color w:val="000000" w:themeColor="text1"/>
          <w:szCs w:val="24"/>
        </w:rPr>
        <w:t xml:space="preserve"> </w:t>
      </w:r>
      <w:r w:rsidRPr="00E75F02">
        <w:rPr>
          <w:color w:val="000000" w:themeColor="text1"/>
          <w:szCs w:val="24"/>
        </w:rPr>
        <w:t xml:space="preserve">R. (2018). The soul within: Understanding the emotional toll of underrepresentation on African American female professors at Maryland </w:t>
      </w:r>
      <w:r w:rsidR="00E6047B" w:rsidRPr="00E75F02">
        <w:rPr>
          <w:color w:val="000000" w:themeColor="text1"/>
          <w:szCs w:val="24"/>
        </w:rPr>
        <w:t>c</w:t>
      </w:r>
      <w:r w:rsidRPr="00E75F02">
        <w:rPr>
          <w:color w:val="000000" w:themeColor="text1"/>
          <w:szCs w:val="24"/>
        </w:rPr>
        <w:t xml:space="preserve">ommunity </w:t>
      </w:r>
      <w:r w:rsidR="00E6047B" w:rsidRPr="00E75F02">
        <w:rPr>
          <w:color w:val="000000" w:themeColor="text1"/>
          <w:szCs w:val="24"/>
        </w:rPr>
        <w:t>c</w:t>
      </w:r>
      <w:r w:rsidRPr="00E75F02">
        <w:rPr>
          <w:color w:val="000000" w:themeColor="text1"/>
          <w:szCs w:val="24"/>
        </w:rPr>
        <w:t xml:space="preserve">olleges. </w:t>
      </w:r>
      <w:r w:rsidRPr="00E75F02">
        <w:rPr>
          <w:i/>
          <w:color w:val="000000" w:themeColor="text1"/>
          <w:szCs w:val="24"/>
        </w:rPr>
        <w:t>Journal of Underrepresented and Minority Progress (2)</w:t>
      </w:r>
      <w:r w:rsidRPr="00E75F02">
        <w:rPr>
          <w:color w:val="000000" w:themeColor="text1"/>
          <w:szCs w:val="24"/>
        </w:rPr>
        <w:t xml:space="preserve"> 1. 4-20. Doi: 10.5281/zenodo.132217</w:t>
      </w:r>
    </w:p>
    <w:p w14:paraId="12748015" w14:textId="166593B7" w:rsidR="001125CC" w:rsidRPr="00E75F02" w:rsidRDefault="001125CC" w:rsidP="00556C26">
      <w:pPr>
        <w:pStyle w:val="APAReference"/>
        <w:spacing w:after="0"/>
        <w:rPr>
          <w:color w:val="000000" w:themeColor="text1"/>
          <w:szCs w:val="24"/>
        </w:rPr>
      </w:pPr>
      <w:r w:rsidRPr="00E75F02">
        <w:rPr>
          <w:color w:val="000000" w:themeColor="text1"/>
          <w:szCs w:val="24"/>
        </w:rPr>
        <w:t xml:space="preserve">Jager, </w:t>
      </w:r>
      <w:r w:rsidR="00E6047B" w:rsidRPr="00E75F02">
        <w:rPr>
          <w:color w:val="000000" w:themeColor="text1"/>
          <w:szCs w:val="24"/>
        </w:rPr>
        <w:t>J.,</w:t>
      </w:r>
      <w:r w:rsidRPr="00E75F02">
        <w:rPr>
          <w:color w:val="000000" w:themeColor="text1"/>
          <w:szCs w:val="24"/>
        </w:rPr>
        <w:t xml:space="preserve"> &amp; Putnick, </w:t>
      </w:r>
      <w:r w:rsidR="00E6047B" w:rsidRPr="00E75F02">
        <w:rPr>
          <w:color w:val="000000" w:themeColor="text1"/>
          <w:szCs w:val="24"/>
        </w:rPr>
        <w:t>D</w:t>
      </w:r>
      <w:r w:rsidRPr="00E75F02">
        <w:rPr>
          <w:color w:val="000000" w:themeColor="text1"/>
          <w:szCs w:val="24"/>
        </w:rPr>
        <w:t xml:space="preserve">. (2017). II. More than just convenient: The scientific merits of homogeneous convenience samples. </w:t>
      </w:r>
      <w:r w:rsidRPr="00E75F02">
        <w:rPr>
          <w:i/>
          <w:iCs/>
          <w:color w:val="000000" w:themeColor="text1"/>
          <w:szCs w:val="24"/>
        </w:rPr>
        <w:t>Monographs of the Society for Research in Child Development</w:t>
      </w:r>
      <w:r w:rsidR="00E6047B" w:rsidRPr="00E75F02">
        <w:rPr>
          <w:i/>
          <w:iCs/>
          <w:color w:val="000000" w:themeColor="text1"/>
          <w:szCs w:val="24"/>
        </w:rPr>
        <w:t>,</w:t>
      </w:r>
      <w:r w:rsidRPr="00E75F02">
        <w:rPr>
          <w:i/>
          <w:iCs/>
          <w:color w:val="000000" w:themeColor="text1"/>
          <w:szCs w:val="24"/>
        </w:rPr>
        <w:t xml:space="preserve"> 82</w:t>
      </w:r>
      <w:r w:rsidRPr="00E75F02">
        <w:rPr>
          <w:color w:val="000000" w:themeColor="text1"/>
          <w:szCs w:val="24"/>
        </w:rPr>
        <w:t xml:space="preserve">. 13-30. 10.1111/mono.12296. </w:t>
      </w:r>
    </w:p>
    <w:p w14:paraId="1A6253B6" w14:textId="2B775DDF" w:rsidR="001125CC" w:rsidRPr="00E75F02" w:rsidRDefault="001125CC" w:rsidP="00556C26">
      <w:pPr>
        <w:pStyle w:val="APAReference"/>
        <w:spacing w:after="0"/>
        <w:rPr>
          <w:color w:val="000000" w:themeColor="text1"/>
          <w:szCs w:val="24"/>
        </w:rPr>
      </w:pPr>
      <w:r w:rsidRPr="00E75F02">
        <w:rPr>
          <w:color w:val="000000" w:themeColor="text1"/>
          <w:szCs w:val="24"/>
        </w:rPr>
        <w:lastRenderedPageBreak/>
        <w:t xml:space="preserve">Jayakumar, U. M., Howard, T. C., Allen, W. R., &amp; Han, J. C. (2009). Racial </w:t>
      </w:r>
      <w:r w:rsidR="00E6047B" w:rsidRPr="00E75F02">
        <w:rPr>
          <w:color w:val="000000" w:themeColor="text1"/>
          <w:szCs w:val="24"/>
        </w:rPr>
        <w:t>p</w:t>
      </w:r>
      <w:r w:rsidRPr="00E75F02">
        <w:rPr>
          <w:color w:val="000000" w:themeColor="text1"/>
          <w:szCs w:val="24"/>
        </w:rPr>
        <w:t xml:space="preserve">rivilege in the </w:t>
      </w:r>
      <w:r w:rsidR="00E6047B" w:rsidRPr="00E75F02">
        <w:rPr>
          <w:color w:val="000000" w:themeColor="text1"/>
          <w:szCs w:val="24"/>
        </w:rPr>
        <w:t>p</w:t>
      </w:r>
      <w:r w:rsidRPr="00E75F02">
        <w:rPr>
          <w:color w:val="000000" w:themeColor="text1"/>
          <w:szCs w:val="24"/>
        </w:rPr>
        <w:t xml:space="preserve">rofessoriate: An </w:t>
      </w:r>
      <w:r w:rsidR="00E6047B" w:rsidRPr="00E75F02">
        <w:rPr>
          <w:color w:val="000000" w:themeColor="text1"/>
          <w:szCs w:val="24"/>
        </w:rPr>
        <w:t>e</w:t>
      </w:r>
      <w:r w:rsidRPr="00E75F02">
        <w:rPr>
          <w:color w:val="000000" w:themeColor="text1"/>
          <w:szCs w:val="24"/>
        </w:rPr>
        <w:t xml:space="preserve">xploration of </w:t>
      </w:r>
      <w:r w:rsidR="00E6047B" w:rsidRPr="00E75F02">
        <w:rPr>
          <w:color w:val="000000" w:themeColor="text1"/>
          <w:szCs w:val="24"/>
        </w:rPr>
        <w:t>c</w:t>
      </w:r>
      <w:r w:rsidRPr="00E75F02">
        <w:rPr>
          <w:color w:val="000000" w:themeColor="text1"/>
          <w:szCs w:val="24"/>
        </w:rPr>
        <w:t xml:space="preserve">ampus </w:t>
      </w:r>
      <w:r w:rsidR="00E6047B" w:rsidRPr="00E75F02">
        <w:rPr>
          <w:color w:val="000000" w:themeColor="text1"/>
          <w:szCs w:val="24"/>
        </w:rPr>
        <w:t>c</w:t>
      </w:r>
      <w:r w:rsidRPr="00E75F02">
        <w:rPr>
          <w:color w:val="000000" w:themeColor="text1"/>
          <w:szCs w:val="24"/>
        </w:rPr>
        <w:t xml:space="preserve">limate, </w:t>
      </w:r>
      <w:r w:rsidR="00E6047B" w:rsidRPr="00E75F02">
        <w:rPr>
          <w:color w:val="000000" w:themeColor="text1"/>
          <w:szCs w:val="24"/>
        </w:rPr>
        <w:t>r</w:t>
      </w:r>
      <w:r w:rsidRPr="00E75F02">
        <w:rPr>
          <w:color w:val="000000" w:themeColor="text1"/>
          <w:szCs w:val="24"/>
        </w:rPr>
        <w:t xml:space="preserve">etention, and </w:t>
      </w:r>
      <w:r w:rsidR="00E6047B" w:rsidRPr="00E75F02">
        <w:rPr>
          <w:color w:val="000000" w:themeColor="text1"/>
          <w:szCs w:val="24"/>
        </w:rPr>
        <w:t>s</w:t>
      </w:r>
      <w:r w:rsidRPr="00E75F02">
        <w:rPr>
          <w:color w:val="000000" w:themeColor="text1"/>
          <w:szCs w:val="24"/>
        </w:rPr>
        <w:t xml:space="preserve">atisfaction. </w:t>
      </w:r>
      <w:r w:rsidRPr="00E75F02">
        <w:rPr>
          <w:i/>
          <w:iCs/>
          <w:color w:val="000000" w:themeColor="text1"/>
          <w:szCs w:val="24"/>
        </w:rPr>
        <w:t>The Journal of Higher Education, 80</w:t>
      </w:r>
      <w:r w:rsidRPr="00E75F02">
        <w:rPr>
          <w:color w:val="000000" w:themeColor="text1"/>
          <w:szCs w:val="24"/>
        </w:rPr>
        <w:t xml:space="preserve">, 538-563. </w:t>
      </w:r>
      <w:hyperlink r:id="rId59" w:history="1">
        <w:r w:rsidRPr="00E75F02">
          <w:rPr>
            <w:rStyle w:val="Hyperlink"/>
            <w:color w:val="000000" w:themeColor="text1"/>
            <w:szCs w:val="24"/>
            <w:u w:val="none"/>
          </w:rPr>
          <w:t>https://doi.org/10.1080/00221546.2009.11779031</w:t>
        </w:r>
      </w:hyperlink>
    </w:p>
    <w:p w14:paraId="78C0E244" w14:textId="77777777" w:rsidR="00E6047B" w:rsidRPr="00E75F02" w:rsidRDefault="001125CC" w:rsidP="00556C26">
      <w:pPr>
        <w:pStyle w:val="APAReference"/>
        <w:spacing w:after="0"/>
        <w:rPr>
          <w:color w:val="000000" w:themeColor="text1"/>
          <w:szCs w:val="24"/>
          <w:shd w:val="clear" w:color="auto" w:fill="F5F5F5"/>
        </w:rPr>
      </w:pPr>
      <w:r w:rsidRPr="00E75F02">
        <w:rPr>
          <w:color w:val="000000" w:themeColor="text1"/>
          <w:szCs w:val="24"/>
        </w:rPr>
        <w:t xml:space="preserve">JBHE Research Department. (2019). Key </w:t>
      </w:r>
      <w:r w:rsidR="00E6047B" w:rsidRPr="00E75F02">
        <w:rPr>
          <w:color w:val="000000" w:themeColor="text1"/>
          <w:szCs w:val="24"/>
        </w:rPr>
        <w:t>e</w:t>
      </w:r>
      <w:r w:rsidRPr="00E75F02">
        <w:rPr>
          <w:color w:val="000000" w:themeColor="text1"/>
          <w:szCs w:val="24"/>
        </w:rPr>
        <w:t xml:space="preserve">vents in Black </w:t>
      </w:r>
      <w:r w:rsidR="00E6047B" w:rsidRPr="00E75F02">
        <w:rPr>
          <w:color w:val="000000" w:themeColor="text1"/>
          <w:szCs w:val="24"/>
        </w:rPr>
        <w:t>h</w:t>
      </w:r>
      <w:r w:rsidRPr="00E75F02">
        <w:rPr>
          <w:color w:val="000000" w:themeColor="text1"/>
          <w:szCs w:val="24"/>
        </w:rPr>
        <w:t xml:space="preserve">igher </w:t>
      </w:r>
      <w:r w:rsidR="00E6047B" w:rsidRPr="00E75F02">
        <w:rPr>
          <w:color w:val="000000" w:themeColor="text1"/>
          <w:szCs w:val="24"/>
        </w:rPr>
        <w:t>e</w:t>
      </w:r>
      <w:r w:rsidRPr="00E75F02">
        <w:rPr>
          <w:color w:val="000000" w:themeColor="text1"/>
          <w:szCs w:val="24"/>
        </w:rPr>
        <w:t xml:space="preserve">ducation. Retrieved from </w:t>
      </w:r>
      <w:r w:rsidRPr="00E75F02">
        <w:rPr>
          <w:i/>
          <w:iCs/>
          <w:color w:val="000000" w:themeColor="text1"/>
          <w:szCs w:val="24"/>
        </w:rPr>
        <w:t>The Journals of Blacks in Higher Education</w:t>
      </w:r>
      <w:r w:rsidRPr="00E75F02">
        <w:rPr>
          <w:color w:val="000000" w:themeColor="text1"/>
          <w:szCs w:val="24"/>
        </w:rPr>
        <w:t>: https://www.jbhe.com/chronology/</w:t>
      </w:r>
      <w:r w:rsidRPr="00E75F02">
        <w:rPr>
          <w:color w:val="000000" w:themeColor="text1"/>
          <w:szCs w:val="24"/>
          <w:shd w:val="clear" w:color="auto" w:fill="F5F5F5"/>
        </w:rPr>
        <w:t xml:space="preserve"> </w:t>
      </w:r>
    </w:p>
    <w:p w14:paraId="59414812" w14:textId="77777777" w:rsidR="00D02C0E" w:rsidRPr="00E75F02" w:rsidRDefault="00D02C0E" w:rsidP="00556C26">
      <w:pPr>
        <w:spacing w:after="0"/>
        <w:rPr>
          <w:color w:val="000000"/>
        </w:rPr>
      </w:pPr>
      <w:r w:rsidRPr="00974C39">
        <w:rPr>
          <w:rFonts w:ascii="Arial" w:hAnsi="Arial" w:cs="Arial"/>
          <w:color w:val="222222"/>
          <w:sz w:val="20"/>
          <w:szCs w:val="20"/>
          <w:shd w:val="clear" w:color="auto" w:fill="FFFFFF"/>
        </w:rPr>
        <w:t>Jerome, A. R. (2022). The Influence of Black Identity Development on Academic Achievement of Black College Students at PWIs.</w:t>
      </w:r>
    </w:p>
    <w:p w14:paraId="08368E1C" w14:textId="77777777" w:rsidR="00D02C0E" w:rsidRPr="00E75F02" w:rsidRDefault="00D02C0E">
      <w:pPr>
        <w:pStyle w:val="APAReference"/>
        <w:spacing w:after="0"/>
        <w:ind w:left="0" w:firstLine="0"/>
        <w:rPr>
          <w:color w:val="000000" w:themeColor="text1"/>
          <w:szCs w:val="24"/>
          <w:shd w:val="clear" w:color="auto" w:fill="F5F5F5"/>
        </w:rPr>
        <w:pPrChange w:id="1367" w:author="Felicia Williams" w:date="2024-07-11T12:47:00Z">
          <w:pPr>
            <w:pStyle w:val="APAReference"/>
            <w:spacing w:after="0"/>
          </w:pPr>
        </w:pPrChange>
      </w:pPr>
    </w:p>
    <w:p w14:paraId="5DB904B0" w14:textId="77777777" w:rsidR="001D3F07" w:rsidRPr="00E75F02" w:rsidRDefault="001D3F07" w:rsidP="00556C26">
      <w:pPr>
        <w:pStyle w:val="APAReference"/>
        <w:spacing w:after="0"/>
        <w:rPr>
          <w:color w:val="000000" w:themeColor="text1"/>
          <w:szCs w:val="24"/>
          <w:shd w:val="clear" w:color="auto" w:fill="F5F5F5"/>
        </w:rPr>
      </w:pPr>
      <w:r w:rsidRPr="00E75F02">
        <w:rPr>
          <w:color w:val="000000" w:themeColor="text1"/>
          <w:szCs w:val="24"/>
        </w:rPr>
        <w:t>Johns Hopkins University. (2018). Black students who have one Black teacher more likely to go to college. ENP Newswire. https://search-ebscohost-com.lopes.idm.oclc.org/login.aspx?direct=true&amp;db=edsgao&amp;AN=edsgcl.562020103&amp;site=eds-live&amp;scope=site</w:t>
      </w:r>
    </w:p>
    <w:p w14:paraId="2F6474EA" w14:textId="00C3AFD0" w:rsidR="001D3F07" w:rsidRPr="00E75F02" w:rsidRDefault="001D3F07" w:rsidP="00556C26">
      <w:pPr>
        <w:pStyle w:val="Refs"/>
        <w:spacing w:after="0"/>
        <w:rPr>
          <w:color w:val="000000" w:themeColor="text1"/>
        </w:rPr>
      </w:pPr>
      <w:r w:rsidRPr="00E75F02">
        <w:rPr>
          <w:color w:val="000000" w:themeColor="text1"/>
        </w:rPr>
        <w:t>Johnson, J. M., Scott, S., Phillips, T., &amp; Rush, A. (2022). Ivy issues: An exploration of Black students’ racialized interactions on Ivy League campuses.</w:t>
      </w:r>
      <w:r w:rsidRPr="00E75F02">
        <w:rPr>
          <w:i/>
          <w:iCs w:val="0"/>
          <w:color w:val="000000" w:themeColor="text1"/>
        </w:rPr>
        <w:t xml:space="preserve"> Journal of Diversity in Higher Education.</w:t>
      </w:r>
    </w:p>
    <w:p w14:paraId="126F75D1" w14:textId="656CB774" w:rsidR="001125CC" w:rsidRPr="00E75F02" w:rsidRDefault="001125CC" w:rsidP="00556C26">
      <w:pPr>
        <w:pStyle w:val="Refs"/>
        <w:spacing w:after="0"/>
        <w:rPr>
          <w:color w:val="000000" w:themeColor="text1"/>
        </w:rPr>
      </w:pPr>
      <w:r w:rsidRPr="00E75F02">
        <w:rPr>
          <w:color w:val="000000" w:themeColor="text1"/>
        </w:rPr>
        <w:t xml:space="preserve">Johnson, L. (2013). The </w:t>
      </w:r>
      <w:r w:rsidR="000B7B73" w:rsidRPr="00E75F02">
        <w:rPr>
          <w:color w:val="000000" w:themeColor="text1"/>
        </w:rPr>
        <w:t>b</w:t>
      </w:r>
      <w:r w:rsidRPr="00E75F02">
        <w:rPr>
          <w:color w:val="000000" w:themeColor="text1"/>
        </w:rPr>
        <w:t xml:space="preserve">enefits of a </w:t>
      </w:r>
      <w:r w:rsidR="000B7B73" w:rsidRPr="00E75F02">
        <w:rPr>
          <w:color w:val="000000" w:themeColor="text1"/>
        </w:rPr>
        <w:t>c</w:t>
      </w:r>
      <w:r w:rsidRPr="00E75F02">
        <w:rPr>
          <w:color w:val="000000" w:themeColor="text1"/>
        </w:rPr>
        <w:t xml:space="preserve">omprehensive </w:t>
      </w:r>
      <w:r w:rsidR="000B7B73" w:rsidRPr="00E75F02">
        <w:rPr>
          <w:color w:val="000000" w:themeColor="text1"/>
        </w:rPr>
        <w:t>r</w:t>
      </w:r>
      <w:r w:rsidRPr="00E75F02">
        <w:rPr>
          <w:color w:val="000000" w:themeColor="text1"/>
        </w:rPr>
        <w:t xml:space="preserve">etention </w:t>
      </w:r>
      <w:r w:rsidR="000B7B73" w:rsidRPr="00E75F02">
        <w:rPr>
          <w:color w:val="000000" w:themeColor="text1"/>
        </w:rPr>
        <w:t>p</w:t>
      </w:r>
      <w:r w:rsidRPr="00E75F02">
        <w:rPr>
          <w:color w:val="000000" w:themeColor="text1"/>
        </w:rPr>
        <w:t xml:space="preserve">rogram for African American </w:t>
      </w:r>
      <w:r w:rsidR="000B7B73" w:rsidRPr="00E75F02">
        <w:rPr>
          <w:color w:val="000000" w:themeColor="text1"/>
        </w:rPr>
        <w:t>s</w:t>
      </w:r>
      <w:r w:rsidRPr="00E75F02">
        <w:rPr>
          <w:color w:val="000000" w:themeColor="text1"/>
        </w:rPr>
        <w:t xml:space="preserve">tudents at a </w:t>
      </w:r>
      <w:r w:rsidR="00517BA3" w:rsidRPr="00E75F02">
        <w:rPr>
          <w:color w:val="000000" w:themeColor="text1"/>
        </w:rPr>
        <w:t>Predominantly</w:t>
      </w:r>
      <w:r w:rsidRPr="00E75F02">
        <w:rPr>
          <w:color w:val="000000" w:themeColor="text1"/>
        </w:rPr>
        <w:t xml:space="preserve"> White </w:t>
      </w:r>
      <w:r w:rsidR="000B7B73" w:rsidRPr="00E75F02">
        <w:rPr>
          <w:color w:val="000000" w:themeColor="text1"/>
        </w:rPr>
        <w:t>u</w:t>
      </w:r>
      <w:r w:rsidRPr="00E75F02">
        <w:rPr>
          <w:color w:val="000000" w:themeColor="text1"/>
        </w:rPr>
        <w:t>niversity.</w:t>
      </w:r>
      <w:r w:rsidR="000B7B73" w:rsidRPr="00E75F02">
        <w:rPr>
          <w:color w:val="000000" w:themeColor="text1"/>
        </w:rPr>
        <w:t xml:space="preserve"> </w:t>
      </w:r>
      <w:r w:rsidRPr="00E75F02">
        <w:rPr>
          <w:i/>
          <w:iCs w:val="0"/>
          <w:color w:val="000000" w:themeColor="text1"/>
        </w:rPr>
        <w:t>Interdisciplinary Journal of Teaching and Learning,</w:t>
      </w:r>
      <w:r w:rsidR="000B7B73" w:rsidRPr="00E75F02">
        <w:rPr>
          <w:i/>
          <w:iCs w:val="0"/>
          <w:color w:val="000000" w:themeColor="text1"/>
        </w:rPr>
        <w:t xml:space="preserve"> </w:t>
      </w:r>
      <w:r w:rsidRPr="00E75F02">
        <w:rPr>
          <w:i/>
          <w:iCs w:val="0"/>
          <w:color w:val="000000" w:themeColor="text1"/>
        </w:rPr>
        <w:t>3</w:t>
      </w:r>
      <w:r w:rsidRPr="00E75F02">
        <w:rPr>
          <w:color w:val="000000" w:themeColor="text1"/>
        </w:rPr>
        <w:t>(1), https://search-ebscohost-com.lopes.idm.oclc.org/login.aspx?direct=true&amp;db=eric&amp;AN=EJ1063226&amp;site=eds-live&amp;scope=site</w:t>
      </w:r>
    </w:p>
    <w:p w14:paraId="74E4BF4A" w14:textId="77777777" w:rsidR="001D3F07" w:rsidRPr="00E75F02" w:rsidRDefault="001D3F07" w:rsidP="00556C26">
      <w:pPr>
        <w:pStyle w:val="Refs"/>
        <w:spacing w:after="0"/>
        <w:rPr>
          <w:color w:val="000000" w:themeColor="text1"/>
        </w:rPr>
      </w:pPr>
      <w:r w:rsidRPr="00E75F02">
        <w:rPr>
          <w:color w:val="000000" w:themeColor="text1"/>
        </w:rPr>
        <w:t xml:space="preserve">Jones, H., Perrin, P. B., Heller, M. B., Hailu, S., &amp; Barnett, C. (2018). Black psychology graduate students’ lives matter: Using informal mentoring to create an inclusive </w:t>
      </w:r>
      <w:r w:rsidRPr="00E75F02">
        <w:rPr>
          <w:color w:val="000000" w:themeColor="text1"/>
        </w:rPr>
        <w:lastRenderedPageBreak/>
        <w:t xml:space="preserve">climate amidst national race-related events. </w:t>
      </w:r>
      <w:r w:rsidRPr="00E75F02">
        <w:rPr>
          <w:i/>
          <w:iCs w:val="0"/>
          <w:color w:val="000000" w:themeColor="text1"/>
        </w:rPr>
        <w:t>Professional Psychology: Research and Practice, 49</w:t>
      </w:r>
      <w:r w:rsidRPr="00E75F02">
        <w:rPr>
          <w:color w:val="000000" w:themeColor="text1"/>
        </w:rPr>
        <w:t>(1). doi.org/10.1037/pro0000169</w:t>
      </w:r>
    </w:p>
    <w:p w14:paraId="0FDE990D" w14:textId="3B0C2A8B" w:rsidR="001125CC" w:rsidRPr="00E75F02" w:rsidRDefault="001125CC" w:rsidP="00556C26">
      <w:pPr>
        <w:pStyle w:val="Refs"/>
        <w:spacing w:after="0"/>
        <w:rPr>
          <w:color w:val="000000" w:themeColor="text1"/>
        </w:rPr>
      </w:pPr>
      <w:r w:rsidRPr="00E75F02">
        <w:rPr>
          <w:color w:val="000000" w:themeColor="text1"/>
        </w:rPr>
        <w:t>Jorgenson</w:t>
      </w:r>
      <w:r w:rsidR="004041FB" w:rsidRPr="00E75F02">
        <w:rPr>
          <w:color w:val="000000" w:themeColor="text1"/>
        </w:rPr>
        <w:t>,</w:t>
      </w:r>
      <w:r w:rsidR="00396364" w:rsidRPr="00E75F02">
        <w:rPr>
          <w:color w:val="000000" w:themeColor="text1"/>
        </w:rPr>
        <w:t xml:space="preserve"> D. A.</w:t>
      </w:r>
      <w:r w:rsidR="007F2091" w:rsidRPr="00E75F02">
        <w:rPr>
          <w:color w:val="000000" w:themeColor="text1"/>
        </w:rPr>
        <w:t>, Farrell, L. C.</w:t>
      </w:r>
      <w:r w:rsidR="001D3F07" w:rsidRPr="00E75F02">
        <w:rPr>
          <w:color w:val="000000" w:themeColor="text1"/>
        </w:rPr>
        <w:t>,</w:t>
      </w:r>
      <w:r w:rsidR="007F2091" w:rsidRPr="00E75F02">
        <w:rPr>
          <w:color w:val="000000" w:themeColor="text1"/>
        </w:rPr>
        <w:t xml:space="preserve"> Fudge, J</w:t>
      </w:r>
      <w:r w:rsidR="001D3F07" w:rsidRPr="00E75F02">
        <w:rPr>
          <w:color w:val="000000" w:themeColor="text1"/>
        </w:rPr>
        <w:t>.</w:t>
      </w:r>
      <w:r w:rsidR="007F2091" w:rsidRPr="00E75F02">
        <w:rPr>
          <w:color w:val="000000" w:themeColor="text1"/>
        </w:rPr>
        <w:t xml:space="preserve"> L.</w:t>
      </w:r>
      <w:r w:rsidR="001D3F07" w:rsidRPr="00E75F02">
        <w:rPr>
          <w:color w:val="000000" w:themeColor="text1"/>
        </w:rPr>
        <w:t>,</w:t>
      </w:r>
      <w:r w:rsidR="007F2091" w:rsidRPr="00E75F02">
        <w:rPr>
          <w:color w:val="000000" w:themeColor="text1"/>
        </w:rPr>
        <w:t xml:space="preserve"> &amp; Pritchard, A</w:t>
      </w:r>
      <w:r w:rsidR="00400F18" w:rsidRPr="00E75F02">
        <w:rPr>
          <w:color w:val="000000" w:themeColor="text1"/>
        </w:rPr>
        <w:t xml:space="preserve">. (2018). College </w:t>
      </w:r>
      <w:r w:rsidR="000B7B73" w:rsidRPr="00E75F02">
        <w:rPr>
          <w:color w:val="000000" w:themeColor="text1"/>
        </w:rPr>
        <w:t>c</w:t>
      </w:r>
      <w:r w:rsidR="00400F18" w:rsidRPr="00E75F02">
        <w:rPr>
          <w:color w:val="000000" w:themeColor="text1"/>
        </w:rPr>
        <w:t>onnectedness: The stude</w:t>
      </w:r>
      <w:r w:rsidR="004078A6" w:rsidRPr="00E75F02">
        <w:rPr>
          <w:color w:val="000000" w:themeColor="text1"/>
        </w:rPr>
        <w:t xml:space="preserve">nt perspective. </w:t>
      </w:r>
      <w:r w:rsidR="004078A6" w:rsidRPr="00E75F02">
        <w:rPr>
          <w:i/>
          <w:iCs w:val="0"/>
          <w:color w:val="000000" w:themeColor="text1"/>
        </w:rPr>
        <w:t>Journal of the Scholarship</w:t>
      </w:r>
      <w:r w:rsidR="00433694" w:rsidRPr="00E75F02">
        <w:rPr>
          <w:i/>
          <w:iCs w:val="0"/>
          <w:color w:val="000000" w:themeColor="text1"/>
        </w:rPr>
        <w:t xml:space="preserve"> </w:t>
      </w:r>
      <w:r w:rsidR="004078A6" w:rsidRPr="00E75F02">
        <w:rPr>
          <w:i/>
          <w:iCs w:val="0"/>
          <w:color w:val="000000" w:themeColor="text1"/>
        </w:rPr>
        <w:t>of Teachi</w:t>
      </w:r>
      <w:r w:rsidR="00FB774B" w:rsidRPr="00E75F02">
        <w:rPr>
          <w:i/>
          <w:iCs w:val="0"/>
          <w:color w:val="000000" w:themeColor="text1"/>
        </w:rPr>
        <w:t xml:space="preserve">ng </w:t>
      </w:r>
      <w:r w:rsidR="00433694" w:rsidRPr="00E75F02">
        <w:rPr>
          <w:i/>
          <w:iCs w:val="0"/>
          <w:color w:val="000000" w:themeColor="text1"/>
        </w:rPr>
        <w:t>&amp;</w:t>
      </w:r>
      <w:r w:rsidR="00FB774B" w:rsidRPr="00E75F02">
        <w:rPr>
          <w:i/>
          <w:iCs w:val="0"/>
          <w:color w:val="000000" w:themeColor="text1"/>
        </w:rPr>
        <w:t xml:space="preserve"> </w:t>
      </w:r>
      <w:r w:rsidR="00433694" w:rsidRPr="00E75F02">
        <w:rPr>
          <w:i/>
          <w:iCs w:val="0"/>
          <w:color w:val="000000" w:themeColor="text1"/>
        </w:rPr>
        <w:t>Learning</w:t>
      </w:r>
      <w:r w:rsidR="000B7B73" w:rsidRPr="00E75F02">
        <w:rPr>
          <w:i/>
          <w:iCs w:val="0"/>
          <w:color w:val="000000" w:themeColor="text1"/>
        </w:rPr>
        <w:t>,</w:t>
      </w:r>
      <w:r w:rsidR="00433694" w:rsidRPr="00E75F02">
        <w:rPr>
          <w:i/>
          <w:iCs w:val="0"/>
          <w:color w:val="000000" w:themeColor="text1"/>
        </w:rPr>
        <w:t xml:space="preserve"> 18</w:t>
      </w:r>
      <w:r w:rsidR="00433694" w:rsidRPr="00E75F02">
        <w:rPr>
          <w:color w:val="000000" w:themeColor="text1"/>
        </w:rPr>
        <w:t>(1)</w:t>
      </w:r>
      <w:r w:rsidR="000B7B73" w:rsidRPr="00E75F02">
        <w:rPr>
          <w:color w:val="000000" w:themeColor="text1"/>
        </w:rPr>
        <w:t>.</w:t>
      </w:r>
    </w:p>
    <w:p w14:paraId="69A24529" w14:textId="49078961" w:rsidR="001125CC" w:rsidRPr="00E75F02" w:rsidRDefault="001125CC" w:rsidP="00556C26">
      <w:pPr>
        <w:pStyle w:val="Refs"/>
        <w:spacing w:after="0"/>
        <w:rPr>
          <w:color w:val="000000" w:themeColor="text1"/>
        </w:rPr>
      </w:pPr>
      <w:r w:rsidRPr="00E75F02">
        <w:rPr>
          <w:color w:val="000000" w:themeColor="text1"/>
        </w:rPr>
        <w:t>Joseph,</w:t>
      </w:r>
      <w:r w:rsidR="002B30B8" w:rsidRPr="00E75F02">
        <w:rPr>
          <w:color w:val="000000" w:themeColor="text1"/>
        </w:rPr>
        <w:t xml:space="preserve"> J. (2012). From one culture to another: </w:t>
      </w:r>
      <w:r w:rsidR="001B5BBF" w:rsidRPr="00E75F02">
        <w:rPr>
          <w:color w:val="000000" w:themeColor="text1"/>
        </w:rPr>
        <w:t>Y</w:t>
      </w:r>
      <w:r w:rsidR="002B30B8" w:rsidRPr="00E75F02">
        <w:rPr>
          <w:color w:val="000000" w:themeColor="text1"/>
        </w:rPr>
        <w:t>ears one and two of graduate</w:t>
      </w:r>
      <w:r w:rsidR="00681E81" w:rsidRPr="00E75F02">
        <w:rPr>
          <w:color w:val="000000" w:themeColor="text1"/>
        </w:rPr>
        <w:t xml:space="preserve"> school for African American women in the STEM fields. </w:t>
      </w:r>
      <w:r w:rsidR="00370C22" w:rsidRPr="00E75F02">
        <w:rPr>
          <w:i/>
          <w:iCs w:val="0"/>
          <w:color w:val="000000" w:themeColor="text1"/>
        </w:rPr>
        <w:t>International</w:t>
      </w:r>
      <w:r w:rsidR="00681E81" w:rsidRPr="00E75F02">
        <w:rPr>
          <w:i/>
          <w:iCs w:val="0"/>
          <w:color w:val="000000" w:themeColor="text1"/>
        </w:rPr>
        <w:t xml:space="preserve"> Journal of Doctoral Studies</w:t>
      </w:r>
      <w:r w:rsidR="00370C22" w:rsidRPr="00E75F02">
        <w:rPr>
          <w:color w:val="000000" w:themeColor="text1"/>
        </w:rPr>
        <w:t>,7.</w:t>
      </w:r>
    </w:p>
    <w:p w14:paraId="18C7E4E2" w14:textId="0B88C4A8" w:rsidR="004616C7" w:rsidRPr="00E75F02" w:rsidRDefault="004616C7" w:rsidP="00556C26">
      <w:pPr>
        <w:pStyle w:val="Refs"/>
        <w:spacing w:after="0"/>
        <w:rPr>
          <w:color w:val="000000" w:themeColor="text1"/>
        </w:rPr>
      </w:pPr>
      <w:r w:rsidRPr="00E75F02">
        <w:rPr>
          <w:color w:val="000000" w:themeColor="text1"/>
        </w:rPr>
        <w:t xml:space="preserve">Kane, A. (2019). </w:t>
      </w:r>
      <w:r w:rsidRPr="00E75F02">
        <w:rPr>
          <w:i/>
          <w:iCs w:val="0"/>
          <w:color w:val="000000" w:themeColor="text1"/>
        </w:rPr>
        <w:t xml:space="preserve">Race, </w:t>
      </w:r>
      <w:r w:rsidR="001B5BBF" w:rsidRPr="00E75F02">
        <w:rPr>
          <w:i/>
          <w:iCs w:val="0"/>
          <w:color w:val="000000" w:themeColor="text1"/>
        </w:rPr>
        <w:t>s</w:t>
      </w:r>
      <w:r w:rsidRPr="00E75F02">
        <w:rPr>
          <w:i/>
          <w:iCs w:val="0"/>
          <w:color w:val="000000" w:themeColor="text1"/>
        </w:rPr>
        <w:t xml:space="preserve">ense of </w:t>
      </w:r>
      <w:r w:rsidR="001B5BBF" w:rsidRPr="00E75F02">
        <w:rPr>
          <w:i/>
          <w:iCs w:val="0"/>
          <w:color w:val="000000" w:themeColor="text1"/>
        </w:rPr>
        <w:t>b</w:t>
      </w:r>
      <w:r w:rsidRPr="00E75F02">
        <w:rPr>
          <w:i/>
          <w:iCs w:val="0"/>
          <w:color w:val="000000" w:themeColor="text1"/>
        </w:rPr>
        <w:t xml:space="preserve">elonging, and the African American </w:t>
      </w:r>
      <w:r w:rsidR="001B5BBF" w:rsidRPr="00E75F02">
        <w:rPr>
          <w:i/>
          <w:iCs w:val="0"/>
          <w:color w:val="000000" w:themeColor="text1"/>
        </w:rPr>
        <w:t>s</w:t>
      </w:r>
      <w:r w:rsidRPr="00E75F02">
        <w:rPr>
          <w:i/>
          <w:iCs w:val="0"/>
          <w:color w:val="000000" w:themeColor="text1"/>
        </w:rPr>
        <w:t xml:space="preserve">tudent </w:t>
      </w:r>
      <w:r w:rsidR="001B5BBF" w:rsidRPr="00E75F02">
        <w:rPr>
          <w:i/>
          <w:iCs w:val="0"/>
          <w:color w:val="000000" w:themeColor="text1"/>
        </w:rPr>
        <w:t>e</w:t>
      </w:r>
      <w:r w:rsidRPr="00E75F02">
        <w:rPr>
          <w:i/>
          <w:iCs w:val="0"/>
          <w:color w:val="000000" w:themeColor="text1"/>
        </w:rPr>
        <w:t xml:space="preserve">xperience at </w:t>
      </w:r>
      <w:r w:rsidR="001B5BBF" w:rsidRPr="00E75F02">
        <w:rPr>
          <w:i/>
          <w:iCs w:val="0"/>
          <w:color w:val="000000" w:themeColor="text1"/>
        </w:rPr>
        <w:t>p</w:t>
      </w:r>
      <w:r w:rsidRPr="00E75F02">
        <w:rPr>
          <w:i/>
          <w:iCs w:val="0"/>
          <w:color w:val="000000" w:themeColor="text1"/>
        </w:rPr>
        <w:t xml:space="preserve">redominantly White </w:t>
      </w:r>
      <w:r w:rsidR="001B5BBF" w:rsidRPr="00E75F02">
        <w:rPr>
          <w:i/>
          <w:iCs w:val="0"/>
          <w:color w:val="000000" w:themeColor="text1"/>
        </w:rPr>
        <w:t>i</w:t>
      </w:r>
      <w:r w:rsidRPr="00E75F02">
        <w:rPr>
          <w:i/>
          <w:iCs w:val="0"/>
          <w:color w:val="000000" w:themeColor="text1"/>
        </w:rPr>
        <w:t>nstitutions.</w:t>
      </w:r>
      <w:r w:rsidR="001B5BBF" w:rsidRPr="00E75F02">
        <w:rPr>
          <w:color w:val="000000" w:themeColor="text1"/>
          <w:shd w:val="clear" w:color="auto" w:fill="FFFFFF"/>
        </w:rPr>
        <w:t xml:space="preserve"> </w:t>
      </w:r>
      <w:r w:rsidRPr="00E75F02">
        <w:rPr>
          <w:color w:val="000000" w:themeColor="text1"/>
          <w:shd w:val="clear" w:color="auto" w:fill="FFFFFF"/>
        </w:rPr>
        <w:t>(Doctoral dissertation, Duquesne University</w:t>
      </w:r>
      <w:r w:rsidR="00255B22" w:rsidRPr="00E75F02">
        <w:rPr>
          <w:color w:val="000000" w:themeColor="text1"/>
          <w:shd w:val="clear" w:color="auto" w:fill="FFFFFF"/>
        </w:rPr>
        <w:t>). https://dsc.duq.edu/etd/1844</w:t>
      </w:r>
      <w:r w:rsidRPr="00E75F02">
        <w:rPr>
          <w:color w:val="000000" w:themeColor="text1"/>
        </w:rPr>
        <w:t xml:space="preserve"> </w:t>
      </w:r>
    </w:p>
    <w:p w14:paraId="47A47DDB" w14:textId="5CC8E339" w:rsidR="004616C7" w:rsidRPr="00E75F02" w:rsidRDefault="004616C7" w:rsidP="00556C26">
      <w:pPr>
        <w:pStyle w:val="APAReference"/>
        <w:spacing w:after="0"/>
        <w:rPr>
          <w:color w:val="000000" w:themeColor="text1"/>
          <w:szCs w:val="24"/>
        </w:rPr>
      </w:pPr>
      <w:proofErr w:type="spellStart"/>
      <w:r w:rsidRPr="00E75F02">
        <w:rPr>
          <w:color w:val="000000" w:themeColor="text1"/>
          <w:szCs w:val="24"/>
        </w:rPr>
        <w:t>Karkouti</w:t>
      </w:r>
      <w:proofErr w:type="spellEnd"/>
      <w:r w:rsidRPr="00E75F02">
        <w:rPr>
          <w:color w:val="000000" w:themeColor="text1"/>
          <w:szCs w:val="24"/>
        </w:rPr>
        <w:t>, I.</w:t>
      </w:r>
      <w:r w:rsidR="001D3F07" w:rsidRPr="00E75F02">
        <w:rPr>
          <w:color w:val="000000" w:themeColor="text1"/>
          <w:szCs w:val="24"/>
        </w:rPr>
        <w:t xml:space="preserve"> </w:t>
      </w:r>
      <w:r w:rsidRPr="00E75F02">
        <w:rPr>
          <w:color w:val="000000" w:themeColor="text1"/>
          <w:szCs w:val="24"/>
        </w:rPr>
        <w:t xml:space="preserve">H. (2016). Black students’ educational experiences in predominantly </w:t>
      </w:r>
      <w:r w:rsidR="001B5BBF" w:rsidRPr="00E75F02">
        <w:rPr>
          <w:color w:val="000000" w:themeColor="text1"/>
          <w:szCs w:val="24"/>
        </w:rPr>
        <w:t>W</w:t>
      </w:r>
      <w:r w:rsidRPr="00E75F02">
        <w:rPr>
          <w:color w:val="000000" w:themeColor="text1"/>
          <w:szCs w:val="24"/>
        </w:rPr>
        <w:t xml:space="preserve">hite universities: A review of the related literature. </w:t>
      </w:r>
      <w:r w:rsidRPr="00E75F02">
        <w:rPr>
          <w:i/>
          <w:iCs/>
          <w:color w:val="000000" w:themeColor="text1"/>
          <w:szCs w:val="24"/>
        </w:rPr>
        <w:t>College Student Journal, 50</w:t>
      </w:r>
      <w:r w:rsidRPr="00E75F02">
        <w:rPr>
          <w:color w:val="000000" w:themeColor="text1"/>
          <w:szCs w:val="24"/>
        </w:rPr>
        <w:t>(1)</w:t>
      </w:r>
    </w:p>
    <w:p w14:paraId="6CB8A0D6" w14:textId="6F8A53AC" w:rsidR="00522708" w:rsidRPr="001B1050" w:rsidRDefault="00522708" w:rsidP="00556C26">
      <w:pPr>
        <w:pStyle w:val="APAReference"/>
        <w:spacing w:after="0"/>
        <w:rPr>
          <w:color w:val="000000" w:themeColor="text1"/>
          <w:szCs w:val="24"/>
        </w:rPr>
      </w:pPr>
      <w:r w:rsidRPr="001B1050">
        <w:rPr>
          <w:color w:val="595959"/>
          <w:szCs w:val="24"/>
          <w:shd w:val="clear" w:color="auto" w:fill="F5F5F5"/>
          <w:rPrChange w:id="1368" w:author="Michael Grohs" w:date="2024-07-15T20:40:00Z" w16du:dateUtc="2024-07-16T01:40:00Z">
            <w:rPr>
              <w:rFonts w:ascii="Helvetica" w:hAnsi="Helvetica" w:cs="Helvetica"/>
              <w:color w:val="595959"/>
              <w:sz w:val="20"/>
              <w:szCs w:val="20"/>
              <w:shd w:val="clear" w:color="auto" w:fill="F5F5F5"/>
            </w:rPr>
          </w:rPrChange>
        </w:rPr>
        <w:t>Kelly, B. T., Raines, A., Brown, R., French, A., &amp; Stone, J. (2021). Critical Validation: Black Women’s Retention at Predominantly White Institutions. </w:t>
      </w:r>
      <w:r w:rsidRPr="001B1050">
        <w:rPr>
          <w:i/>
          <w:iCs/>
          <w:color w:val="595959"/>
          <w:szCs w:val="24"/>
          <w:bdr w:val="none" w:sz="0" w:space="0" w:color="auto" w:frame="1"/>
          <w:shd w:val="clear" w:color="auto" w:fill="F5F5F5"/>
          <w:rPrChange w:id="1369" w:author="Michael Grohs" w:date="2024-07-15T20:40:00Z" w16du:dateUtc="2024-07-16T01:40:00Z">
            <w:rPr>
              <w:rFonts w:ascii="Helvetica" w:hAnsi="Helvetica" w:cs="Helvetica"/>
              <w:i/>
              <w:iCs/>
              <w:color w:val="595959"/>
              <w:sz w:val="20"/>
              <w:szCs w:val="20"/>
              <w:bdr w:val="none" w:sz="0" w:space="0" w:color="auto" w:frame="1"/>
              <w:shd w:val="clear" w:color="auto" w:fill="F5F5F5"/>
            </w:rPr>
          </w:rPrChange>
        </w:rPr>
        <w:t>Journal of College Student Retention: Research, Theory &amp; Practice</w:t>
      </w:r>
      <w:r w:rsidRPr="001B1050">
        <w:rPr>
          <w:color w:val="595959"/>
          <w:szCs w:val="24"/>
          <w:shd w:val="clear" w:color="auto" w:fill="F5F5F5"/>
          <w:rPrChange w:id="1370" w:author="Michael Grohs" w:date="2024-07-15T20:40:00Z" w16du:dateUtc="2024-07-16T01:40:00Z">
            <w:rPr>
              <w:rFonts w:ascii="Helvetica" w:hAnsi="Helvetica" w:cs="Helvetica"/>
              <w:color w:val="595959"/>
              <w:sz w:val="20"/>
              <w:szCs w:val="20"/>
              <w:shd w:val="clear" w:color="auto" w:fill="F5F5F5"/>
            </w:rPr>
          </w:rPrChange>
        </w:rPr>
        <w:t>, </w:t>
      </w:r>
      <w:r w:rsidRPr="001B1050">
        <w:rPr>
          <w:i/>
          <w:iCs/>
          <w:color w:val="595959"/>
          <w:szCs w:val="24"/>
          <w:bdr w:val="none" w:sz="0" w:space="0" w:color="auto" w:frame="1"/>
          <w:shd w:val="clear" w:color="auto" w:fill="F5F5F5"/>
          <w:rPrChange w:id="1371" w:author="Michael Grohs" w:date="2024-07-15T20:40:00Z" w16du:dateUtc="2024-07-16T01:40:00Z">
            <w:rPr>
              <w:rFonts w:ascii="Helvetica" w:hAnsi="Helvetica" w:cs="Helvetica"/>
              <w:i/>
              <w:iCs/>
              <w:color w:val="595959"/>
              <w:sz w:val="20"/>
              <w:szCs w:val="20"/>
              <w:bdr w:val="none" w:sz="0" w:space="0" w:color="auto" w:frame="1"/>
              <w:shd w:val="clear" w:color="auto" w:fill="F5F5F5"/>
            </w:rPr>
          </w:rPrChange>
        </w:rPr>
        <w:t>23</w:t>
      </w:r>
      <w:r w:rsidRPr="001B1050">
        <w:rPr>
          <w:color w:val="595959"/>
          <w:szCs w:val="24"/>
          <w:shd w:val="clear" w:color="auto" w:fill="F5F5F5"/>
          <w:rPrChange w:id="1372" w:author="Michael Grohs" w:date="2024-07-15T20:40:00Z" w16du:dateUtc="2024-07-16T01:40:00Z">
            <w:rPr>
              <w:rFonts w:ascii="Helvetica" w:hAnsi="Helvetica" w:cs="Helvetica"/>
              <w:color w:val="595959"/>
              <w:sz w:val="20"/>
              <w:szCs w:val="20"/>
              <w:shd w:val="clear" w:color="auto" w:fill="F5F5F5"/>
            </w:rPr>
          </w:rPrChange>
        </w:rPr>
        <w:t>(2), 434–456. https://doi-org.lopes.idm.oclc.org/10.1177/1521025119841030</w:t>
      </w:r>
    </w:p>
    <w:p w14:paraId="0C7D068A" w14:textId="5D52B0B2" w:rsidR="004616C7" w:rsidRPr="00E75F02" w:rsidRDefault="004616C7" w:rsidP="00556C26">
      <w:pPr>
        <w:pStyle w:val="APAReference"/>
        <w:spacing w:after="0"/>
        <w:rPr>
          <w:color w:val="000000" w:themeColor="text1"/>
          <w:szCs w:val="24"/>
        </w:rPr>
      </w:pPr>
      <w:r w:rsidRPr="00E75F02">
        <w:rPr>
          <w:color w:val="000000" w:themeColor="text1"/>
          <w:szCs w:val="24"/>
        </w:rPr>
        <w:t xml:space="preserve">Kelly, B. T., Gayles, J. G., &amp; Williams, C. D. (2017). Recruitment without </w:t>
      </w:r>
      <w:r w:rsidR="001B5BBF" w:rsidRPr="00E75F02">
        <w:rPr>
          <w:color w:val="000000" w:themeColor="text1"/>
          <w:szCs w:val="24"/>
        </w:rPr>
        <w:t>r</w:t>
      </w:r>
      <w:r w:rsidRPr="00E75F02">
        <w:rPr>
          <w:color w:val="000000" w:themeColor="text1"/>
          <w:szCs w:val="24"/>
        </w:rPr>
        <w:t xml:space="preserve">etention: A </w:t>
      </w:r>
      <w:r w:rsidR="001B5BBF" w:rsidRPr="00E75F02">
        <w:rPr>
          <w:color w:val="000000" w:themeColor="text1"/>
          <w:szCs w:val="24"/>
        </w:rPr>
        <w:t>c</w:t>
      </w:r>
      <w:r w:rsidRPr="00E75F02">
        <w:rPr>
          <w:color w:val="000000" w:themeColor="text1"/>
          <w:szCs w:val="24"/>
        </w:rPr>
        <w:t xml:space="preserve">ritical </w:t>
      </w:r>
      <w:r w:rsidR="001B5BBF" w:rsidRPr="00E75F02">
        <w:rPr>
          <w:color w:val="000000" w:themeColor="text1"/>
          <w:szCs w:val="24"/>
        </w:rPr>
        <w:t>c</w:t>
      </w:r>
      <w:r w:rsidRPr="00E75F02">
        <w:rPr>
          <w:color w:val="000000" w:themeColor="text1"/>
          <w:szCs w:val="24"/>
        </w:rPr>
        <w:t xml:space="preserve">ase of Black </w:t>
      </w:r>
      <w:r w:rsidR="001B5BBF" w:rsidRPr="00E75F02">
        <w:rPr>
          <w:color w:val="000000" w:themeColor="text1"/>
          <w:szCs w:val="24"/>
        </w:rPr>
        <w:t>f</w:t>
      </w:r>
      <w:r w:rsidRPr="00E75F02">
        <w:rPr>
          <w:color w:val="000000" w:themeColor="text1"/>
          <w:szCs w:val="24"/>
        </w:rPr>
        <w:t xml:space="preserve">aculty </w:t>
      </w:r>
      <w:r w:rsidR="001B5BBF" w:rsidRPr="00E75F02">
        <w:rPr>
          <w:color w:val="000000" w:themeColor="text1"/>
          <w:szCs w:val="24"/>
        </w:rPr>
        <w:t>u</w:t>
      </w:r>
      <w:r w:rsidRPr="00E75F02">
        <w:rPr>
          <w:color w:val="000000" w:themeColor="text1"/>
          <w:szCs w:val="24"/>
        </w:rPr>
        <w:t>nrest.</w:t>
      </w:r>
      <w:r w:rsidRPr="00E75F02">
        <w:rPr>
          <w:i/>
          <w:iCs/>
          <w:color w:val="000000" w:themeColor="text1"/>
          <w:szCs w:val="24"/>
        </w:rPr>
        <w:t xml:space="preserve"> Journal of Negro Education, 86</w:t>
      </w:r>
      <w:r w:rsidRPr="00E75F02">
        <w:rPr>
          <w:color w:val="000000" w:themeColor="text1"/>
          <w:szCs w:val="24"/>
        </w:rPr>
        <w:t>, 305-317. https://doi.org/10.7709/jnegroeducation.86.3.0305</w:t>
      </w:r>
    </w:p>
    <w:p w14:paraId="337096A7" w14:textId="25105B88" w:rsidR="004616C7" w:rsidRPr="00E75F02" w:rsidRDefault="004616C7" w:rsidP="00556C26">
      <w:pPr>
        <w:pStyle w:val="APAReference"/>
        <w:spacing w:after="0"/>
        <w:rPr>
          <w:color w:val="000000" w:themeColor="text1"/>
          <w:szCs w:val="24"/>
        </w:rPr>
      </w:pPr>
      <w:r w:rsidRPr="00E75F02">
        <w:rPr>
          <w:color w:val="000000" w:themeColor="text1"/>
          <w:szCs w:val="24"/>
        </w:rPr>
        <w:t>Kelly</w:t>
      </w:r>
      <w:r w:rsidR="00C65C80" w:rsidRPr="00E75F02">
        <w:rPr>
          <w:color w:val="000000" w:themeColor="text1"/>
          <w:szCs w:val="24"/>
        </w:rPr>
        <w:t>, M. T.</w:t>
      </w:r>
      <w:r w:rsidR="001D3F07" w:rsidRPr="00E75F02">
        <w:rPr>
          <w:color w:val="000000" w:themeColor="text1"/>
          <w:szCs w:val="24"/>
        </w:rPr>
        <w:t>,</w:t>
      </w:r>
      <w:r w:rsidRPr="00E75F02">
        <w:rPr>
          <w:color w:val="000000" w:themeColor="text1"/>
          <w:szCs w:val="24"/>
        </w:rPr>
        <w:t xml:space="preserve"> &amp; Llacuna, </w:t>
      </w:r>
      <w:r w:rsidR="00325265" w:rsidRPr="00E75F02">
        <w:rPr>
          <w:color w:val="000000" w:themeColor="text1"/>
          <w:szCs w:val="24"/>
        </w:rPr>
        <w:t>F. (</w:t>
      </w:r>
      <w:r w:rsidRPr="00E75F02">
        <w:rPr>
          <w:color w:val="000000" w:themeColor="text1"/>
          <w:szCs w:val="24"/>
        </w:rPr>
        <w:t>2000</w:t>
      </w:r>
      <w:r w:rsidR="00325265" w:rsidRPr="00E75F02">
        <w:rPr>
          <w:color w:val="000000" w:themeColor="text1"/>
          <w:szCs w:val="24"/>
        </w:rPr>
        <w:t xml:space="preserve">). Can involvement in a mentoring program affect enrollment persistence for minority </w:t>
      </w:r>
      <w:r w:rsidR="00A4346C" w:rsidRPr="00E75F02">
        <w:rPr>
          <w:color w:val="000000" w:themeColor="text1"/>
          <w:szCs w:val="24"/>
        </w:rPr>
        <w:t xml:space="preserve">students? </w:t>
      </w:r>
      <w:r w:rsidR="00A4346C" w:rsidRPr="00E75F02">
        <w:rPr>
          <w:i/>
          <w:iCs/>
          <w:color w:val="000000" w:themeColor="text1"/>
          <w:szCs w:val="24"/>
        </w:rPr>
        <w:t>The Mentoring Connection</w:t>
      </w:r>
      <w:r w:rsidR="00A4346C" w:rsidRPr="00E75F02">
        <w:rPr>
          <w:color w:val="000000" w:themeColor="text1"/>
          <w:szCs w:val="24"/>
        </w:rPr>
        <w:t>, 1(3).</w:t>
      </w:r>
    </w:p>
    <w:p w14:paraId="027A5C16" w14:textId="72E63958" w:rsidR="004616C7" w:rsidRPr="00E75F02" w:rsidRDefault="004616C7" w:rsidP="00556C26">
      <w:pPr>
        <w:pStyle w:val="NormalWeb"/>
        <w:shd w:val="clear" w:color="auto" w:fill="FFFFFF"/>
        <w:spacing w:before="0" w:beforeAutospacing="0" w:after="0" w:afterAutospacing="0" w:line="480" w:lineRule="auto"/>
        <w:ind w:left="720" w:hanging="720"/>
        <w:contextualSpacing/>
        <w:rPr>
          <w:color w:val="000000" w:themeColor="text1"/>
        </w:rPr>
      </w:pPr>
      <w:proofErr w:type="spellStart"/>
      <w:r w:rsidRPr="00E75F02">
        <w:rPr>
          <w:color w:val="000000" w:themeColor="text1"/>
        </w:rPr>
        <w:lastRenderedPageBreak/>
        <w:t>Korstjens</w:t>
      </w:r>
      <w:proofErr w:type="spellEnd"/>
      <w:r w:rsidRPr="00E75F02">
        <w:rPr>
          <w:color w:val="000000" w:themeColor="text1"/>
        </w:rPr>
        <w:t>, I., &amp; Moser, A. (2017). Series: Practical guidance to qualitative research. Part 2: Context, research questions and designs.</w:t>
      </w:r>
      <w:r w:rsidR="001B5BBF" w:rsidRPr="00E75F02">
        <w:rPr>
          <w:color w:val="000000" w:themeColor="text1"/>
        </w:rPr>
        <w:t xml:space="preserve"> </w:t>
      </w:r>
      <w:r w:rsidRPr="00E75F02">
        <w:rPr>
          <w:i/>
          <w:iCs/>
          <w:color w:val="000000" w:themeColor="text1"/>
        </w:rPr>
        <w:t>European Journal of General Practice</w:t>
      </w:r>
      <w:r w:rsidRPr="00E75F02">
        <w:rPr>
          <w:color w:val="000000" w:themeColor="text1"/>
        </w:rPr>
        <w:t>,</w:t>
      </w:r>
      <w:r w:rsidR="001B5BBF" w:rsidRPr="00E75F02">
        <w:rPr>
          <w:color w:val="000000" w:themeColor="text1"/>
        </w:rPr>
        <w:t xml:space="preserve"> </w:t>
      </w:r>
      <w:r w:rsidRPr="00E75F02">
        <w:rPr>
          <w:i/>
          <w:iCs/>
          <w:color w:val="000000" w:themeColor="text1"/>
        </w:rPr>
        <w:t>23</w:t>
      </w:r>
      <w:r w:rsidRPr="00E75F02">
        <w:rPr>
          <w:color w:val="000000" w:themeColor="text1"/>
        </w:rPr>
        <w:t>(1). https://doi.org/10.1080/13814788.2017.1375090</w:t>
      </w:r>
    </w:p>
    <w:p w14:paraId="3AB295AD" w14:textId="403705B0" w:rsidR="001B5BBF" w:rsidRPr="00E75F02" w:rsidRDefault="004616C7"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rPr>
      </w:pPr>
      <w:proofErr w:type="spellStart"/>
      <w:r w:rsidRPr="00E75F02">
        <w:rPr>
          <w:color w:val="000000" w:themeColor="text1"/>
        </w:rPr>
        <w:t>Kyngäs</w:t>
      </w:r>
      <w:proofErr w:type="spellEnd"/>
      <w:r w:rsidR="001D3F07" w:rsidRPr="00E75F02">
        <w:rPr>
          <w:color w:val="000000" w:themeColor="text1"/>
        </w:rPr>
        <w:t>,</w:t>
      </w:r>
      <w:r w:rsidRPr="00E75F02">
        <w:rPr>
          <w:color w:val="000000" w:themeColor="text1"/>
        </w:rPr>
        <w:t xml:space="preserve"> H., Kääriäinen</w:t>
      </w:r>
      <w:r w:rsidR="001D3F07" w:rsidRPr="00E75F02">
        <w:rPr>
          <w:color w:val="000000" w:themeColor="text1"/>
        </w:rPr>
        <w:t>,</w:t>
      </w:r>
      <w:r w:rsidRPr="00E75F02">
        <w:rPr>
          <w:color w:val="000000" w:themeColor="text1"/>
        </w:rPr>
        <w:t xml:space="preserve"> M., &amp; Elo</w:t>
      </w:r>
      <w:r w:rsidR="001D3F07" w:rsidRPr="00E75F02">
        <w:rPr>
          <w:color w:val="000000" w:themeColor="text1"/>
        </w:rPr>
        <w:t>,</w:t>
      </w:r>
      <w:r w:rsidRPr="00E75F02">
        <w:rPr>
          <w:color w:val="000000" w:themeColor="text1"/>
        </w:rPr>
        <w:t xml:space="preserve"> S. (2020). The trustworthiness of content analysis. In H. </w:t>
      </w:r>
      <w:proofErr w:type="spellStart"/>
      <w:r w:rsidRPr="00E75F02">
        <w:rPr>
          <w:color w:val="000000" w:themeColor="text1"/>
        </w:rPr>
        <w:t>Kyngäs</w:t>
      </w:r>
      <w:proofErr w:type="spellEnd"/>
      <w:r w:rsidRPr="00E75F02">
        <w:rPr>
          <w:color w:val="000000" w:themeColor="text1"/>
        </w:rPr>
        <w:t xml:space="preserve"> K. Mikkonen, &amp; M. Kääriäinen (eds), </w:t>
      </w:r>
      <w:r w:rsidRPr="00E75F02">
        <w:rPr>
          <w:i/>
          <w:iCs/>
          <w:color w:val="000000" w:themeColor="text1"/>
        </w:rPr>
        <w:t>The application of content analysis in nursing science research</w:t>
      </w:r>
      <w:r w:rsidRPr="00E75F02">
        <w:rPr>
          <w:color w:val="000000" w:themeColor="text1"/>
        </w:rPr>
        <w:t xml:space="preserve">. </w:t>
      </w:r>
      <w:hyperlink r:id="rId60" w:history="1">
        <w:r w:rsidRPr="00E75F02">
          <w:rPr>
            <w:rStyle w:val="Hyperlink"/>
            <w:color w:val="000000" w:themeColor="text1"/>
            <w:u w:val="none"/>
          </w:rPr>
          <w:t>https://doi.org/10.1007/978-3-030-30199-65</w:t>
        </w:r>
      </w:hyperlink>
    </w:p>
    <w:p w14:paraId="087500A0" w14:textId="5677E28A" w:rsidR="001F5981" w:rsidRPr="00E75F02" w:rsidRDefault="001F598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Latham, G. P. (2004). The </w:t>
      </w:r>
      <w:r w:rsidR="001B5BBF" w:rsidRPr="00E75F02">
        <w:rPr>
          <w:color w:val="000000" w:themeColor="text1"/>
        </w:rPr>
        <w:t>m</w:t>
      </w:r>
      <w:r w:rsidRPr="00E75F02">
        <w:rPr>
          <w:color w:val="000000" w:themeColor="text1"/>
        </w:rPr>
        <w:t xml:space="preserve">otivational </w:t>
      </w:r>
      <w:r w:rsidR="001B5BBF" w:rsidRPr="00E75F02">
        <w:rPr>
          <w:color w:val="000000" w:themeColor="text1"/>
        </w:rPr>
        <w:t>b</w:t>
      </w:r>
      <w:r w:rsidRPr="00E75F02">
        <w:rPr>
          <w:color w:val="000000" w:themeColor="text1"/>
        </w:rPr>
        <w:t xml:space="preserve">enefits of </w:t>
      </w:r>
      <w:r w:rsidR="001B5BBF" w:rsidRPr="00E75F02">
        <w:rPr>
          <w:color w:val="000000" w:themeColor="text1"/>
        </w:rPr>
        <w:t>g</w:t>
      </w:r>
      <w:r w:rsidR="0075572D" w:rsidRPr="00E75F02">
        <w:rPr>
          <w:color w:val="000000" w:themeColor="text1"/>
        </w:rPr>
        <w:t>oal setting</w:t>
      </w:r>
      <w:r w:rsidRPr="00E75F02">
        <w:rPr>
          <w:color w:val="000000" w:themeColor="text1"/>
        </w:rPr>
        <w:t>.</w:t>
      </w:r>
      <w:r w:rsidR="001B5BBF" w:rsidRPr="00E75F02">
        <w:rPr>
          <w:color w:val="000000" w:themeColor="text1"/>
        </w:rPr>
        <w:t xml:space="preserve"> </w:t>
      </w:r>
      <w:r w:rsidRPr="00E75F02">
        <w:rPr>
          <w:i/>
          <w:iCs/>
          <w:color w:val="000000" w:themeColor="text1"/>
        </w:rPr>
        <w:t>The Academy of Management Executive</w:t>
      </w:r>
      <w:r w:rsidR="001B5BBF" w:rsidRPr="00E75F02">
        <w:rPr>
          <w:i/>
          <w:iCs/>
          <w:color w:val="000000" w:themeColor="text1"/>
        </w:rPr>
        <w:t xml:space="preserve">, </w:t>
      </w:r>
      <w:r w:rsidRPr="00E75F02">
        <w:rPr>
          <w:i/>
          <w:iCs/>
          <w:color w:val="000000" w:themeColor="text1"/>
        </w:rPr>
        <w:t>18</w:t>
      </w:r>
      <w:r w:rsidRPr="00E75F02">
        <w:rPr>
          <w:color w:val="000000" w:themeColor="text1"/>
        </w:rPr>
        <w:t>(4). https://search-ebscohost-com.lopes.idm.oclc.org/login.aspx?direct=true&amp;db=edsjsr&amp;AN=edsjsr.4166132&amp;site=eds-live&amp;scope=site</w:t>
      </w:r>
    </w:p>
    <w:p w14:paraId="1CFE8CC5" w14:textId="77777777" w:rsidR="00347138" w:rsidRPr="00E75F02" w:rsidRDefault="001F598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Lau</w:t>
      </w:r>
      <w:r w:rsidR="00B164A6" w:rsidRPr="00E75F02">
        <w:rPr>
          <w:color w:val="000000" w:themeColor="text1"/>
        </w:rPr>
        <w:t>, K. H., Lam, T., Kam, B. H</w:t>
      </w:r>
      <w:r w:rsidR="00F765E6" w:rsidRPr="00E75F02">
        <w:rPr>
          <w:color w:val="000000" w:themeColor="text1"/>
        </w:rPr>
        <w:t xml:space="preserve">., Nkhoma, M., Richardson, J., &amp; </w:t>
      </w:r>
      <w:r w:rsidR="00322613" w:rsidRPr="00E75F02">
        <w:rPr>
          <w:color w:val="000000" w:themeColor="text1"/>
        </w:rPr>
        <w:t>Thomas, S. (2018). The role of textbook learning</w:t>
      </w:r>
      <w:r w:rsidR="00745EB3" w:rsidRPr="00E75F02">
        <w:rPr>
          <w:color w:val="000000" w:themeColor="text1"/>
        </w:rPr>
        <w:t xml:space="preserve"> resources in e-learning: A taxonomic study. </w:t>
      </w:r>
      <w:r w:rsidR="00745EB3" w:rsidRPr="00E75F02">
        <w:rPr>
          <w:i/>
          <w:iCs/>
          <w:color w:val="000000" w:themeColor="text1"/>
        </w:rPr>
        <w:t>Computers</w:t>
      </w:r>
      <w:r w:rsidR="004945DC" w:rsidRPr="00E75F02">
        <w:rPr>
          <w:i/>
          <w:iCs/>
          <w:color w:val="000000" w:themeColor="text1"/>
        </w:rPr>
        <w:t xml:space="preserve"> &amp; Education</w:t>
      </w:r>
      <w:r w:rsidR="004945DC" w:rsidRPr="00E75F02">
        <w:rPr>
          <w:color w:val="000000" w:themeColor="text1"/>
        </w:rPr>
        <w:t>, 118.</w:t>
      </w:r>
    </w:p>
    <w:p w14:paraId="00E11035" w14:textId="77777777" w:rsidR="00347138" w:rsidRPr="00E75F02" w:rsidRDefault="001F598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Leath, S., &amp; Chavous, T. (2018). We really protested: The influence of socio-political beliefs, political self-efficacy, and campus racial climate on civic engagement among Black college students attending predominantly White institutions. </w:t>
      </w:r>
      <w:r w:rsidRPr="00E75F02">
        <w:rPr>
          <w:i/>
          <w:color w:val="000000" w:themeColor="text1"/>
        </w:rPr>
        <w:t>The Journal of Negro Education, 86</w:t>
      </w:r>
      <w:r w:rsidRPr="00E75F02">
        <w:rPr>
          <w:color w:val="000000" w:themeColor="text1"/>
        </w:rPr>
        <w:t>(3).</w:t>
      </w:r>
    </w:p>
    <w:p w14:paraId="7EA818EA" w14:textId="16368665" w:rsidR="00347138" w:rsidRPr="00E75F02" w:rsidRDefault="001F5981"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rPr>
      </w:pPr>
      <w:r w:rsidRPr="00E75F02">
        <w:rPr>
          <w:color w:val="000000" w:themeColor="text1"/>
        </w:rPr>
        <w:t xml:space="preserve">Lewis, </w:t>
      </w:r>
      <w:r w:rsidR="001D3F07" w:rsidRPr="00E75F02">
        <w:rPr>
          <w:color w:val="000000" w:themeColor="text1"/>
        </w:rPr>
        <w:t xml:space="preserve">J. A., Mendenhall, R., </w:t>
      </w:r>
      <w:proofErr w:type="spellStart"/>
      <w:r w:rsidR="001D3F07" w:rsidRPr="00E75F02">
        <w:rPr>
          <w:color w:val="000000" w:themeColor="text1"/>
        </w:rPr>
        <w:t>Ojiemwen</w:t>
      </w:r>
      <w:proofErr w:type="spellEnd"/>
      <w:r w:rsidR="001D3F07" w:rsidRPr="00E75F02">
        <w:rPr>
          <w:color w:val="000000" w:themeColor="text1"/>
        </w:rPr>
        <w:t>, A., Thomas, M., Riopelle, C., Harwood, S. A., &amp; Browne Huntt, M.</w:t>
      </w:r>
      <w:r w:rsidRPr="00E75F02">
        <w:rPr>
          <w:color w:val="000000" w:themeColor="text1"/>
        </w:rPr>
        <w:t xml:space="preserve"> (2021). Racial microaggressions and sense of belonging at a historically White university.</w:t>
      </w:r>
      <w:r w:rsidR="001B5BBF" w:rsidRPr="00E75F02">
        <w:rPr>
          <w:color w:val="000000" w:themeColor="text1"/>
        </w:rPr>
        <w:t xml:space="preserve"> </w:t>
      </w:r>
      <w:r w:rsidRPr="00E75F02">
        <w:rPr>
          <w:i/>
          <w:color w:val="000000" w:themeColor="text1"/>
        </w:rPr>
        <w:t>American Behavioral Scientist</w:t>
      </w:r>
      <w:r w:rsidRPr="00E75F02">
        <w:rPr>
          <w:color w:val="000000" w:themeColor="text1"/>
        </w:rPr>
        <w:t>,</w:t>
      </w:r>
      <w:r w:rsidR="001B5BBF" w:rsidRPr="00E75F02">
        <w:rPr>
          <w:color w:val="000000" w:themeColor="text1"/>
        </w:rPr>
        <w:t xml:space="preserve"> </w:t>
      </w:r>
      <w:r w:rsidRPr="00E75F02">
        <w:rPr>
          <w:i/>
          <w:color w:val="000000" w:themeColor="text1"/>
        </w:rPr>
        <w:t>65</w:t>
      </w:r>
      <w:r w:rsidRPr="00E75F02">
        <w:rPr>
          <w:color w:val="000000" w:themeColor="text1"/>
        </w:rPr>
        <w:t>(8), 1049–1071.</w:t>
      </w:r>
      <w:r w:rsidR="001B5BBF" w:rsidRPr="00E75F02">
        <w:rPr>
          <w:color w:val="000000" w:themeColor="text1"/>
        </w:rPr>
        <w:t xml:space="preserve"> </w:t>
      </w:r>
      <w:hyperlink r:id="rId61" w:history="1">
        <w:r w:rsidRPr="00E75F02">
          <w:rPr>
            <w:rStyle w:val="Hyperlink"/>
            <w:color w:val="000000" w:themeColor="text1"/>
            <w:u w:val="none"/>
          </w:rPr>
          <w:t>https://doi.org/10.1177/0002764219859613</w:t>
        </w:r>
      </w:hyperlink>
    </w:p>
    <w:p w14:paraId="2083196F" w14:textId="4B01FA11" w:rsidR="00347138" w:rsidRPr="00E75F02" w:rsidRDefault="001F598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lastRenderedPageBreak/>
        <w:t xml:space="preserve">Locust, J. E. (2017). </w:t>
      </w:r>
      <w:r w:rsidRPr="00E75F02">
        <w:rPr>
          <w:i/>
          <w:iCs/>
          <w:color w:val="000000" w:themeColor="text1"/>
        </w:rPr>
        <w:t xml:space="preserve">An </w:t>
      </w:r>
      <w:r w:rsidR="001B5BBF" w:rsidRPr="00E75F02">
        <w:rPr>
          <w:i/>
          <w:iCs/>
          <w:color w:val="000000" w:themeColor="text1"/>
        </w:rPr>
        <w:t>o</w:t>
      </w:r>
      <w:r w:rsidRPr="00E75F02">
        <w:rPr>
          <w:i/>
          <w:iCs/>
          <w:color w:val="000000" w:themeColor="text1"/>
        </w:rPr>
        <w:t xml:space="preserve">utcome </w:t>
      </w:r>
      <w:r w:rsidR="001B5BBF" w:rsidRPr="00E75F02">
        <w:rPr>
          <w:i/>
          <w:iCs/>
          <w:color w:val="000000" w:themeColor="text1"/>
        </w:rPr>
        <w:t>s</w:t>
      </w:r>
      <w:r w:rsidRPr="00E75F02">
        <w:rPr>
          <w:i/>
          <w:iCs/>
          <w:color w:val="000000" w:themeColor="text1"/>
        </w:rPr>
        <w:t xml:space="preserve">tudy </w:t>
      </w:r>
      <w:r w:rsidR="001B5BBF" w:rsidRPr="00E75F02">
        <w:rPr>
          <w:i/>
          <w:iCs/>
          <w:color w:val="000000" w:themeColor="text1"/>
        </w:rPr>
        <w:t>e</w:t>
      </w:r>
      <w:r w:rsidRPr="00E75F02">
        <w:rPr>
          <w:i/>
          <w:iCs/>
          <w:color w:val="000000" w:themeColor="text1"/>
        </w:rPr>
        <w:t xml:space="preserve">xamining the </w:t>
      </w:r>
      <w:r w:rsidR="001B5BBF" w:rsidRPr="00E75F02">
        <w:rPr>
          <w:i/>
          <w:iCs/>
          <w:color w:val="000000" w:themeColor="text1"/>
        </w:rPr>
        <w:t>i</w:t>
      </w:r>
      <w:r w:rsidRPr="00E75F02">
        <w:rPr>
          <w:i/>
          <w:iCs/>
          <w:color w:val="000000" w:themeColor="text1"/>
        </w:rPr>
        <w:t xml:space="preserve">nstitutional </w:t>
      </w:r>
      <w:r w:rsidR="001B5BBF" w:rsidRPr="00E75F02">
        <w:rPr>
          <w:i/>
          <w:iCs/>
          <w:color w:val="000000" w:themeColor="text1"/>
        </w:rPr>
        <w:t>f</w:t>
      </w:r>
      <w:r w:rsidRPr="00E75F02">
        <w:rPr>
          <w:i/>
          <w:iCs/>
          <w:color w:val="000000" w:themeColor="text1"/>
        </w:rPr>
        <w:t xml:space="preserve">actors </w:t>
      </w:r>
      <w:r w:rsidR="001B5BBF" w:rsidRPr="00E75F02">
        <w:rPr>
          <w:i/>
          <w:iCs/>
          <w:color w:val="000000" w:themeColor="text1"/>
        </w:rPr>
        <w:t>r</w:t>
      </w:r>
      <w:r w:rsidRPr="00E75F02">
        <w:rPr>
          <w:i/>
          <w:iCs/>
          <w:color w:val="000000" w:themeColor="text1"/>
        </w:rPr>
        <w:t xml:space="preserve">elated to </w:t>
      </w:r>
      <w:r w:rsidR="0075572D" w:rsidRPr="00E75F02">
        <w:rPr>
          <w:i/>
          <w:iCs/>
          <w:color w:val="000000" w:themeColor="text1"/>
        </w:rPr>
        <w:t>African American</w:t>
      </w:r>
      <w:r w:rsidRPr="00E75F02">
        <w:rPr>
          <w:i/>
          <w:iCs/>
          <w:color w:val="000000" w:themeColor="text1"/>
        </w:rPr>
        <w:t xml:space="preserve"> </w:t>
      </w:r>
      <w:r w:rsidR="001B5BBF" w:rsidRPr="00E75F02">
        <w:rPr>
          <w:i/>
          <w:iCs/>
          <w:color w:val="000000" w:themeColor="text1"/>
        </w:rPr>
        <w:t>c</w:t>
      </w:r>
      <w:r w:rsidRPr="00E75F02">
        <w:rPr>
          <w:i/>
          <w:iCs/>
          <w:color w:val="000000" w:themeColor="text1"/>
        </w:rPr>
        <w:t xml:space="preserve">ollege </w:t>
      </w:r>
      <w:r w:rsidR="001B5BBF" w:rsidRPr="00E75F02">
        <w:rPr>
          <w:i/>
          <w:iCs/>
          <w:color w:val="000000" w:themeColor="text1"/>
        </w:rPr>
        <w:t>g</w:t>
      </w:r>
      <w:r w:rsidRPr="00E75F02">
        <w:rPr>
          <w:i/>
          <w:iCs/>
          <w:color w:val="000000" w:themeColor="text1"/>
        </w:rPr>
        <w:t xml:space="preserve">raduation </w:t>
      </w:r>
      <w:r w:rsidR="001B5BBF" w:rsidRPr="00E75F02">
        <w:rPr>
          <w:i/>
          <w:iCs/>
          <w:color w:val="000000" w:themeColor="text1"/>
        </w:rPr>
        <w:t>r</w:t>
      </w:r>
      <w:r w:rsidRPr="00E75F02">
        <w:rPr>
          <w:i/>
          <w:iCs/>
          <w:color w:val="000000" w:themeColor="text1"/>
        </w:rPr>
        <w:t xml:space="preserve">ates and </w:t>
      </w:r>
      <w:r w:rsidR="001B5BBF" w:rsidRPr="00E75F02">
        <w:rPr>
          <w:i/>
          <w:iCs/>
          <w:color w:val="000000" w:themeColor="text1"/>
        </w:rPr>
        <w:t>r</w:t>
      </w:r>
      <w:r w:rsidRPr="00E75F02">
        <w:rPr>
          <w:i/>
          <w:iCs/>
          <w:color w:val="000000" w:themeColor="text1"/>
        </w:rPr>
        <w:t xml:space="preserve">eturn on </w:t>
      </w:r>
      <w:r w:rsidR="001B5BBF" w:rsidRPr="00E75F02">
        <w:rPr>
          <w:i/>
          <w:iCs/>
          <w:color w:val="000000" w:themeColor="text1"/>
        </w:rPr>
        <w:t>i</w:t>
      </w:r>
      <w:r w:rsidRPr="00E75F02">
        <w:rPr>
          <w:i/>
          <w:iCs/>
          <w:color w:val="000000" w:themeColor="text1"/>
        </w:rPr>
        <w:t>nvestment</w:t>
      </w:r>
      <w:r w:rsidRPr="00E75F02">
        <w:rPr>
          <w:color w:val="000000" w:themeColor="text1"/>
        </w:rPr>
        <w:t xml:space="preserve"> (Doctoral dissertation, University of Toledo).</w:t>
      </w:r>
    </w:p>
    <w:p w14:paraId="6808BEE3" w14:textId="4B7A6D09" w:rsidR="001F5981" w:rsidRPr="00E75F02" w:rsidRDefault="001F598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Louis, D. A., Rawls, G. J., </w:t>
      </w:r>
      <w:proofErr w:type="gramStart"/>
      <w:r w:rsidRPr="00E75F02">
        <w:rPr>
          <w:color w:val="000000" w:themeColor="text1"/>
        </w:rPr>
        <w:t>Jackson-Smith</w:t>
      </w:r>
      <w:proofErr w:type="gramEnd"/>
      <w:r w:rsidRPr="00E75F02">
        <w:rPr>
          <w:color w:val="000000" w:themeColor="text1"/>
        </w:rPr>
        <w:t xml:space="preserve">, D., Chambers, G. A., Phillips, L. L., &amp; Louis, S. L. (2016). Listening to </w:t>
      </w:r>
      <w:r w:rsidR="001B5BBF" w:rsidRPr="00E75F02">
        <w:rPr>
          <w:color w:val="000000" w:themeColor="text1"/>
        </w:rPr>
        <w:t>o</w:t>
      </w:r>
      <w:r w:rsidRPr="00E75F02">
        <w:rPr>
          <w:color w:val="000000" w:themeColor="text1"/>
        </w:rPr>
        <w:t xml:space="preserve">ur </w:t>
      </w:r>
      <w:r w:rsidR="001B5BBF" w:rsidRPr="00E75F02">
        <w:rPr>
          <w:color w:val="000000" w:themeColor="text1"/>
        </w:rPr>
        <w:t>v</w:t>
      </w:r>
      <w:r w:rsidRPr="00E75F02">
        <w:rPr>
          <w:color w:val="000000" w:themeColor="text1"/>
        </w:rPr>
        <w:t xml:space="preserve">oices: Experiences of Black </w:t>
      </w:r>
      <w:r w:rsidR="001B5BBF" w:rsidRPr="00E75F02">
        <w:rPr>
          <w:color w:val="000000" w:themeColor="text1"/>
        </w:rPr>
        <w:t>f</w:t>
      </w:r>
      <w:r w:rsidRPr="00E75F02">
        <w:rPr>
          <w:color w:val="000000" w:themeColor="text1"/>
        </w:rPr>
        <w:t xml:space="preserve">aculty at </w:t>
      </w:r>
      <w:r w:rsidR="001B5BBF" w:rsidRPr="00E75F02">
        <w:rPr>
          <w:color w:val="000000" w:themeColor="text1"/>
        </w:rPr>
        <w:t>p</w:t>
      </w:r>
      <w:r w:rsidRPr="00E75F02">
        <w:rPr>
          <w:color w:val="000000" w:themeColor="text1"/>
        </w:rPr>
        <w:t xml:space="preserve">redominantly White </w:t>
      </w:r>
      <w:r w:rsidR="001B5BBF" w:rsidRPr="00E75F02">
        <w:rPr>
          <w:color w:val="000000" w:themeColor="text1"/>
        </w:rPr>
        <w:t>r</w:t>
      </w:r>
      <w:r w:rsidRPr="00E75F02">
        <w:rPr>
          <w:color w:val="000000" w:themeColor="text1"/>
        </w:rPr>
        <w:t xml:space="preserve">esearch </w:t>
      </w:r>
      <w:r w:rsidR="001B5BBF" w:rsidRPr="00E75F02">
        <w:rPr>
          <w:color w:val="000000" w:themeColor="text1"/>
        </w:rPr>
        <w:t>u</w:t>
      </w:r>
      <w:r w:rsidRPr="00E75F02">
        <w:rPr>
          <w:color w:val="000000" w:themeColor="text1"/>
        </w:rPr>
        <w:t xml:space="preserve">niversities with </w:t>
      </w:r>
      <w:r w:rsidR="001B5BBF" w:rsidRPr="00E75F02">
        <w:rPr>
          <w:color w:val="000000" w:themeColor="text1"/>
        </w:rPr>
        <w:t>m</w:t>
      </w:r>
      <w:r w:rsidRPr="00E75F02">
        <w:rPr>
          <w:color w:val="000000" w:themeColor="text1"/>
        </w:rPr>
        <w:t xml:space="preserve">icroaggression. </w:t>
      </w:r>
      <w:r w:rsidRPr="00E75F02">
        <w:rPr>
          <w:i/>
          <w:iCs/>
          <w:color w:val="000000" w:themeColor="text1"/>
        </w:rPr>
        <w:t>Journal of Black Studies, 47</w:t>
      </w:r>
      <w:r w:rsidRPr="00E75F02">
        <w:rPr>
          <w:color w:val="000000" w:themeColor="text1"/>
        </w:rPr>
        <w:t xml:space="preserve">, 454-474. </w:t>
      </w:r>
      <w:hyperlink r:id="rId62" w:history="1">
        <w:r w:rsidRPr="00E75F02">
          <w:rPr>
            <w:rStyle w:val="Hyperlink"/>
            <w:color w:val="000000" w:themeColor="text1"/>
            <w:u w:val="none"/>
          </w:rPr>
          <w:t>https://doi.org/10.1177/0021934716632983</w:t>
        </w:r>
      </w:hyperlink>
    </w:p>
    <w:p w14:paraId="5877F081" w14:textId="141959ED" w:rsidR="001F5981" w:rsidRPr="00E75F02" w:rsidRDefault="001F5981" w:rsidP="00556C26">
      <w:pPr>
        <w:pStyle w:val="NormalWeb"/>
        <w:spacing w:before="0" w:beforeAutospacing="0" w:after="0" w:afterAutospacing="0" w:line="480" w:lineRule="auto"/>
        <w:ind w:left="720" w:hanging="720"/>
        <w:contextualSpacing/>
        <w:rPr>
          <w:rStyle w:val="Hyperlink"/>
          <w:iCs/>
          <w:color w:val="000000" w:themeColor="text1"/>
          <w:u w:val="none"/>
        </w:rPr>
      </w:pPr>
      <w:r w:rsidRPr="00E75F02">
        <w:rPr>
          <w:rStyle w:val="Hyperlink"/>
          <w:iCs/>
          <w:color w:val="000000" w:themeColor="text1"/>
          <w:u w:val="none"/>
        </w:rPr>
        <w:t xml:space="preserve">Lundberg, </w:t>
      </w:r>
      <w:r w:rsidR="001D3F07" w:rsidRPr="00E75F02">
        <w:rPr>
          <w:rStyle w:val="Hyperlink"/>
          <w:iCs/>
          <w:color w:val="000000" w:themeColor="text1"/>
          <w:u w:val="none"/>
        </w:rPr>
        <w:t>C. A</w:t>
      </w:r>
      <w:r w:rsidRPr="00E75F02">
        <w:rPr>
          <w:rStyle w:val="Hyperlink"/>
          <w:iCs/>
          <w:color w:val="000000" w:themeColor="text1"/>
          <w:u w:val="none"/>
        </w:rPr>
        <w:t xml:space="preserve">. (2014). Peers and </w:t>
      </w:r>
      <w:r w:rsidR="001B5BBF" w:rsidRPr="00E75F02">
        <w:rPr>
          <w:rStyle w:val="Hyperlink"/>
          <w:iCs/>
          <w:color w:val="000000" w:themeColor="text1"/>
          <w:u w:val="none"/>
        </w:rPr>
        <w:t>f</w:t>
      </w:r>
      <w:r w:rsidRPr="00E75F02">
        <w:rPr>
          <w:rStyle w:val="Hyperlink"/>
          <w:iCs/>
          <w:color w:val="000000" w:themeColor="text1"/>
          <w:u w:val="none"/>
        </w:rPr>
        <w:t xml:space="preserve">aculty as </w:t>
      </w:r>
      <w:r w:rsidR="001B5BBF" w:rsidRPr="00E75F02">
        <w:rPr>
          <w:rStyle w:val="Hyperlink"/>
          <w:iCs/>
          <w:color w:val="000000" w:themeColor="text1"/>
          <w:u w:val="none"/>
        </w:rPr>
        <w:t>p</w:t>
      </w:r>
      <w:r w:rsidRPr="00E75F02">
        <w:rPr>
          <w:rStyle w:val="Hyperlink"/>
          <w:iCs/>
          <w:color w:val="000000" w:themeColor="text1"/>
          <w:u w:val="none"/>
        </w:rPr>
        <w:t xml:space="preserve">redictors of </w:t>
      </w:r>
      <w:r w:rsidR="001B5BBF" w:rsidRPr="00E75F02">
        <w:rPr>
          <w:rStyle w:val="Hyperlink"/>
          <w:iCs/>
          <w:color w:val="000000" w:themeColor="text1"/>
          <w:u w:val="none"/>
        </w:rPr>
        <w:t>l</w:t>
      </w:r>
      <w:r w:rsidRPr="00E75F02">
        <w:rPr>
          <w:rStyle w:val="Hyperlink"/>
          <w:iCs/>
          <w:color w:val="000000" w:themeColor="text1"/>
          <w:u w:val="none"/>
        </w:rPr>
        <w:t xml:space="preserve">earning for </w:t>
      </w:r>
      <w:r w:rsidR="001B5BBF" w:rsidRPr="00E75F02">
        <w:rPr>
          <w:rStyle w:val="Hyperlink"/>
          <w:iCs/>
          <w:color w:val="000000" w:themeColor="text1"/>
          <w:u w:val="none"/>
        </w:rPr>
        <w:t>c</w:t>
      </w:r>
      <w:r w:rsidRPr="00E75F02">
        <w:rPr>
          <w:rStyle w:val="Hyperlink"/>
          <w:iCs/>
          <w:color w:val="000000" w:themeColor="text1"/>
          <w:u w:val="none"/>
        </w:rPr>
        <w:t xml:space="preserve">ommunity </w:t>
      </w:r>
      <w:r w:rsidR="001B5BBF" w:rsidRPr="00E75F02">
        <w:rPr>
          <w:rStyle w:val="Hyperlink"/>
          <w:iCs/>
          <w:color w:val="000000" w:themeColor="text1"/>
          <w:u w:val="none"/>
        </w:rPr>
        <w:t>c</w:t>
      </w:r>
      <w:r w:rsidRPr="00E75F02">
        <w:rPr>
          <w:rStyle w:val="Hyperlink"/>
          <w:iCs/>
          <w:color w:val="000000" w:themeColor="text1"/>
          <w:u w:val="none"/>
        </w:rPr>
        <w:t xml:space="preserve">ollege </w:t>
      </w:r>
      <w:r w:rsidR="001B5BBF" w:rsidRPr="00E75F02">
        <w:rPr>
          <w:rStyle w:val="Hyperlink"/>
          <w:iCs/>
          <w:color w:val="000000" w:themeColor="text1"/>
          <w:u w:val="none"/>
        </w:rPr>
        <w:t>s</w:t>
      </w:r>
      <w:r w:rsidRPr="00E75F02">
        <w:rPr>
          <w:rStyle w:val="Hyperlink"/>
          <w:iCs/>
          <w:color w:val="000000" w:themeColor="text1"/>
          <w:u w:val="none"/>
        </w:rPr>
        <w:t xml:space="preserve">tudents. </w:t>
      </w:r>
      <w:r w:rsidRPr="00E75F02">
        <w:rPr>
          <w:rStyle w:val="Hyperlink"/>
          <w:i/>
          <w:color w:val="000000" w:themeColor="text1"/>
          <w:u w:val="none"/>
        </w:rPr>
        <w:t>Community College Review.</w:t>
      </w:r>
      <w:r w:rsidRPr="00E75F02">
        <w:rPr>
          <w:rStyle w:val="Hyperlink"/>
          <w:iCs/>
          <w:color w:val="000000" w:themeColor="text1"/>
          <w:u w:val="none"/>
        </w:rPr>
        <w:t xml:space="preserve"> 10.1177/0091552113517931. </w:t>
      </w:r>
    </w:p>
    <w:p w14:paraId="263D4EE5" w14:textId="1015A80B" w:rsidR="00B10729" w:rsidRPr="00E75F02" w:rsidRDefault="00B10729" w:rsidP="00556C26">
      <w:pPr>
        <w:pStyle w:val="NormalWeb"/>
        <w:spacing w:before="0" w:beforeAutospacing="0" w:after="0" w:afterAutospacing="0" w:line="480" w:lineRule="auto"/>
        <w:ind w:left="720" w:hanging="720"/>
        <w:contextualSpacing/>
        <w:rPr>
          <w:color w:val="000000" w:themeColor="text1"/>
        </w:rPr>
      </w:pPr>
      <w:proofErr w:type="spellStart"/>
      <w:r w:rsidRPr="00E75F02">
        <w:rPr>
          <w:color w:val="000000" w:themeColor="text1"/>
        </w:rPr>
        <w:t>Mackieson</w:t>
      </w:r>
      <w:proofErr w:type="spellEnd"/>
      <w:r w:rsidRPr="00E75F02">
        <w:rPr>
          <w:color w:val="000000" w:themeColor="text1"/>
        </w:rPr>
        <w:t xml:space="preserve">, P., </w:t>
      </w:r>
      <w:proofErr w:type="spellStart"/>
      <w:r w:rsidRPr="00E75F02">
        <w:rPr>
          <w:color w:val="000000" w:themeColor="text1"/>
        </w:rPr>
        <w:t>Shlonsky</w:t>
      </w:r>
      <w:proofErr w:type="spellEnd"/>
      <w:r w:rsidRPr="00E75F02">
        <w:rPr>
          <w:color w:val="000000" w:themeColor="text1"/>
        </w:rPr>
        <w:t>, A., &amp; Connolly, M. (2018). Increasing rigor and reducing bias in qualitative research: A document analysis of parliamentary debates using applied thematic analysis.</w:t>
      </w:r>
      <w:r w:rsidR="001B5BBF" w:rsidRPr="00E75F02">
        <w:rPr>
          <w:color w:val="000000" w:themeColor="text1"/>
        </w:rPr>
        <w:t xml:space="preserve"> </w:t>
      </w:r>
      <w:r w:rsidRPr="00E75F02">
        <w:rPr>
          <w:i/>
          <w:iCs/>
          <w:color w:val="000000" w:themeColor="text1"/>
        </w:rPr>
        <w:t>Qualitative Social Work</w:t>
      </w:r>
      <w:r w:rsidRPr="00E75F02">
        <w:rPr>
          <w:color w:val="000000" w:themeColor="text1"/>
        </w:rPr>
        <w:t>,</w:t>
      </w:r>
      <w:r w:rsidR="001B5BBF" w:rsidRPr="00E75F02">
        <w:rPr>
          <w:color w:val="000000" w:themeColor="text1"/>
        </w:rPr>
        <w:t xml:space="preserve"> </w:t>
      </w:r>
      <w:r w:rsidRPr="00E75F02">
        <w:rPr>
          <w:i/>
          <w:iCs/>
          <w:color w:val="000000" w:themeColor="text1"/>
        </w:rPr>
        <w:t>18</w:t>
      </w:r>
      <w:r w:rsidRPr="00E75F02">
        <w:rPr>
          <w:color w:val="000000" w:themeColor="text1"/>
        </w:rPr>
        <w:t xml:space="preserve">(6), 147332501878699. </w:t>
      </w:r>
      <w:hyperlink r:id="rId63" w:history="1">
        <w:r w:rsidR="00116EF3" w:rsidRPr="00E75F02">
          <w:rPr>
            <w:rStyle w:val="Hyperlink"/>
            <w:color w:val="000000" w:themeColor="text1"/>
            <w:u w:val="none"/>
          </w:rPr>
          <w:t>https://doi.org/10.1177/1473325018786996</w:t>
        </w:r>
      </w:hyperlink>
    </w:p>
    <w:p w14:paraId="6CB9BEF4" w14:textId="77777777" w:rsidR="001D3F07" w:rsidRPr="00E75F02" w:rsidRDefault="001D3F07" w:rsidP="00556C26">
      <w:pPr>
        <w:pStyle w:val="Refs"/>
        <w:spacing w:after="0"/>
        <w:rPr>
          <w:color w:val="000000" w:themeColor="text1"/>
        </w:rPr>
      </w:pPr>
      <w:r w:rsidRPr="00E75F02">
        <w:rPr>
          <w:color w:val="000000" w:themeColor="text1"/>
        </w:rPr>
        <w:t xml:space="preserve">Mainz, J., &amp; Olesen, F. (1997). Organizing, storing, and analyzing qualitative research information in a computer database. </w:t>
      </w:r>
      <w:r w:rsidRPr="00E75F02">
        <w:rPr>
          <w:i/>
          <w:color w:val="000000" w:themeColor="text1"/>
        </w:rPr>
        <w:t>Scandinavian Journal of Primary Health Care</w:t>
      </w:r>
      <w:r w:rsidRPr="00E75F02">
        <w:rPr>
          <w:color w:val="000000" w:themeColor="text1"/>
        </w:rPr>
        <w:t xml:space="preserve">, </w:t>
      </w:r>
      <w:r w:rsidRPr="00E75F02">
        <w:rPr>
          <w:i/>
          <w:color w:val="000000" w:themeColor="text1"/>
        </w:rPr>
        <w:t>15</w:t>
      </w:r>
      <w:r w:rsidRPr="00E75F02">
        <w:rPr>
          <w:color w:val="000000" w:themeColor="text1"/>
        </w:rPr>
        <w:t xml:space="preserve">(1), 7–9. </w:t>
      </w:r>
      <w:hyperlink r:id="rId64" w:history="1">
        <w:r w:rsidRPr="00E75F02">
          <w:rPr>
            <w:rStyle w:val="Hyperlink"/>
            <w:color w:val="000000" w:themeColor="text1"/>
            <w:u w:val="none"/>
          </w:rPr>
          <w:t>https://doi.org/10.3109/02813439709043421</w:t>
        </w:r>
      </w:hyperlink>
    </w:p>
    <w:p w14:paraId="6CBFD57F" w14:textId="0A844624" w:rsidR="00116EF3" w:rsidRPr="00E75F02" w:rsidRDefault="00116EF3" w:rsidP="00556C26">
      <w:pPr>
        <w:pStyle w:val="NormalWeb"/>
        <w:spacing w:before="0" w:beforeAutospacing="0" w:after="0" w:afterAutospacing="0" w:line="480" w:lineRule="auto"/>
        <w:ind w:left="720" w:hanging="720"/>
        <w:contextualSpacing/>
        <w:rPr>
          <w:color w:val="000000" w:themeColor="text1"/>
        </w:rPr>
      </w:pPr>
      <w:proofErr w:type="spellStart"/>
      <w:r w:rsidRPr="00E75F02">
        <w:rPr>
          <w:color w:val="000000" w:themeColor="text1"/>
        </w:rPr>
        <w:t>Maksić</w:t>
      </w:r>
      <w:proofErr w:type="spellEnd"/>
      <w:r w:rsidRPr="00E75F02">
        <w:rPr>
          <w:color w:val="000000" w:themeColor="text1"/>
        </w:rPr>
        <w:t>, S. (20</w:t>
      </w:r>
      <w:r w:rsidR="00B25583" w:rsidRPr="00E75F02">
        <w:rPr>
          <w:color w:val="000000" w:themeColor="text1"/>
        </w:rPr>
        <w:t>18</w:t>
      </w:r>
      <w:r w:rsidRPr="00E75F02">
        <w:rPr>
          <w:color w:val="000000" w:themeColor="text1"/>
        </w:rPr>
        <w:t>). The relevance of curriculum research: the evaluation of curriculum-making processes.</w:t>
      </w:r>
    </w:p>
    <w:p w14:paraId="25FC6B1F" w14:textId="11589A94" w:rsidR="00D67311" w:rsidRPr="00E75F02" w:rsidRDefault="00D67311" w:rsidP="00556C26">
      <w:pPr>
        <w:pStyle w:val="APAReference"/>
        <w:spacing w:after="0"/>
        <w:rPr>
          <w:rStyle w:val="Hyperlink"/>
          <w:color w:val="000000" w:themeColor="text1"/>
          <w:szCs w:val="24"/>
          <w:u w:val="none"/>
        </w:rPr>
      </w:pPr>
      <w:r w:rsidRPr="00E75F02">
        <w:rPr>
          <w:color w:val="000000" w:themeColor="text1"/>
          <w:szCs w:val="24"/>
          <w:shd w:val="clear" w:color="auto" w:fill="FFFFFF"/>
        </w:rPr>
        <w:t>Maryland Higher Education Commission. (2017). 2015 Data book–Maryland higher education commission: Creating a sense of achievement. Retrieved from   http://mhec.maryland.gov/publications/Documents/Research/AnnualPublications/2016Databook.pdf</w:t>
      </w:r>
    </w:p>
    <w:p w14:paraId="79045B98" w14:textId="6046F37A" w:rsidR="00116EF3" w:rsidRPr="00E75F02" w:rsidRDefault="00B10729" w:rsidP="00556C26">
      <w:pPr>
        <w:pStyle w:val="Refs"/>
        <w:spacing w:after="0"/>
        <w:rPr>
          <w:rStyle w:val="Hyperlink"/>
          <w:color w:val="000000" w:themeColor="text1"/>
          <w:u w:val="none"/>
        </w:rPr>
      </w:pPr>
      <w:r w:rsidRPr="00E75F02">
        <w:rPr>
          <w:color w:val="000000" w:themeColor="text1"/>
        </w:rPr>
        <w:lastRenderedPageBreak/>
        <w:t>Maton, K.</w:t>
      </w:r>
      <w:r w:rsidR="001D3F07" w:rsidRPr="00E75F02">
        <w:rPr>
          <w:color w:val="000000" w:themeColor="text1"/>
        </w:rPr>
        <w:t xml:space="preserve"> I., Wimms, H. E., Grant, S. K., Wittig, M. A., Rogers, M. R., &amp; Vasquez, M. J.</w:t>
      </w:r>
      <w:r w:rsidRPr="00E75F02">
        <w:rPr>
          <w:color w:val="000000" w:themeColor="text1"/>
        </w:rPr>
        <w:t xml:space="preserve"> (2011). Experiences and perspectives of African American, Latina/o, Asian American, and European American psychology graduate students: A national study. </w:t>
      </w:r>
      <w:r w:rsidRPr="00E75F02">
        <w:rPr>
          <w:i/>
          <w:iCs w:val="0"/>
          <w:color w:val="000000" w:themeColor="text1"/>
        </w:rPr>
        <w:t>Cultural Diversity &amp; Ethnic Minority Psychology, 17</w:t>
      </w:r>
      <w:r w:rsidRPr="00E75F02">
        <w:rPr>
          <w:color w:val="000000" w:themeColor="text1"/>
        </w:rPr>
        <w:t xml:space="preserve">(1), 68–78. </w:t>
      </w:r>
      <w:hyperlink r:id="rId65" w:history="1">
        <w:r w:rsidRPr="00E75F02">
          <w:rPr>
            <w:rStyle w:val="Hyperlink"/>
            <w:color w:val="000000" w:themeColor="text1"/>
            <w:u w:val="none"/>
          </w:rPr>
          <w:t>https://doi.org/10.1037/a0021668</w:t>
        </w:r>
      </w:hyperlink>
    </w:p>
    <w:p w14:paraId="62AE01BE" w14:textId="382B26A1" w:rsidR="00B10729" w:rsidRPr="00E75F02" w:rsidRDefault="00B10729" w:rsidP="00556C26">
      <w:pPr>
        <w:pStyle w:val="NormalWeb"/>
        <w:shd w:val="clear" w:color="auto" w:fill="FFFFFF"/>
        <w:spacing w:before="0" w:beforeAutospacing="0" w:after="0" w:afterAutospacing="0" w:line="480" w:lineRule="auto"/>
        <w:ind w:left="720" w:hanging="720"/>
        <w:contextualSpacing/>
        <w:rPr>
          <w:rStyle w:val="Hyperlink"/>
          <w:iCs/>
          <w:color w:val="000000" w:themeColor="text1"/>
          <w:u w:val="none"/>
        </w:rPr>
      </w:pPr>
      <w:r w:rsidRPr="00E75F02">
        <w:rPr>
          <w:rStyle w:val="Hyperlink"/>
          <w:iCs/>
          <w:color w:val="000000" w:themeColor="text1"/>
          <w:u w:val="none"/>
        </w:rPr>
        <w:t xml:space="preserve">Maxwell, </w:t>
      </w:r>
      <w:r w:rsidR="001D3F07" w:rsidRPr="00E75F02">
        <w:rPr>
          <w:rStyle w:val="Hyperlink"/>
          <w:iCs/>
          <w:color w:val="000000" w:themeColor="text1"/>
          <w:u w:val="none"/>
        </w:rPr>
        <w:t>J</w:t>
      </w:r>
      <w:r w:rsidRPr="00E75F02">
        <w:rPr>
          <w:rStyle w:val="Hyperlink"/>
          <w:iCs/>
          <w:color w:val="000000" w:themeColor="text1"/>
          <w:u w:val="none"/>
        </w:rPr>
        <w:t xml:space="preserve">. (2019). Distinguishing </w:t>
      </w:r>
      <w:r w:rsidR="001B5BBF" w:rsidRPr="00E75F02">
        <w:rPr>
          <w:rStyle w:val="Hyperlink"/>
          <w:iCs/>
          <w:color w:val="000000" w:themeColor="text1"/>
          <w:u w:val="none"/>
        </w:rPr>
        <w:t>b</w:t>
      </w:r>
      <w:r w:rsidRPr="00E75F02">
        <w:rPr>
          <w:rStyle w:val="Hyperlink"/>
          <w:iCs/>
          <w:color w:val="000000" w:themeColor="text1"/>
          <w:u w:val="none"/>
        </w:rPr>
        <w:t xml:space="preserve">etween </w:t>
      </w:r>
      <w:r w:rsidR="001B5BBF" w:rsidRPr="00E75F02">
        <w:rPr>
          <w:rStyle w:val="Hyperlink"/>
          <w:iCs/>
          <w:color w:val="000000" w:themeColor="text1"/>
          <w:u w:val="none"/>
        </w:rPr>
        <w:t>q</w:t>
      </w:r>
      <w:r w:rsidRPr="00E75F02">
        <w:rPr>
          <w:rStyle w:val="Hyperlink"/>
          <w:iCs/>
          <w:color w:val="000000" w:themeColor="text1"/>
          <w:u w:val="none"/>
        </w:rPr>
        <w:t xml:space="preserve">uantitative and </w:t>
      </w:r>
      <w:r w:rsidR="001B5BBF" w:rsidRPr="00E75F02">
        <w:rPr>
          <w:rStyle w:val="Hyperlink"/>
          <w:iCs/>
          <w:color w:val="000000" w:themeColor="text1"/>
          <w:u w:val="none"/>
        </w:rPr>
        <w:t>q</w:t>
      </w:r>
      <w:r w:rsidRPr="00E75F02">
        <w:rPr>
          <w:rStyle w:val="Hyperlink"/>
          <w:iCs/>
          <w:color w:val="000000" w:themeColor="text1"/>
          <w:u w:val="none"/>
        </w:rPr>
        <w:t xml:space="preserve">ualitative </w:t>
      </w:r>
      <w:r w:rsidR="001B5BBF" w:rsidRPr="00E75F02">
        <w:rPr>
          <w:rStyle w:val="Hyperlink"/>
          <w:iCs/>
          <w:color w:val="000000" w:themeColor="text1"/>
          <w:u w:val="none"/>
        </w:rPr>
        <w:t>r</w:t>
      </w:r>
      <w:r w:rsidRPr="00E75F02">
        <w:rPr>
          <w:rStyle w:val="Hyperlink"/>
          <w:iCs/>
          <w:color w:val="000000" w:themeColor="text1"/>
          <w:u w:val="none"/>
        </w:rPr>
        <w:t xml:space="preserve">esearch: A </w:t>
      </w:r>
      <w:r w:rsidR="001B5BBF" w:rsidRPr="00E75F02">
        <w:rPr>
          <w:rStyle w:val="Hyperlink"/>
          <w:iCs/>
          <w:color w:val="000000" w:themeColor="text1"/>
          <w:u w:val="none"/>
        </w:rPr>
        <w:t>r</w:t>
      </w:r>
      <w:r w:rsidRPr="00E75F02">
        <w:rPr>
          <w:rStyle w:val="Hyperlink"/>
          <w:iCs/>
          <w:color w:val="000000" w:themeColor="text1"/>
          <w:u w:val="none"/>
        </w:rPr>
        <w:t xml:space="preserve">esponse to Morgan. </w:t>
      </w:r>
      <w:r w:rsidRPr="00E75F02">
        <w:rPr>
          <w:rStyle w:val="Hyperlink"/>
          <w:i/>
          <w:color w:val="000000" w:themeColor="text1"/>
          <w:u w:val="none"/>
        </w:rPr>
        <w:t>Journal of Mixed Methods Research</w:t>
      </w:r>
      <w:r w:rsidR="001B5BBF" w:rsidRPr="00E75F02">
        <w:rPr>
          <w:rStyle w:val="Hyperlink"/>
          <w:i/>
          <w:color w:val="000000" w:themeColor="text1"/>
          <w:u w:val="none"/>
        </w:rPr>
        <w:t>,</w:t>
      </w:r>
      <w:r w:rsidRPr="00E75F02">
        <w:rPr>
          <w:rStyle w:val="Hyperlink"/>
          <w:i/>
          <w:color w:val="000000" w:themeColor="text1"/>
          <w:u w:val="none"/>
        </w:rPr>
        <w:t xml:space="preserve"> 13</w:t>
      </w:r>
      <w:r w:rsidRPr="00E75F02">
        <w:rPr>
          <w:rStyle w:val="Hyperlink"/>
          <w:iCs/>
          <w:color w:val="000000" w:themeColor="text1"/>
          <w:u w:val="none"/>
        </w:rPr>
        <w:t xml:space="preserve">. 155868981982825. 10.1177/1558689819828255. </w:t>
      </w:r>
    </w:p>
    <w:p w14:paraId="567636DB" w14:textId="36C34A28" w:rsidR="00916FE0" w:rsidRPr="00E75F02" w:rsidRDefault="00916FE0" w:rsidP="00556C26">
      <w:pPr>
        <w:pStyle w:val="NormalWeb"/>
        <w:shd w:val="clear" w:color="auto" w:fill="FFFFFF"/>
        <w:spacing w:before="0" w:beforeAutospacing="0" w:after="0" w:afterAutospacing="0" w:line="480" w:lineRule="auto"/>
        <w:ind w:left="720" w:hanging="720"/>
        <w:contextualSpacing/>
        <w:rPr>
          <w:rStyle w:val="Hyperlink"/>
          <w:iCs/>
          <w:color w:val="000000" w:themeColor="text1"/>
          <w:u w:val="none"/>
        </w:rPr>
      </w:pPr>
      <w:r w:rsidRPr="00E75F02">
        <w:rPr>
          <w:color w:val="000000" w:themeColor="text1"/>
          <w:shd w:val="clear" w:color="auto" w:fill="FFFFFF"/>
        </w:rPr>
        <w:t>McCoy, D. L., Winkle-Wagner, R., &amp; Luedke, C. L. (2015). Colorblind mentoring? Exploring white faculty mentoring of students of color. </w:t>
      </w:r>
      <w:r w:rsidRPr="00E75F02">
        <w:rPr>
          <w:i/>
          <w:iCs/>
          <w:color w:val="000000" w:themeColor="text1"/>
          <w:shd w:val="clear" w:color="auto" w:fill="FFFFFF"/>
        </w:rPr>
        <w:t>Journal of Diversity in Higher Education</w:t>
      </w:r>
      <w:r w:rsidRPr="00E75F02">
        <w:rPr>
          <w:color w:val="000000" w:themeColor="text1"/>
          <w:shd w:val="clear" w:color="auto" w:fill="FFFFFF"/>
        </w:rPr>
        <w:t>, </w:t>
      </w:r>
      <w:r w:rsidRPr="00E75F02">
        <w:rPr>
          <w:i/>
          <w:iCs/>
          <w:color w:val="000000" w:themeColor="text1"/>
          <w:shd w:val="clear" w:color="auto" w:fill="FFFFFF"/>
        </w:rPr>
        <w:t>8</w:t>
      </w:r>
      <w:r w:rsidRPr="00E75F02">
        <w:rPr>
          <w:color w:val="000000" w:themeColor="text1"/>
          <w:shd w:val="clear" w:color="auto" w:fill="FFFFFF"/>
        </w:rPr>
        <w:t>(4), 225.</w:t>
      </w:r>
    </w:p>
    <w:p w14:paraId="4885B149" w14:textId="4FAC2ED7" w:rsidR="00B10729" w:rsidRPr="00E75F02" w:rsidRDefault="00B10729" w:rsidP="00556C26">
      <w:pPr>
        <w:pStyle w:val="NormalWeb"/>
        <w:shd w:val="clear" w:color="auto" w:fill="FFFFFF"/>
        <w:spacing w:before="0" w:beforeAutospacing="0" w:after="0" w:afterAutospacing="0" w:line="480" w:lineRule="auto"/>
        <w:ind w:left="720" w:hanging="720"/>
        <w:contextualSpacing/>
        <w:rPr>
          <w:rStyle w:val="Hyperlink"/>
          <w:iCs/>
          <w:color w:val="000000" w:themeColor="text1"/>
          <w:u w:val="none"/>
        </w:rPr>
      </w:pPr>
      <w:r w:rsidRPr="00E75F02">
        <w:rPr>
          <w:rStyle w:val="Hyperlink"/>
          <w:iCs/>
          <w:color w:val="000000" w:themeColor="text1"/>
          <w:u w:val="none"/>
        </w:rPr>
        <w:t xml:space="preserve"> </w:t>
      </w:r>
      <w:proofErr w:type="spellStart"/>
      <w:r w:rsidRPr="00E75F02">
        <w:rPr>
          <w:rStyle w:val="Hyperlink"/>
          <w:iCs/>
          <w:color w:val="000000" w:themeColor="text1"/>
          <w:u w:val="none"/>
        </w:rPr>
        <w:t>McNarry</w:t>
      </w:r>
      <w:proofErr w:type="spellEnd"/>
      <w:r w:rsidRPr="00E75F02">
        <w:rPr>
          <w:rStyle w:val="Hyperlink"/>
          <w:iCs/>
          <w:color w:val="000000" w:themeColor="text1"/>
          <w:u w:val="none"/>
        </w:rPr>
        <w:t>, G</w:t>
      </w:r>
      <w:r w:rsidR="001B5BBF" w:rsidRPr="00E75F02">
        <w:rPr>
          <w:rStyle w:val="Hyperlink"/>
          <w:iCs/>
          <w:color w:val="000000" w:themeColor="text1"/>
          <w:u w:val="none"/>
        </w:rPr>
        <w:t>.</w:t>
      </w:r>
      <w:r w:rsidRPr="00E75F02">
        <w:rPr>
          <w:rStyle w:val="Hyperlink"/>
          <w:iCs/>
          <w:color w:val="000000" w:themeColor="text1"/>
          <w:u w:val="none"/>
        </w:rPr>
        <w:t>, Allen-Collinson, J</w:t>
      </w:r>
      <w:r w:rsidR="001D3F07" w:rsidRPr="00E75F02">
        <w:rPr>
          <w:rStyle w:val="Hyperlink"/>
          <w:iCs/>
          <w:color w:val="000000" w:themeColor="text1"/>
          <w:u w:val="none"/>
        </w:rPr>
        <w:t>.,</w:t>
      </w:r>
      <w:r w:rsidRPr="00E75F02">
        <w:rPr>
          <w:rStyle w:val="Hyperlink"/>
          <w:iCs/>
          <w:color w:val="000000" w:themeColor="text1"/>
          <w:u w:val="none"/>
        </w:rPr>
        <w:t xml:space="preserve"> &amp; Evans, A</w:t>
      </w:r>
      <w:r w:rsidR="001D3F07" w:rsidRPr="00E75F02">
        <w:rPr>
          <w:rStyle w:val="Hyperlink"/>
          <w:iCs/>
          <w:color w:val="000000" w:themeColor="text1"/>
          <w:u w:val="none"/>
        </w:rPr>
        <w:t>.</w:t>
      </w:r>
      <w:r w:rsidRPr="00E75F02">
        <w:rPr>
          <w:rStyle w:val="Hyperlink"/>
          <w:iCs/>
          <w:color w:val="000000" w:themeColor="text1"/>
          <w:u w:val="none"/>
        </w:rPr>
        <w:t xml:space="preserve"> B</w:t>
      </w:r>
      <w:r w:rsidR="001D3F07" w:rsidRPr="00E75F02">
        <w:rPr>
          <w:rStyle w:val="Hyperlink"/>
          <w:iCs/>
          <w:color w:val="000000" w:themeColor="text1"/>
          <w:u w:val="none"/>
        </w:rPr>
        <w:t>.</w:t>
      </w:r>
      <w:r w:rsidRPr="00E75F02">
        <w:rPr>
          <w:rStyle w:val="Hyperlink"/>
          <w:iCs/>
          <w:color w:val="000000" w:themeColor="text1"/>
          <w:u w:val="none"/>
        </w:rPr>
        <w:t xml:space="preserve"> (2019)</w:t>
      </w:r>
      <w:r w:rsidR="00F6491B" w:rsidRPr="00E75F02">
        <w:rPr>
          <w:rStyle w:val="Hyperlink"/>
          <w:iCs/>
          <w:color w:val="000000" w:themeColor="text1"/>
          <w:u w:val="none"/>
        </w:rPr>
        <w:t>.</w:t>
      </w:r>
      <w:r w:rsidRPr="00E75F02">
        <w:rPr>
          <w:rStyle w:val="Hyperlink"/>
          <w:iCs/>
          <w:color w:val="000000" w:themeColor="text1"/>
          <w:u w:val="none"/>
        </w:rPr>
        <w:t xml:space="preserve"> Reflexivity and bracketing in sociological phenomenological research: </w:t>
      </w:r>
      <w:r w:rsidR="001B5BBF" w:rsidRPr="00E75F02">
        <w:rPr>
          <w:rStyle w:val="Hyperlink"/>
          <w:iCs/>
          <w:color w:val="000000" w:themeColor="text1"/>
          <w:u w:val="none"/>
        </w:rPr>
        <w:t>R</w:t>
      </w:r>
      <w:r w:rsidRPr="00E75F02">
        <w:rPr>
          <w:rStyle w:val="Hyperlink"/>
          <w:iCs/>
          <w:color w:val="000000" w:themeColor="text1"/>
          <w:u w:val="none"/>
        </w:rPr>
        <w:t>esearching the competitive swimming lifeworld</w:t>
      </w:r>
      <w:r w:rsidR="001B5BBF" w:rsidRPr="00E75F02">
        <w:rPr>
          <w:rStyle w:val="Hyperlink"/>
          <w:iCs/>
          <w:color w:val="000000" w:themeColor="text1"/>
          <w:u w:val="none"/>
        </w:rPr>
        <w:t>.</w:t>
      </w:r>
      <w:r w:rsidRPr="00E75F02">
        <w:rPr>
          <w:rStyle w:val="Hyperlink"/>
          <w:iCs/>
          <w:color w:val="000000" w:themeColor="text1"/>
          <w:u w:val="none"/>
        </w:rPr>
        <w:t xml:space="preserve"> </w:t>
      </w:r>
      <w:r w:rsidRPr="00E75F02">
        <w:rPr>
          <w:rStyle w:val="Hyperlink"/>
          <w:i/>
          <w:color w:val="000000" w:themeColor="text1"/>
          <w:u w:val="none"/>
        </w:rPr>
        <w:t>Qualitative Research in Sport, Exercise &amp; Health, 11</w:t>
      </w:r>
      <w:r w:rsidRPr="00E75F02">
        <w:rPr>
          <w:rStyle w:val="Hyperlink"/>
          <w:iCs/>
          <w:color w:val="000000" w:themeColor="text1"/>
          <w:u w:val="none"/>
        </w:rPr>
        <w:t xml:space="preserve">(1): 38-51. 11.10.1080/2159676X.2018.1506498. </w:t>
      </w:r>
    </w:p>
    <w:p w14:paraId="4BEF2080" w14:textId="0ACF6A02" w:rsidR="00B10729" w:rsidRPr="00E75F02" w:rsidRDefault="00B10729"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McQuestion, M., &amp; Cashell, A. (2020). A qualitative descriptive study of patients' experiences of a radiation skin reaction associated with treatment for </w:t>
      </w:r>
      <w:proofErr w:type="gramStart"/>
      <w:r w:rsidRPr="00E75F02">
        <w:rPr>
          <w:color w:val="000000" w:themeColor="text1"/>
        </w:rPr>
        <w:t>a head</w:t>
      </w:r>
      <w:proofErr w:type="gramEnd"/>
      <w:r w:rsidRPr="00E75F02">
        <w:rPr>
          <w:color w:val="000000" w:themeColor="text1"/>
        </w:rPr>
        <w:t xml:space="preserve"> and neck cancer.</w:t>
      </w:r>
      <w:r w:rsidR="001B5BBF" w:rsidRPr="00E75F02">
        <w:rPr>
          <w:color w:val="000000" w:themeColor="text1"/>
        </w:rPr>
        <w:t xml:space="preserve"> </w:t>
      </w:r>
      <w:r w:rsidRPr="00E75F02">
        <w:rPr>
          <w:i/>
          <w:iCs/>
          <w:color w:val="000000" w:themeColor="text1"/>
        </w:rPr>
        <w:t xml:space="preserve">Canadian </w:t>
      </w:r>
      <w:r w:rsidR="001B5BBF" w:rsidRPr="00E75F02">
        <w:rPr>
          <w:i/>
          <w:iCs/>
          <w:color w:val="000000" w:themeColor="text1"/>
        </w:rPr>
        <w:t>O</w:t>
      </w:r>
      <w:r w:rsidRPr="00E75F02">
        <w:rPr>
          <w:i/>
          <w:iCs/>
          <w:color w:val="000000" w:themeColor="text1"/>
        </w:rPr>
        <w:t xml:space="preserve">ncology </w:t>
      </w:r>
      <w:r w:rsidR="001B5BBF" w:rsidRPr="00E75F02">
        <w:rPr>
          <w:i/>
          <w:iCs/>
          <w:color w:val="000000" w:themeColor="text1"/>
        </w:rPr>
        <w:t>N</w:t>
      </w:r>
      <w:r w:rsidRPr="00E75F02">
        <w:rPr>
          <w:i/>
          <w:iCs/>
          <w:color w:val="000000" w:themeColor="text1"/>
        </w:rPr>
        <w:t xml:space="preserve">ursing </w:t>
      </w:r>
      <w:r w:rsidR="001B5BBF" w:rsidRPr="00E75F02">
        <w:rPr>
          <w:i/>
          <w:iCs/>
          <w:color w:val="000000" w:themeColor="text1"/>
        </w:rPr>
        <w:t>J</w:t>
      </w:r>
      <w:r w:rsidRPr="00E75F02">
        <w:rPr>
          <w:i/>
          <w:iCs/>
          <w:color w:val="000000" w:themeColor="text1"/>
        </w:rPr>
        <w:t xml:space="preserve">ournal. Revue </w:t>
      </w:r>
      <w:r w:rsidR="001B5BBF" w:rsidRPr="00E75F02">
        <w:rPr>
          <w:i/>
          <w:iCs/>
          <w:color w:val="000000" w:themeColor="text1"/>
        </w:rPr>
        <w:t>C</w:t>
      </w:r>
      <w:r w:rsidRPr="00E75F02">
        <w:rPr>
          <w:i/>
          <w:iCs/>
          <w:color w:val="000000" w:themeColor="text1"/>
        </w:rPr>
        <w:t xml:space="preserve">anadienne de </w:t>
      </w:r>
      <w:r w:rsidR="001B5BBF" w:rsidRPr="00E75F02">
        <w:rPr>
          <w:i/>
          <w:iCs/>
          <w:color w:val="000000" w:themeColor="text1"/>
        </w:rPr>
        <w:t>N</w:t>
      </w:r>
      <w:r w:rsidRPr="00E75F02">
        <w:rPr>
          <w:i/>
          <w:iCs/>
          <w:color w:val="000000" w:themeColor="text1"/>
        </w:rPr>
        <w:t xml:space="preserve">ursing </w:t>
      </w:r>
      <w:proofErr w:type="spellStart"/>
      <w:r w:rsidR="001B5BBF" w:rsidRPr="00E75F02">
        <w:rPr>
          <w:i/>
          <w:iCs/>
          <w:color w:val="000000" w:themeColor="text1"/>
        </w:rPr>
        <w:t>O</w:t>
      </w:r>
      <w:r w:rsidRPr="00E75F02">
        <w:rPr>
          <w:i/>
          <w:iCs/>
          <w:color w:val="000000" w:themeColor="text1"/>
        </w:rPr>
        <w:t>ncologique</w:t>
      </w:r>
      <w:proofErr w:type="spellEnd"/>
      <w:r w:rsidRPr="00E75F02">
        <w:rPr>
          <w:color w:val="000000" w:themeColor="text1"/>
        </w:rPr>
        <w:t>,</w:t>
      </w:r>
      <w:r w:rsidR="001B5BBF" w:rsidRPr="00E75F02">
        <w:rPr>
          <w:color w:val="000000" w:themeColor="text1"/>
        </w:rPr>
        <w:t xml:space="preserve"> </w:t>
      </w:r>
      <w:r w:rsidRPr="00E75F02">
        <w:rPr>
          <w:i/>
          <w:iCs/>
          <w:color w:val="000000" w:themeColor="text1"/>
        </w:rPr>
        <w:t>30</w:t>
      </w:r>
      <w:r w:rsidRPr="00E75F02">
        <w:rPr>
          <w:color w:val="000000" w:themeColor="text1"/>
        </w:rPr>
        <w:t>(4). https://doi.org/10.5737/23688076304287292</w:t>
      </w:r>
    </w:p>
    <w:p w14:paraId="2FBEA651" w14:textId="77777777" w:rsidR="00B10729" w:rsidRPr="00E75F02" w:rsidRDefault="00B10729" w:rsidP="00556C26">
      <w:pPr>
        <w:pStyle w:val="Refs"/>
        <w:spacing w:after="0"/>
        <w:rPr>
          <w:color w:val="000000" w:themeColor="text1"/>
        </w:rPr>
      </w:pPr>
      <w:r w:rsidRPr="00E75F02">
        <w:rPr>
          <w:color w:val="000000" w:themeColor="text1"/>
        </w:rPr>
        <w:t>Merriam, S. B. (2009). Qualitative research: A guide to design and implementation. San Francisco, CA: Jossey-Bass</w:t>
      </w:r>
    </w:p>
    <w:p w14:paraId="3FFF46C5" w14:textId="77777777" w:rsidR="00B10729" w:rsidRPr="00E75F02" w:rsidRDefault="00B10729" w:rsidP="00556C26">
      <w:pPr>
        <w:pStyle w:val="Refs"/>
        <w:spacing w:after="0"/>
        <w:rPr>
          <w:color w:val="000000" w:themeColor="text1"/>
          <w:shd w:val="clear" w:color="auto" w:fill="FFFFFF"/>
        </w:rPr>
      </w:pPr>
      <w:r w:rsidRPr="00E75F02">
        <w:rPr>
          <w:color w:val="000000" w:themeColor="text1"/>
          <w:shd w:val="clear" w:color="auto" w:fill="FFFFFF"/>
        </w:rPr>
        <w:t>Merriam, S. B., &amp; Tisdell, E. J. (2016). Qualitative Research: A Guide to Design and Implementation (4th ed.). San Francisco, CA: Jossey Bass.</w:t>
      </w:r>
    </w:p>
    <w:p w14:paraId="241651ED" w14:textId="0239A832" w:rsidR="004E5AF1" w:rsidRPr="00E75F02" w:rsidRDefault="002643DC" w:rsidP="00556C26">
      <w:pPr>
        <w:pStyle w:val="BodyText"/>
        <w:spacing w:after="0"/>
        <w:ind w:left="720" w:hanging="720"/>
        <w:rPr>
          <w:color w:val="000000" w:themeColor="text1"/>
        </w:rPr>
      </w:pPr>
      <w:r w:rsidRPr="00E75F02">
        <w:rPr>
          <w:color w:val="000000" w:themeColor="text1"/>
        </w:rPr>
        <w:lastRenderedPageBreak/>
        <w:t xml:space="preserve">Meyer, K., &amp; Willis, R. (2018). Looking </w:t>
      </w:r>
      <w:r w:rsidR="0044134A" w:rsidRPr="00E75F02">
        <w:rPr>
          <w:color w:val="000000" w:themeColor="text1"/>
        </w:rPr>
        <w:t>b</w:t>
      </w:r>
      <w:r w:rsidRPr="00E75F02">
        <w:rPr>
          <w:color w:val="000000" w:themeColor="text1"/>
        </w:rPr>
        <w:t xml:space="preserve">ack to </w:t>
      </w:r>
      <w:r w:rsidR="0044134A" w:rsidRPr="00E75F02">
        <w:rPr>
          <w:color w:val="000000" w:themeColor="text1"/>
        </w:rPr>
        <w:t>m</w:t>
      </w:r>
      <w:r w:rsidRPr="00E75F02">
        <w:rPr>
          <w:color w:val="000000" w:themeColor="text1"/>
        </w:rPr>
        <w:t xml:space="preserve">ove </w:t>
      </w:r>
      <w:r w:rsidR="0044134A" w:rsidRPr="00E75F02">
        <w:rPr>
          <w:color w:val="000000" w:themeColor="text1"/>
        </w:rPr>
        <w:t>f</w:t>
      </w:r>
      <w:r w:rsidRPr="00E75F02">
        <w:rPr>
          <w:color w:val="000000" w:themeColor="text1"/>
        </w:rPr>
        <w:t xml:space="preserve">orward: The </w:t>
      </w:r>
      <w:r w:rsidR="0044134A" w:rsidRPr="00E75F02">
        <w:rPr>
          <w:color w:val="000000" w:themeColor="text1"/>
        </w:rPr>
        <w:t>v</w:t>
      </w:r>
      <w:r w:rsidRPr="00E75F02">
        <w:rPr>
          <w:color w:val="000000" w:themeColor="text1"/>
        </w:rPr>
        <w:t>alue</w:t>
      </w:r>
      <w:r w:rsidRPr="00E75F02">
        <w:rPr>
          <w:color w:val="000000" w:themeColor="text1"/>
          <w:spacing w:val="-1"/>
        </w:rPr>
        <w:t xml:space="preserve"> </w:t>
      </w:r>
      <w:r w:rsidRPr="00E75F02">
        <w:rPr>
          <w:color w:val="000000" w:themeColor="text1"/>
        </w:rPr>
        <w:t xml:space="preserve">of </w:t>
      </w:r>
      <w:r w:rsidR="0044134A" w:rsidRPr="00E75F02">
        <w:rPr>
          <w:color w:val="000000" w:themeColor="text1"/>
        </w:rPr>
        <w:t>r</w:t>
      </w:r>
      <w:r w:rsidRPr="00E75F02">
        <w:rPr>
          <w:color w:val="000000" w:themeColor="text1"/>
        </w:rPr>
        <w:t xml:space="preserve">eflexive </w:t>
      </w:r>
      <w:r w:rsidR="0044134A" w:rsidRPr="00E75F02">
        <w:rPr>
          <w:color w:val="000000" w:themeColor="text1"/>
        </w:rPr>
        <w:t>j</w:t>
      </w:r>
      <w:r w:rsidRPr="00E75F02">
        <w:rPr>
          <w:color w:val="000000" w:themeColor="text1"/>
        </w:rPr>
        <w:t>ournaling</w:t>
      </w:r>
      <w:r w:rsidRPr="00E75F02">
        <w:rPr>
          <w:color w:val="000000" w:themeColor="text1"/>
          <w:spacing w:val="-5"/>
        </w:rPr>
        <w:t xml:space="preserve"> </w:t>
      </w:r>
      <w:r w:rsidRPr="00E75F02">
        <w:rPr>
          <w:color w:val="000000" w:themeColor="text1"/>
        </w:rPr>
        <w:t>for</w:t>
      </w:r>
      <w:r w:rsidRPr="00E75F02">
        <w:rPr>
          <w:color w:val="000000" w:themeColor="text1"/>
          <w:spacing w:val="-5"/>
        </w:rPr>
        <w:t xml:space="preserve"> </w:t>
      </w:r>
      <w:r w:rsidR="0044134A" w:rsidRPr="00E75F02">
        <w:rPr>
          <w:color w:val="000000" w:themeColor="text1"/>
        </w:rPr>
        <w:t>n</w:t>
      </w:r>
      <w:r w:rsidRPr="00E75F02">
        <w:rPr>
          <w:color w:val="000000" w:themeColor="text1"/>
        </w:rPr>
        <w:t>ovice</w:t>
      </w:r>
      <w:r w:rsidRPr="00E75F02">
        <w:rPr>
          <w:color w:val="000000" w:themeColor="text1"/>
          <w:spacing w:val="-6"/>
        </w:rPr>
        <w:t xml:space="preserve"> </w:t>
      </w:r>
      <w:r w:rsidR="0044134A" w:rsidRPr="00E75F02">
        <w:rPr>
          <w:color w:val="000000" w:themeColor="text1"/>
        </w:rPr>
        <w:t>r</w:t>
      </w:r>
      <w:r w:rsidRPr="00E75F02">
        <w:rPr>
          <w:color w:val="000000" w:themeColor="text1"/>
        </w:rPr>
        <w:t>esearchers.</w:t>
      </w:r>
      <w:r w:rsidRPr="00E75F02">
        <w:rPr>
          <w:color w:val="000000" w:themeColor="text1"/>
          <w:spacing w:val="-4"/>
        </w:rPr>
        <w:t xml:space="preserve"> </w:t>
      </w:r>
      <w:r w:rsidRPr="00E75F02">
        <w:rPr>
          <w:i/>
          <w:color w:val="000000" w:themeColor="text1"/>
        </w:rPr>
        <w:t>Journal</w:t>
      </w:r>
      <w:r w:rsidRPr="00E75F02">
        <w:rPr>
          <w:i/>
          <w:color w:val="000000" w:themeColor="text1"/>
          <w:spacing w:val="-5"/>
        </w:rPr>
        <w:t xml:space="preserve"> </w:t>
      </w:r>
      <w:r w:rsidRPr="00E75F02">
        <w:rPr>
          <w:i/>
          <w:color w:val="000000" w:themeColor="text1"/>
        </w:rPr>
        <w:t>of</w:t>
      </w:r>
      <w:r w:rsidRPr="00E75F02">
        <w:rPr>
          <w:i/>
          <w:color w:val="000000" w:themeColor="text1"/>
          <w:spacing w:val="-5"/>
        </w:rPr>
        <w:t xml:space="preserve"> </w:t>
      </w:r>
      <w:r w:rsidRPr="00E75F02">
        <w:rPr>
          <w:i/>
          <w:color w:val="000000" w:themeColor="text1"/>
        </w:rPr>
        <w:t>Gerontological</w:t>
      </w:r>
      <w:r w:rsidRPr="00E75F02">
        <w:rPr>
          <w:i/>
          <w:color w:val="000000" w:themeColor="text1"/>
          <w:spacing w:val="-5"/>
        </w:rPr>
        <w:t xml:space="preserve"> </w:t>
      </w:r>
      <w:r w:rsidRPr="00E75F02">
        <w:rPr>
          <w:i/>
          <w:color w:val="000000" w:themeColor="text1"/>
        </w:rPr>
        <w:t>Social</w:t>
      </w:r>
      <w:r w:rsidRPr="00E75F02">
        <w:rPr>
          <w:i/>
          <w:color w:val="000000" w:themeColor="text1"/>
          <w:spacing w:val="-5"/>
        </w:rPr>
        <w:t xml:space="preserve"> </w:t>
      </w:r>
      <w:r w:rsidRPr="00E75F02">
        <w:rPr>
          <w:i/>
          <w:color w:val="000000" w:themeColor="text1"/>
        </w:rPr>
        <w:t>Work</w:t>
      </w:r>
      <w:r w:rsidRPr="00E75F02">
        <w:rPr>
          <w:color w:val="000000" w:themeColor="text1"/>
        </w:rPr>
        <w:t>,</w:t>
      </w:r>
      <w:r w:rsidRPr="00E75F02">
        <w:rPr>
          <w:color w:val="000000" w:themeColor="text1"/>
          <w:spacing w:val="-5"/>
        </w:rPr>
        <w:t xml:space="preserve"> </w:t>
      </w:r>
      <w:r w:rsidRPr="00E75F02">
        <w:rPr>
          <w:i/>
          <w:color w:val="000000" w:themeColor="text1"/>
        </w:rPr>
        <w:t>62</w:t>
      </w:r>
      <w:r w:rsidRPr="00E75F02">
        <w:rPr>
          <w:color w:val="000000" w:themeColor="text1"/>
        </w:rPr>
        <w:t>(5), 578–585. https://doi.org/10.1080/01634372.2018.1559906</w:t>
      </w:r>
    </w:p>
    <w:p w14:paraId="331307D3" w14:textId="059E4CAA" w:rsidR="00B10729" w:rsidRPr="00E75F02" w:rsidRDefault="00B10729" w:rsidP="00556C26">
      <w:pPr>
        <w:pStyle w:val="Refs"/>
        <w:tabs>
          <w:tab w:val="left" w:pos="2486"/>
        </w:tabs>
        <w:spacing w:after="0"/>
        <w:rPr>
          <w:color w:val="000000" w:themeColor="text1"/>
        </w:rPr>
      </w:pPr>
      <w:r w:rsidRPr="00E75F02">
        <w:rPr>
          <w:color w:val="000000" w:themeColor="text1"/>
        </w:rPr>
        <w:t>Mills, K.</w:t>
      </w:r>
      <w:r w:rsidR="0044134A" w:rsidRPr="00E75F02">
        <w:rPr>
          <w:color w:val="000000" w:themeColor="text1"/>
        </w:rPr>
        <w:t xml:space="preserve"> </w:t>
      </w:r>
      <w:r w:rsidRPr="00E75F02">
        <w:rPr>
          <w:color w:val="000000" w:themeColor="text1"/>
        </w:rPr>
        <w:t xml:space="preserve">J. (2020). It’s systematic: Environmental racial microaggressions experienced by Black undergraduates at a predominantly White institution. </w:t>
      </w:r>
      <w:r w:rsidRPr="00E75F02">
        <w:rPr>
          <w:i/>
          <w:iCs w:val="0"/>
          <w:color w:val="000000" w:themeColor="text1"/>
        </w:rPr>
        <w:t>Journal of Diversity in Higher Education, 13</w:t>
      </w:r>
      <w:r w:rsidRPr="00E75F02">
        <w:rPr>
          <w:color w:val="000000" w:themeColor="text1"/>
        </w:rPr>
        <w:t>(1), 44-55. doi:10.1037/dhe0000121</w:t>
      </w:r>
    </w:p>
    <w:p w14:paraId="194ED95F" w14:textId="610E519C" w:rsidR="00C8094C" w:rsidRPr="00E75F02" w:rsidRDefault="00B10729" w:rsidP="00556C26">
      <w:pPr>
        <w:pStyle w:val="Refs"/>
        <w:tabs>
          <w:tab w:val="left" w:pos="2486"/>
        </w:tabs>
        <w:spacing w:after="0"/>
        <w:rPr>
          <w:color w:val="000000" w:themeColor="text1"/>
        </w:rPr>
      </w:pPr>
      <w:proofErr w:type="spellStart"/>
      <w:r w:rsidRPr="00E75F02">
        <w:rPr>
          <w:color w:val="000000" w:themeColor="text1"/>
          <w:shd w:val="clear" w:color="auto" w:fill="FFFFFF"/>
        </w:rPr>
        <w:t>Minnett</w:t>
      </w:r>
      <w:proofErr w:type="spellEnd"/>
      <w:r w:rsidRPr="00E75F02">
        <w:rPr>
          <w:color w:val="000000" w:themeColor="text1"/>
          <w:shd w:val="clear" w:color="auto" w:fill="FFFFFF"/>
        </w:rPr>
        <w:t>, J.</w:t>
      </w:r>
      <w:r w:rsidR="001D3F07" w:rsidRPr="00E75F02">
        <w:rPr>
          <w:color w:val="000000" w:themeColor="text1"/>
          <w:shd w:val="clear" w:color="auto" w:fill="FFFFFF"/>
        </w:rPr>
        <w:t xml:space="preserve"> </w:t>
      </w:r>
      <w:r w:rsidRPr="00E75F02">
        <w:rPr>
          <w:color w:val="000000" w:themeColor="text1"/>
          <w:shd w:val="clear" w:color="auto" w:fill="FFFFFF"/>
        </w:rPr>
        <w:t>L., James‐Gallaway, A.</w:t>
      </w:r>
      <w:r w:rsidR="001D3F07" w:rsidRPr="00E75F02">
        <w:rPr>
          <w:color w:val="000000" w:themeColor="text1"/>
          <w:shd w:val="clear" w:color="auto" w:fill="FFFFFF"/>
        </w:rPr>
        <w:t xml:space="preserve"> </w:t>
      </w:r>
      <w:r w:rsidRPr="00E75F02">
        <w:rPr>
          <w:color w:val="000000" w:themeColor="text1"/>
          <w:shd w:val="clear" w:color="auto" w:fill="FFFFFF"/>
        </w:rPr>
        <w:t>D., &amp; Owens, D.</w:t>
      </w:r>
      <w:r w:rsidR="001D3F07" w:rsidRPr="00E75F02">
        <w:rPr>
          <w:color w:val="000000" w:themeColor="text1"/>
          <w:shd w:val="clear" w:color="auto" w:fill="FFFFFF"/>
        </w:rPr>
        <w:t xml:space="preserve"> </w:t>
      </w:r>
      <w:r w:rsidRPr="00E75F02">
        <w:rPr>
          <w:color w:val="000000" w:themeColor="text1"/>
          <w:shd w:val="clear" w:color="auto" w:fill="FFFFFF"/>
        </w:rPr>
        <w:t xml:space="preserve">R. (2019). Help a </w:t>
      </w:r>
      <w:proofErr w:type="spellStart"/>
      <w:r w:rsidR="001D3F07" w:rsidRPr="00E75F02">
        <w:rPr>
          <w:color w:val="000000" w:themeColor="text1"/>
          <w:shd w:val="clear" w:color="auto" w:fill="FFFFFF"/>
        </w:rPr>
        <w:t>s</w:t>
      </w:r>
      <w:r w:rsidRPr="00E75F02">
        <w:rPr>
          <w:color w:val="000000" w:themeColor="text1"/>
          <w:shd w:val="clear" w:color="auto" w:fill="FFFFFF"/>
        </w:rPr>
        <w:t>ista</w:t>
      </w:r>
      <w:proofErr w:type="spellEnd"/>
      <w:r w:rsidRPr="00E75F02">
        <w:rPr>
          <w:color w:val="000000" w:themeColor="text1"/>
          <w:shd w:val="clear" w:color="auto" w:fill="FFFFFF"/>
        </w:rPr>
        <w:t xml:space="preserve"> </w:t>
      </w:r>
      <w:r w:rsidR="001D3F07" w:rsidRPr="00E75F02">
        <w:rPr>
          <w:color w:val="000000" w:themeColor="text1"/>
          <w:shd w:val="clear" w:color="auto" w:fill="FFFFFF"/>
        </w:rPr>
        <w:t>o</w:t>
      </w:r>
      <w:r w:rsidRPr="00E75F02">
        <w:rPr>
          <w:color w:val="000000" w:themeColor="text1"/>
          <w:shd w:val="clear" w:color="auto" w:fill="FFFFFF"/>
        </w:rPr>
        <w:t xml:space="preserve">ut: Black </w:t>
      </w:r>
      <w:r w:rsidR="001D3F07" w:rsidRPr="00E75F02">
        <w:rPr>
          <w:color w:val="000000" w:themeColor="text1"/>
          <w:shd w:val="clear" w:color="auto" w:fill="FFFFFF"/>
        </w:rPr>
        <w:t>w</w:t>
      </w:r>
      <w:r w:rsidRPr="00E75F02">
        <w:rPr>
          <w:color w:val="000000" w:themeColor="text1"/>
          <w:shd w:val="clear" w:color="auto" w:fill="FFFFFF"/>
        </w:rPr>
        <w:t xml:space="preserve">omen </w:t>
      </w:r>
      <w:r w:rsidR="001D3F07" w:rsidRPr="00E75F02">
        <w:rPr>
          <w:color w:val="000000" w:themeColor="text1"/>
          <w:shd w:val="clear" w:color="auto" w:fill="FFFFFF"/>
        </w:rPr>
        <w:t>d</w:t>
      </w:r>
      <w:r w:rsidRPr="00E75F02">
        <w:rPr>
          <w:color w:val="000000" w:themeColor="text1"/>
          <w:shd w:val="clear" w:color="auto" w:fill="FFFFFF"/>
        </w:rPr>
        <w:t xml:space="preserve">octoral </w:t>
      </w:r>
      <w:r w:rsidR="001D3F07" w:rsidRPr="00E75F02">
        <w:rPr>
          <w:color w:val="000000" w:themeColor="text1"/>
          <w:shd w:val="clear" w:color="auto" w:fill="FFFFFF"/>
        </w:rPr>
        <w:t>s</w:t>
      </w:r>
      <w:r w:rsidRPr="00E75F02">
        <w:rPr>
          <w:color w:val="000000" w:themeColor="text1"/>
          <w:shd w:val="clear" w:color="auto" w:fill="FFFFFF"/>
        </w:rPr>
        <w:t xml:space="preserve">tudents' </w:t>
      </w:r>
      <w:r w:rsidR="001D3F07" w:rsidRPr="00E75F02">
        <w:rPr>
          <w:color w:val="000000" w:themeColor="text1"/>
          <w:shd w:val="clear" w:color="auto" w:fill="FFFFFF"/>
        </w:rPr>
        <w:t>u</w:t>
      </w:r>
      <w:r w:rsidRPr="00E75F02">
        <w:rPr>
          <w:color w:val="000000" w:themeColor="text1"/>
          <w:shd w:val="clear" w:color="auto" w:fill="FFFFFF"/>
        </w:rPr>
        <w:t xml:space="preserve">se of </w:t>
      </w:r>
      <w:r w:rsidR="001D3F07" w:rsidRPr="00E75F02">
        <w:rPr>
          <w:color w:val="000000" w:themeColor="text1"/>
          <w:shd w:val="clear" w:color="auto" w:fill="FFFFFF"/>
        </w:rPr>
        <w:t>p</w:t>
      </w:r>
      <w:r w:rsidRPr="00E75F02">
        <w:rPr>
          <w:color w:val="000000" w:themeColor="text1"/>
          <w:shd w:val="clear" w:color="auto" w:fill="FFFFFF"/>
        </w:rPr>
        <w:t xml:space="preserve">eer </w:t>
      </w:r>
      <w:r w:rsidR="001D3F07" w:rsidRPr="00E75F02">
        <w:rPr>
          <w:color w:val="000000" w:themeColor="text1"/>
          <w:shd w:val="clear" w:color="auto" w:fill="FFFFFF"/>
        </w:rPr>
        <w:t>m</w:t>
      </w:r>
      <w:r w:rsidRPr="00E75F02">
        <w:rPr>
          <w:color w:val="000000" w:themeColor="text1"/>
          <w:shd w:val="clear" w:color="auto" w:fill="FFFFFF"/>
        </w:rPr>
        <w:t xml:space="preserve">entorship as an </w:t>
      </w:r>
      <w:r w:rsidR="001D3F07" w:rsidRPr="00E75F02">
        <w:rPr>
          <w:color w:val="000000" w:themeColor="text1"/>
          <w:shd w:val="clear" w:color="auto" w:fill="FFFFFF"/>
        </w:rPr>
        <w:t>a</w:t>
      </w:r>
      <w:r w:rsidRPr="00E75F02">
        <w:rPr>
          <w:color w:val="000000" w:themeColor="text1"/>
          <w:shd w:val="clear" w:color="auto" w:fill="FFFFFF"/>
        </w:rPr>
        <w:t xml:space="preserve">ct of </w:t>
      </w:r>
      <w:r w:rsidR="001D3F07" w:rsidRPr="00E75F02">
        <w:rPr>
          <w:color w:val="000000" w:themeColor="text1"/>
          <w:shd w:val="clear" w:color="auto" w:fill="FFFFFF"/>
        </w:rPr>
        <w:t>r</w:t>
      </w:r>
      <w:r w:rsidRPr="00E75F02">
        <w:rPr>
          <w:color w:val="000000" w:themeColor="text1"/>
          <w:shd w:val="clear" w:color="auto" w:fill="FFFFFF"/>
        </w:rPr>
        <w:t>esistance.</w:t>
      </w:r>
      <w:r w:rsidR="001D3F07" w:rsidRPr="00E75F02">
        <w:rPr>
          <w:color w:val="000000" w:themeColor="text1"/>
          <w:shd w:val="clear" w:color="auto" w:fill="FFFFFF"/>
        </w:rPr>
        <w:t xml:space="preserve"> </w:t>
      </w:r>
      <w:r w:rsidRPr="00E75F02">
        <w:rPr>
          <w:rStyle w:val="Emphasis"/>
          <w:color w:val="000000" w:themeColor="text1"/>
        </w:rPr>
        <w:t xml:space="preserve">Mid-Western </w:t>
      </w:r>
      <w:r w:rsidR="001D3F07" w:rsidRPr="00E75F02">
        <w:rPr>
          <w:rStyle w:val="Emphasis"/>
          <w:color w:val="000000" w:themeColor="text1"/>
        </w:rPr>
        <w:t>E</w:t>
      </w:r>
      <w:r w:rsidRPr="00E75F02">
        <w:rPr>
          <w:rStyle w:val="Emphasis"/>
          <w:color w:val="000000" w:themeColor="text1"/>
        </w:rPr>
        <w:t xml:space="preserve">ducational </w:t>
      </w:r>
      <w:r w:rsidR="001D3F07" w:rsidRPr="00E75F02">
        <w:rPr>
          <w:rStyle w:val="Emphasis"/>
          <w:color w:val="000000" w:themeColor="text1"/>
        </w:rPr>
        <w:t>R</w:t>
      </w:r>
      <w:r w:rsidRPr="00E75F02">
        <w:rPr>
          <w:rStyle w:val="Emphasis"/>
          <w:color w:val="000000" w:themeColor="text1"/>
        </w:rPr>
        <w:t xml:space="preserve">esearcher, </w:t>
      </w:r>
      <w:r w:rsidR="0075572D" w:rsidRPr="00E75F02">
        <w:rPr>
          <w:rStyle w:val="Emphasis"/>
          <w:color w:val="000000" w:themeColor="text1"/>
        </w:rPr>
        <w:t>31</w:t>
      </w:r>
      <w:r w:rsidR="0075572D" w:rsidRPr="00E75F02">
        <w:rPr>
          <w:color w:val="000000" w:themeColor="text1"/>
          <w:shd w:val="clear" w:color="auto" w:fill="FFFFFF"/>
        </w:rPr>
        <w:t>.</w:t>
      </w:r>
      <w:r w:rsidR="0075572D" w:rsidRPr="00E75F02">
        <w:rPr>
          <w:color w:val="000000" w:themeColor="text1"/>
        </w:rPr>
        <w:t xml:space="preserve"> </w:t>
      </w:r>
    </w:p>
    <w:p w14:paraId="7C2007C2" w14:textId="3FF3DC6D" w:rsidR="00B10729" w:rsidRPr="00E75F02" w:rsidRDefault="0075572D" w:rsidP="00556C26">
      <w:pPr>
        <w:pStyle w:val="Refs"/>
        <w:tabs>
          <w:tab w:val="left" w:pos="2486"/>
        </w:tabs>
        <w:spacing w:after="0"/>
        <w:rPr>
          <w:color w:val="000000" w:themeColor="text1"/>
        </w:rPr>
      </w:pPr>
      <w:r w:rsidRPr="00E75F02">
        <w:rPr>
          <w:color w:val="000000" w:themeColor="text1"/>
        </w:rPr>
        <w:t>Moraga</w:t>
      </w:r>
      <w:r w:rsidR="00B10729" w:rsidRPr="00E75F02">
        <w:rPr>
          <w:color w:val="000000" w:themeColor="text1"/>
        </w:rPr>
        <w:t>, J. A., Quezada, L. E., Palominos, P. I., Oddershede, A. M., &amp; Silva, H. A. (2020). A quantitative methodology to enhance a strategy map.</w:t>
      </w:r>
      <w:r w:rsidR="0044134A" w:rsidRPr="00E75F02">
        <w:rPr>
          <w:color w:val="000000" w:themeColor="text1"/>
        </w:rPr>
        <w:t xml:space="preserve"> </w:t>
      </w:r>
      <w:r w:rsidR="00B10729" w:rsidRPr="00E75F02">
        <w:rPr>
          <w:i/>
          <w:color w:val="000000" w:themeColor="text1"/>
        </w:rPr>
        <w:t>International Journal of Production Economics</w:t>
      </w:r>
      <w:r w:rsidR="00B10729" w:rsidRPr="00E75F02">
        <w:rPr>
          <w:color w:val="000000" w:themeColor="text1"/>
        </w:rPr>
        <w:t>,</w:t>
      </w:r>
      <w:r w:rsidR="0044134A" w:rsidRPr="00E75F02">
        <w:rPr>
          <w:color w:val="000000" w:themeColor="text1"/>
        </w:rPr>
        <w:t xml:space="preserve"> </w:t>
      </w:r>
      <w:r w:rsidR="00B10729" w:rsidRPr="00E75F02">
        <w:rPr>
          <w:i/>
          <w:color w:val="000000" w:themeColor="text1"/>
        </w:rPr>
        <w:t>219</w:t>
      </w:r>
      <w:r w:rsidR="00B10729" w:rsidRPr="00E75F02">
        <w:rPr>
          <w:color w:val="000000" w:themeColor="text1"/>
        </w:rPr>
        <w:t xml:space="preserve">, </w:t>
      </w:r>
      <w:hyperlink r:id="rId66" w:history="1">
        <w:r w:rsidR="00B10729" w:rsidRPr="00E75F02">
          <w:rPr>
            <w:rStyle w:val="Hyperlink"/>
            <w:color w:val="000000" w:themeColor="text1"/>
            <w:u w:val="none"/>
          </w:rPr>
          <w:t>https://doi.org/10.1016/j.ijpe.2019.05.020</w:t>
        </w:r>
      </w:hyperlink>
    </w:p>
    <w:p w14:paraId="73D6A312" w14:textId="77777777" w:rsidR="00B10729" w:rsidRPr="00E75F02" w:rsidRDefault="00B10729" w:rsidP="00556C26">
      <w:pPr>
        <w:pStyle w:val="Refs"/>
        <w:tabs>
          <w:tab w:val="left" w:pos="2486"/>
        </w:tabs>
        <w:spacing w:after="0"/>
        <w:rPr>
          <w:color w:val="000000" w:themeColor="text1"/>
        </w:rPr>
      </w:pPr>
      <w:proofErr w:type="spellStart"/>
      <w:r w:rsidRPr="00E75F02">
        <w:rPr>
          <w:color w:val="000000" w:themeColor="text1"/>
        </w:rPr>
        <w:t>Museus</w:t>
      </w:r>
      <w:proofErr w:type="spellEnd"/>
      <w:r w:rsidRPr="00E75F02">
        <w:rPr>
          <w:color w:val="000000" w:themeColor="text1"/>
        </w:rPr>
        <w:t xml:space="preserve">, S. D., Nichols, A. H., &amp; Lambert, A. D. (2008). Racial differences in the effects of campus racial climate on degree completion: A structural equation model. </w:t>
      </w:r>
      <w:r w:rsidRPr="00E75F02">
        <w:rPr>
          <w:i/>
          <w:iCs w:val="0"/>
          <w:color w:val="000000" w:themeColor="text1"/>
        </w:rPr>
        <w:t>The Review of Higher Education, 32</w:t>
      </w:r>
      <w:r w:rsidRPr="00E75F02">
        <w:rPr>
          <w:color w:val="000000" w:themeColor="text1"/>
        </w:rPr>
        <w:t>, 107-134. doi:10.1353/rhe.0.0030</w:t>
      </w:r>
    </w:p>
    <w:p w14:paraId="0C3AE4A6" w14:textId="77777777" w:rsidR="00B10729" w:rsidRPr="00E75F02" w:rsidRDefault="00B10729" w:rsidP="00556C26">
      <w:pPr>
        <w:pStyle w:val="Refs"/>
        <w:spacing w:after="0"/>
        <w:rPr>
          <w:color w:val="000000" w:themeColor="text1"/>
        </w:rPr>
      </w:pPr>
      <w:proofErr w:type="spellStart"/>
      <w:r w:rsidRPr="00E75F02">
        <w:rPr>
          <w:color w:val="000000" w:themeColor="text1"/>
        </w:rPr>
        <w:t>Museus</w:t>
      </w:r>
      <w:proofErr w:type="spellEnd"/>
      <w:r w:rsidRPr="00E75F02">
        <w:rPr>
          <w:color w:val="000000" w:themeColor="text1"/>
        </w:rPr>
        <w:t xml:space="preserve">, S. D., Yi, V., &amp; Saelua, N. (2018). The impact of culturally engaging campus environments on sense of belonging. </w:t>
      </w:r>
      <w:r w:rsidRPr="00E75F02">
        <w:rPr>
          <w:i/>
          <w:iCs w:val="0"/>
          <w:color w:val="000000" w:themeColor="text1"/>
        </w:rPr>
        <w:t>The Review of Higher Education, 40</w:t>
      </w:r>
      <w:r w:rsidRPr="00E75F02">
        <w:rPr>
          <w:color w:val="000000" w:themeColor="text1"/>
        </w:rPr>
        <w:t>(2), 187–215. doi:10.1353/rhe.2017. 0001</w:t>
      </w:r>
    </w:p>
    <w:p w14:paraId="47515FDD" w14:textId="4B5EC859" w:rsidR="004F5C4E" w:rsidRPr="00E75F02" w:rsidRDefault="004F5C4E" w:rsidP="00556C26">
      <w:pPr>
        <w:pStyle w:val="Refs"/>
        <w:spacing w:after="0"/>
        <w:rPr>
          <w:color w:val="000000" w:themeColor="text1"/>
        </w:rPr>
      </w:pPr>
      <w:r w:rsidRPr="00E75F02">
        <w:rPr>
          <w:color w:val="000000" w:themeColor="text1"/>
        </w:rPr>
        <w:t>Mwita, K. (2022). Factors influencing data saturation in qualitative studies. International Journal of Research in Business and Social Science (2147-4478). 11. 414-420. 10.20525/</w:t>
      </w:r>
      <w:proofErr w:type="gramStart"/>
      <w:r w:rsidRPr="00E75F02">
        <w:rPr>
          <w:color w:val="000000" w:themeColor="text1"/>
        </w:rPr>
        <w:t>ijrbs.v</w:t>
      </w:r>
      <w:proofErr w:type="gramEnd"/>
      <w:r w:rsidRPr="00E75F02">
        <w:rPr>
          <w:color w:val="000000" w:themeColor="text1"/>
        </w:rPr>
        <w:t>11i4.1776.</w:t>
      </w:r>
    </w:p>
    <w:p w14:paraId="4A3B2638" w14:textId="77777777" w:rsidR="00AF6715" w:rsidRPr="00E75F02" w:rsidRDefault="00AF6715" w:rsidP="00556C26">
      <w:pPr>
        <w:pStyle w:val="Refs"/>
        <w:spacing w:after="0"/>
        <w:rPr>
          <w:color w:val="000000" w:themeColor="text1"/>
        </w:rPr>
      </w:pPr>
      <w:r w:rsidRPr="00E75F02">
        <w:rPr>
          <w:color w:val="000000" w:themeColor="text1"/>
        </w:rPr>
        <w:t xml:space="preserve">Nadal, K. L., Griffin, K. E., Wong, Y., Davidoff, K. C., &amp; Davis, L. S. (2017). The injurious relationship between racial microaggressions and physical health: </w:t>
      </w:r>
      <w:r w:rsidRPr="00E75F02">
        <w:rPr>
          <w:color w:val="000000" w:themeColor="text1"/>
        </w:rPr>
        <w:lastRenderedPageBreak/>
        <w:t>Implications for social work.</w:t>
      </w:r>
      <w:r w:rsidRPr="00E75F02">
        <w:rPr>
          <w:i/>
          <w:iCs w:val="0"/>
          <w:color w:val="000000" w:themeColor="text1"/>
        </w:rPr>
        <w:t xml:space="preserve"> Journal of Ethnic &amp; Cultural Diversity in Social Work, 26</w:t>
      </w:r>
      <w:r w:rsidRPr="00E75F02">
        <w:rPr>
          <w:color w:val="000000" w:themeColor="text1"/>
        </w:rPr>
        <w:t>, 6-17. doi:10.1080/15313204.2016.1263813</w:t>
      </w:r>
    </w:p>
    <w:p w14:paraId="5A36013E" w14:textId="77777777" w:rsidR="00AF6715" w:rsidRPr="00E75F02" w:rsidRDefault="00AF6715" w:rsidP="00556C26">
      <w:pPr>
        <w:pStyle w:val="Refs"/>
        <w:spacing w:after="0"/>
        <w:rPr>
          <w:color w:val="000000" w:themeColor="text1"/>
        </w:rPr>
      </w:pPr>
      <w:r w:rsidRPr="00E75F02">
        <w:rPr>
          <w:color w:val="000000" w:themeColor="text1"/>
        </w:rPr>
        <w:t xml:space="preserve">Nadal, K. L., Wong, Y., Griffin, K. E., Davidoff, K., &amp; </w:t>
      </w:r>
      <w:proofErr w:type="spellStart"/>
      <w:r w:rsidRPr="00E75F02">
        <w:rPr>
          <w:color w:val="000000" w:themeColor="text1"/>
        </w:rPr>
        <w:t>Sriken</w:t>
      </w:r>
      <w:proofErr w:type="spellEnd"/>
      <w:r w:rsidRPr="00E75F02">
        <w:rPr>
          <w:color w:val="000000" w:themeColor="text1"/>
        </w:rPr>
        <w:t xml:space="preserve">, J. (2014). The adverse impact of racial microaggressions on college students’ self-esteem. </w:t>
      </w:r>
      <w:r w:rsidRPr="00E75F02">
        <w:rPr>
          <w:i/>
          <w:iCs w:val="0"/>
          <w:color w:val="000000" w:themeColor="text1"/>
        </w:rPr>
        <w:t>Journal of College Student Development, 55</w:t>
      </w:r>
      <w:r w:rsidRPr="00E75F02">
        <w:rPr>
          <w:color w:val="000000" w:themeColor="text1"/>
        </w:rPr>
        <w:t>, 461-474. doi:10.1353/csd.2014.0051</w:t>
      </w:r>
    </w:p>
    <w:p w14:paraId="64DA8BA0" w14:textId="55C9374A" w:rsidR="00AF6715" w:rsidRPr="00E75F02" w:rsidRDefault="00AF6715" w:rsidP="00556C26">
      <w:pPr>
        <w:pStyle w:val="Refs"/>
        <w:spacing w:after="0"/>
        <w:rPr>
          <w:color w:val="000000" w:themeColor="text1"/>
        </w:rPr>
      </w:pPr>
      <w:r w:rsidRPr="00E75F02">
        <w:rPr>
          <w:color w:val="000000" w:themeColor="text1"/>
        </w:rPr>
        <w:t>National Center for Education Statistics. (2017</w:t>
      </w:r>
      <w:r w:rsidR="00060B2F" w:rsidRPr="00E75F02">
        <w:rPr>
          <w:color w:val="000000" w:themeColor="text1"/>
        </w:rPr>
        <w:t>-2019</w:t>
      </w:r>
      <w:r w:rsidRPr="00E75F02">
        <w:rPr>
          <w:color w:val="000000" w:themeColor="text1"/>
        </w:rPr>
        <w:t xml:space="preserve">). U.S. Department of Education. Institute of Education Sciences, National Center for Education Statistics. </w:t>
      </w:r>
      <w:hyperlink r:id="rId67" w:history="1">
        <w:r w:rsidRPr="00E75F02">
          <w:rPr>
            <w:rStyle w:val="Hyperlink"/>
            <w:color w:val="000000" w:themeColor="text1"/>
            <w:u w:val="none"/>
          </w:rPr>
          <w:t>https://nces.ed.gov/</w:t>
        </w:r>
      </w:hyperlink>
    </w:p>
    <w:p w14:paraId="4E6CCABA" w14:textId="77777777" w:rsidR="0044134A" w:rsidRPr="00E75F02" w:rsidRDefault="00AF6715" w:rsidP="00556C26">
      <w:pPr>
        <w:pStyle w:val="Refs"/>
        <w:spacing w:after="0"/>
        <w:rPr>
          <w:color w:val="000000" w:themeColor="text1"/>
        </w:rPr>
      </w:pPr>
      <w:r w:rsidRPr="00E75F02">
        <w:rPr>
          <w:color w:val="000000" w:themeColor="text1"/>
        </w:rPr>
        <w:t xml:space="preserve">National Center for Education Statistics. (2020). Institute of Education Sciences. U.S. Department of Education. https://nces.ed.gov/ </w:t>
      </w:r>
    </w:p>
    <w:p w14:paraId="18E042CB" w14:textId="6E6F256F" w:rsidR="0044134A" w:rsidRPr="00E75F02" w:rsidRDefault="00AF6715" w:rsidP="00556C26">
      <w:pPr>
        <w:pStyle w:val="Refs"/>
        <w:spacing w:after="0"/>
        <w:rPr>
          <w:color w:val="000000" w:themeColor="text1"/>
        </w:rPr>
      </w:pPr>
      <w:r w:rsidRPr="00E75F02">
        <w:rPr>
          <w:color w:val="000000" w:themeColor="text1"/>
        </w:rPr>
        <w:t>National Center for Education Statistics. (2022). Educational Attainment of Young Adults.</w:t>
      </w:r>
      <w:r w:rsidR="0044134A" w:rsidRPr="00E75F02">
        <w:rPr>
          <w:color w:val="000000" w:themeColor="text1"/>
        </w:rPr>
        <w:t xml:space="preserve"> </w:t>
      </w:r>
      <w:r w:rsidRPr="00E75F02">
        <w:rPr>
          <w:color w:val="000000" w:themeColor="text1"/>
        </w:rPr>
        <w:t>Condition of Education.</w:t>
      </w:r>
      <w:r w:rsidR="0044134A" w:rsidRPr="00E75F02">
        <w:rPr>
          <w:color w:val="000000" w:themeColor="text1"/>
        </w:rPr>
        <w:t xml:space="preserve"> </w:t>
      </w:r>
      <w:r w:rsidRPr="00E75F02">
        <w:rPr>
          <w:color w:val="000000" w:themeColor="text1"/>
        </w:rPr>
        <w:t>U.S. Department of Education, Institute of Education Sciences.</w:t>
      </w:r>
    </w:p>
    <w:p w14:paraId="7EF7982C" w14:textId="6EB75703" w:rsidR="00AF6715" w:rsidRPr="00E75F02" w:rsidRDefault="00AF6715" w:rsidP="00556C26">
      <w:pPr>
        <w:pStyle w:val="Refs"/>
        <w:spacing w:after="0"/>
        <w:rPr>
          <w:color w:val="000000" w:themeColor="text1"/>
        </w:rPr>
      </w:pPr>
      <w:r w:rsidRPr="00E75F02">
        <w:rPr>
          <w:color w:val="000000" w:themeColor="text1"/>
        </w:rPr>
        <w:t>National Commission for the Protection of Human Subjects of Biomedical and Behavioral Research. (1979).</w:t>
      </w:r>
      <w:r w:rsidR="0044134A" w:rsidRPr="00E75F02">
        <w:rPr>
          <w:color w:val="000000" w:themeColor="text1"/>
        </w:rPr>
        <w:t xml:space="preserve"> </w:t>
      </w:r>
      <w:r w:rsidRPr="00E75F02">
        <w:rPr>
          <w:color w:val="000000" w:themeColor="text1"/>
        </w:rPr>
        <w:t>The Belmont report: Ethical principles and guidelines for the protection of human subjects of research. U.S. Department of Health and Human Services.</w:t>
      </w:r>
      <w:r w:rsidR="0044134A" w:rsidRPr="00E75F02">
        <w:rPr>
          <w:color w:val="000000" w:themeColor="text1"/>
        </w:rPr>
        <w:t xml:space="preserve"> </w:t>
      </w:r>
      <w:hyperlink r:id="rId68" w:history="1">
        <w:r w:rsidR="0044134A" w:rsidRPr="00E75F02">
          <w:rPr>
            <w:rStyle w:val="Hyperlink"/>
            <w:color w:val="000000" w:themeColor="text1"/>
            <w:u w:val="none"/>
          </w:rPr>
          <w:t>https://www.hhs.gov/ohrp/regulations-and-policy/belmont-report/read-the-belmont-report/index.html</w:t>
        </w:r>
      </w:hyperlink>
    </w:p>
    <w:p w14:paraId="3DB10F90" w14:textId="223FC903" w:rsidR="00AF6715" w:rsidRPr="00E75F02" w:rsidRDefault="00AF6715" w:rsidP="00556C26">
      <w:pPr>
        <w:pStyle w:val="Refs"/>
        <w:spacing w:after="0"/>
        <w:rPr>
          <w:color w:val="000000" w:themeColor="text1"/>
        </w:rPr>
      </w:pPr>
      <w:r w:rsidRPr="00E75F02">
        <w:rPr>
          <w:color w:val="000000" w:themeColor="text1"/>
        </w:rPr>
        <w:t>Noy, C. (2008). Sampling knowledge: The hermeneutics of snowball sampling in qualitative research.</w:t>
      </w:r>
      <w:r w:rsidR="0044134A" w:rsidRPr="00E75F02">
        <w:rPr>
          <w:color w:val="000000" w:themeColor="text1"/>
        </w:rPr>
        <w:t xml:space="preserve"> </w:t>
      </w:r>
      <w:r w:rsidRPr="00E75F02">
        <w:rPr>
          <w:i/>
          <w:color w:val="000000" w:themeColor="text1"/>
        </w:rPr>
        <w:t>International Journal of Social Research Methodology,</w:t>
      </w:r>
      <w:r w:rsidR="0044134A" w:rsidRPr="00E75F02">
        <w:rPr>
          <w:color w:val="000000" w:themeColor="text1"/>
        </w:rPr>
        <w:t xml:space="preserve"> </w:t>
      </w:r>
      <w:r w:rsidRPr="00E75F02">
        <w:rPr>
          <w:i/>
          <w:color w:val="000000" w:themeColor="text1"/>
        </w:rPr>
        <w:t>11</w:t>
      </w:r>
      <w:r w:rsidRPr="00E75F02">
        <w:rPr>
          <w:color w:val="000000" w:themeColor="text1"/>
        </w:rPr>
        <w:t>(4), 327–344. doi:10.1080/13645570701401305</w:t>
      </w:r>
    </w:p>
    <w:p w14:paraId="5BF4DC24" w14:textId="7D5DBF56" w:rsidR="00820EE5" w:rsidRPr="00E75F02" w:rsidRDefault="00820EE5" w:rsidP="00556C26">
      <w:pPr>
        <w:pStyle w:val="Refs"/>
        <w:spacing w:after="0"/>
        <w:rPr>
          <w:color w:val="000000" w:themeColor="text1"/>
        </w:rPr>
      </w:pPr>
      <w:proofErr w:type="spellStart"/>
      <w:r w:rsidRPr="00E75F02">
        <w:rPr>
          <w:color w:val="000000" w:themeColor="text1"/>
        </w:rPr>
        <w:t>Opdenakker</w:t>
      </w:r>
      <w:proofErr w:type="spellEnd"/>
      <w:r w:rsidRPr="00E75F02">
        <w:rPr>
          <w:color w:val="000000" w:themeColor="text1"/>
        </w:rPr>
        <w:t>, M. C.</w:t>
      </w:r>
      <w:r w:rsidR="001D3F07" w:rsidRPr="00E75F02">
        <w:rPr>
          <w:color w:val="000000" w:themeColor="text1"/>
        </w:rPr>
        <w:t>,</w:t>
      </w:r>
      <w:r w:rsidRPr="00E75F02">
        <w:rPr>
          <w:color w:val="000000" w:themeColor="text1"/>
        </w:rPr>
        <w:t xml:space="preserve"> &amp; Maulana, R. (2011). Changes in teachers’ instructional </w:t>
      </w:r>
      <w:proofErr w:type="spellStart"/>
      <w:r w:rsidRPr="00E75F02">
        <w:rPr>
          <w:color w:val="000000" w:themeColor="text1"/>
        </w:rPr>
        <w:t>behaviour</w:t>
      </w:r>
      <w:proofErr w:type="spellEnd"/>
      <w:r w:rsidRPr="00E75F02">
        <w:rPr>
          <w:color w:val="000000" w:themeColor="text1"/>
        </w:rPr>
        <w:t xml:space="preserve"> and students’ motivation during first grade of secondary education: An </w:t>
      </w:r>
      <w:r w:rsidRPr="00E75F02">
        <w:rPr>
          <w:color w:val="000000" w:themeColor="text1"/>
        </w:rPr>
        <w:lastRenderedPageBreak/>
        <w:t xml:space="preserve">exploration by means of multilevel growth curve modeling. In </w:t>
      </w:r>
      <w:r w:rsidRPr="00E75F02">
        <w:rPr>
          <w:i/>
          <w:iCs w:val="0"/>
          <w:color w:val="000000" w:themeColor="text1"/>
        </w:rPr>
        <w:t>International Congress of School Effectiveness and Improvement</w:t>
      </w:r>
      <w:r w:rsidRPr="00E75F02">
        <w:rPr>
          <w:color w:val="000000" w:themeColor="text1"/>
        </w:rPr>
        <w:t>.Limassol.864</w:t>
      </w:r>
    </w:p>
    <w:p w14:paraId="76AFA390" w14:textId="77777777" w:rsidR="0044134A" w:rsidRPr="00E75F02" w:rsidRDefault="00F20E98" w:rsidP="00556C26">
      <w:pPr>
        <w:pStyle w:val="Refs"/>
        <w:tabs>
          <w:tab w:val="left" w:pos="3845"/>
        </w:tabs>
        <w:spacing w:after="0"/>
        <w:rPr>
          <w:rStyle w:val="Hyperlink"/>
          <w:color w:val="000000" w:themeColor="text1"/>
          <w:u w:val="none"/>
        </w:rPr>
      </w:pPr>
      <w:proofErr w:type="spellStart"/>
      <w:r w:rsidRPr="00E75F02">
        <w:rPr>
          <w:color w:val="000000" w:themeColor="text1"/>
        </w:rPr>
        <w:t>Ortlipp</w:t>
      </w:r>
      <w:proofErr w:type="spellEnd"/>
      <w:r w:rsidRPr="00E75F02">
        <w:rPr>
          <w:color w:val="000000" w:themeColor="text1"/>
        </w:rPr>
        <w:t xml:space="preserve">, M. (2008). Keeping and using reflective journals in the qualitative research process. The Qualitative Report, 13(4). </w:t>
      </w:r>
      <w:hyperlink r:id="rId69" w:history="1">
        <w:r w:rsidRPr="00E75F02">
          <w:rPr>
            <w:rStyle w:val="Hyperlink"/>
            <w:color w:val="000000" w:themeColor="text1"/>
            <w:u w:val="none"/>
          </w:rPr>
          <w:t>https://nsuworks.nova.edu/cgi/viewcontent.cgi?article=1579&amp;context=tq</w:t>
        </w:r>
      </w:hyperlink>
    </w:p>
    <w:p w14:paraId="1D92F484" w14:textId="45B8B157" w:rsidR="00CA74D7" w:rsidRPr="00E75F02" w:rsidRDefault="00CA74D7" w:rsidP="00556C26">
      <w:pPr>
        <w:pStyle w:val="Refs"/>
        <w:tabs>
          <w:tab w:val="left" w:pos="3845"/>
        </w:tabs>
        <w:spacing w:after="0"/>
        <w:rPr>
          <w:color w:val="000000" w:themeColor="text1"/>
        </w:rPr>
      </w:pPr>
      <w:proofErr w:type="spellStart"/>
      <w:r w:rsidRPr="00E75F02">
        <w:rPr>
          <w:color w:val="000000" w:themeColor="text1"/>
        </w:rPr>
        <w:t>Oyserman</w:t>
      </w:r>
      <w:proofErr w:type="spellEnd"/>
      <w:r w:rsidRPr="00E75F02">
        <w:rPr>
          <w:color w:val="000000" w:themeColor="text1"/>
        </w:rPr>
        <w:t xml:space="preserve">, D., Bybee, D., &amp; Terry, K. (2006). Possible selves and academic outcomes: How and when </w:t>
      </w:r>
      <w:r w:rsidR="00B33C2C" w:rsidRPr="00E75F02">
        <w:rPr>
          <w:color w:val="000000" w:themeColor="text1"/>
        </w:rPr>
        <w:t>possible,</w:t>
      </w:r>
      <w:r w:rsidRPr="00E75F02">
        <w:rPr>
          <w:color w:val="000000" w:themeColor="text1"/>
        </w:rPr>
        <w:t xml:space="preserve"> selves impel action. </w:t>
      </w:r>
      <w:r w:rsidRPr="00E75F02">
        <w:rPr>
          <w:i/>
          <w:iCs w:val="0"/>
          <w:color w:val="000000" w:themeColor="text1"/>
        </w:rPr>
        <w:t xml:space="preserve">Journal of </w:t>
      </w:r>
      <w:r w:rsidR="0044134A" w:rsidRPr="00E75F02">
        <w:rPr>
          <w:i/>
          <w:iCs w:val="0"/>
          <w:color w:val="000000" w:themeColor="text1"/>
        </w:rPr>
        <w:t>P</w:t>
      </w:r>
      <w:r w:rsidRPr="00E75F02">
        <w:rPr>
          <w:i/>
          <w:iCs w:val="0"/>
          <w:color w:val="000000" w:themeColor="text1"/>
        </w:rPr>
        <w:t xml:space="preserve">ersonality and </w:t>
      </w:r>
      <w:r w:rsidR="0044134A" w:rsidRPr="00E75F02">
        <w:rPr>
          <w:i/>
          <w:iCs w:val="0"/>
          <w:color w:val="000000" w:themeColor="text1"/>
        </w:rPr>
        <w:t>S</w:t>
      </w:r>
      <w:r w:rsidRPr="00E75F02">
        <w:rPr>
          <w:i/>
          <w:iCs w:val="0"/>
          <w:color w:val="000000" w:themeColor="text1"/>
        </w:rPr>
        <w:t xml:space="preserve">ocial </w:t>
      </w:r>
      <w:r w:rsidR="0044134A" w:rsidRPr="00E75F02">
        <w:rPr>
          <w:i/>
          <w:iCs w:val="0"/>
          <w:color w:val="000000" w:themeColor="text1"/>
        </w:rPr>
        <w:t>P</w:t>
      </w:r>
      <w:r w:rsidRPr="00E75F02">
        <w:rPr>
          <w:i/>
          <w:iCs w:val="0"/>
          <w:color w:val="000000" w:themeColor="text1"/>
        </w:rPr>
        <w:t>sychology</w:t>
      </w:r>
      <w:r w:rsidRPr="00E75F02">
        <w:rPr>
          <w:color w:val="000000" w:themeColor="text1"/>
        </w:rPr>
        <w:t xml:space="preserve">, </w:t>
      </w:r>
      <w:r w:rsidRPr="00E75F02">
        <w:rPr>
          <w:i/>
          <w:iCs w:val="0"/>
          <w:color w:val="000000" w:themeColor="text1"/>
        </w:rPr>
        <w:t>91</w:t>
      </w:r>
      <w:r w:rsidRPr="00E75F02">
        <w:rPr>
          <w:color w:val="000000" w:themeColor="text1"/>
        </w:rPr>
        <w:t>(1).</w:t>
      </w:r>
    </w:p>
    <w:p w14:paraId="4E420B35" w14:textId="356E1528" w:rsidR="001946B2" w:rsidRPr="00E75F02" w:rsidRDefault="00BB1BD2" w:rsidP="00556C26">
      <w:pPr>
        <w:pStyle w:val="Refs"/>
        <w:tabs>
          <w:tab w:val="left" w:pos="3845"/>
        </w:tabs>
        <w:spacing w:after="0"/>
        <w:rPr>
          <w:color w:val="000000" w:themeColor="text1"/>
          <w:shd w:val="clear" w:color="auto" w:fill="FFFFFF"/>
        </w:rPr>
      </w:pPr>
      <w:r w:rsidRPr="00E75F02">
        <w:rPr>
          <w:color w:val="000000" w:themeColor="text1"/>
          <w:shd w:val="clear" w:color="auto" w:fill="FFFFFF"/>
        </w:rPr>
        <w:t>Pajares, F. (2003). Self-efficacy beliefs, motivation, and achievement in writing: A review of the literature.</w:t>
      </w:r>
      <w:r w:rsidR="0044134A" w:rsidRPr="00E75F02">
        <w:rPr>
          <w:color w:val="000000" w:themeColor="text1"/>
          <w:shd w:val="clear" w:color="auto" w:fill="FFFFFF"/>
        </w:rPr>
        <w:t xml:space="preserve"> </w:t>
      </w:r>
      <w:r w:rsidRPr="00E75F02">
        <w:rPr>
          <w:i/>
          <w:iCs w:val="0"/>
          <w:color w:val="000000" w:themeColor="text1"/>
          <w:shd w:val="clear" w:color="auto" w:fill="FFFFFF"/>
        </w:rPr>
        <w:t>Reading &amp;Writing Quarterly</w:t>
      </w:r>
      <w:r w:rsidRPr="00E75F02">
        <w:rPr>
          <w:color w:val="000000" w:themeColor="text1"/>
          <w:shd w:val="clear" w:color="auto" w:fill="FFFFFF"/>
        </w:rPr>
        <w:t>,</w:t>
      </w:r>
      <w:r w:rsidR="0044134A" w:rsidRPr="00E75F02">
        <w:rPr>
          <w:color w:val="000000" w:themeColor="text1"/>
          <w:shd w:val="clear" w:color="auto" w:fill="FFFFFF"/>
        </w:rPr>
        <w:t xml:space="preserve"> </w:t>
      </w:r>
      <w:r w:rsidRPr="00E75F02">
        <w:rPr>
          <w:i/>
          <w:iCs w:val="0"/>
          <w:color w:val="000000" w:themeColor="text1"/>
          <w:shd w:val="clear" w:color="auto" w:fill="FFFFFF"/>
        </w:rPr>
        <w:t>19</w:t>
      </w:r>
      <w:r w:rsidRPr="00E75F02">
        <w:rPr>
          <w:color w:val="000000" w:themeColor="text1"/>
          <w:shd w:val="clear" w:color="auto" w:fill="FFFFFF"/>
        </w:rPr>
        <w:t>(2), 139-158.</w:t>
      </w:r>
    </w:p>
    <w:p w14:paraId="55A84AC6" w14:textId="32A7FB52" w:rsidR="00203557" w:rsidRPr="00E75F02" w:rsidRDefault="00203557" w:rsidP="00556C26">
      <w:pPr>
        <w:pStyle w:val="Refs"/>
        <w:tabs>
          <w:tab w:val="left" w:pos="3845"/>
        </w:tabs>
        <w:spacing w:after="0"/>
        <w:rPr>
          <w:color w:val="000000" w:themeColor="text1"/>
        </w:rPr>
      </w:pPr>
      <w:r w:rsidRPr="00E75F02">
        <w:rPr>
          <w:color w:val="000000" w:themeColor="text1"/>
        </w:rPr>
        <w:t xml:space="preserve">Papageorge, N. (2018). </w:t>
      </w:r>
      <w:r w:rsidRPr="00E75F02">
        <w:rPr>
          <w:i/>
          <w:iCs w:val="0"/>
          <w:color w:val="000000" w:themeColor="text1"/>
        </w:rPr>
        <w:t>Teacher Expectations Matter</w:t>
      </w:r>
      <w:r w:rsidRPr="00E75F02">
        <w:rPr>
          <w:color w:val="000000" w:themeColor="text1"/>
        </w:rPr>
        <w:t xml:space="preserve">. </w:t>
      </w:r>
      <w:hyperlink r:id="rId70" w:tgtFrame="_blank" w:history="1">
        <w:r w:rsidRPr="00E75F02">
          <w:rPr>
            <w:rStyle w:val="Hyperlink"/>
            <w:color w:val="000000" w:themeColor="text1"/>
            <w:u w:val="none"/>
          </w:rPr>
          <w:t>https://doi.org/10.3386/w25255</w:t>
        </w:r>
      </w:hyperlink>
    </w:p>
    <w:p w14:paraId="13584722" w14:textId="03B98B33" w:rsidR="00527888" w:rsidRPr="00E75F02" w:rsidRDefault="00527888" w:rsidP="00556C26">
      <w:pPr>
        <w:pStyle w:val="Refs"/>
        <w:spacing w:after="0"/>
        <w:rPr>
          <w:color w:val="000000" w:themeColor="text1"/>
          <w:shd w:val="clear" w:color="auto" w:fill="FFFFFF"/>
        </w:rPr>
      </w:pPr>
      <w:r w:rsidRPr="00E75F02">
        <w:rPr>
          <w:color w:val="000000" w:themeColor="text1"/>
          <w:shd w:val="clear" w:color="auto" w:fill="FFFFFF"/>
        </w:rPr>
        <w:t xml:space="preserve">Park, J., &amp; Park, M. (2016). Qualitative versus quantitative research methods: Discovery or </w:t>
      </w:r>
      <w:r w:rsidR="0075572D" w:rsidRPr="00E75F02">
        <w:rPr>
          <w:color w:val="000000" w:themeColor="text1"/>
          <w:shd w:val="clear" w:color="auto" w:fill="FFFFFF"/>
        </w:rPr>
        <w:t>justification.</w:t>
      </w:r>
      <w:r w:rsidR="0044134A" w:rsidRPr="00E75F02">
        <w:rPr>
          <w:color w:val="000000" w:themeColor="text1"/>
          <w:shd w:val="clear" w:color="auto" w:fill="FFFFFF"/>
        </w:rPr>
        <w:t xml:space="preserve"> </w:t>
      </w:r>
      <w:r w:rsidRPr="00E75F02">
        <w:rPr>
          <w:i/>
          <w:iCs w:val="0"/>
          <w:color w:val="000000" w:themeColor="text1"/>
          <w:shd w:val="clear" w:color="auto" w:fill="FFFFFF"/>
        </w:rPr>
        <w:t>Journal of Marketing Thought</w:t>
      </w:r>
      <w:r w:rsidRPr="00E75F02">
        <w:rPr>
          <w:color w:val="000000" w:themeColor="text1"/>
          <w:shd w:val="clear" w:color="auto" w:fill="FFFFFF"/>
        </w:rPr>
        <w:t>,</w:t>
      </w:r>
      <w:r w:rsidR="0044134A" w:rsidRPr="00E75F02">
        <w:rPr>
          <w:color w:val="000000" w:themeColor="text1"/>
          <w:shd w:val="clear" w:color="auto" w:fill="FFFFFF"/>
        </w:rPr>
        <w:t xml:space="preserve"> </w:t>
      </w:r>
      <w:r w:rsidRPr="00E75F02">
        <w:rPr>
          <w:i/>
          <w:iCs w:val="0"/>
          <w:color w:val="000000" w:themeColor="text1"/>
          <w:shd w:val="clear" w:color="auto" w:fill="FFFFFF"/>
        </w:rPr>
        <w:t>3</w:t>
      </w:r>
      <w:r w:rsidRPr="00E75F02">
        <w:rPr>
          <w:color w:val="000000" w:themeColor="text1"/>
          <w:shd w:val="clear" w:color="auto" w:fill="FFFFFF"/>
        </w:rPr>
        <w:t>(1), 1-8.</w:t>
      </w:r>
    </w:p>
    <w:p w14:paraId="7B5C2B80" w14:textId="626AA3D3" w:rsidR="00333B97" w:rsidRPr="00E75F02" w:rsidRDefault="00333B97" w:rsidP="00556C26">
      <w:pPr>
        <w:pStyle w:val="Refs"/>
        <w:spacing w:after="0"/>
        <w:rPr>
          <w:color w:val="000000" w:themeColor="text1"/>
        </w:rPr>
      </w:pPr>
      <w:r w:rsidRPr="00E75F02">
        <w:rPr>
          <w:color w:val="000000" w:themeColor="text1"/>
        </w:rPr>
        <w:t>Parker, L., Deyhle, D., Villenas, S., &amp; Nebeker, K. C. (199</w:t>
      </w:r>
      <w:r w:rsidR="006A2C53" w:rsidRPr="00E75F02">
        <w:rPr>
          <w:color w:val="000000" w:themeColor="text1"/>
        </w:rPr>
        <w:t>4</w:t>
      </w:r>
      <w:r w:rsidRPr="00E75F02">
        <w:rPr>
          <w:color w:val="000000" w:themeColor="text1"/>
        </w:rPr>
        <w:t xml:space="preserve">). Guest </w:t>
      </w:r>
      <w:r w:rsidR="0044134A" w:rsidRPr="00E75F02">
        <w:rPr>
          <w:color w:val="000000" w:themeColor="text1"/>
        </w:rPr>
        <w:t>e</w:t>
      </w:r>
      <w:r w:rsidRPr="00E75F02">
        <w:rPr>
          <w:color w:val="000000" w:themeColor="text1"/>
        </w:rPr>
        <w:t xml:space="preserve">ditors’ </w:t>
      </w:r>
      <w:r w:rsidR="0044134A" w:rsidRPr="00E75F02">
        <w:rPr>
          <w:color w:val="000000" w:themeColor="text1"/>
        </w:rPr>
        <w:t>i</w:t>
      </w:r>
      <w:r w:rsidRPr="00E75F02">
        <w:rPr>
          <w:color w:val="000000" w:themeColor="text1"/>
        </w:rPr>
        <w:t xml:space="preserve">ntroduction: Critical race theory and qualitative studies in education. </w:t>
      </w:r>
      <w:r w:rsidRPr="00E75F02">
        <w:rPr>
          <w:i/>
          <w:iCs w:val="0"/>
          <w:color w:val="000000" w:themeColor="text1"/>
        </w:rPr>
        <w:t>International Journal of Qualitative Studies in Education</w:t>
      </w:r>
      <w:r w:rsidRPr="00E75F02">
        <w:rPr>
          <w:color w:val="000000" w:themeColor="text1"/>
        </w:rPr>
        <w:t xml:space="preserve">, </w:t>
      </w:r>
      <w:r w:rsidRPr="00E75F02">
        <w:rPr>
          <w:i/>
          <w:iCs w:val="0"/>
          <w:color w:val="000000" w:themeColor="text1"/>
        </w:rPr>
        <w:t>11</w:t>
      </w:r>
      <w:r w:rsidRPr="00E75F02">
        <w:rPr>
          <w:color w:val="000000" w:themeColor="text1"/>
        </w:rPr>
        <w:t xml:space="preserve">(1), 5–6. </w:t>
      </w:r>
      <w:hyperlink r:id="rId71" w:tgtFrame="_blank" w:history="1">
        <w:r w:rsidRPr="00E75F02">
          <w:rPr>
            <w:rStyle w:val="Hyperlink"/>
            <w:color w:val="000000" w:themeColor="text1"/>
            <w:u w:val="none"/>
          </w:rPr>
          <w:t>https://doi.org/10.1080/095183998236854</w:t>
        </w:r>
      </w:hyperlink>
    </w:p>
    <w:p w14:paraId="479CAA2A" w14:textId="1AE91876" w:rsidR="001946B2" w:rsidRPr="00E75F02" w:rsidRDefault="001946B2" w:rsidP="00556C26">
      <w:pPr>
        <w:pStyle w:val="Refs"/>
        <w:spacing w:after="0"/>
        <w:rPr>
          <w:color w:val="000000" w:themeColor="text1"/>
        </w:rPr>
      </w:pPr>
      <w:r w:rsidRPr="00E75F02">
        <w:rPr>
          <w:color w:val="000000" w:themeColor="text1"/>
        </w:rPr>
        <w:t xml:space="preserve">Pascoe, E. A., &amp; Smart Richman, L. (2009). Perceived discrimination and health: A meta-analytic review. </w:t>
      </w:r>
      <w:r w:rsidRPr="00E75F02">
        <w:rPr>
          <w:i/>
          <w:iCs w:val="0"/>
          <w:color w:val="000000" w:themeColor="text1"/>
        </w:rPr>
        <w:t>Psychological Bulletin, 135</w:t>
      </w:r>
      <w:r w:rsidRPr="00E75F02">
        <w:rPr>
          <w:color w:val="000000" w:themeColor="text1"/>
        </w:rPr>
        <w:t>, 531-554. doi:10.1037/ a0016059</w:t>
      </w:r>
    </w:p>
    <w:p w14:paraId="0A73B6A0" w14:textId="77777777" w:rsidR="00BD6162" w:rsidRPr="00E75F02" w:rsidRDefault="001946B2" w:rsidP="00556C26">
      <w:pPr>
        <w:pStyle w:val="Refs"/>
        <w:spacing w:after="0"/>
        <w:rPr>
          <w:rStyle w:val="Hyperlink"/>
          <w:color w:val="000000" w:themeColor="text1"/>
          <w:u w:val="none"/>
          <w:shd w:val="clear" w:color="auto" w:fill="FFFFFF"/>
        </w:rPr>
      </w:pPr>
      <w:r w:rsidRPr="00E75F02">
        <w:rPr>
          <w:color w:val="000000" w:themeColor="text1"/>
        </w:rPr>
        <w:t xml:space="preserve">Patton, M. Q. (2002). Qualitative research &amp; evaluation methods (3rd ed.). Thousand Oaks, CA. </w:t>
      </w:r>
      <w:hyperlink r:id="rId72" w:history="1">
        <w:r w:rsidRPr="00E75F02">
          <w:rPr>
            <w:rStyle w:val="Hyperlink"/>
            <w:color w:val="000000" w:themeColor="text1"/>
            <w:u w:val="none"/>
            <w:shd w:val="clear" w:color="auto" w:fill="FFFFFF"/>
          </w:rPr>
          <w:t>https://doi.org/10.1177/1035719X0300300213</w:t>
        </w:r>
      </w:hyperlink>
    </w:p>
    <w:p w14:paraId="1463A7FE" w14:textId="77777777" w:rsidR="0017657A" w:rsidRPr="00E75F02" w:rsidRDefault="001946B2" w:rsidP="00556C26">
      <w:pPr>
        <w:pStyle w:val="Refs"/>
        <w:spacing w:after="0"/>
        <w:rPr>
          <w:color w:val="000000" w:themeColor="text1"/>
        </w:rPr>
      </w:pPr>
      <w:r w:rsidRPr="00E75F02">
        <w:rPr>
          <w:color w:val="000000" w:themeColor="text1"/>
        </w:rPr>
        <w:lastRenderedPageBreak/>
        <w:t>Patton, M. Q. (2015). Purposeful sampling and case selection: Overview of strategies and options. In Qualitative research and evaluation methods (4th ed., pp. 264– 315). Thousand Oaks, CA: Sage Publications</w:t>
      </w:r>
    </w:p>
    <w:p w14:paraId="1E6FD467" w14:textId="40CD05C8" w:rsidR="001946B2" w:rsidRPr="00E75F02" w:rsidRDefault="001946B2" w:rsidP="00556C26">
      <w:pPr>
        <w:pStyle w:val="Refs"/>
        <w:spacing w:after="0"/>
        <w:rPr>
          <w:color w:val="000000" w:themeColor="text1"/>
          <w:lang w:val="it-IT"/>
        </w:rPr>
      </w:pPr>
      <w:r w:rsidRPr="00E75F02">
        <w:rPr>
          <w:color w:val="000000" w:themeColor="text1"/>
        </w:rPr>
        <w:t>Pemberton, C. L. A. (2012). A “</w:t>
      </w:r>
      <w:r w:rsidR="0044134A" w:rsidRPr="00E75F02">
        <w:rPr>
          <w:color w:val="000000" w:themeColor="text1"/>
        </w:rPr>
        <w:t>h</w:t>
      </w:r>
      <w:r w:rsidRPr="00E75F02">
        <w:rPr>
          <w:color w:val="000000" w:themeColor="text1"/>
        </w:rPr>
        <w:t xml:space="preserve">ow-to” </w:t>
      </w:r>
      <w:r w:rsidR="0044134A" w:rsidRPr="00E75F02">
        <w:rPr>
          <w:color w:val="000000" w:themeColor="text1"/>
        </w:rPr>
        <w:t>g</w:t>
      </w:r>
      <w:r w:rsidRPr="00E75F02">
        <w:rPr>
          <w:color w:val="000000" w:themeColor="text1"/>
        </w:rPr>
        <w:t xml:space="preserve">uide for the </w:t>
      </w:r>
      <w:r w:rsidR="0044134A" w:rsidRPr="00E75F02">
        <w:rPr>
          <w:color w:val="000000" w:themeColor="text1"/>
        </w:rPr>
        <w:t>e</w:t>
      </w:r>
      <w:r w:rsidRPr="00E75F02">
        <w:rPr>
          <w:color w:val="000000" w:themeColor="text1"/>
        </w:rPr>
        <w:t xml:space="preserve">ducation </w:t>
      </w:r>
      <w:r w:rsidR="0044134A" w:rsidRPr="00E75F02">
        <w:rPr>
          <w:color w:val="000000" w:themeColor="text1"/>
        </w:rPr>
        <w:t>t</w:t>
      </w:r>
      <w:r w:rsidRPr="00E75F02">
        <w:rPr>
          <w:color w:val="000000" w:themeColor="text1"/>
        </w:rPr>
        <w:t>hesis/</w:t>
      </w:r>
      <w:r w:rsidR="0044134A" w:rsidRPr="00E75F02">
        <w:rPr>
          <w:color w:val="000000" w:themeColor="text1"/>
        </w:rPr>
        <w:t>d</w:t>
      </w:r>
      <w:r w:rsidRPr="00E75F02">
        <w:rPr>
          <w:color w:val="000000" w:themeColor="text1"/>
        </w:rPr>
        <w:t xml:space="preserve">issertation </w:t>
      </w:r>
      <w:r w:rsidR="0044134A" w:rsidRPr="00E75F02">
        <w:rPr>
          <w:color w:val="000000" w:themeColor="text1"/>
        </w:rPr>
        <w:t>p</w:t>
      </w:r>
      <w:r w:rsidRPr="00E75F02">
        <w:rPr>
          <w:color w:val="000000" w:themeColor="text1"/>
        </w:rPr>
        <w:t>rocess.</w:t>
      </w:r>
      <w:r w:rsidR="0044134A" w:rsidRPr="00E75F02">
        <w:rPr>
          <w:color w:val="000000" w:themeColor="text1"/>
        </w:rPr>
        <w:t xml:space="preserve"> </w:t>
      </w:r>
      <w:r w:rsidRPr="00E75F02">
        <w:rPr>
          <w:i/>
          <w:color w:val="000000" w:themeColor="text1"/>
          <w:lang w:val="it-IT"/>
        </w:rPr>
        <w:t>Kappa Delta Pi Record</w:t>
      </w:r>
      <w:r w:rsidRPr="00E75F02">
        <w:rPr>
          <w:color w:val="000000" w:themeColor="text1"/>
          <w:lang w:val="it-IT"/>
        </w:rPr>
        <w:t>,</w:t>
      </w:r>
      <w:r w:rsidR="0044134A" w:rsidRPr="00E75F02">
        <w:rPr>
          <w:color w:val="000000" w:themeColor="text1"/>
          <w:lang w:val="it-IT"/>
        </w:rPr>
        <w:t xml:space="preserve"> </w:t>
      </w:r>
      <w:r w:rsidRPr="00E75F02">
        <w:rPr>
          <w:i/>
          <w:color w:val="000000" w:themeColor="text1"/>
          <w:lang w:val="it-IT"/>
        </w:rPr>
        <w:t>48</w:t>
      </w:r>
      <w:r w:rsidRPr="00E75F02">
        <w:rPr>
          <w:color w:val="000000" w:themeColor="text1"/>
          <w:lang w:val="it-IT"/>
        </w:rPr>
        <w:t>(2), https://doi.org/10.1080/00228958.2012.680378</w:t>
      </w:r>
    </w:p>
    <w:p w14:paraId="433422FF" w14:textId="01A7DB72" w:rsidR="001946B2" w:rsidRPr="00E75F02" w:rsidRDefault="001946B2" w:rsidP="00556C26">
      <w:pPr>
        <w:pStyle w:val="NormalWeb"/>
        <w:spacing w:before="0" w:beforeAutospacing="0" w:after="0" w:afterAutospacing="0" w:line="480" w:lineRule="auto"/>
        <w:ind w:left="720" w:hanging="720"/>
        <w:contextualSpacing/>
        <w:rPr>
          <w:color w:val="000000" w:themeColor="text1"/>
        </w:rPr>
      </w:pPr>
      <w:r w:rsidRPr="00E75F02">
        <w:rPr>
          <w:color w:val="000000" w:themeColor="text1"/>
          <w:lang w:val="it-IT"/>
        </w:rPr>
        <w:t xml:space="preserve">Poland, B. D. (1995). </w:t>
      </w:r>
      <w:r w:rsidRPr="00E75F02">
        <w:rPr>
          <w:color w:val="000000" w:themeColor="text1"/>
        </w:rPr>
        <w:t>Transcription quality as an aspect of rigor in qualitative research.</w:t>
      </w:r>
      <w:r w:rsidR="0044134A" w:rsidRPr="00E75F02">
        <w:rPr>
          <w:color w:val="000000" w:themeColor="text1"/>
        </w:rPr>
        <w:t xml:space="preserve"> </w:t>
      </w:r>
      <w:r w:rsidRPr="00E75F02">
        <w:rPr>
          <w:i/>
          <w:iCs/>
          <w:color w:val="000000" w:themeColor="text1"/>
        </w:rPr>
        <w:t>Qualitative Inquiry</w:t>
      </w:r>
      <w:r w:rsidRPr="00E75F02">
        <w:rPr>
          <w:color w:val="000000" w:themeColor="text1"/>
        </w:rPr>
        <w:t>,</w:t>
      </w:r>
      <w:r w:rsidR="0044134A" w:rsidRPr="00E75F02">
        <w:rPr>
          <w:color w:val="000000" w:themeColor="text1"/>
        </w:rPr>
        <w:t xml:space="preserve"> </w:t>
      </w:r>
      <w:r w:rsidRPr="00E75F02">
        <w:rPr>
          <w:i/>
          <w:iCs/>
          <w:color w:val="000000" w:themeColor="text1"/>
        </w:rPr>
        <w:t>1</w:t>
      </w:r>
      <w:r w:rsidRPr="00E75F02">
        <w:rPr>
          <w:color w:val="000000" w:themeColor="text1"/>
        </w:rPr>
        <w:t>(3), https://doi.org/10.1177/107780049500100302</w:t>
      </w:r>
    </w:p>
    <w:p w14:paraId="422F7797" w14:textId="1F9A4E14" w:rsidR="001946B2" w:rsidRPr="00E75F02" w:rsidRDefault="001946B2" w:rsidP="00556C26">
      <w:pPr>
        <w:pStyle w:val="Refs"/>
        <w:spacing w:after="0"/>
        <w:rPr>
          <w:color w:val="000000" w:themeColor="text1"/>
        </w:rPr>
      </w:pPr>
      <w:r w:rsidRPr="00E75F02">
        <w:rPr>
          <w:color w:val="000000" w:themeColor="text1"/>
        </w:rPr>
        <w:t xml:space="preserve">Pope, M. (2002). Community college mentoring: Minority student perception. </w:t>
      </w:r>
      <w:r w:rsidRPr="00E75F02">
        <w:rPr>
          <w:i/>
          <w:iCs w:val="0"/>
          <w:color w:val="000000" w:themeColor="text1"/>
        </w:rPr>
        <w:t>Community College Review, 30</w:t>
      </w:r>
      <w:r w:rsidRPr="00E75F02">
        <w:rPr>
          <w:color w:val="000000" w:themeColor="text1"/>
        </w:rPr>
        <w:t>(3)</w:t>
      </w:r>
      <w:r w:rsidR="0044134A" w:rsidRPr="00E75F02">
        <w:rPr>
          <w:color w:val="000000" w:themeColor="text1"/>
        </w:rPr>
        <w:t>.</w:t>
      </w:r>
    </w:p>
    <w:p w14:paraId="25068894" w14:textId="1E85FECC" w:rsidR="00EE6441" w:rsidRPr="001B1050" w:rsidRDefault="00EE6441" w:rsidP="00556C26">
      <w:pPr>
        <w:pStyle w:val="Refs"/>
        <w:spacing w:after="0"/>
        <w:rPr>
          <w:color w:val="000000" w:themeColor="text1"/>
        </w:rPr>
      </w:pPr>
      <w:bookmarkStart w:id="1373" w:name="_Hlk169787378"/>
      <w:r w:rsidRPr="001B1050">
        <w:rPr>
          <w:color w:val="222222"/>
          <w:shd w:val="clear" w:color="auto" w:fill="FFFFFF"/>
        </w:rPr>
        <w:t>Porter-Liddell, S. (2023). </w:t>
      </w:r>
      <w:bookmarkEnd w:id="1373"/>
      <w:r w:rsidRPr="001B1050">
        <w:rPr>
          <w:i/>
          <w:iCs w:val="0"/>
          <w:color w:val="222222"/>
          <w:shd w:val="clear" w:color="auto" w:fill="FFFFFF"/>
        </w:rPr>
        <w:t>First-Year Black/African American Students’ Perspectives of Culturally Relevant Differentiated Curriculum</w:t>
      </w:r>
      <w:r w:rsidRPr="001B1050">
        <w:rPr>
          <w:color w:val="222222"/>
          <w:shd w:val="clear" w:color="auto" w:fill="FFFFFF"/>
        </w:rPr>
        <w:t> (Doctoral dissertation, Northcentral University).</w:t>
      </w:r>
    </w:p>
    <w:p w14:paraId="49F9DD24" w14:textId="347C4FD8" w:rsidR="003A504E" w:rsidRPr="00E75F02" w:rsidRDefault="001946B2" w:rsidP="00556C26">
      <w:pPr>
        <w:pStyle w:val="Refs"/>
        <w:spacing w:after="0"/>
        <w:rPr>
          <w:rStyle w:val="Hyperlink"/>
          <w:color w:val="000000" w:themeColor="text1"/>
          <w:u w:val="none"/>
        </w:rPr>
      </w:pPr>
      <w:r w:rsidRPr="00E75F02">
        <w:rPr>
          <w:color w:val="000000" w:themeColor="text1"/>
        </w:rPr>
        <w:t xml:space="preserve">Porte, G. (2013). Who needs replication? </w:t>
      </w:r>
      <w:r w:rsidRPr="00E75F02">
        <w:rPr>
          <w:i/>
          <w:iCs w:val="0"/>
          <w:color w:val="000000" w:themeColor="text1"/>
        </w:rPr>
        <w:t>CALICO Journal, 30</w:t>
      </w:r>
      <w:r w:rsidRPr="00E75F02">
        <w:rPr>
          <w:color w:val="000000" w:themeColor="text1"/>
        </w:rPr>
        <w:t xml:space="preserve">(1), 10-15. </w:t>
      </w:r>
    </w:p>
    <w:p w14:paraId="174803E3" w14:textId="78C43129" w:rsidR="00C220D4" w:rsidRPr="00E75F02" w:rsidRDefault="00C220D4" w:rsidP="00556C26">
      <w:pPr>
        <w:pStyle w:val="Refs"/>
        <w:spacing w:after="0"/>
        <w:rPr>
          <w:color w:val="000000" w:themeColor="text1"/>
        </w:rPr>
      </w:pPr>
      <w:r w:rsidRPr="00E75F02">
        <w:rPr>
          <w:color w:val="000000" w:themeColor="text1"/>
        </w:rPr>
        <w:t xml:space="preserve">Ransom, </w:t>
      </w:r>
      <w:r w:rsidR="00C5299E" w:rsidRPr="00E75F02">
        <w:rPr>
          <w:color w:val="000000" w:themeColor="text1"/>
        </w:rPr>
        <w:t>J. C</w:t>
      </w:r>
      <w:r w:rsidR="00672B03" w:rsidRPr="00E75F02">
        <w:rPr>
          <w:color w:val="000000" w:themeColor="text1"/>
        </w:rPr>
        <w:t>.</w:t>
      </w:r>
      <w:r w:rsidR="00C5299E" w:rsidRPr="00E75F02">
        <w:rPr>
          <w:color w:val="000000" w:themeColor="text1"/>
        </w:rPr>
        <w:t xml:space="preserve"> </w:t>
      </w:r>
      <w:r w:rsidR="00A52A51" w:rsidRPr="00E75F02">
        <w:rPr>
          <w:color w:val="000000" w:themeColor="text1"/>
        </w:rPr>
        <w:t>(</w:t>
      </w:r>
      <w:r w:rsidRPr="00E75F02">
        <w:rPr>
          <w:color w:val="000000" w:themeColor="text1"/>
        </w:rPr>
        <w:t>2017</w:t>
      </w:r>
      <w:r w:rsidR="00A52A51" w:rsidRPr="00E75F02">
        <w:rPr>
          <w:color w:val="000000" w:themeColor="text1"/>
        </w:rPr>
        <w:t>). Love, trust, and camaraderie: Teachers</w:t>
      </w:r>
      <w:r w:rsidR="00742F86" w:rsidRPr="00E75F02">
        <w:rPr>
          <w:color w:val="000000" w:themeColor="text1"/>
        </w:rPr>
        <w:t>’ perspectives of care</w:t>
      </w:r>
      <w:r w:rsidR="007061B7" w:rsidRPr="00E75F02">
        <w:rPr>
          <w:color w:val="000000" w:themeColor="text1"/>
        </w:rPr>
        <w:t xml:space="preserve"> </w:t>
      </w:r>
      <w:r w:rsidR="00742F86" w:rsidRPr="00E75F02">
        <w:rPr>
          <w:color w:val="000000" w:themeColor="text1"/>
        </w:rPr>
        <w:t xml:space="preserve">in an urban high school. </w:t>
      </w:r>
      <w:r w:rsidR="00742F86" w:rsidRPr="00E75F02">
        <w:rPr>
          <w:i/>
          <w:iCs w:val="0"/>
          <w:color w:val="000000" w:themeColor="text1"/>
        </w:rPr>
        <w:t xml:space="preserve">Education and </w:t>
      </w:r>
      <w:r w:rsidR="00F20F8D" w:rsidRPr="00E75F02">
        <w:rPr>
          <w:i/>
          <w:iCs w:val="0"/>
          <w:color w:val="000000" w:themeColor="text1"/>
        </w:rPr>
        <w:t>Urban Society, 52</w:t>
      </w:r>
      <w:r w:rsidR="00F20F8D" w:rsidRPr="00E75F02">
        <w:rPr>
          <w:color w:val="000000" w:themeColor="text1"/>
        </w:rPr>
        <w:t xml:space="preserve">(6), </w:t>
      </w:r>
      <w:r w:rsidR="007061B7" w:rsidRPr="00E75F02">
        <w:rPr>
          <w:color w:val="000000" w:themeColor="text1"/>
        </w:rPr>
        <w:t>904-926</w:t>
      </w:r>
      <w:r w:rsidR="0044134A" w:rsidRPr="00E75F02">
        <w:rPr>
          <w:color w:val="000000" w:themeColor="text1"/>
        </w:rPr>
        <w:t>.</w:t>
      </w:r>
    </w:p>
    <w:p w14:paraId="40C9DF20" w14:textId="77777777" w:rsidR="00C220D4" w:rsidRPr="00E75F02" w:rsidRDefault="00C220D4" w:rsidP="00556C26">
      <w:pPr>
        <w:pStyle w:val="Refs"/>
        <w:spacing w:after="0"/>
        <w:rPr>
          <w:color w:val="000000" w:themeColor="text1"/>
        </w:rPr>
      </w:pPr>
      <w:r w:rsidRPr="00E75F02">
        <w:rPr>
          <w:color w:val="000000" w:themeColor="text1"/>
        </w:rPr>
        <w:t xml:space="preserve">Reddick, R. J. (2011). Intersecting identities: Mentoring contributions and challenges for Black faculty mentoring Black undergraduates. </w:t>
      </w:r>
      <w:r w:rsidRPr="00E75F02">
        <w:rPr>
          <w:i/>
          <w:iCs w:val="0"/>
          <w:color w:val="000000" w:themeColor="text1"/>
        </w:rPr>
        <w:t>Mentoring &amp; Tutoring: Partnerships in Learning, 19</w:t>
      </w:r>
      <w:r w:rsidRPr="00E75F02">
        <w:rPr>
          <w:color w:val="000000" w:themeColor="text1"/>
        </w:rPr>
        <w:t xml:space="preserve">(3), 319-346. </w:t>
      </w:r>
      <w:hyperlink r:id="rId73" w:history="1">
        <w:r w:rsidRPr="00E75F02">
          <w:rPr>
            <w:rStyle w:val="Hyperlink"/>
            <w:color w:val="000000" w:themeColor="text1"/>
            <w:u w:val="none"/>
          </w:rPr>
          <w:t>https://doi.org/10.1080/13611267.2011.597121</w:t>
        </w:r>
      </w:hyperlink>
    </w:p>
    <w:p w14:paraId="1B81A94A" w14:textId="199EDC98" w:rsidR="00C220D4" w:rsidRPr="00E75F02" w:rsidRDefault="00C220D4" w:rsidP="00556C26">
      <w:pPr>
        <w:pStyle w:val="Refs"/>
        <w:spacing w:after="0"/>
        <w:rPr>
          <w:color w:val="000000" w:themeColor="text1"/>
        </w:rPr>
      </w:pPr>
      <w:r w:rsidRPr="00E75F02">
        <w:rPr>
          <w:color w:val="000000" w:themeColor="text1"/>
        </w:rPr>
        <w:t>Regis, T.</w:t>
      </w:r>
      <w:r w:rsidR="00672B03" w:rsidRPr="00E75F02">
        <w:rPr>
          <w:color w:val="000000" w:themeColor="text1"/>
        </w:rPr>
        <w:t xml:space="preserve"> </w:t>
      </w:r>
      <w:r w:rsidRPr="00E75F02">
        <w:rPr>
          <w:color w:val="000000" w:themeColor="text1"/>
        </w:rPr>
        <w:t>R. (2019). Doctoral students: Attrition, retention rates, motivation, and financial constraints. Bloomington: Xlibris</w:t>
      </w:r>
    </w:p>
    <w:p w14:paraId="0109B64E" w14:textId="005909CA" w:rsidR="00BB0EC4" w:rsidRPr="00E75F02" w:rsidRDefault="00BB0EC4" w:rsidP="00556C26">
      <w:pPr>
        <w:pStyle w:val="Refs"/>
        <w:spacing w:after="0"/>
        <w:rPr>
          <w:color w:val="000000" w:themeColor="text1"/>
        </w:rPr>
      </w:pPr>
      <w:proofErr w:type="spellStart"/>
      <w:r w:rsidRPr="00E75F02">
        <w:rPr>
          <w:color w:val="000000" w:themeColor="text1"/>
        </w:rPr>
        <w:lastRenderedPageBreak/>
        <w:t>Remaker</w:t>
      </w:r>
      <w:proofErr w:type="spellEnd"/>
      <w:r w:rsidRPr="00E75F02">
        <w:rPr>
          <w:color w:val="000000" w:themeColor="text1"/>
        </w:rPr>
        <w:t>, D. N., Gonzalez, T., Houston-Armstrong, M. M., &amp; Sprague-Connors, G. (2021). Women of color and mentorship in graduate training. Training &amp; Education in Professional Psychology, 15(1), 70–75. doi:10.1037/tep0000297</w:t>
      </w:r>
    </w:p>
    <w:p w14:paraId="58484D7B" w14:textId="6B4A6AA6" w:rsidR="00C220D4" w:rsidRPr="00E75F02" w:rsidRDefault="00C220D4" w:rsidP="00556C26">
      <w:pPr>
        <w:pStyle w:val="Refs"/>
        <w:spacing w:after="0"/>
        <w:rPr>
          <w:color w:val="000000" w:themeColor="text1"/>
        </w:rPr>
      </w:pPr>
      <w:r w:rsidRPr="00E75F02">
        <w:rPr>
          <w:color w:val="000000" w:themeColor="text1"/>
        </w:rPr>
        <w:t xml:space="preserve">Robertson, V. R., &amp; Chaney, C. (2017). “I </w:t>
      </w:r>
      <w:r w:rsidR="0044134A" w:rsidRPr="00E75F02">
        <w:rPr>
          <w:color w:val="000000" w:themeColor="text1"/>
        </w:rPr>
        <w:t>k</w:t>
      </w:r>
      <w:r w:rsidRPr="00E75F02">
        <w:rPr>
          <w:color w:val="000000" w:themeColor="text1"/>
        </w:rPr>
        <w:t>now it [</w:t>
      </w:r>
      <w:r w:rsidR="0044134A" w:rsidRPr="00E75F02">
        <w:rPr>
          <w:color w:val="000000" w:themeColor="text1"/>
        </w:rPr>
        <w:t>r</w:t>
      </w:r>
      <w:r w:rsidRPr="00E75F02">
        <w:rPr>
          <w:color w:val="000000" w:themeColor="text1"/>
        </w:rPr>
        <w:t xml:space="preserve">acism] </w:t>
      </w:r>
      <w:r w:rsidR="0044134A" w:rsidRPr="00E75F02">
        <w:rPr>
          <w:color w:val="000000" w:themeColor="text1"/>
        </w:rPr>
        <w:t>s</w:t>
      </w:r>
      <w:r w:rsidRPr="00E75F02">
        <w:rPr>
          <w:color w:val="000000" w:themeColor="text1"/>
        </w:rPr>
        <w:t xml:space="preserve">till </w:t>
      </w:r>
      <w:r w:rsidR="0044134A" w:rsidRPr="00E75F02">
        <w:rPr>
          <w:color w:val="000000" w:themeColor="text1"/>
        </w:rPr>
        <w:t>e</w:t>
      </w:r>
      <w:r w:rsidRPr="00E75F02">
        <w:rPr>
          <w:color w:val="000000" w:themeColor="text1"/>
        </w:rPr>
        <w:t xml:space="preserve">xists </w:t>
      </w:r>
      <w:r w:rsidR="0044134A" w:rsidRPr="00E75F02">
        <w:rPr>
          <w:color w:val="000000" w:themeColor="text1"/>
        </w:rPr>
        <w:t>h</w:t>
      </w:r>
      <w:r w:rsidRPr="00E75F02">
        <w:rPr>
          <w:color w:val="000000" w:themeColor="text1"/>
        </w:rPr>
        <w:t xml:space="preserve">ere:” African American </w:t>
      </w:r>
      <w:r w:rsidR="0044134A" w:rsidRPr="00E75F02">
        <w:rPr>
          <w:color w:val="000000" w:themeColor="text1"/>
        </w:rPr>
        <w:t>m</w:t>
      </w:r>
      <w:r w:rsidRPr="00E75F02">
        <w:rPr>
          <w:color w:val="000000" w:themeColor="text1"/>
        </w:rPr>
        <w:t xml:space="preserve">ales at a </w:t>
      </w:r>
      <w:r w:rsidR="0044134A" w:rsidRPr="00E75F02">
        <w:rPr>
          <w:color w:val="000000" w:themeColor="text1"/>
        </w:rPr>
        <w:t>p</w:t>
      </w:r>
      <w:r w:rsidRPr="00E75F02">
        <w:rPr>
          <w:color w:val="000000" w:themeColor="text1"/>
        </w:rPr>
        <w:t xml:space="preserve">redominantly White </w:t>
      </w:r>
      <w:r w:rsidR="0044134A" w:rsidRPr="00E75F02">
        <w:rPr>
          <w:color w:val="000000" w:themeColor="text1"/>
        </w:rPr>
        <w:t>i</w:t>
      </w:r>
      <w:r w:rsidRPr="00E75F02">
        <w:rPr>
          <w:color w:val="000000" w:themeColor="text1"/>
        </w:rPr>
        <w:t xml:space="preserve">nstitution. </w:t>
      </w:r>
      <w:r w:rsidRPr="00E75F02">
        <w:rPr>
          <w:i/>
          <w:iCs w:val="0"/>
          <w:color w:val="000000" w:themeColor="text1"/>
        </w:rPr>
        <w:t>Journal of Social Relations</w:t>
      </w:r>
      <w:r w:rsidRPr="00E75F02">
        <w:rPr>
          <w:color w:val="000000" w:themeColor="text1"/>
        </w:rPr>
        <w:t>, (39)</w:t>
      </w:r>
      <w:r w:rsidR="0044134A" w:rsidRPr="00E75F02">
        <w:rPr>
          <w:color w:val="000000" w:themeColor="text1"/>
        </w:rPr>
        <w:t>.</w:t>
      </w:r>
    </w:p>
    <w:p w14:paraId="787380B1" w14:textId="5A170F4E" w:rsidR="008C5426" w:rsidRPr="00E75F02" w:rsidRDefault="008C5426" w:rsidP="00556C26">
      <w:pPr>
        <w:pStyle w:val="BodyText"/>
        <w:spacing w:after="0"/>
        <w:ind w:left="720" w:hanging="720"/>
        <w:rPr>
          <w:color w:val="000000" w:themeColor="text1"/>
        </w:rPr>
      </w:pPr>
      <w:r w:rsidRPr="00E75F02">
        <w:rPr>
          <w:color w:val="000000" w:themeColor="text1"/>
        </w:rPr>
        <w:t>Ross,</w:t>
      </w:r>
      <w:r w:rsidRPr="00E75F02">
        <w:rPr>
          <w:color w:val="000000" w:themeColor="text1"/>
          <w:spacing w:val="-3"/>
        </w:rPr>
        <w:t xml:space="preserve"> </w:t>
      </w:r>
      <w:r w:rsidRPr="00E75F02">
        <w:rPr>
          <w:color w:val="000000" w:themeColor="text1"/>
        </w:rPr>
        <w:t>P.</w:t>
      </w:r>
      <w:r w:rsidRPr="00E75F02">
        <w:rPr>
          <w:color w:val="000000" w:themeColor="text1"/>
          <w:spacing w:val="-3"/>
        </w:rPr>
        <w:t xml:space="preserve"> </w:t>
      </w:r>
      <w:r w:rsidRPr="00E75F02">
        <w:rPr>
          <w:color w:val="000000" w:themeColor="text1"/>
        </w:rPr>
        <w:t>T.,</w:t>
      </w:r>
      <w:r w:rsidRPr="00E75F02">
        <w:rPr>
          <w:color w:val="000000" w:themeColor="text1"/>
          <w:spacing w:val="-3"/>
        </w:rPr>
        <w:t xml:space="preserve"> </w:t>
      </w:r>
      <w:r w:rsidRPr="00E75F02">
        <w:rPr>
          <w:color w:val="000000" w:themeColor="text1"/>
        </w:rPr>
        <w:t>&amp;</w:t>
      </w:r>
      <w:r w:rsidRPr="00E75F02">
        <w:rPr>
          <w:color w:val="000000" w:themeColor="text1"/>
          <w:spacing w:val="-3"/>
        </w:rPr>
        <w:t xml:space="preserve"> </w:t>
      </w:r>
      <w:r w:rsidRPr="00E75F02">
        <w:rPr>
          <w:color w:val="000000" w:themeColor="text1"/>
        </w:rPr>
        <w:t>Bibler</w:t>
      </w:r>
      <w:r w:rsidRPr="00E75F02">
        <w:rPr>
          <w:color w:val="000000" w:themeColor="text1"/>
          <w:spacing w:val="-5"/>
        </w:rPr>
        <w:t xml:space="preserve"> </w:t>
      </w:r>
      <w:r w:rsidRPr="00E75F02">
        <w:rPr>
          <w:color w:val="000000" w:themeColor="text1"/>
        </w:rPr>
        <w:t>Zaidi,</w:t>
      </w:r>
      <w:r w:rsidRPr="00E75F02">
        <w:rPr>
          <w:color w:val="000000" w:themeColor="text1"/>
          <w:spacing w:val="-3"/>
        </w:rPr>
        <w:t xml:space="preserve"> </w:t>
      </w:r>
      <w:r w:rsidRPr="00E75F02">
        <w:rPr>
          <w:color w:val="000000" w:themeColor="text1"/>
        </w:rPr>
        <w:t>N.</w:t>
      </w:r>
      <w:r w:rsidRPr="00E75F02">
        <w:rPr>
          <w:color w:val="000000" w:themeColor="text1"/>
          <w:spacing w:val="-3"/>
        </w:rPr>
        <w:t xml:space="preserve"> </w:t>
      </w:r>
      <w:r w:rsidRPr="00E75F02">
        <w:rPr>
          <w:color w:val="000000" w:themeColor="text1"/>
        </w:rPr>
        <w:t>L.</w:t>
      </w:r>
      <w:r w:rsidRPr="00E75F02">
        <w:rPr>
          <w:color w:val="000000" w:themeColor="text1"/>
          <w:spacing w:val="-3"/>
        </w:rPr>
        <w:t xml:space="preserve"> </w:t>
      </w:r>
      <w:r w:rsidRPr="00E75F02">
        <w:rPr>
          <w:color w:val="000000" w:themeColor="text1"/>
        </w:rPr>
        <w:t>(2019).</w:t>
      </w:r>
      <w:r w:rsidRPr="00E75F02">
        <w:rPr>
          <w:color w:val="000000" w:themeColor="text1"/>
          <w:spacing w:val="-3"/>
        </w:rPr>
        <w:t xml:space="preserve"> </w:t>
      </w:r>
      <w:r w:rsidRPr="00E75F02">
        <w:rPr>
          <w:color w:val="000000" w:themeColor="text1"/>
        </w:rPr>
        <w:t>Limited</w:t>
      </w:r>
      <w:r w:rsidRPr="00E75F02">
        <w:rPr>
          <w:color w:val="000000" w:themeColor="text1"/>
          <w:spacing w:val="-3"/>
        </w:rPr>
        <w:t xml:space="preserve"> </w:t>
      </w:r>
      <w:r w:rsidRPr="00E75F02">
        <w:rPr>
          <w:color w:val="000000" w:themeColor="text1"/>
        </w:rPr>
        <w:t>by</w:t>
      </w:r>
      <w:r w:rsidRPr="00E75F02">
        <w:rPr>
          <w:color w:val="000000" w:themeColor="text1"/>
          <w:spacing w:val="-3"/>
        </w:rPr>
        <w:t xml:space="preserve"> </w:t>
      </w:r>
      <w:r w:rsidR="0044134A" w:rsidRPr="00E75F02">
        <w:rPr>
          <w:color w:val="000000" w:themeColor="text1"/>
        </w:rPr>
        <w:t>o</w:t>
      </w:r>
      <w:r w:rsidRPr="00E75F02">
        <w:rPr>
          <w:color w:val="000000" w:themeColor="text1"/>
        </w:rPr>
        <w:t>ur</w:t>
      </w:r>
      <w:r w:rsidRPr="00E75F02">
        <w:rPr>
          <w:color w:val="000000" w:themeColor="text1"/>
          <w:spacing w:val="-5"/>
        </w:rPr>
        <w:t xml:space="preserve"> </w:t>
      </w:r>
      <w:r w:rsidRPr="00E75F02">
        <w:rPr>
          <w:color w:val="000000" w:themeColor="text1"/>
        </w:rPr>
        <w:t xml:space="preserve">Limitations. </w:t>
      </w:r>
      <w:r w:rsidRPr="00E75F02">
        <w:rPr>
          <w:i/>
          <w:color w:val="000000" w:themeColor="text1"/>
        </w:rPr>
        <w:t>Perspectives</w:t>
      </w:r>
      <w:r w:rsidRPr="00E75F02">
        <w:rPr>
          <w:i/>
          <w:color w:val="000000" w:themeColor="text1"/>
          <w:spacing w:val="-3"/>
        </w:rPr>
        <w:t xml:space="preserve"> </w:t>
      </w:r>
      <w:r w:rsidRPr="00E75F02">
        <w:rPr>
          <w:i/>
          <w:color w:val="000000" w:themeColor="text1"/>
        </w:rPr>
        <w:t>on Medical Education</w:t>
      </w:r>
      <w:r w:rsidRPr="00E75F02">
        <w:rPr>
          <w:color w:val="000000" w:themeColor="text1"/>
        </w:rPr>
        <w:t xml:space="preserve">, </w:t>
      </w:r>
      <w:r w:rsidRPr="00E75F02">
        <w:rPr>
          <w:i/>
          <w:color w:val="000000" w:themeColor="text1"/>
        </w:rPr>
        <w:t>8</w:t>
      </w:r>
      <w:r w:rsidRPr="00E75F02">
        <w:rPr>
          <w:color w:val="000000" w:themeColor="text1"/>
        </w:rPr>
        <w:t xml:space="preserve">(4), 261–264. </w:t>
      </w:r>
      <w:proofErr w:type="spellStart"/>
      <w:r w:rsidRPr="00E75F02">
        <w:rPr>
          <w:color w:val="000000" w:themeColor="text1"/>
        </w:rPr>
        <w:t>ncbi</w:t>
      </w:r>
      <w:proofErr w:type="spellEnd"/>
      <w:r w:rsidRPr="00E75F02">
        <w:rPr>
          <w:color w:val="000000" w:themeColor="text1"/>
        </w:rPr>
        <w:t xml:space="preserve">. https://doi.org/10.1007/s40037-019- </w:t>
      </w:r>
      <w:r w:rsidRPr="00E75F02">
        <w:rPr>
          <w:color w:val="000000" w:themeColor="text1"/>
          <w:spacing w:val="-2"/>
        </w:rPr>
        <w:t>00530-x</w:t>
      </w:r>
    </w:p>
    <w:p w14:paraId="70A19EDB" w14:textId="354B9177" w:rsidR="00F45B8C" w:rsidRPr="00E75F02" w:rsidRDefault="00C220D4" w:rsidP="00556C26">
      <w:pPr>
        <w:pStyle w:val="Refs"/>
        <w:spacing w:after="0"/>
        <w:rPr>
          <w:color w:val="000000" w:themeColor="text1"/>
        </w:rPr>
      </w:pPr>
      <w:r w:rsidRPr="00E75F02">
        <w:rPr>
          <w:color w:val="000000" w:themeColor="text1"/>
          <w:lang w:val="it-IT"/>
        </w:rPr>
        <w:t xml:space="preserve">Rubin, H. J., &amp; Rubin, I. S. (2012). </w:t>
      </w:r>
      <w:r w:rsidRPr="00E75F02">
        <w:rPr>
          <w:color w:val="000000" w:themeColor="text1"/>
        </w:rPr>
        <w:t>Qualitative interviewing: The art of hearing data. Sage.</w:t>
      </w:r>
    </w:p>
    <w:p w14:paraId="18F2D3DE" w14:textId="77777777" w:rsidR="00672B03" w:rsidRPr="00E75F02" w:rsidRDefault="00672B03" w:rsidP="00556C26">
      <w:pPr>
        <w:pStyle w:val="Refs"/>
        <w:spacing w:after="0"/>
        <w:rPr>
          <w:color w:val="000000" w:themeColor="text1"/>
        </w:rPr>
      </w:pPr>
      <w:r w:rsidRPr="00E75F02">
        <w:rPr>
          <w:color w:val="000000" w:themeColor="text1"/>
        </w:rPr>
        <w:t xml:space="preserve">Saldana, J. (2009). </w:t>
      </w:r>
      <w:r w:rsidRPr="00E75F02">
        <w:rPr>
          <w:i/>
          <w:color w:val="000000" w:themeColor="text1"/>
        </w:rPr>
        <w:t>The coding manual for qualitative researchers</w:t>
      </w:r>
      <w:r w:rsidRPr="00E75F02">
        <w:rPr>
          <w:color w:val="000000" w:themeColor="text1"/>
        </w:rPr>
        <w:t xml:space="preserve">. Thousand Oaks, CA: SAGE. </w:t>
      </w:r>
    </w:p>
    <w:p w14:paraId="01697CCC" w14:textId="77777777" w:rsidR="00672B03" w:rsidRPr="00E75F02" w:rsidRDefault="00672B03" w:rsidP="00556C26">
      <w:pPr>
        <w:pStyle w:val="Refs"/>
        <w:spacing w:after="0"/>
        <w:rPr>
          <w:color w:val="000000" w:themeColor="text1"/>
        </w:rPr>
      </w:pPr>
      <w:proofErr w:type="spellStart"/>
      <w:r w:rsidRPr="00E75F02">
        <w:rPr>
          <w:color w:val="000000" w:themeColor="text1"/>
        </w:rPr>
        <w:t>Sandelowski</w:t>
      </w:r>
      <w:proofErr w:type="spellEnd"/>
      <w:r w:rsidRPr="00E75F02">
        <w:rPr>
          <w:color w:val="000000" w:themeColor="text1"/>
        </w:rPr>
        <w:t xml:space="preserve">, M. (2000). Whatever happened to qualitative description? </w:t>
      </w:r>
      <w:r w:rsidRPr="00E75F02">
        <w:rPr>
          <w:i/>
          <w:color w:val="000000" w:themeColor="text1"/>
        </w:rPr>
        <w:t>Research in Nursing &amp; Health</w:t>
      </w:r>
      <w:r w:rsidRPr="00E75F02">
        <w:rPr>
          <w:color w:val="000000" w:themeColor="text1"/>
        </w:rPr>
        <w:t xml:space="preserve">, </w:t>
      </w:r>
      <w:r w:rsidRPr="00E75F02">
        <w:rPr>
          <w:i/>
          <w:color w:val="000000" w:themeColor="text1"/>
        </w:rPr>
        <w:t>23</w:t>
      </w:r>
      <w:r w:rsidRPr="00E75F02">
        <w:rPr>
          <w:color w:val="000000" w:themeColor="text1"/>
        </w:rPr>
        <w:t xml:space="preserve">(4). </w:t>
      </w:r>
      <w:hyperlink r:id="rId74" w:history="1">
        <w:r w:rsidRPr="00E75F02">
          <w:rPr>
            <w:rStyle w:val="Hyperlink"/>
            <w:color w:val="000000" w:themeColor="text1"/>
            <w:u w:val="none"/>
          </w:rPr>
          <w:t>https://doi.org/3.0.co;2-g.10.1002/1098-240x(200008)23:4.334:aid-nur9.3.0.co;2-g</w:t>
        </w:r>
      </w:hyperlink>
    </w:p>
    <w:p w14:paraId="42A82F8A" w14:textId="77777777" w:rsidR="00672B03" w:rsidRPr="00E75F02" w:rsidRDefault="00672B03" w:rsidP="00556C26">
      <w:pPr>
        <w:pStyle w:val="Refs"/>
        <w:spacing w:after="0"/>
        <w:rPr>
          <w:color w:val="000000" w:themeColor="text1"/>
        </w:rPr>
      </w:pPr>
      <w:r w:rsidRPr="00E75F02">
        <w:rPr>
          <w:color w:val="000000" w:themeColor="text1"/>
        </w:rPr>
        <w:t xml:space="preserve">Sanders, M. L. (2019). What is </w:t>
      </w:r>
      <w:proofErr w:type="gramStart"/>
      <w:r w:rsidRPr="00E75F02">
        <w:rPr>
          <w:color w:val="000000" w:themeColor="text1"/>
        </w:rPr>
        <w:t>a theme</w:t>
      </w:r>
      <w:proofErr w:type="gramEnd"/>
      <w:r w:rsidRPr="00E75F02">
        <w:rPr>
          <w:color w:val="000000" w:themeColor="text1"/>
        </w:rPr>
        <w:t xml:space="preserve">? Teaching thematic analysis in qualitative communication research methods. </w:t>
      </w:r>
      <w:r w:rsidRPr="00E75F02">
        <w:rPr>
          <w:i/>
          <w:iCs w:val="0"/>
          <w:color w:val="000000" w:themeColor="text1"/>
        </w:rPr>
        <w:t>Communication Teacher</w:t>
      </w:r>
      <w:r w:rsidRPr="00E75F02">
        <w:rPr>
          <w:color w:val="000000" w:themeColor="text1"/>
        </w:rPr>
        <w:t xml:space="preserve">, </w:t>
      </w:r>
      <w:r w:rsidRPr="00E75F02">
        <w:rPr>
          <w:i/>
          <w:iCs w:val="0"/>
          <w:color w:val="000000" w:themeColor="text1"/>
        </w:rPr>
        <w:t>33</w:t>
      </w:r>
      <w:r w:rsidRPr="00E75F02">
        <w:rPr>
          <w:color w:val="000000" w:themeColor="text1"/>
        </w:rPr>
        <w:t>(2), 117-121.</w:t>
      </w:r>
    </w:p>
    <w:p w14:paraId="6788CCE1" w14:textId="77777777" w:rsidR="00672B03" w:rsidRPr="00E75F02" w:rsidRDefault="00672B03" w:rsidP="00556C26">
      <w:pPr>
        <w:pStyle w:val="Refs"/>
        <w:spacing w:after="0"/>
        <w:rPr>
          <w:color w:val="000000" w:themeColor="text1"/>
        </w:rPr>
      </w:pPr>
      <w:r w:rsidRPr="00E75F02">
        <w:rPr>
          <w:color w:val="000000" w:themeColor="text1"/>
        </w:rPr>
        <w:t xml:space="preserve">Seawell, A. H., Cutrona, C. E., &amp; Russell, D. W. (2014). The effects of general social support and social support for racial discrimination on African American women’s well-being. </w:t>
      </w:r>
      <w:r w:rsidRPr="00E75F02">
        <w:rPr>
          <w:i/>
          <w:iCs w:val="0"/>
          <w:color w:val="000000" w:themeColor="text1"/>
        </w:rPr>
        <w:t>Journal of Black Psychology, 40</w:t>
      </w:r>
      <w:r w:rsidRPr="00E75F02">
        <w:rPr>
          <w:color w:val="000000" w:themeColor="text1"/>
        </w:rPr>
        <w:t>, 3-26. doi:10.1177/0095798412469227</w:t>
      </w:r>
    </w:p>
    <w:p w14:paraId="30E4797C" w14:textId="337AAAEF" w:rsidR="00672B03" w:rsidRPr="00E75F02" w:rsidRDefault="00672B03"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lastRenderedPageBreak/>
        <w:t xml:space="preserve">Seeber, M. (2020). Framework and operationalization challenges for quantitative comparative research in higher education. </w:t>
      </w:r>
      <w:r w:rsidRPr="00E75F02">
        <w:rPr>
          <w:i/>
          <w:iCs/>
          <w:color w:val="000000" w:themeColor="text1"/>
        </w:rPr>
        <w:t>Higher Education Quarterly</w:t>
      </w:r>
      <w:r w:rsidRPr="00E75F02">
        <w:rPr>
          <w:color w:val="000000" w:themeColor="text1"/>
        </w:rPr>
        <w:t>, </w:t>
      </w:r>
      <w:r w:rsidRPr="00E75F02">
        <w:rPr>
          <w:i/>
          <w:iCs/>
          <w:color w:val="000000" w:themeColor="text1"/>
        </w:rPr>
        <w:t>74</w:t>
      </w:r>
      <w:r w:rsidRPr="00E75F02">
        <w:rPr>
          <w:color w:val="000000" w:themeColor="text1"/>
        </w:rPr>
        <w:t>(2), 162–175. https://doi.org/10.1111/hequ.12245</w:t>
      </w:r>
    </w:p>
    <w:p w14:paraId="7A08EF71" w14:textId="4AF60BF0" w:rsidR="00F45B8C" w:rsidRPr="00E75F02" w:rsidRDefault="00F45B8C" w:rsidP="00556C26">
      <w:pPr>
        <w:pStyle w:val="Refs"/>
        <w:spacing w:after="0"/>
        <w:rPr>
          <w:color w:val="000000" w:themeColor="text1"/>
        </w:rPr>
      </w:pPr>
      <w:r w:rsidRPr="00E75F02">
        <w:rPr>
          <w:color w:val="000000" w:themeColor="text1"/>
        </w:rPr>
        <w:t>Shuford</w:t>
      </w:r>
      <w:r w:rsidR="000F0DA3" w:rsidRPr="00E75F02">
        <w:rPr>
          <w:color w:val="000000" w:themeColor="text1"/>
        </w:rPr>
        <w:t>, B. C.</w:t>
      </w:r>
      <w:r w:rsidR="001D3F07" w:rsidRPr="00E75F02">
        <w:rPr>
          <w:color w:val="000000" w:themeColor="text1"/>
        </w:rPr>
        <w:t>,</w:t>
      </w:r>
      <w:r w:rsidR="000F0DA3" w:rsidRPr="00E75F02">
        <w:rPr>
          <w:color w:val="000000" w:themeColor="text1"/>
        </w:rPr>
        <w:t xml:space="preserve"> </w:t>
      </w:r>
      <w:r w:rsidRPr="00E75F02">
        <w:rPr>
          <w:color w:val="000000" w:themeColor="text1"/>
        </w:rPr>
        <w:t>&amp; Flowers</w:t>
      </w:r>
      <w:r w:rsidR="00CB2189" w:rsidRPr="00E75F02">
        <w:rPr>
          <w:color w:val="000000" w:themeColor="text1"/>
        </w:rPr>
        <w:t xml:space="preserve">, L. A. </w:t>
      </w:r>
      <w:r w:rsidRPr="00E75F02">
        <w:rPr>
          <w:color w:val="000000" w:themeColor="text1"/>
        </w:rPr>
        <w:t>(2016)</w:t>
      </w:r>
      <w:r w:rsidR="00CB2189" w:rsidRPr="00E75F02">
        <w:rPr>
          <w:color w:val="000000" w:themeColor="text1"/>
        </w:rPr>
        <w:t xml:space="preserve">. The experiences and concerns of African </w:t>
      </w:r>
      <w:r w:rsidR="007C3B66" w:rsidRPr="00E75F02">
        <w:rPr>
          <w:color w:val="000000" w:themeColor="text1"/>
        </w:rPr>
        <w:t xml:space="preserve">American college students. </w:t>
      </w:r>
      <w:r w:rsidR="007C3B66" w:rsidRPr="00E75F02">
        <w:rPr>
          <w:i/>
          <w:iCs w:val="0"/>
          <w:color w:val="000000" w:themeColor="text1"/>
        </w:rPr>
        <w:t xml:space="preserve">Multiculturalism on </w:t>
      </w:r>
      <w:r w:rsidR="001D3F07" w:rsidRPr="00E75F02">
        <w:rPr>
          <w:i/>
          <w:iCs w:val="0"/>
          <w:color w:val="000000" w:themeColor="text1"/>
        </w:rPr>
        <w:t>C</w:t>
      </w:r>
      <w:r w:rsidR="007C3B66" w:rsidRPr="00E75F02">
        <w:rPr>
          <w:i/>
          <w:iCs w:val="0"/>
          <w:color w:val="000000" w:themeColor="text1"/>
        </w:rPr>
        <w:t>ampus:</w:t>
      </w:r>
      <w:r w:rsidR="00D940F4" w:rsidRPr="00E75F02">
        <w:rPr>
          <w:i/>
          <w:iCs w:val="0"/>
          <w:color w:val="000000" w:themeColor="text1"/>
        </w:rPr>
        <w:t xml:space="preserve"> </w:t>
      </w:r>
      <w:r w:rsidR="001D3F07" w:rsidRPr="00E75F02">
        <w:rPr>
          <w:i/>
          <w:iCs w:val="0"/>
          <w:color w:val="000000" w:themeColor="text1"/>
        </w:rPr>
        <w:t>T</w:t>
      </w:r>
      <w:r w:rsidR="00D940F4" w:rsidRPr="00E75F02">
        <w:rPr>
          <w:i/>
          <w:iCs w:val="0"/>
          <w:color w:val="000000" w:themeColor="text1"/>
        </w:rPr>
        <w:t>heory, Models, and Practices for Understanding Diversity and Creating Inclusion</w:t>
      </w:r>
      <w:r w:rsidR="00D940F4" w:rsidRPr="00E75F02">
        <w:rPr>
          <w:color w:val="000000" w:themeColor="text1"/>
        </w:rPr>
        <w:t>.</w:t>
      </w:r>
    </w:p>
    <w:p w14:paraId="43D6A8C7" w14:textId="40FD799F" w:rsidR="00F45B8C" w:rsidRPr="00E75F02" w:rsidRDefault="00F45B8C" w:rsidP="00556C26">
      <w:pPr>
        <w:pStyle w:val="Refs"/>
        <w:spacing w:after="0"/>
        <w:rPr>
          <w:color w:val="000000" w:themeColor="text1"/>
        </w:rPr>
      </w:pPr>
      <w:r w:rsidRPr="00E75F02">
        <w:rPr>
          <w:color w:val="000000" w:themeColor="text1"/>
        </w:rPr>
        <w:t>Sinanan,</w:t>
      </w:r>
      <w:r w:rsidR="00AA38CB" w:rsidRPr="00E75F02">
        <w:rPr>
          <w:color w:val="000000" w:themeColor="text1"/>
        </w:rPr>
        <w:t xml:space="preserve"> A</w:t>
      </w:r>
      <w:r w:rsidR="00E46FDC" w:rsidRPr="00E75F02">
        <w:rPr>
          <w:color w:val="000000" w:themeColor="text1"/>
        </w:rPr>
        <w:t>. (</w:t>
      </w:r>
      <w:r w:rsidRPr="00E75F02">
        <w:rPr>
          <w:color w:val="000000" w:themeColor="text1"/>
        </w:rPr>
        <w:t>2016</w:t>
      </w:r>
      <w:r w:rsidR="00E46FDC" w:rsidRPr="00E75F02">
        <w:rPr>
          <w:color w:val="000000" w:themeColor="text1"/>
        </w:rPr>
        <w:t>). The value and necessity of mentoring Af</w:t>
      </w:r>
      <w:r w:rsidR="00A72DD6" w:rsidRPr="00E75F02">
        <w:rPr>
          <w:color w:val="000000" w:themeColor="text1"/>
        </w:rPr>
        <w:t xml:space="preserve">rican American college students at PWI’s. </w:t>
      </w:r>
      <w:r w:rsidR="00A72DD6" w:rsidRPr="00E75F02">
        <w:rPr>
          <w:i/>
          <w:iCs w:val="0"/>
          <w:color w:val="000000" w:themeColor="text1"/>
        </w:rPr>
        <w:t>Journal of Pan African Studies</w:t>
      </w:r>
      <w:r w:rsidR="00A72DD6" w:rsidRPr="00E75F02">
        <w:rPr>
          <w:color w:val="000000" w:themeColor="text1"/>
        </w:rPr>
        <w:t xml:space="preserve">, </w:t>
      </w:r>
      <w:r w:rsidR="00A72DD6" w:rsidRPr="00E75F02">
        <w:rPr>
          <w:i/>
          <w:iCs w:val="0"/>
          <w:color w:val="000000" w:themeColor="text1"/>
        </w:rPr>
        <w:t>9</w:t>
      </w:r>
      <w:r w:rsidR="00A72DD6" w:rsidRPr="00E75F02">
        <w:rPr>
          <w:color w:val="000000" w:themeColor="text1"/>
        </w:rPr>
        <w:t>(8</w:t>
      </w:r>
      <w:r w:rsidR="00A16BD5" w:rsidRPr="00E75F02">
        <w:rPr>
          <w:color w:val="000000" w:themeColor="text1"/>
        </w:rPr>
        <w:t>), 155-166</w:t>
      </w:r>
    </w:p>
    <w:p w14:paraId="64DA4BF4" w14:textId="69940589" w:rsidR="00F45B8C" w:rsidRPr="00E75F02" w:rsidRDefault="00F45B8C" w:rsidP="00556C26">
      <w:pPr>
        <w:pStyle w:val="Refs"/>
        <w:spacing w:after="0"/>
        <w:rPr>
          <w:color w:val="000000" w:themeColor="text1"/>
        </w:rPr>
      </w:pPr>
      <w:r w:rsidRPr="00E75F02">
        <w:rPr>
          <w:color w:val="000000" w:themeColor="text1"/>
        </w:rPr>
        <w:t>Smith</w:t>
      </w:r>
      <w:r w:rsidR="00A310B2" w:rsidRPr="00E75F02">
        <w:rPr>
          <w:color w:val="000000" w:themeColor="text1"/>
        </w:rPr>
        <w:t>,</w:t>
      </w:r>
      <w:r w:rsidR="00FB13C6" w:rsidRPr="00E75F02">
        <w:rPr>
          <w:color w:val="000000" w:themeColor="text1"/>
        </w:rPr>
        <w:t xml:space="preserve"> J. L. </w:t>
      </w:r>
      <w:r w:rsidRPr="00E75F02">
        <w:rPr>
          <w:color w:val="000000" w:themeColor="text1"/>
        </w:rPr>
        <w:t>(2017)</w:t>
      </w:r>
      <w:r w:rsidR="00FB13C6" w:rsidRPr="00E75F02">
        <w:rPr>
          <w:color w:val="000000" w:themeColor="text1"/>
        </w:rPr>
        <w:t xml:space="preserve">. Innovating for student success: The </w:t>
      </w:r>
      <w:r w:rsidR="00945739" w:rsidRPr="00E75F02">
        <w:rPr>
          <w:color w:val="000000" w:themeColor="text1"/>
        </w:rPr>
        <w:t xml:space="preserve">university leadership network (ULN) and tiered undergraduate peer mentor model. </w:t>
      </w:r>
      <w:r w:rsidR="000B54BC" w:rsidRPr="00E75F02">
        <w:rPr>
          <w:i/>
          <w:iCs w:val="0"/>
          <w:color w:val="000000" w:themeColor="text1"/>
        </w:rPr>
        <w:t>Metropolitan Universities</w:t>
      </w:r>
      <w:r w:rsidR="00916BFE" w:rsidRPr="00E75F02">
        <w:rPr>
          <w:i/>
          <w:iCs w:val="0"/>
          <w:color w:val="000000" w:themeColor="text1"/>
        </w:rPr>
        <w:t xml:space="preserve">. </w:t>
      </w:r>
      <w:r w:rsidR="000B54BC" w:rsidRPr="00E75F02">
        <w:rPr>
          <w:i/>
          <w:iCs w:val="0"/>
          <w:color w:val="000000" w:themeColor="text1"/>
        </w:rPr>
        <w:t>28</w:t>
      </w:r>
      <w:r w:rsidR="000B54BC" w:rsidRPr="00E75F02">
        <w:rPr>
          <w:color w:val="000000" w:themeColor="text1"/>
        </w:rPr>
        <w:t xml:space="preserve">(3). </w:t>
      </w:r>
    </w:p>
    <w:p w14:paraId="25A0B3D2" w14:textId="77777777" w:rsidR="00F45B8C" w:rsidRPr="00E75F02" w:rsidRDefault="00F45B8C" w:rsidP="00556C26">
      <w:pPr>
        <w:pStyle w:val="Refs"/>
        <w:spacing w:after="0"/>
        <w:rPr>
          <w:color w:val="000000" w:themeColor="text1"/>
          <w:shd w:val="clear" w:color="auto" w:fill="FFFFFF"/>
        </w:rPr>
      </w:pPr>
      <w:r w:rsidRPr="00E75F02">
        <w:rPr>
          <w:color w:val="000000" w:themeColor="text1"/>
          <w:shd w:val="clear" w:color="auto" w:fill="FFFFFF"/>
        </w:rPr>
        <w:t>Stake, R. (1995). The Art of Case Study Research. Thousand Oaks, CA: Sage Publications.</w:t>
      </w:r>
    </w:p>
    <w:p w14:paraId="4DA394E1" w14:textId="0DED3ADB" w:rsidR="001D3F07" w:rsidRPr="00E75F02" w:rsidRDefault="001D3F07" w:rsidP="00556C26">
      <w:pPr>
        <w:pStyle w:val="Refs"/>
        <w:spacing w:after="0"/>
        <w:rPr>
          <w:color w:val="000000" w:themeColor="text1"/>
        </w:rPr>
      </w:pPr>
      <w:r w:rsidRPr="00E75F02">
        <w:rPr>
          <w:color w:val="000000" w:themeColor="text1"/>
        </w:rPr>
        <w:t>Stewart, M. (2012). ‘Understanding learning: theories and critique</w:t>
      </w:r>
      <w:r w:rsidR="00B33C2C" w:rsidRPr="00E75F02">
        <w:rPr>
          <w:color w:val="000000" w:themeColor="text1"/>
        </w:rPr>
        <w:t>,’</w:t>
      </w:r>
      <w:r w:rsidRPr="00E75F02">
        <w:rPr>
          <w:color w:val="000000" w:themeColor="text1"/>
        </w:rPr>
        <w:t xml:space="preserve"> in L. Hunt and D. Chalmers (eds) “University teaching in focus: a learning-centered approach</w:t>
      </w:r>
      <w:r w:rsidR="00B33C2C" w:rsidRPr="00E75F02">
        <w:rPr>
          <w:color w:val="000000" w:themeColor="text1"/>
        </w:rPr>
        <w:t>,</w:t>
      </w:r>
      <w:r w:rsidRPr="00E75F02">
        <w:rPr>
          <w:color w:val="000000" w:themeColor="text1"/>
        </w:rPr>
        <w:t>”</w:t>
      </w:r>
      <w:r w:rsidR="00B33C2C" w:rsidRPr="00E75F02">
        <w:rPr>
          <w:color w:val="000000" w:themeColor="text1"/>
        </w:rPr>
        <w:t xml:space="preserve"> </w:t>
      </w:r>
      <w:r w:rsidRPr="00E75F02">
        <w:rPr>
          <w:color w:val="000000" w:themeColor="text1"/>
        </w:rPr>
        <w:t>London, Routledge.</w:t>
      </w:r>
    </w:p>
    <w:p w14:paraId="17936C95" w14:textId="77777777" w:rsidR="001D3F07" w:rsidRPr="00E75F02" w:rsidRDefault="001D3F07" w:rsidP="00556C26">
      <w:pPr>
        <w:pStyle w:val="Refs"/>
        <w:spacing w:after="0"/>
        <w:rPr>
          <w:color w:val="000000" w:themeColor="text1"/>
        </w:rPr>
      </w:pPr>
      <w:r w:rsidRPr="00E75F02">
        <w:rPr>
          <w:color w:val="000000" w:themeColor="text1"/>
        </w:rPr>
        <w:t xml:space="preserve">Stout, R., Archie, C., Cross, D., &amp; Carman, C. (2018). The relationship between faculty diversity and graduation rates in higher education. </w:t>
      </w:r>
      <w:r w:rsidRPr="00E75F02">
        <w:rPr>
          <w:i/>
          <w:iCs w:val="0"/>
          <w:color w:val="000000" w:themeColor="text1"/>
        </w:rPr>
        <w:t>Intercultural Education, 29</w:t>
      </w:r>
      <w:r w:rsidRPr="00E75F02">
        <w:rPr>
          <w:color w:val="000000" w:themeColor="text1"/>
        </w:rPr>
        <w:t xml:space="preserve">. 10.1080/14675986.2018.1437997. </w:t>
      </w:r>
    </w:p>
    <w:p w14:paraId="211F5383" w14:textId="5C34E228" w:rsidR="00F45B8C" w:rsidRPr="00E75F02" w:rsidRDefault="00F45B8C" w:rsidP="00556C26">
      <w:pPr>
        <w:pStyle w:val="Refs"/>
        <w:spacing w:after="0"/>
        <w:rPr>
          <w:color w:val="000000" w:themeColor="text1"/>
        </w:rPr>
      </w:pPr>
      <w:r w:rsidRPr="00E75F02">
        <w:rPr>
          <w:color w:val="000000" w:themeColor="text1"/>
        </w:rPr>
        <w:t>Strayhorn, T.</w:t>
      </w:r>
      <w:r w:rsidR="001D3F07" w:rsidRPr="00E75F02">
        <w:rPr>
          <w:color w:val="000000" w:themeColor="text1"/>
        </w:rPr>
        <w:t xml:space="preserve"> </w:t>
      </w:r>
      <w:r w:rsidRPr="00E75F02">
        <w:rPr>
          <w:color w:val="000000" w:themeColor="text1"/>
        </w:rPr>
        <w:t xml:space="preserve">L. (2012). College </w:t>
      </w:r>
      <w:r w:rsidR="00672B03" w:rsidRPr="00E75F02">
        <w:rPr>
          <w:color w:val="000000" w:themeColor="text1"/>
        </w:rPr>
        <w:t>s</w:t>
      </w:r>
      <w:r w:rsidRPr="00E75F02">
        <w:rPr>
          <w:color w:val="000000" w:themeColor="text1"/>
        </w:rPr>
        <w:t xml:space="preserve">tudents' </w:t>
      </w:r>
      <w:r w:rsidR="00672B03" w:rsidRPr="00E75F02">
        <w:rPr>
          <w:color w:val="000000" w:themeColor="text1"/>
        </w:rPr>
        <w:t>s</w:t>
      </w:r>
      <w:r w:rsidRPr="00E75F02">
        <w:rPr>
          <w:color w:val="000000" w:themeColor="text1"/>
        </w:rPr>
        <w:t xml:space="preserve">ense of </w:t>
      </w:r>
      <w:r w:rsidR="00672B03" w:rsidRPr="00E75F02">
        <w:rPr>
          <w:color w:val="000000" w:themeColor="text1"/>
        </w:rPr>
        <w:t>b</w:t>
      </w:r>
      <w:r w:rsidRPr="00E75F02">
        <w:rPr>
          <w:color w:val="000000" w:themeColor="text1"/>
        </w:rPr>
        <w:t xml:space="preserve">elonging: A </w:t>
      </w:r>
      <w:r w:rsidR="00672B03" w:rsidRPr="00E75F02">
        <w:rPr>
          <w:color w:val="000000" w:themeColor="text1"/>
        </w:rPr>
        <w:t>k</w:t>
      </w:r>
      <w:r w:rsidRPr="00E75F02">
        <w:rPr>
          <w:color w:val="000000" w:themeColor="text1"/>
        </w:rPr>
        <w:t xml:space="preserve">ey to </w:t>
      </w:r>
      <w:r w:rsidR="00672B03" w:rsidRPr="00E75F02">
        <w:rPr>
          <w:color w:val="000000" w:themeColor="text1"/>
        </w:rPr>
        <w:t>e</w:t>
      </w:r>
      <w:r w:rsidRPr="00E75F02">
        <w:rPr>
          <w:color w:val="000000" w:themeColor="text1"/>
        </w:rPr>
        <w:t xml:space="preserve">ducational </w:t>
      </w:r>
      <w:r w:rsidR="00672B03" w:rsidRPr="00E75F02">
        <w:rPr>
          <w:color w:val="000000" w:themeColor="text1"/>
        </w:rPr>
        <w:t>s</w:t>
      </w:r>
      <w:r w:rsidRPr="00E75F02">
        <w:rPr>
          <w:color w:val="000000" w:themeColor="text1"/>
        </w:rPr>
        <w:t xml:space="preserve">uccess for </w:t>
      </w:r>
      <w:r w:rsidR="00672B03" w:rsidRPr="00E75F02">
        <w:rPr>
          <w:color w:val="000000" w:themeColor="text1"/>
        </w:rPr>
        <w:t>a</w:t>
      </w:r>
      <w:r w:rsidRPr="00E75F02">
        <w:rPr>
          <w:color w:val="000000" w:themeColor="text1"/>
        </w:rPr>
        <w:t xml:space="preserve">ll </w:t>
      </w:r>
      <w:r w:rsidR="00672B03" w:rsidRPr="00E75F02">
        <w:rPr>
          <w:color w:val="000000" w:themeColor="text1"/>
        </w:rPr>
        <w:t>s</w:t>
      </w:r>
      <w:r w:rsidRPr="00E75F02">
        <w:rPr>
          <w:color w:val="000000" w:themeColor="text1"/>
        </w:rPr>
        <w:t xml:space="preserve">tudents (1st ed.). Routledge. </w:t>
      </w:r>
      <w:hyperlink r:id="rId75" w:history="1">
        <w:r w:rsidRPr="00E75F02">
          <w:rPr>
            <w:rStyle w:val="Hyperlink"/>
            <w:color w:val="000000" w:themeColor="text1"/>
            <w:u w:val="none"/>
          </w:rPr>
          <w:t>https://doi.org/10.4324/9780203118924</w:t>
        </w:r>
      </w:hyperlink>
    </w:p>
    <w:p w14:paraId="49D3825C" w14:textId="6D6FFBEF" w:rsidR="00F45B8C" w:rsidRPr="00E75F02" w:rsidRDefault="00F45B8C" w:rsidP="00556C26">
      <w:pPr>
        <w:pStyle w:val="Refs"/>
        <w:spacing w:after="0"/>
        <w:rPr>
          <w:color w:val="000000" w:themeColor="text1"/>
        </w:rPr>
      </w:pPr>
      <w:r w:rsidRPr="00E75F02">
        <w:rPr>
          <w:color w:val="000000" w:themeColor="text1"/>
        </w:rPr>
        <w:lastRenderedPageBreak/>
        <w:t>Strayhorn, T.</w:t>
      </w:r>
      <w:r w:rsidR="00672B03" w:rsidRPr="00E75F02">
        <w:rPr>
          <w:color w:val="000000" w:themeColor="text1"/>
        </w:rPr>
        <w:t xml:space="preserve"> </w:t>
      </w:r>
      <w:r w:rsidRPr="00E75F02">
        <w:rPr>
          <w:color w:val="000000" w:themeColor="text1"/>
        </w:rPr>
        <w:t>L., &amp; DeVita, J.</w:t>
      </w:r>
      <w:r w:rsidR="00672B03" w:rsidRPr="00E75F02">
        <w:rPr>
          <w:color w:val="000000" w:themeColor="text1"/>
        </w:rPr>
        <w:t xml:space="preserve"> </w:t>
      </w:r>
      <w:r w:rsidRPr="00E75F02">
        <w:rPr>
          <w:color w:val="000000" w:themeColor="text1"/>
        </w:rPr>
        <w:t xml:space="preserve">M. (2010). </w:t>
      </w:r>
      <w:r w:rsidR="0075572D" w:rsidRPr="00E75F02">
        <w:rPr>
          <w:color w:val="000000" w:themeColor="text1"/>
        </w:rPr>
        <w:t>African American</w:t>
      </w:r>
      <w:r w:rsidRPr="00E75F02">
        <w:rPr>
          <w:color w:val="000000" w:themeColor="text1"/>
        </w:rPr>
        <w:t xml:space="preserve"> males’ student engagement: A comparison of good practices by institutional type. </w:t>
      </w:r>
      <w:r w:rsidRPr="00E75F02">
        <w:rPr>
          <w:i/>
          <w:iCs w:val="0"/>
          <w:color w:val="000000" w:themeColor="text1"/>
        </w:rPr>
        <w:t xml:space="preserve">Journal of </w:t>
      </w:r>
      <w:r w:rsidR="0075572D" w:rsidRPr="00E75F02">
        <w:rPr>
          <w:i/>
          <w:iCs w:val="0"/>
          <w:color w:val="000000" w:themeColor="text1"/>
        </w:rPr>
        <w:t>African American</w:t>
      </w:r>
      <w:r w:rsidRPr="00E75F02">
        <w:rPr>
          <w:i/>
          <w:iCs w:val="0"/>
          <w:color w:val="000000" w:themeColor="text1"/>
        </w:rPr>
        <w:t xml:space="preserve"> Studies, 14</w:t>
      </w:r>
      <w:r w:rsidRPr="00E75F02">
        <w:rPr>
          <w:color w:val="000000" w:themeColor="text1"/>
        </w:rPr>
        <w:t>(1), 87-105. doi:10.1007/s12111-009-9110-9.</w:t>
      </w:r>
    </w:p>
    <w:p w14:paraId="523CDEFC" w14:textId="12822FDE" w:rsidR="00F45B8C" w:rsidRPr="00E75F02" w:rsidRDefault="00F45B8C" w:rsidP="00556C26">
      <w:pPr>
        <w:pStyle w:val="Refs"/>
        <w:spacing w:after="0"/>
        <w:rPr>
          <w:color w:val="000000" w:themeColor="text1"/>
        </w:rPr>
      </w:pPr>
      <w:r w:rsidRPr="00E75F02">
        <w:rPr>
          <w:color w:val="000000" w:themeColor="text1"/>
        </w:rPr>
        <w:t>Strayhorn, T.</w:t>
      </w:r>
      <w:r w:rsidR="00672B03" w:rsidRPr="00E75F02">
        <w:rPr>
          <w:color w:val="000000" w:themeColor="text1"/>
        </w:rPr>
        <w:t xml:space="preserve"> </w:t>
      </w:r>
      <w:r w:rsidRPr="00E75F02">
        <w:rPr>
          <w:color w:val="000000" w:themeColor="text1"/>
        </w:rPr>
        <w:t>L., &amp; Johnson, R.</w:t>
      </w:r>
      <w:r w:rsidR="00672B03" w:rsidRPr="00E75F02">
        <w:rPr>
          <w:color w:val="000000" w:themeColor="text1"/>
        </w:rPr>
        <w:t xml:space="preserve"> </w:t>
      </w:r>
      <w:r w:rsidRPr="00E75F02">
        <w:rPr>
          <w:color w:val="000000" w:themeColor="text1"/>
        </w:rPr>
        <w:t xml:space="preserve">M. (2014). Why are all the White students sitting together in college? Impact of Brown v. Board of Education on cross-racial interactions among Blacks and Whites. </w:t>
      </w:r>
      <w:r w:rsidRPr="00E75F02">
        <w:rPr>
          <w:i/>
          <w:iCs w:val="0"/>
          <w:color w:val="000000" w:themeColor="text1"/>
        </w:rPr>
        <w:t>The Journal of Negro Education</w:t>
      </w:r>
      <w:r w:rsidR="00672B03" w:rsidRPr="00E75F02">
        <w:rPr>
          <w:i/>
          <w:iCs w:val="0"/>
          <w:color w:val="000000" w:themeColor="text1"/>
        </w:rPr>
        <w:t>,</w:t>
      </w:r>
      <w:r w:rsidRPr="00E75F02">
        <w:rPr>
          <w:i/>
          <w:iCs w:val="0"/>
          <w:color w:val="000000" w:themeColor="text1"/>
        </w:rPr>
        <w:t xml:space="preserve"> 83</w:t>
      </w:r>
      <w:r w:rsidRPr="00E75F02">
        <w:rPr>
          <w:color w:val="000000" w:themeColor="text1"/>
        </w:rPr>
        <w:t>(3)</w:t>
      </w:r>
      <w:r w:rsidR="00672B03" w:rsidRPr="00E75F02">
        <w:rPr>
          <w:color w:val="000000" w:themeColor="text1"/>
        </w:rPr>
        <w:t>.</w:t>
      </w:r>
    </w:p>
    <w:p w14:paraId="32D09EA8" w14:textId="102DBD68" w:rsidR="007B4C47" w:rsidRPr="00E75F02" w:rsidRDefault="007B4C47" w:rsidP="00556C26">
      <w:pPr>
        <w:pStyle w:val="Refs"/>
        <w:spacing w:after="0"/>
        <w:rPr>
          <w:color w:val="000000" w:themeColor="text1"/>
        </w:rPr>
      </w:pPr>
      <w:r w:rsidRPr="00E75F02">
        <w:rPr>
          <w:color w:val="000000" w:themeColor="text1"/>
        </w:rPr>
        <w:t>Strunk, K</w:t>
      </w:r>
      <w:r w:rsidR="005D11B4" w:rsidRPr="00E75F02">
        <w:rPr>
          <w:color w:val="000000" w:themeColor="text1"/>
        </w:rPr>
        <w:t>.</w:t>
      </w:r>
      <w:r w:rsidRPr="00E75F02">
        <w:rPr>
          <w:color w:val="000000" w:themeColor="text1"/>
        </w:rPr>
        <w:t xml:space="preserve"> K.</w:t>
      </w:r>
      <w:r w:rsidR="005D11B4" w:rsidRPr="00E75F02">
        <w:rPr>
          <w:color w:val="000000" w:themeColor="text1"/>
        </w:rPr>
        <w:t>,</w:t>
      </w:r>
      <w:r w:rsidRPr="00E75F02">
        <w:rPr>
          <w:color w:val="000000" w:themeColor="text1"/>
        </w:rPr>
        <w:t xml:space="preserve"> Wang, S</w:t>
      </w:r>
      <w:r w:rsidR="005D11B4" w:rsidRPr="00E75F02">
        <w:rPr>
          <w:color w:val="000000" w:themeColor="text1"/>
        </w:rPr>
        <w:t>.</w:t>
      </w:r>
      <w:r w:rsidRPr="00E75F02">
        <w:rPr>
          <w:color w:val="000000" w:themeColor="text1"/>
        </w:rPr>
        <w:t xml:space="preserve"> C.</w:t>
      </w:r>
      <w:r w:rsidR="005D11B4" w:rsidRPr="00E75F02">
        <w:rPr>
          <w:color w:val="000000" w:themeColor="text1"/>
        </w:rPr>
        <w:t>,</w:t>
      </w:r>
      <w:r w:rsidRPr="00E75F02">
        <w:rPr>
          <w:color w:val="000000" w:themeColor="text1"/>
        </w:rPr>
        <w:t xml:space="preserve"> Beall, A</w:t>
      </w:r>
      <w:r w:rsidR="005D11B4" w:rsidRPr="00E75F02">
        <w:rPr>
          <w:color w:val="000000" w:themeColor="text1"/>
        </w:rPr>
        <w:t>.</w:t>
      </w:r>
      <w:r w:rsidRPr="00E75F02">
        <w:rPr>
          <w:color w:val="000000" w:themeColor="text1"/>
        </w:rPr>
        <w:t xml:space="preserve"> L.</w:t>
      </w:r>
      <w:r w:rsidR="005D11B4" w:rsidRPr="00E75F02">
        <w:rPr>
          <w:color w:val="000000" w:themeColor="text1"/>
        </w:rPr>
        <w:t>,</w:t>
      </w:r>
      <w:r w:rsidRPr="00E75F02">
        <w:rPr>
          <w:color w:val="000000" w:themeColor="text1"/>
        </w:rPr>
        <w:t xml:space="preserve"> Dixon, C</w:t>
      </w:r>
      <w:r w:rsidR="005D11B4" w:rsidRPr="00E75F02">
        <w:rPr>
          <w:color w:val="000000" w:themeColor="text1"/>
        </w:rPr>
        <w:t>.</w:t>
      </w:r>
      <w:r w:rsidRPr="00E75F02">
        <w:rPr>
          <w:color w:val="000000" w:themeColor="text1"/>
        </w:rPr>
        <w:t xml:space="preserve"> E.</w:t>
      </w:r>
      <w:r w:rsidR="005D11B4" w:rsidRPr="00E75F02">
        <w:rPr>
          <w:color w:val="000000" w:themeColor="text1"/>
        </w:rPr>
        <w:t>,</w:t>
      </w:r>
      <w:r w:rsidRPr="00E75F02">
        <w:rPr>
          <w:color w:val="000000" w:themeColor="text1"/>
        </w:rPr>
        <w:t xml:space="preserve"> </w:t>
      </w:r>
      <w:proofErr w:type="spellStart"/>
      <w:r w:rsidRPr="00E75F02">
        <w:rPr>
          <w:color w:val="000000" w:themeColor="text1"/>
        </w:rPr>
        <w:t>Stabin</w:t>
      </w:r>
      <w:proofErr w:type="spellEnd"/>
      <w:r w:rsidRPr="00E75F02">
        <w:rPr>
          <w:color w:val="000000" w:themeColor="text1"/>
        </w:rPr>
        <w:t>, D</w:t>
      </w:r>
      <w:r w:rsidR="005D11B4" w:rsidRPr="00E75F02">
        <w:rPr>
          <w:color w:val="000000" w:themeColor="text1"/>
        </w:rPr>
        <w:t>.</w:t>
      </w:r>
      <w:r w:rsidRPr="00E75F02">
        <w:rPr>
          <w:color w:val="000000" w:themeColor="text1"/>
        </w:rPr>
        <w:t xml:space="preserve"> J.</w:t>
      </w:r>
      <w:r w:rsidR="005D11B4" w:rsidRPr="00E75F02">
        <w:rPr>
          <w:color w:val="000000" w:themeColor="text1"/>
        </w:rPr>
        <w:t>,</w:t>
      </w:r>
      <w:r w:rsidRPr="00E75F02">
        <w:rPr>
          <w:color w:val="000000" w:themeColor="text1"/>
        </w:rPr>
        <w:t xml:space="preserve"> </w:t>
      </w:r>
      <w:r w:rsidR="005D11B4" w:rsidRPr="00E75F02">
        <w:rPr>
          <w:color w:val="000000" w:themeColor="text1"/>
        </w:rPr>
        <w:t xml:space="preserve">&amp; </w:t>
      </w:r>
      <w:r w:rsidRPr="00E75F02">
        <w:rPr>
          <w:color w:val="000000" w:themeColor="text1"/>
        </w:rPr>
        <w:t>Ridha, B</w:t>
      </w:r>
      <w:r w:rsidR="005D11B4" w:rsidRPr="00E75F02">
        <w:rPr>
          <w:color w:val="000000" w:themeColor="text1"/>
        </w:rPr>
        <w:t>.</w:t>
      </w:r>
      <w:r w:rsidRPr="00E75F02">
        <w:rPr>
          <w:color w:val="000000" w:themeColor="text1"/>
        </w:rPr>
        <w:t xml:space="preserve"> Z. (2018)</w:t>
      </w:r>
      <w:r w:rsidR="005D11B4" w:rsidRPr="00E75F02">
        <w:rPr>
          <w:color w:val="000000" w:themeColor="text1"/>
        </w:rPr>
        <w:t xml:space="preserve">. </w:t>
      </w:r>
      <w:r w:rsidR="000D3D77" w:rsidRPr="00E75F02">
        <w:rPr>
          <w:color w:val="000000" w:themeColor="text1"/>
        </w:rPr>
        <w:t>“</w:t>
      </w:r>
      <w:r w:rsidRPr="00E75F02">
        <w:rPr>
          <w:color w:val="000000" w:themeColor="text1"/>
        </w:rPr>
        <w:t>I Knew What I Was Going to School For</w:t>
      </w:r>
      <w:r w:rsidR="000D3D77" w:rsidRPr="00E75F02">
        <w:rPr>
          <w:color w:val="000000" w:themeColor="text1"/>
        </w:rPr>
        <w:t>:</w:t>
      </w:r>
      <w:r w:rsidRPr="00E75F02">
        <w:rPr>
          <w:color w:val="000000" w:themeColor="text1"/>
        </w:rPr>
        <w:t>” A Mixed Methods Examination of Black College Students’ Racialized Experiences at a Southern PWI," Journal of Critical Scholarship on Higher Education and Student Affairs: Vol. 4: Issue. 1, Article 3.</w:t>
      </w:r>
    </w:p>
    <w:p w14:paraId="786175BF" w14:textId="112D7814" w:rsidR="00672B03" w:rsidRPr="00E75F02" w:rsidRDefault="00672B03"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 xml:space="preserve">Tan, K. S., Goh, N. K., </w:t>
      </w:r>
      <w:r w:rsidR="009771F1" w:rsidRPr="00E75F02">
        <w:rPr>
          <w:color w:val="000000" w:themeColor="text1"/>
        </w:rPr>
        <w:t xml:space="preserve">&amp; </w:t>
      </w:r>
      <w:r w:rsidRPr="00E75F02">
        <w:rPr>
          <w:color w:val="000000" w:themeColor="text1"/>
        </w:rPr>
        <w:t xml:space="preserve">Chia, L. S. (2006). Bridging the cognitive-affective gap: Teaching chemistry while advancing affective objectives. The Singapore Curricular Experience. </w:t>
      </w:r>
      <w:r w:rsidRPr="00E75F02">
        <w:rPr>
          <w:i/>
          <w:color w:val="000000" w:themeColor="text1"/>
        </w:rPr>
        <w:t>Journal of Chemical Education</w:t>
      </w:r>
      <w:r w:rsidRPr="00E75F02">
        <w:rPr>
          <w:color w:val="000000" w:themeColor="text1"/>
        </w:rPr>
        <w:t xml:space="preserve">. 83. 10.1021/ed083p59. </w:t>
      </w:r>
    </w:p>
    <w:p w14:paraId="15A242F5" w14:textId="6F53699C" w:rsidR="007B1B11" w:rsidRPr="00E75F02" w:rsidRDefault="007B1B11"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333333"/>
          <w:shd w:val="clear" w:color="auto" w:fill="EAEAEA"/>
        </w:rPr>
        <w:t>Tanner-Anderson, S., &amp; Walker, R. (2023). Recruiting, retaining, and supporting graduate students of color in PWI education and human services programs. </w:t>
      </w:r>
      <w:r w:rsidRPr="00E75F02">
        <w:rPr>
          <w:i/>
          <w:iCs/>
          <w:color w:val="333333"/>
          <w:shd w:val="clear" w:color="auto" w:fill="EAEAEA"/>
        </w:rPr>
        <w:t>Mentoring &amp; Tutoring: Partnership in Learning</w:t>
      </w:r>
      <w:r w:rsidRPr="00E75F02">
        <w:rPr>
          <w:color w:val="333333"/>
          <w:shd w:val="clear" w:color="auto" w:fill="EAEAEA"/>
        </w:rPr>
        <w:t>, </w:t>
      </w:r>
      <w:r w:rsidRPr="00E75F02">
        <w:rPr>
          <w:i/>
          <w:iCs/>
          <w:color w:val="333333"/>
          <w:shd w:val="clear" w:color="auto" w:fill="EAEAEA"/>
        </w:rPr>
        <w:t>31</w:t>
      </w:r>
      <w:r w:rsidRPr="00E75F02">
        <w:rPr>
          <w:color w:val="333333"/>
          <w:shd w:val="clear" w:color="auto" w:fill="EAEAEA"/>
        </w:rPr>
        <w:t>(2), 271–287. https://doi-org.lopes.idm.oclc.org/10.1080/13611267.2023.2179165</w:t>
      </w:r>
    </w:p>
    <w:p w14:paraId="4F8B4EC2" w14:textId="44E75EC3" w:rsidR="00672B03" w:rsidRPr="00E75F02" w:rsidRDefault="00301BBD" w:rsidP="00556C26">
      <w:pPr>
        <w:pStyle w:val="NormalWeb"/>
        <w:shd w:val="clear" w:color="auto" w:fill="FFFFFF"/>
        <w:spacing w:before="0" w:beforeAutospacing="0" w:after="0" w:afterAutospacing="0" w:line="480" w:lineRule="auto"/>
        <w:ind w:left="720" w:hanging="720"/>
        <w:contextualSpacing/>
        <w:rPr>
          <w:rStyle w:val="Hyperlink"/>
          <w:color w:val="000000" w:themeColor="text1"/>
          <w:u w:val="none"/>
          <w:shd w:val="clear" w:color="auto" w:fill="FFFFFF"/>
        </w:rPr>
      </w:pPr>
      <w:r w:rsidRPr="00E75F02">
        <w:rPr>
          <w:color w:val="000000" w:themeColor="text1"/>
          <w:shd w:val="clear" w:color="auto" w:fill="FFFFFF"/>
        </w:rPr>
        <w:t>Taylor, H. A. (2018).</w:t>
      </w:r>
      <w:r w:rsidR="00672B03" w:rsidRPr="00E75F02">
        <w:rPr>
          <w:color w:val="000000" w:themeColor="text1"/>
          <w:shd w:val="clear" w:color="auto" w:fill="FFFFFF"/>
        </w:rPr>
        <w:t xml:space="preserve"> </w:t>
      </w:r>
      <w:r w:rsidRPr="00E75F02">
        <w:rPr>
          <w:rStyle w:val="Emphasis"/>
          <w:iCs w:val="0"/>
          <w:color w:val="000000" w:themeColor="text1"/>
          <w:bdr w:val="none" w:sz="0" w:space="0" w:color="auto" w:frame="1"/>
          <w:shd w:val="clear" w:color="auto" w:fill="FFFFFF"/>
        </w:rPr>
        <w:t xml:space="preserve">African American faculty: A study of their experiences related to intercultural competence at predominantly </w:t>
      </w:r>
      <w:r w:rsidR="001F7C95" w:rsidRPr="00E75F02">
        <w:rPr>
          <w:rStyle w:val="Emphasis"/>
          <w:iCs w:val="0"/>
          <w:color w:val="000000" w:themeColor="text1"/>
          <w:bdr w:val="none" w:sz="0" w:space="0" w:color="auto" w:frame="1"/>
          <w:shd w:val="clear" w:color="auto" w:fill="FFFFFF"/>
        </w:rPr>
        <w:t>W</w:t>
      </w:r>
      <w:r w:rsidRPr="00E75F02">
        <w:rPr>
          <w:rStyle w:val="Emphasis"/>
          <w:iCs w:val="0"/>
          <w:color w:val="000000" w:themeColor="text1"/>
          <w:bdr w:val="none" w:sz="0" w:space="0" w:color="auto" w:frame="1"/>
          <w:shd w:val="clear" w:color="auto" w:fill="FFFFFF"/>
        </w:rPr>
        <w:t>hite institutions</w:t>
      </w:r>
      <w:r w:rsidRPr="00E75F02">
        <w:rPr>
          <w:color w:val="000000" w:themeColor="text1"/>
          <w:shd w:val="clear" w:color="auto" w:fill="FFFFFF"/>
        </w:rPr>
        <w:t xml:space="preserve">. University of the Pacific, Dissertation. </w:t>
      </w:r>
      <w:hyperlink r:id="rId76" w:history="1">
        <w:r w:rsidRPr="00E75F02">
          <w:rPr>
            <w:rStyle w:val="Hyperlink"/>
            <w:color w:val="000000" w:themeColor="text1"/>
            <w:u w:val="none"/>
            <w:shd w:val="clear" w:color="auto" w:fill="FFFFFF"/>
          </w:rPr>
          <w:t>https://scholarlycommons.pacific.edu/uop_etds/3565</w:t>
        </w:r>
      </w:hyperlink>
    </w:p>
    <w:p w14:paraId="43EEBC19" w14:textId="311D233E" w:rsidR="00301BBD" w:rsidRPr="00E75F02" w:rsidRDefault="00301BBD" w:rsidP="00556C26">
      <w:pPr>
        <w:pStyle w:val="Refs"/>
        <w:spacing w:after="0"/>
        <w:rPr>
          <w:color w:val="000000" w:themeColor="text1"/>
          <w:shd w:val="clear" w:color="auto" w:fill="FFFFFF"/>
        </w:rPr>
      </w:pPr>
      <w:r w:rsidRPr="00E75F02">
        <w:rPr>
          <w:color w:val="000000" w:themeColor="text1"/>
          <w:shd w:val="clear" w:color="auto" w:fill="FFFFFF"/>
        </w:rPr>
        <w:lastRenderedPageBreak/>
        <w:t>Tessema, M. T., Ready, K.</w:t>
      </w:r>
      <w:r w:rsidR="00672B03" w:rsidRPr="00E75F02">
        <w:rPr>
          <w:color w:val="000000" w:themeColor="text1"/>
          <w:shd w:val="clear" w:color="auto" w:fill="FFFFFF"/>
        </w:rPr>
        <w:t>,</w:t>
      </w:r>
      <w:r w:rsidRPr="00E75F02">
        <w:rPr>
          <w:color w:val="000000" w:themeColor="text1"/>
          <w:shd w:val="clear" w:color="auto" w:fill="FFFFFF"/>
        </w:rPr>
        <w:t xml:space="preserve"> &amp; Yu</w:t>
      </w:r>
      <w:r w:rsidR="00672B03" w:rsidRPr="00E75F02">
        <w:rPr>
          <w:color w:val="000000" w:themeColor="text1"/>
          <w:shd w:val="clear" w:color="auto" w:fill="FFFFFF"/>
        </w:rPr>
        <w:t>,</w:t>
      </w:r>
      <w:r w:rsidRPr="00E75F02">
        <w:rPr>
          <w:color w:val="000000" w:themeColor="text1"/>
          <w:shd w:val="clear" w:color="auto" w:fill="FFFFFF"/>
        </w:rPr>
        <w:t xml:space="preserve"> M. (2012). Factors affecting college students’ satisfaction with major curriculum: Evidence from Nine Year data.</w:t>
      </w:r>
      <w:r w:rsidR="00672B03" w:rsidRPr="00E75F02">
        <w:rPr>
          <w:color w:val="000000" w:themeColor="text1"/>
          <w:shd w:val="clear" w:color="auto" w:fill="FFFFFF"/>
        </w:rPr>
        <w:t xml:space="preserve"> </w:t>
      </w:r>
      <w:r w:rsidRPr="00E75F02">
        <w:rPr>
          <w:i/>
          <w:iCs w:val="0"/>
          <w:color w:val="000000" w:themeColor="text1"/>
          <w:bdr w:val="none" w:sz="0" w:space="0" w:color="auto" w:frame="1"/>
          <w:shd w:val="clear" w:color="auto" w:fill="FFFFFF"/>
        </w:rPr>
        <w:t>International Journal of Humanities and Social Science,</w:t>
      </w:r>
      <w:r w:rsidR="00672B03" w:rsidRPr="00E75F02">
        <w:rPr>
          <w:color w:val="000000" w:themeColor="text1"/>
          <w:shd w:val="clear" w:color="auto" w:fill="FFFFFF"/>
        </w:rPr>
        <w:t xml:space="preserve"> </w:t>
      </w:r>
      <w:r w:rsidRPr="00E75F02">
        <w:rPr>
          <w:i/>
          <w:iCs w:val="0"/>
          <w:color w:val="000000" w:themeColor="text1"/>
          <w:shd w:val="clear" w:color="auto" w:fill="FFFFFF"/>
        </w:rPr>
        <w:t>2</w:t>
      </w:r>
      <w:r w:rsidRPr="00E75F02">
        <w:rPr>
          <w:color w:val="000000" w:themeColor="text1"/>
          <w:shd w:val="clear" w:color="auto" w:fill="FFFFFF"/>
        </w:rPr>
        <w:t>(2).</w:t>
      </w:r>
    </w:p>
    <w:p w14:paraId="38B2DDF4" w14:textId="77777777" w:rsidR="00301BBD" w:rsidRPr="00E75F02" w:rsidRDefault="00301BBD" w:rsidP="00556C26">
      <w:pPr>
        <w:pStyle w:val="Refs"/>
        <w:spacing w:after="0"/>
        <w:rPr>
          <w:color w:val="000000" w:themeColor="text1"/>
        </w:rPr>
      </w:pPr>
      <w:r w:rsidRPr="00E75F02">
        <w:rPr>
          <w:color w:val="000000" w:themeColor="text1"/>
        </w:rPr>
        <w:t xml:space="preserve">Thelamour, B., George Mwangi, C., &amp; </w:t>
      </w:r>
      <w:proofErr w:type="spellStart"/>
      <w:r w:rsidRPr="00E75F02">
        <w:rPr>
          <w:color w:val="000000" w:themeColor="text1"/>
        </w:rPr>
        <w:t>Ezeofor</w:t>
      </w:r>
      <w:proofErr w:type="spellEnd"/>
      <w:r w:rsidRPr="00E75F02">
        <w:rPr>
          <w:color w:val="000000" w:themeColor="text1"/>
        </w:rPr>
        <w:t xml:space="preserve">, I. (2019). “We need to stick together for survival”: Black college students’ racial identity, same-ethnic friendships, and campus connectedness. </w:t>
      </w:r>
      <w:r w:rsidRPr="00E75F02">
        <w:rPr>
          <w:i/>
          <w:iCs w:val="0"/>
          <w:color w:val="000000" w:themeColor="text1"/>
        </w:rPr>
        <w:t>Journal of Diversity in Higher Education, 12</w:t>
      </w:r>
      <w:r w:rsidRPr="00E75F02">
        <w:rPr>
          <w:color w:val="000000" w:themeColor="text1"/>
        </w:rPr>
        <w:t xml:space="preserve">(3). </w:t>
      </w:r>
      <w:hyperlink r:id="rId77" w:history="1">
        <w:r w:rsidRPr="00E75F02">
          <w:rPr>
            <w:rStyle w:val="Hyperlink"/>
            <w:color w:val="000000" w:themeColor="text1"/>
            <w:u w:val="none"/>
          </w:rPr>
          <w:t>https://doi-org.ezproxy.southern.edu/10.1037/dhe0000104</w:t>
        </w:r>
      </w:hyperlink>
    </w:p>
    <w:p w14:paraId="40F9AF6F" w14:textId="01875C86" w:rsidR="00301BBD" w:rsidRPr="00E75F02" w:rsidRDefault="00301BBD" w:rsidP="00556C26">
      <w:pPr>
        <w:pStyle w:val="Refs"/>
        <w:spacing w:after="0"/>
        <w:rPr>
          <w:color w:val="000000" w:themeColor="text1"/>
        </w:rPr>
      </w:pPr>
      <w:r w:rsidRPr="00E75F02">
        <w:rPr>
          <w:color w:val="000000" w:themeColor="text1"/>
        </w:rPr>
        <w:t>Tinto, V. (1975). Dropout from higher education</w:t>
      </w:r>
      <w:r w:rsidR="0017657A" w:rsidRPr="00E75F02">
        <w:rPr>
          <w:color w:val="000000" w:themeColor="text1"/>
        </w:rPr>
        <w:t>-</w:t>
      </w:r>
      <w:r w:rsidRPr="00E75F02">
        <w:rPr>
          <w:color w:val="000000" w:themeColor="text1"/>
        </w:rPr>
        <w:t xml:space="preserve">Theoretical synthesis of recent research. </w:t>
      </w:r>
      <w:r w:rsidRPr="00E75F02">
        <w:rPr>
          <w:i/>
          <w:iCs w:val="0"/>
          <w:color w:val="000000" w:themeColor="text1"/>
        </w:rPr>
        <w:t>Review of Educational Research, 45</w:t>
      </w:r>
      <w:r w:rsidRPr="00E75F02">
        <w:rPr>
          <w:color w:val="000000" w:themeColor="text1"/>
        </w:rPr>
        <w:t xml:space="preserve">(1), 89–125. </w:t>
      </w:r>
      <w:hyperlink r:id="rId78" w:history="1">
        <w:r w:rsidRPr="00E75F02">
          <w:rPr>
            <w:rStyle w:val="Hyperlink"/>
            <w:color w:val="000000" w:themeColor="text1"/>
            <w:u w:val="none"/>
          </w:rPr>
          <w:t>https://doi.org/10.3102/00346 543045001089</w:t>
        </w:r>
      </w:hyperlink>
    </w:p>
    <w:p w14:paraId="45CC0E57" w14:textId="77777777" w:rsidR="00301BBD" w:rsidRPr="00E75F02" w:rsidRDefault="00301BBD" w:rsidP="00556C26">
      <w:pPr>
        <w:pStyle w:val="Refs"/>
        <w:spacing w:after="0"/>
        <w:rPr>
          <w:color w:val="000000" w:themeColor="text1"/>
        </w:rPr>
      </w:pPr>
      <w:r w:rsidRPr="00E75F02">
        <w:rPr>
          <w:color w:val="000000" w:themeColor="text1"/>
        </w:rPr>
        <w:t>Tinto, V. (1987). Leaving college: Rethinking the causes and cures of student attrition (1st ed.). The University of Chicago Press</w:t>
      </w:r>
    </w:p>
    <w:p w14:paraId="404EF15A" w14:textId="2AF81BE1" w:rsidR="00301BBD" w:rsidRPr="00E75F02" w:rsidRDefault="00301BBD" w:rsidP="00556C26">
      <w:pPr>
        <w:pStyle w:val="Refs"/>
        <w:spacing w:after="0"/>
        <w:rPr>
          <w:color w:val="000000" w:themeColor="text1"/>
        </w:rPr>
      </w:pPr>
      <w:r w:rsidRPr="00E75F02">
        <w:rPr>
          <w:rStyle w:val="authors"/>
          <w:color w:val="000000" w:themeColor="text1"/>
        </w:rPr>
        <w:t>Tinto</w:t>
      </w:r>
      <w:r w:rsidR="00672B03" w:rsidRPr="00E75F02">
        <w:rPr>
          <w:color w:val="000000" w:themeColor="text1"/>
        </w:rPr>
        <w:t xml:space="preserve">, </w:t>
      </w:r>
      <w:r w:rsidRPr="00E75F02">
        <w:rPr>
          <w:color w:val="000000" w:themeColor="text1"/>
        </w:rPr>
        <w:t xml:space="preserve">V. </w:t>
      </w:r>
      <w:r w:rsidRPr="00E75F02">
        <w:rPr>
          <w:rStyle w:val="Date1"/>
          <w:color w:val="000000" w:themeColor="text1"/>
        </w:rPr>
        <w:t>(1988)</w:t>
      </w:r>
      <w:r w:rsidR="00672B03" w:rsidRPr="00E75F02">
        <w:rPr>
          <w:color w:val="000000" w:themeColor="text1"/>
        </w:rPr>
        <w:t xml:space="preserve">. </w:t>
      </w:r>
      <w:r w:rsidRPr="00E75F02">
        <w:rPr>
          <w:rStyle w:val="arttitle"/>
          <w:color w:val="000000" w:themeColor="text1"/>
        </w:rPr>
        <w:t xml:space="preserve">Stages of </w:t>
      </w:r>
      <w:r w:rsidR="00672B03" w:rsidRPr="00E75F02">
        <w:rPr>
          <w:rStyle w:val="arttitle"/>
          <w:color w:val="000000" w:themeColor="text1"/>
        </w:rPr>
        <w:t>s</w:t>
      </w:r>
      <w:r w:rsidRPr="00E75F02">
        <w:rPr>
          <w:rStyle w:val="arttitle"/>
          <w:color w:val="000000" w:themeColor="text1"/>
        </w:rPr>
        <w:t xml:space="preserve">tudent </w:t>
      </w:r>
      <w:r w:rsidR="00672B03" w:rsidRPr="00E75F02">
        <w:rPr>
          <w:rStyle w:val="arttitle"/>
          <w:color w:val="000000" w:themeColor="text1"/>
        </w:rPr>
        <w:t>d</w:t>
      </w:r>
      <w:r w:rsidRPr="00E75F02">
        <w:rPr>
          <w:rStyle w:val="arttitle"/>
          <w:color w:val="000000" w:themeColor="text1"/>
        </w:rPr>
        <w:t xml:space="preserve">eparture: Reflections on the </w:t>
      </w:r>
      <w:r w:rsidR="00672B03" w:rsidRPr="00E75F02">
        <w:rPr>
          <w:rStyle w:val="arttitle"/>
          <w:color w:val="000000" w:themeColor="text1"/>
        </w:rPr>
        <w:t>l</w:t>
      </w:r>
      <w:r w:rsidRPr="00E75F02">
        <w:rPr>
          <w:rStyle w:val="arttitle"/>
          <w:color w:val="000000" w:themeColor="text1"/>
        </w:rPr>
        <w:t xml:space="preserve">ongitudinal </w:t>
      </w:r>
      <w:r w:rsidR="00672B03" w:rsidRPr="00E75F02">
        <w:rPr>
          <w:rStyle w:val="arttitle"/>
          <w:color w:val="000000" w:themeColor="text1"/>
        </w:rPr>
        <w:t>c</w:t>
      </w:r>
      <w:r w:rsidRPr="00E75F02">
        <w:rPr>
          <w:rStyle w:val="arttitle"/>
          <w:color w:val="000000" w:themeColor="text1"/>
        </w:rPr>
        <w:t xml:space="preserve">haracter of </w:t>
      </w:r>
      <w:r w:rsidR="00672B03" w:rsidRPr="00E75F02">
        <w:rPr>
          <w:rStyle w:val="arttitle"/>
          <w:color w:val="000000" w:themeColor="text1"/>
        </w:rPr>
        <w:t>s</w:t>
      </w:r>
      <w:r w:rsidRPr="00E75F02">
        <w:rPr>
          <w:rStyle w:val="arttitle"/>
          <w:color w:val="000000" w:themeColor="text1"/>
        </w:rPr>
        <w:t xml:space="preserve">tudent </w:t>
      </w:r>
      <w:r w:rsidR="00672B03" w:rsidRPr="00E75F02">
        <w:rPr>
          <w:rStyle w:val="arttitle"/>
          <w:color w:val="000000" w:themeColor="text1"/>
        </w:rPr>
        <w:t>l</w:t>
      </w:r>
      <w:r w:rsidRPr="00E75F02">
        <w:rPr>
          <w:rStyle w:val="arttitle"/>
          <w:color w:val="000000" w:themeColor="text1"/>
        </w:rPr>
        <w:t>eaving,</w:t>
      </w:r>
      <w:r w:rsidR="00672B03" w:rsidRPr="00E75F02">
        <w:rPr>
          <w:color w:val="000000" w:themeColor="text1"/>
        </w:rPr>
        <w:t xml:space="preserve"> </w:t>
      </w:r>
      <w:r w:rsidRPr="00E75F02">
        <w:rPr>
          <w:rStyle w:val="serialtitle"/>
          <w:i/>
          <w:iCs w:val="0"/>
          <w:color w:val="000000" w:themeColor="text1"/>
        </w:rPr>
        <w:t>The Journal of Higher Education,</w:t>
      </w:r>
      <w:r w:rsidR="00672B03" w:rsidRPr="00E75F02">
        <w:rPr>
          <w:i/>
          <w:iCs w:val="0"/>
          <w:color w:val="000000" w:themeColor="text1"/>
        </w:rPr>
        <w:t xml:space="preserve"> </w:t>
      </w:r>
      <w:r w:rsidRPr="00E75F02">
        <w:rPr>
          <w:rStyle w:val="volumeissue"/>
          <w:i/>
          <w:iCs w:val="0"/>
          <w:color w:val="000000" w:themeColor="text1"/>
        </w:rPr>
        <w:t>59</w:t>
      </w:r>
      <w:r w:rsidR="00672B03" w:rsidRPr="00E75F02">
        <w:rPr>
          <w:rStyle w:val="volumeissue"/>
          <w:color w:val="000000" w:themeColor="text1"/>
        </w:rPr>
        <w:t>(</w:t>
      </w:r>
      <w:r w:rsidRPr="00E75F02">
        <w:rPr>
          <w:rStyle w:val="volumeissue"/>
          <w:color w:val="000000" w:themeColor="text1"/>
        </w:rPr>
        <w:t>4</w:t>
      </w:r>
      <w:r w:rsidR="00672B03" w:rsidRPr="00E75F02">
        <w:rPr>
          <w:rStyle w:val="volumeissue"/>
          <w:color w:val="000000" w:themeColor="text1"/>
        </w:rPr>
        <w:t>)</w:t>
      </w:r>
      <w:r w:rsidRPr="00E75F02">
        <w:rPr>
          <w:rStyle w:val="volumeissue"/>
          <w:color w:val="000000" w:themeColor="text1"/>
        </w:rPr>
        <w:t>,</w:t>
      </w:r>
      <w:r w:rsidR="00672B03" w:rsidRPr="00E75F02">
        <w:rPr>
          <w:color w:val="000000" w:themeColor="text1"/>
        </w:rPr>
        <w:t xml:space="preserve"> </w:t>
      </w:r>
      <w:r w:rsidRPr="00E75F02">
        <w:rPr>
          <w:rStyle w:val="pagerange"/>
          <w:color w:val="000000" w:themeColor="text1"/>
        </w:rPr>
        <w:t>438-455,</w:t>
      </w:r>
      <w:r w:rsidR="00672B03" w:rsidRPr="00E75F02">
        <w:rPr>
          <w:color w:val="000000" w:themeColor="text1"/>
        </w:rPr>
        <w:t xml:space="preserve"> </w:t>
      </w:r>
      <w:r w:rsidRPr="00E75F02">
        <w:rPr>
          <w:rStyle w:val="doilink"/>
          <w:color w:val="000000" w:themeColor="text1"/>
        </w:rPr>
        <w:t>DOI:</w:t>
      </w:r>
      <w:r w:rsidR="00672B03" w:rsidRPr="00E75F02">
        <w:rPr>
          <w:rStyle w:val="doilink"/>
          <w:color w:val="000000" w:themeColor="text1"/>
        </w:rPr>
        <w:t xml:space="preserve"> </w:t>
      </w:r>
      <w:hyperlink r:id="rId79" w:history="1">
        <w:r w:rsidRPr="00E75F02">
          <w:rPr>
            <w:rStyle w:val="Hyperlink"/>
            <w:color w:val="000000" w:themeColor="text1"/>
            <w:u w:val="none"/>
          </w:rPr>
          <w:t>10.1080/00221546.1988.11780199</w:t>
        </w:r>
      </w:hyperlink>
    </w:p>
    <w:p w14:paraId="2F8DEA0E" w14:textId="5E0F3351" w:rsidR="00301BBD" w:rsidRPr="00E75F02" w:rsidRDefault="00301BBD" w:rsidP="00556C26">
      <w:pPr>
        <w:pStyle w:val="Refs"/>
        <w:spacing w:after="0"/>
        <w:rPr>
          <w:color w:val="000000" w:themeColor="text1"/>
        </w:rPr>
      </w:pPr>
      <w:r w:rsidRPr="00E75F02">
        <w:rPr>
          <w:color w:val="000000" w:themeColor="text1"/>
        </w:rPr>
        <w:t xml:space="preserve">Tinto, V. (1993). Leaving </w:t>
      </w:r>
      <w:r w:rsidR="00672B03" w:rsidRPr="00E75F02">
        <w:rPr>
          <w:color w:val="000000" w:themeColor="text1"/>
        </w:rPr>
        <w:t>c</w:t>
      </w:r>
      <w:r w:rsidRPr="00E75F02">
        <w:rPr>
          <w:color w:val="000000" w:themeColor="text1"/>
        </w:rPr>
        <w:t xml:space="preserve">ollege: Rethinking the </w:t>
      </w:r>
      <w:r w:rsidR="00672B03" w:rsidRPr="00E75F02">
        <w:rPr>
          <w:color w:val="000000" w:themeColor="text1"/>
        </w:rPr>
        <w:t>c</w:t>
      </w:r>
      <w:r w:rsidRPr="00E75F02">
        <w:rPr>
          <w:color w:val="000000" w:themeColor="text1"/>
        </w:rPr>
        <w:t>auses of</w:t>
      </w:r>
      <w:r w:rsidR="00672B03" w:rsidRPr="00E75F02">
        <w:rPr>
          <w:color w:val="000000" w:themeColor="text1"/>
        </w:rPr>
        <w:t xml:space="preserve"> s</w:t>
      </w:r>
      <w:r w:rsidRPr="00E75F02">
        <w:rPr>
          <w:color w:val="000000" w:themeColor="text1"/>
        </w:rPr>
        <w:t xml:space="preserve">tudent </w:t>
      </w:r>
      <w:r w:rsidR="00672B03" w:rsidRPr="00E75F02">
        <w:rPr>
          <w:color w:val="000000" w:themeColor="text1"/>
        </w:rPr>
        <w:t>a</w:t>
      </w:r>
      <w:r w:rsidRPr="00E75F02">
        <w:rPr>
          <w:color w:val="000000" w:themeColor="text1"/>
        </w:rPr>
        <w:t>ttrition, (2nd ed). Chicago: University of Chicago Press</w:t>
      </w:r>
      <w:r w:rsidR="00672B03" w:rsidRPr="00E75F02">
        <w:rPr>
          <w:color w:val="000000" w:themeColor="text1"/>
        </w:rPr>
        <w:t>.</w:t>
      </w:r>
    </w:p>
    <w:p w14:paraId="5B367BA3" w14:textId="37068008" w:rsidR="00672B03" w:rsidRPr="00E75F02" w:rsidRDefault="00301BBD" w:rsidP="00556C26">
      <w:pPr>
        <w:pStyle w:val="Refs"/>
        <w:spacing w:after="0"/>
        <w:rPr>
          <w:color w:val="000000" w:themeColor="text1"/>
        </w:rPr>
      </w:pPr>
      <w:r w:rsidRPr="00E75F02">
        <w:rPr>
          <w:color w:val="000000" w:themeColor="text1"/>
        </w:rPr>
        <w:t xml:space="preserve">Tinto, V. (2006). Enhancing student persistence: Lessons learned in the United States. </w:t>
      </w:r>
      <w:proofErr w:type="spellStart"/>
      <w:r w:rsidRPr="00E75F02">
        <w:rPr>
          <w:i/>
          <w:iCs w:val="0"/>
          <w:color w:val="000000" w:themeColor="text1"/>
        </w:rPr>
        <w:t>Análise</w:t>
      </w:r>
      <w:proofErr w:type="spellEnd"/>
      <w:r w:rsidRPr="00E75F02">
        <w:rPr>
          <w:i/>
          <w:iCs w:val="0"/>
          <w:color w:val="000000" w:themeColor="text1"/>
        </w:rPr>
        <w:t xml:space="preserve"> </w:t>
      </w:r>
      <w:proofErr w:type="spellStart"/>
      <w:r w:rsidRPr="00E75F02">
        <w:rPr>
          <w:i/>
          <w:iCs w:val="0"/>
          <w:color w:val="000000" w:themeColor="text1"/>
        </w:rPr>
        <w:t>Psicológica</w:t>
      </w:r>
      <w:proofErr w:type="spellEnd"/>
      <w:r w:rsidRPr="00E75F02">
        <w:rPr>
          <w:i/>
          <w:iCs w:val="0"/>
          <w:color w:val="000000" w:themeColor="text1"/>
        </w:rPr>
        <w:t>, 24</w:t>
      </w:r>
      <w:r w:rsidRPr="00E75F02">
        <w:rPr>
          <w:color w:val="000000" w:themeColor="text1"/>
        </w:rPr>
        <w:t>(1), 7</w:t>
      </w:r>
      <w:r w:rsidR="0017657A" w:rsidRPr="00E75F02">
        <w:rPr>
          <w:color w:val="000000" w:themeColor="text1"/>
        </w:rPr>
        <w:t>-</w:t>
      </w:r>
      <w:r w:rsidRPr="00E75F02">
        <w:rPr>
          <w:color w:val="000000" w:themeColor="text1"/>
        </w:rPr>
        <w:t xml:space="preserve">13. https://doi.org/10.14417/ap.148 </w:t>
      </w:r>
    </w:p>
    <w:p w14:paraId="328FF6EB" w14:textId="61762B22" w:rsidR="00301BBD" w:rsidRPr="00E75F02" w:rsidRDefault="00301BBD" w:rsidP="00556C26">
      <w:pPr>
        <w:pStyle w:val="Refs"/>
        <w:spacing w:after="0"/>
        <w:rPr>
          <w:color w:val="000000" w:themeColor="text1"/>
        </w:rPr>
      </w:pPr>
      <w:r w:rsidRPr="00E75F02">
        <w:rPr>
          <w:color w:val="000000" w:themeColor="text1"/>
        </w:rPr>
        <w:t xml:space="preserve">Tinto, V. (2017). Through the </w:t>
      </w:r>
      <w:r w:rsidR="005B0FFF" w:rsidRPr="00E75F02">
        <w:rPr>
          <w:color w:val="000000" w:themeColor="text1"/>
        </w:rPr>
        <w:t>e</w:t>
      </w:r>
      <w:r w:rsidRPr="00E75F02">
        <w:rPr>
          <w:color w:val="000000" w:themeColor="text1"/>
        </w:rPr>
        <w:t xml:space="preserve">yes of </w:t>
      </w:r>
      <w:r w:rsidR="005B0FFF" w:rsidRPr="00E75F02">
        <w:rPr>
          <w:color w:val="000000" w:themeColor="text1"/>
        </w:rPr>
        <w:t>s</w:t>
      </w:r>
      <w:r w:rsidRPr="00E75F02">
        <w:rPr>
          <w:color w:val="000000" w:themeColor="text1"/>
        </w:rPr>
        <w:t>tudents.</w:t>
      </w:r>
      <w:r w:rsidR="00672B03" w:rsidRPr="00E75F02">
        <w:rPr>
          <w:color w:val="000000" w:themeColor="text1"/>
        </w:rPr>
        <w:t xml:space="preserve"> </w:t>
      </w:r>
      <w:r w:rsidRPr="00E75F02">
        <w:rPr>
          <w:i/>
          <w:iCs w:val="0"/>
          <w:color w:val="000000" w:themeColor="text1"/>
        </w:rPr>
        <w:t>Journal of College Student Retention: Research, Theory &amp; Practice,</w:t>
      </w:r>
      <w:r w:rsidR="00672B03" w:rsidRPr="00E75F02">
        <w:rPr>
          <w:i/>
          <w:iCs w:val="0"/>
          <w:color w:val="000000" w:themeColor="text1"/>
        </w:rPr>
        <w:t xml:space="preserve"> </w:t>
      </w:r>
      <w:r w:rsidRPr="00E75F02">
        <w:rPr>
          <w:i/>
          <w:iCs w:val="0"/>
          <w:color w:val="000000" w:themeColor="text1"/>
        </w:rPr>
        <w:t>19</w:t>
      </w:r>
      <w:r w:rsidRPr="00E75F02">
        <w:rPr>
          <w:color w:val="000000" w:themeColor="text1"/>
        </w:rPr>
        <w:t xml:space="preserve">(3), 254–269. https://doi-org.lopes.idm.oclc.org/10.1177/1521025115621917 </w:t>
      </w:r>
    </w:p>
    <w:p w14:paraId="580061A6" w14:textId="5D62CC5D" w:rsidR="00301BBD" w:rsidRPr="00E75F02" w:rsidRDefault="00301BBD" w:rsidP="00556C26">
      <w:pPr>
        <w:pStyle w:val="Refs"/>
        <w:spacing w:after="0"/>
        <w:rPr>
          <w:color w:val="000000" w:themeColor="text1"/>
        </w:rPr>
      </w:pPr>
      <w:r w:rsidRPr="00E75F02">
        <w:rPr>
          <w:color w:val="000000" w:themeColor="text1"/>
        </w:rPr>
        <w:lastRenderedPageBreak/>
        <w:t>Turner, C.</w:t>
      </w:r>
      <w:r w:rsidR="009771F1" w:rsidRPr="00E75F02">
        <w:rPr>
          <w:color w:val="000000" w:themeColor="text1"/>
        </w:rPr>
        <w:t xml:space="preserve"> </w:t>
      </w:r>
      <w:r w:rsidRPr="00E75F02">
        <w:rPr>
          <w:color w:val="000000" w:themeColor="text1"/>
        </w:rPr>
        <w:t>S., &amp; Waterman, S.</w:t>
      </w:r>
      <w:r w:rsidR="009771F1" w:rsidRPr="00E75F02">
        <w:rPr>
          <w:color w:val="000000" w:themeColor="text1"/>
        </w:rPr>
        <w:t xml:space="preserve"> </w:t>
      </w:r>
      <w:r w:rsidRPr="00E75F02">
        <w:rPr>
          <w:color w:val="000000" w:themeColor="text1"/>
        </w:rPr>
        <w:t xml:space="preserve">J. (2019). Pushing back against deficit narratives: Mentoring as scholars of </w:t>
      </w:r>
      <w:r w:rsidR="005B0FFF" w:rsidRPr="00E75F02">
        <w:rPr>
          <w:color w:val="000000" w:themeColor="text1"/>
        </w:rPr>
        <w:t>c</w:t>
      </w:r>
      <w:r w:rsidRPr="00E75F02">
        <w:rPr>
          <w:color w:val="000000" w:themeColor="text1"/>
        </w:rPr>
        <w:t xml:space="preserve">olor. </w:t>
      </w:r>
      <w:r w:rsidRPr="00E75F02">
        <w:rPr>
          <w:i/>
          <w:iCs w:val="0"/>
          <w:color w:val="000000" w:themeColor="text1"/>
        </w:rPr>
        <w:t>Texas Education Review, 8</w:t>
      </w:r>
      <w:r w:rsidRPr="00E75F02">
        <w:rPr>
          <w:color w:val="000000" w:themeColor="text1"/>
        </w:rPr>
        <w:t xml:space="preserve">(1), 138-149. </w:t>
      </w:r>
      <w:hyperlink r:id="rId80" w:history="1">
        <w:r w:rsidRPr="00E75F02">
          <w:rPr>
            <w:rStyle w:val="Hyperlink"/>
            <w:color w:val="000000" w:themeColor="text1"/>
            <w:u w:val="none"/>
          </w:rPr>
          <w:t>http://dx.doi.org/10.26153/tsw/704</w:t>
        </w:r>
      </w:hyperlink>
      <w:r w:rsidRPr="00E75F02">
        <w:rPr>
          <w:rStyle w:val="Hyperlink"/>
          <w:color w:val="000000" w:themeColor="text1"/>
          <w:u w:val="none"/>
        </w:rPr>
        <w:t>4</w:t>
      </w:r>
    </w:p>
    <w:p w14:paraId="249C2C1E" w14:textId="7A692784" w:rsidR="00906F82" w:rsidRPr="00E75F02" w:rsidRDefault="00337EF3"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U.S. Department of Education.</w:t>
      </w:r>
      <w:r w:rsidR="005B0FFF" w:rsidRPr="00E75F02">
        <w:rPr>
          <w:color w:val="000000" w:themeColor="text1"/>
        </w:rPr>
        <w:t xml:space="preserve"> (</w:t>
      </w:r>
      <w:r w:rsidR="00906675" w:rsidRPr="00E75F02">
        <w:rPr>
          <w:color w:val="000000" w:themeColor="text1"/>
        </w:rPr>
        <w:t>2021</w:t>
      </w:r>
      <w:r w:rsidR="005B0FFF" w:rsidRPr="00E75F02">
        <w:rPr>
          <w:color w:val="000000" w:themeColor="text1"/>
        </w:rPr>
        <w:t>).</w:t>
      </w:r>
      <w:r w:rsidRPr="00E75F02">
        <w:rPr>
          <w:color w:val="000000" w:themeColor="text1"/>
        </w:rPr>
        <w:t xml:space="preserve"> Institute of Education Sciences, National Center for Education Statistics. </w:t>
      </w:r>
    </w:p>
    <w:p w14:paraId="6230B947" w14:textId="77777777" w:rsidR="00CD52EF" w:rsidRPr="00E75F02" w:rsidRDefault="00CD52EF" w:rsidP="00556C26">
      <w:pPr>
        <w:pStyle w:val="Refs"/>
        <w:spacing w:after="0"/>
        <w:rPr>
          <w:color w:val="000000" w:themeColor="text1"/>
        </w:rPr>
      </w:pPr>
      <w:r w:rsidRPr="00E75F02">
        <w:rPr>
          <w:color w:val="000000" w:themeColor="text1"/>
        </w:rPr>
        <w:t>van Laar, C. (2005). The paradox of high self-esteem in African American students: An attributional account.</w:t>
      </w:r>
    </w:p>
    <w:p w14:paraId="0240B363" w14:textId="3246EAB8" w:rsidR="00CD52EF" w:rsidRPr="00E75F02" w:rsidRDefault="00CD52EF" w:rsidP="00556C26">
      <w:pPr>
        <w:pStyle w:val="APAReference"/>
        <w:spacing w:after="0"/>
        <w:rPr>
          <w:color w:val="000000" w:themeColor="text1"/>
          <w:szCs w:val="24"/>
        </w:rPr>
      </w:pPr>
      <w:r w:rsidRPr="00E75F02">
        <w:rPr>
          <w:color w:val="000000" w:themeColor="text1"/>
          <w:szCs w:val="24"/>
          <w:shd w:val="clear" w:color="auto" w:fill="FFFFFF"/>
        </w:rPr>
        <w:t>van Manen</w:t>
      </w:r>
      <w:r w:rsidR="009771F1" w:rsidRPr="00E75F02">
        <w:rPr>
          <w:color w:val="000000" w:themeColor="text1"/>
          <w:szCs w:val="24"/>
          <w:shd w:val="clear" w:color="auto" w:fill="FFFFFF"/>
        </w:rPr>
        <w:t>,</w:t>
      </w:r>
      <w:r w:rsidRPr="00E75F02">
        <w:rPr>
          <w:color w:val="000000" w:themeColor="text1"/>
          <w:szCs w:val="24"/>
          <w:shd w:val="clear" w:color="auto" w:fill="FFFFFF"/>
        </w:rPr>
        <w:t xml:space="preserve"> M. (2021). Doing </w:t>
      </w:r>
      <w:r w:rsidR="005B0FFF" w:rsidRPr="00E75F02">
        <w:rPr>
          <w:color w:val="000000" w:themeColor="text1"/>
          <w:szCs w:val="24"/>
          <w:shd w:val="clear" w:color="auto" w:fill="FFFFFF"/>
        </w:rPr>
        <w:t>p</w:t>
      </w:r>
      <w:r w:rsidRPr="00E75F02">
        <w:rPr>
          <w:color w:val="000000" w:themeColor="text1"/>
          <w:szCs w:val="24"/>
          <w:shd w:val="clear" w:color="auto" w:fill="FFFFFF"/>
        </w:rPr>
        <w:t xml:space="preserve">henomenological </w:t>
      </w:r>
      <w:r w:rsidR="005B0FFF" w:rsidRPr="00E75F02">
        <w:rPr>
          <w:color w:val="000000" w:themeColor="text1"/>
          <w:szCs w:val="24"/>
          <w:shd w:val="clear" w:color="auto" w:fill="FFFFFF"/>
        </w:rPr>
        <w:t>r</w:t>
      </w:r>
      <w:r w:rsidRPr="00E75F02">
        <w:rPr>
          <w:color w:val="000000" w:themeColor="text1"/>
          <w:szCs w:val="24"/>
          <w:shd w:val="clear" w:color="auto" w:fill="FFFFFF"/>
        </w:rPr>
        <w:t xml:space="preserve">esearch and </w:t>
      </w:r>
      <w:r w:rsidR="005B0FFF" w:rsidRPr="00E75F02">
        <w:rPr>
          <w:color w:val="000000" w:themeColor="text1"/>
          <w:szCs w:val="24"/>
          <w:shd w:val="clear" w:color="auto" w:fill="FFFFFF"/>
        </w:rPr>
        <w:t>w</w:t>
      </w:r>
      <w:r w:rsidRPr="00E75F02">
        <w:rPr>
          <w:color w:val="000000" w:themeColor="text1"/>
          <w:szCs w:val="24"/>
          <w:shd w:val="clear" w:color="auto" w:fill="FFFFFF"/>
        </w:rPr>
        <w:t>riting.</w:t>
      </w:r>
      <w:r w:rsidR="005B0FFF" w:rsidRPr="00E75F02">
        <w:rPr>
          <w:color w:val="000000" w:themeColor="text1"/>
          <w:szCs w:val="24"/>
          <w:shd w:val="clear" w:color="auto" w:fill="FFFFFF"/>
        </w:rPr>
        <w:t xml:space="preserve"> </w:t>
      </w:r>
      <w:r w:rsidRPr="00E75F02">
        <w:rPr>
          <w:i/>
          <w:iCs/>
          <w:color w:val="000000" w:themeColor="text1"/>
          <w:szCs w:val="24"/>
          <w:shd w:val="clear" w:color="auto" w:fill="FFFFFF"/>
        </w:rPr>
        <w:t>Qualitative Health Research</w:t>
      </w:r>
      <w:r w:rsidR="005B0FFF" w:rsidRPr="00E75F02">
        <w:rPr>
          <w:color w:val="000000" w:themeColor="text1"/>
          <w:szCs w:val="24"/>
          <w:shd w:val="clear" w:color="auto" w:fill="FFFFFF"/>
        </w:rPr>
        <w:t xml:space="preserve">, </w:t>
      </w:r>
      <w:r w:rsidRPr="00E75F02">
        <w:rPr>
          <w:i/>
          <w:iCs/>
          <w:color w:val="000000" w:themeColor="text1"/>
          <w:szCs w:val="24"/>
          <w:shd w:val="clear" w:color="auto" w:fill="FFFFFF"/>
        </w:rPr>
        <w:t>31</w:t>
      </w:r>
      <w:r w:rsidRPr="00E75F02">
        <w:rPr>
          <w:color w:val="000000" w:themeColor="text1"/>
          <w:szCs w:val="24"/>
          <w:shd w:val="clear" w:color="auto" w:fill="FFFFFF"/>
        </w:rPr>
        <w:t>(6). doi:</w:t>
      </w:r>
      <w:hyperlink r:id="rId81" w:history="1">
        <w:r w:rsidRPr="00E75F02">
          <w:rPr>
            <w:rStyle w:val="Hyperlink"/>
            <w:color w:val="000000" w:themeColor="text1"/>
            <w:szCs w:val="24"/>
            <w:u w:val="none"/>
            <w:shd w:val="clear" w:color="auto" w:fill="FFFFFF"/>
          </w:rPr>
          <w:t>10.1177/10497323211003058</w:t>
        </w:r>
      </w:hyperlink>
    </w:p>
    <w:p w14:paraId="072E813C" w14:textId="77777777" w:rsidR="00CD52EF" w:rsidRPr="00E75F02" w:rsidRDefault="00CD52EF" w:rsidP="00556C26">
      <w:pPr>
        <w:pStyle w:val="APAReference"/>
        <w:spacing w:after="0"/>
        <w:rPr>
          <w:color w:val="000000" w:themeColor="text1"/>
          <w:szCs w:val="24"/>
        </w:rPr>
      </w:pPr>
      <w:r w:rsidRPr="00E75F02">
        <w:rPr>
          <w:color w:val="000000" w:themeColor="text1"/>
          <w:szCs w:val="24"/>
        </w:rPr>
        <w:t xml:space="preserve">Walker-DeVose, D. C., Dawson, A., </w:t>
      </w:r>
      <w:proofErr w:type="spellStart"/>
      <w:r w:rsidRPr="00E75F02">
        <w:rPr>
          <w:color w:val="000000" w:themeColor="text1"/>
          <w:szCs w:val="24"/>
        </w:rPr>
        <w:t>Schueths</w:t>
      </w:r>
      <w:proofErr w:type="spellEnd"/>
      <w:r w:rsidRPr="00E75F02">
        <w:rPr>
          <w:color w:val="000000" w:themeColor="text1"/>
          <w:szCs w:val="24"/>
        </w:rPr>
        <w:t xml:space="preserve">, A. M., Brimeyer, T., &amp; Freeman, J. Y. (2019). Southern assumptions: Normalizing racialized structures at a university in the deep south. </w:t>
      </w:r>
      <w:r w:rsidRPr="00E75F02">
        <w:rPr>
          <w:i/>
          <w:iCs/>
          <w:color w:val="000000" w:themeColor="text1"/>
          <w:szCs w:val="24"/>
        </w:rPr>
        <w:t>Race Ethnicity and Education, 22</w:t>
      </w:r>
      <w:r w:rsidRPr="00E75F02">
        <w:rPr>
          <w:color w:val="000000" w:themeColor="text1"/>
          <w:szCs w:val="24"/>
        </w:rPr>
        <w:t xml:space="preserve">(3). </w:t>
      </w:r>
      <w:hyperlink r:id="rId82" w:history="1">
        <w:r w:rsidRPr="00E75F02">
          <w:rPr>
            <w:rStyle w:val="Hyperlink"/>
            <w:color w:val="000000" w:themeColor="text1"/>
            <w:szCs w:val="24"/>
            <w:u w:val="none"/>
          </w:rPr>
          <w:t>https://doi.org/10.1080/13613324.2017.1417256</w:t>
        </w:r>
      </w:hyperlink>
    </w:p>
    <w:p w14:paraId="1DA9E935" w14:textId="40F543F7" w:rsidR="005B0FFF" w:rsidRPr="00E75F02" w:rsidRDefault="00CD52EF" w:rsidP="00556C26">
      <w:pPr>
        <w:pStyle w:val="APAReference"/>
        <w:spacing w:after="0"/>
        <w:rPr>
          <w:rStyle w:val="Hyperlink"/>
          <w:color w:val="000000" w:themeColor="text1"/>
          <w:szCs w:val="24"/>
          <w:u w:val="none"/>
          <w:shd w:val="clear" w:color="auto" w:fill="FFFFFF"/>
        </w:rPr>
      </w:pPr>
      <w:r w:rsidRPr="00E75F02">
        <w:rPr>
          <w:color w:val="000000" w:themeColor="text1"/>
          <w:szCs w:val="24"/>
        </w:rPr>
        <w:t>Wallace, B.</w:t>
      </w:r>
      <w:r w:rsidR="009771F1" w:rsidRPr="00E75F02">
        <w:rPr>
          <w:color w:val="000000" w:themeColor="text1"/>
          <w:szCs w:val="24"/>
        </w:rPr>
        <w:t xml:space="preserve"> </w:t>
      </w:r>
      <w:r w:rsidRPr="00E75F02">
        <w:rPr>
          <w:color w:val="000000" w:themeColor="text1"/>
          <w:szCs w:val="24"/>
        </w:rPr>
        <w:t xml:space="preserve">C. (2000). A </w:t>
      </w:r>
      <w:r w:rsidR="005B0FFF" w:rsidRPr="00E75F02">
        <w:rPr>
          <w:color w:val="000000" w:themeColor="text1"/>
          <w:szCs w:val="24"/>
        </w:rPr>
        <w:t>c</w:t>
      </w:r>
      <w:r w:rsidRPr="00E75F02">
        <w:rPr>
          <w:color w:val="000000" w:themeColor="text1"/>
          <w:szCs w:val="24"/>
        </w:rPr>
        <w:t xml:space="preserve">all for change in multicultural training at graduate schools of education: Educating to end oppression and for social justice. </w:t>
      </w:r>
      <w:r w:rsidRPr="00E75F02">
        <w:rPr>
          <w:i/>
          <w:iCs/>
          <w:color w:val="000000" w:themeColor="text1"/>
          <w:szCs w:val="24"/>
        </w:rPr>
        <w:t>Teachers College Record</w:t>
      </w:r>
      <w:r w:rsidR="005B0FFF" w:rsidRPr="00E75F02">
        <w:rPr>
          <w:i/>
          <w:iCs/>
          <w:color w:val="000000" w:themeColor="text1"/>
          <w:szCs w:val="24"/>
        </w:rPr>
        <w:t xml:space="preserve">, </w:t>
      </w:r>
      <w:r w:rsidRPr="00E75F02">
        <w:rPr>
          <w:i/>
          <w:iCs/>
          <w:color w:val="000000" w:themeColor="text1"/>
          <w:szCs w:val="24"/>
        </w:rPr>
        <w:t>102</w:t>
      </w:r>
      <w:r w:rsidR="005B0FFF" w:rsidRPr="00E75F02">
        <w:rPr>
          <w:color w:val="000000" w:themeColor="text1"/>
          <w:szCs w:val="24"/>
        </w:rPr>
        <w:t>(</w:t>
      </w:r>
      <w:r w:rsidRPr="00E75F02">
        <w:rPr>
          <w:color w:val="000000" w:themeColor="text1"/>
          <w:szCs w:val="24"/>
        </w:rPr>
        <w:t>6</w:t>
      </w:r>
      <w:r w:rsidR="005B0FFF" w:rsidRPr="00E75F02">
        <w:rPr>
          <w:color w:val="000000" w:themeColor="text1"/>
          <w:szCs w:val="24"/>
        </w:rPr>
        <w:t>)</w:t>
      </w:r>
      <w:r w:rsidRPr="00E75F02">
        <w:rPr>
          <w:color w:val="000000" w:themeColor="text1"/>
          <w:szCs w:val="24"/>
        </w:rPr>
        <w:t>, 1086-1111.</w:t>
      </w:r>
      <w:r w:rsidR="005B0FFF" w:rsidRPr="00E75F02">
        <w:rPr>
          <w:color w:val="000000" w:themeColor="text1"/>
          <w:szCs w:val="24"/>
        </w:rPr>
        <w:t xml:space="preserve"> </w:t>
      </w:r>
      <w:hyperlink r:id="rId83" w:history="1">
        <w:r w:rsidRPr="00E75F02">
          <w:rPr>
            <w:rStyle w:val="Hyperlink"/>
            <w:color w:val="000000" w:themeColor="text1"/>
            <w:szCs w:val="24"/>
            <w:u w:val="none"/>
            <w:shd w:val="clear" w:color="auto" w:fill="FFFFFF"/>
          </w:rPr>
          <w:t>doi.org/10.1177/016146810010200605</w:t>
        </w:r>
      </w:hyperlink>
    </w:p>
    <w:p w14:paraId="618081C9" w14:textId="6B598FAE" w:rsidR="00CD52EF" w:rsidRPr="00E75F02" w:rsidRDefault="00CD52EF" w:rsidP="00556C26">
      <w:pPr>
        <w:pStyle w:val="APAReference"/>
        <w:spacing w:after="0"/>
        <w:rPr>
          <w:color w:val="000000" w:themeColor="text1"/>
          <w:szCs w:val="24"/>
          <w:shd w:val="clear" w:color="auto" w:fill="FFFFFF"/>
        </w:rPr>
      </w:pPr>
      <w:r w:rsidRPr="00E75F02">
        <w:rPr>
          <w:color w:val="000000" w:themeColor="text1"/>
          <w:szCs w:val="24"/>
        </w:rPr>
        <w:t xml:space="preserve">Warfield-Coppock, N. (1992). The </w:t>
      </w:r>
      <w:r w:rsidR="005B0FFF" w:rsidRPr="00E75F02">
        <w:rPr>
          <w:color w:val="000000" w:themeColor="text1"/>
          <w:szCs w:val="24"/>
        </w:rPr>
        <w:t>r</w:t>
      </w:r>
      <w:r w:rsidRPr="00E75F02">
        <w:rPr>
          <w:color w:val="000000" w:themeColor="text1"/>
          <w:szCs w:val="24"/>
        </w:rPr>
        <w:t xml:space="preserve">ites of </w:t>
      </w:r>
      <w:r w:rsidR="005B0FFF" w:rsidRPr="00E75F02">
        <w:rPr>
          <w:color w:val="000000" w:themeColor="text1"/>
          <w:szCs w:val="24"/>
        </w:rPr>
        <w:t>p</w:t>
      </w:r>
      <w:r w:rsidRPr="00E75F02">
        <w:rPr>
          <w:color w:val="000000" w:themeColor="text1"/>
          <w:szCs w:val="24"/>
        </w:rPr>
        <w:t xml:space="preserve">assage </w:t>
      </w:r>
      <w:r w:rsidR="005B0FFF" w:rsidRPr="00E75F02">
        <w:rPr>
          <w:color w:val="000000" w:themeColor="text1"/>
          <w:szCs w:val="24"/>
        </w:rPr>
        <w:t>m</w:t>
      </w:r>
      <w:r w:rsidRPr="00E75F02">
        <w:rPr>
          <w:color w:val="000000" w:themeColor="text1"/>
          <w:szCs w:val="24"/>
        </w:rPr>
        <w:t xml:space="preserve">ovement: A </w:t>
      </w:r>
      <w:r w:rsidR="005B0FFF" w:rsidRPr="00E75F02">
        <w:rPr>
          <w:color w:val="000000" w:themeColor="text1"/>
          <w:szCs w:val="24"/>
        </w:rPr>
        <w:t>r</w:t>
      </w:r>
      <w:r w:rsidRPr="00E75F02">
        <w:rPr>
          <w:color w:val="000000" w:themeColor="text1"/>
          <w:szCs w:val="24"/>
        </w:rPr>
        <w:t>esurgence of African-</w:t>
      </w:r>
      <w:r w:rsidR="005B0FFF" w:rsidRPr="00E75F02">
        <w:rPr>
          <w:color w:val="000000" w:themeColor="text1"/>
          <w:szCs w:val="24"/>
        </w:rPr>
        <w:t>c</w:t>
      </w:r>
      <w:r w:rsidRPr="00E75F02">
        <w:rPr>
          <w:color w:val="000000" w:themeColor="text1"/>
          <w:szCs w:val="24"/>
        </w:rPr>
        <w:t>entered</w:t>
      </w:r>
      <w:r w:rsidR="005B0FFF" w:rsidRPr="00E75F02">
        <w:rPr>
          <w:color w:val="000000" w:themeColor="text1"/>
          <w:szCs w:val="24"/>
        </w:rPr>
        <w:t xml:space="preserve"> p</w:t>
      </w:r>
      <w:r w:rsidRPr="00E75F02">
        <w:rPr>
          <w:color w:val="000000" w:themeColor="text1"/>
          <w:szCs w:val="24"/>
        </w:rPr>
        <w:t xml:space="preserve">ractices for </w:t>
      </w:r>
      <w:r w:rsidR="005B0FFF" w:rsidRPr="00E75F02">
        <w:rPr>
          <w:color w:val="000000" w:themeColor="text1"/>
          <w:szCs w:val="24"/>
        </w:rPr>
        <w:t>s</w:t>
      </w:r>
      <w:r w:rsidRPr="00E75F02">
        <w:rPr>
          <w:color w:val="000000" w:themeColor="text1"/>
          <w:szCs w:val="24"/>
        </w:rPr>
        <w:t xml:space="preserve">ocializing African American </w:t>
      </w:r>
      <w:r w:rsidR="005B0FFF" w:rsidRPr="00E75F02">
        <w:rPr>
          <w:color w:val="000000" w:themeColor="text1"/>
          <w:szCs w:val="24"/>
        </w:rPr>
        <w:t>y</w:t>
      </w:r>
      <w:r w:rsidRPr="00E75F02">
        <w:rPr>
          <w:color w:val="000000" w:themeColor="text1"/>
          <w:szCs w:val="24"/>
        </w:rPr>
        <w:t>outh.</w:t>
      </w:r>
      <w:r w:rsidR="005B0FFF" w:rsidRPr="00E75F02">
        <w:rPr>
          <w:color w:val="000000" w:themeColor="text1"/>
          <w:szCs w:val="24"/>
        </w:rPr>
        <w:t xml:space="preserve"> </w:t>
      </w:r>
      <w:r w:rsidRPr="00E75F02">
        <w:rPr>
          <w:i/>
          <w:iCs/>
          <w:color w:val="000000" w:themeColor="text1"/>
          <w:szCs w:val="24"/>
        </w:rPr>
        <w:t>The Journal of Negro Education,</w:t>
      </w:r>
      <w:r w:rsidR="005B0FFF" w:rsidRPr="00E75F02">
        <w:rPr>
          <w:i/>
          <w:iCs/>
          <w:color w:val="000000" w:themeColor="text1"/>
          <w:szCs w:val="24"/>
        </w:rPr>
        <w:t xml:space="preserve"> </w:t>
      </w:r>
      <w:r w:rsidRPr="00E75F02">
        <w:rPr>
          <w:i/>
          <w:iCs/>
          <w:color w:val="000000" w:themeColor="text1"/>
          <w:szCs w:val="24"/>
        </w:rPr>
        <w:t>61</w:t>
      </w:r>
      <w:r w:rsidRPr="00E75F02">
        <w:rPr>
          <w:color w:val="000000" w:themeColor="text1"/>
          <w:szCs w:val="24"/>
        </w:rPr>
        <w:t xml:space="preserve">(4). </w:t>
      </w:r>
      <w:hyperlink r:id="rId84" w:history="1">
        <w:r w:rsidRPr="00E75F02">
          <w:rPr>
            <w:rStyle w:val="Hyperlink"/>
            <w:color w:val="000000" w:themeColor="text1"/>
            <w:szCs w:val="24"/>
            <w:u w:val="none"/>
          </w:rPr>
          <w:t>https://doi-org.lopes.idm.oclc.org/10.2307/2295365</w:t>
        </w:r>
      </w:hyperlink>
    </w:p>
    <w:p w14:paraId="19FFD8F9" w14:textId="7991222C" w:rsidR="00CD52EF" w:rsidRPr="00E75F02" w:rsidRDefault="00CD52EF" w:rsidP="00556C26">
      <w:pPr>
        <w:pStyle w:val="APAReference"/>
        <w:spacing w:after="0"/>
        <w:rPr>
          <w:rStyle w:val="Hyperlink"/>
          <w:color w:val="000000" w:themeColor="text1"/>
          <w:szCs w:val="24"/>
          <w:u w:val="none"/>
          <w:shd w:val="clear" w:color="auto" w:fill="FFFFFF"/>
        </w:rPr>
      </w:pPr>
      <w:r w:rsidRPr="00E75F02">
        <w:rPr>
          <w:rStyle w:val="Hyperlink"/>
          <w:color w:val="000000" w:themeColor="text1"/>
          <w:szCs w:val="24"/>
          <w:u w:val="none"/>
          <w:shd w:val="clear" w:color="auto" w:fill="FFFFFF"/>
        </w:rPr>
        <w:t>Wells, N.</w:t>
      </w:r>
      <w:r w:rsidR="005B0FFF" w:rsidRPr="00E75F02">
        <w:rPr>
          <w:rStyle w:val="Hyperlink"/>
          <w:color w:val="000000" w:themeColor="text1"/>
          <w:szCs w:val="24"/>
          <w:u w:val="none"/>
          <w:shd w:val="clear" w:color="auto" w:fill="FFFFFF"/>
        </w:rPr>
        <w:t xml:space="preserve"> </w:t>
      </w:r>
      <w:r w:rsidRPr="00E75F02">
        <w:rPr>
          <w:rStyle w:val="Hyperlink"/>
          <w:color w:val="000000" w:themeColor="text1"/>
          <w:szCs w:val="24"/>
          <w:u w:val="none"/>
          <w:shd w:val="clear" w:color="auto" w:fill="FFFFFF"/>
        </w:rPr>
        <w:t>M., Myers, B.</w:t>
      </w:r>
      <w:r w:rsidR="005B0FFF" w:rsidRPr="00E75F02">
        <w:rPr>
          <w:rStyle w:val="Hyperlink"/>
          <w:color w:val="000000" w:themeColor="text1"/>
          <w:szCs w:val="24"/>
          <w:u w:val="none"/>
          <w:shd w:val="clear" w:color="auto" w:fill="FFFFFF"/>
        </w:rPr>
        <w:t xml:space="preserve"> </w:t>
      </w:r>
      <w:r w:rsidRPr="00E75F02">
        <w:rPr>
          <w:rStyle w:val="Hyperlink"/>
          <w:color w:val="000000" w:themeColor="text1"/>
          <w:szCs w:val="24"/>
          <w:u w:val="none"/>
          <w:shd w:val="clear" w:color="auto" w:fill="FFFFFF"/>
        </w:rPr>
        <w:t>M., &amp; Henderson, C.</w:t>
      </w:r>
      <w:r w:rsidR="005B0FFF" w:rsidRPr="00E75F02">
        <w:rPr>
          <w:rStyle w:val="Hyperlink"/>
          <w:color w:val="000000" w:themeColor="text1"/>
          <w:szCs w:val="24"/>
          <w:u w:val="none"/>
          <w:shd w:val="clear" w:color="auto" w:fill="FFFFFF"/>
        </w:rPr>
        <w:t xml:space="preserve"> </w:t>
      </w:r>
      <w:r w:rsidRPr="00E75F02">
        <w:rPr>
          <w:rStyle w:val="Hyperlink"/>
          <w:color w:val="000000" w:themeColor="text1"/>
          <w:szCs w:val="24"/>
          <w:u w:val="none"/>
          <w:shd w:val="clear" w:color="auto" w:fill="FFFFFF"/>
        </w:rPr>
        <w:t xml:space="preserve">R. (2014). Study Protocol: School gardens and physical activity. </w:t>
      </w:r>
      <w:r w:rsidRPr="00E75F02">
        <w:rPr>
          <w:rStyle w:val="Hyperlink"/>
          <w:i/>
          <w:iCs/>
          <w:color w:val="000000" w:themeColor="text1"/>
          <w:szCs w:val="24"/>
          <w:u w:val="none"/>
          <w:shd w:val="clear" w:color="auto" w:fill="FFFFFF"/>
        </w:rPr>
        <w:t>Archives of Public Health</w:t>
      </w:r>
      <w:r w:rsidR="005B0FFF" w:rsidRPr="00E75F02">
        <w:rPr>
          <w:rStyle w:val="Hyperlink"/>
          <w:i/>
          <w:iCs/>
          <w:color w:val="000000" w:themeColor="text1"/>
          <w:szCs w:val="24"/>
          <w:u w:val="none"/>
          <w:shd w:val="clear" w:color="auto" w:fill="FFFFFF"/>
        </w:rPr>
        <w:t>,</w:t>
      </w:r>
      <w:r w:rsidRPr="00E75F02">
        <w:rPr>
          <w:rStyle w:val="Hyperlink"/>
          <w:i/>
          <w:iCs/>
          <w:color w:val="000000" w:themeColor="text1"/>
          <w:szCs w:val="24"/>
          <w:u w:val="none"/>
          <w:shd w:val="clear" w:color="auto" w:fill="FFFFFF"/>
        </w:rPr>
        <w:t xml:space="preserve"> 72</w:t>
      </w:r>
      <w:r w:rsidR="005B0FFF" w:rsidRPr="00E75F02">
        <w:rPr>
          <w:rStyle w:val="Hyperlink"/>
          <w:color w:val="000000" w:themeColor="text1"/>
          <w:szCs w:val="24"/>
          <w:u w:val="none"/>
          <w:shd w:val="clear" w:color="auto" w:fill="FFFFFF"/>
        </w:rPr>
        <w:t>(</w:t>
      </w:r>
      <w:r w:rsidRPr="00E75F02">
        <w:rPr>
          <w:rStyle w:val="Hyperlink"/>
          <w:color w:val="000000" w:themeColor="text1"/>
          <w:szCs w:val="24"/>
          <w:u w:val="none"/>
          <w:shd w:val="clear" w:color="auto" w:fill="FFFFFF"/>
        </w:rPr>
        <w:t>43</w:t>
      </w:r>
      <w:r w:rsidR="005B0FFF" w:rsidRPr="00E75F02">
        <w:rPr>
          <w:rStyle w:val="Hyperlink"/>
          <w:color w:val="000000" w:themeColor="text1"/>
          <w:szCs w:val="24"/>
          <w:u w:val="none"/>
          <w:shd w:val="clear" w:color="auto" w:fill="FFFFFF"/>
        </w:rPr>
        <w:t>).</w:t>
      </w:r>
      <w:r w:rsidRPr="00E75F02">
        <w:rPr>
          <w:rStyle w:val="Hyperlink"/>
          <w:color w:val="000000" w:themeColor="text1"/>
          <w:szCs w:val="24"/>
          <w:u w:val="none"/>
          <w:shd w:val="clear" w:color="auto" w:fill="FFFFFF"/>
        </w:rPr>
        <w:t xml:space="preserve"> DOI: 10.1186/2049-3258.</w:t>
      </w:r>
    </w:p>
    <w:p w14:paraId="07337545" w14:textId="3393CE31" w:rsidR="00CD52EF" w:rsidRPr="00E75F02" w:rsidRDefault="00CD52EF" w:rsidP="00556C26">
      <w:pPr>
        <w:pStyle w:val="APAReference"/>
        <w:spacing w:after="0"/>
        <w:rPr>
          <w:color w:val="000000" w:themeColor="text1"/>
          <w:szCs w:val="24"/>
          <w:shd w:val="clear" w:color="auto" w:fill="FFFFFF"/>
        </w:rPr>
      </w:pPr>
      <w:r w:rsidRPr="00E75F02">
        <w:rPr>
          <w:color w:val="000000" w:themeColor="text1"/>
          <w:szCs w:val="24"/>
        </w:rPr>
        <w:lastRenderedPageBreak/>
        <w:t xml:space="preserve">White, J. W., &amp; Ali-Khan, C. (2013). The role of academic discourse in minority students’ academic assimilation. </w:t>
      </w:r>
      <w:r w:rsidRPr="00E75F02">
        <w:rPr>
          <w:i/>
          <w:iCs/>
          <w:color w:val="000000" w:themeColor="text1"/>
          <w:szCs w:val="24"/>
        </w:rPr>
        <w:t>American Secondary Education, 42</w:t>
      </w:r>
      <w:r w:rsidRPr="00E75F02">
        <w:rPr>
          <w:color w:val="000000" w:themeColor="text1"/>
          <w:szCs w:val="24"/>
        </w:rPr>
        <w:t xml:space="preserve">(1), </w:t>
      </w:r>
      <w:hyperlink r:id="rId85" w:history="1">
        <w:r w:rsidR="005B0FFF" w:rsidRPr="00E75F02">
          <w:rPr>
            <w:rStyle w:val="Hyperlink"/>
            <w:color w:val="000000" w:themeColor="text1"/>
            <w:szCs w:val="24"/>
            <w:u w:val="none"/>
          </w:rPr>
          <w:t>https://www.questia.com/library/journal/1P3-3142365531</w:t>
        </w:r>
      </w:hyperlink>
    </w:p>
    <w:p w14:paraId="4B967E42" w14:textId="581A0583" w:rsidR="00CD52EF" w:rsidRPr="00E75F02" w:rsidRDefault="00CD52EF" w:rsidP="00556C26">
      <w:pPr>
        <w:pStyle w:val="APAReference"/>
        <w:spacing w:after="0"/>
        <w:rPr>
          <w:rStyle w:val="Hyperlink"/>
          <w:color w:val="000000" w:themeColor="text1"/>
          <w:szCs w:val="24"/>
          <w:u w:val="none"/>
          <w:shd w:val="clear" w:color="auto" w:fill="FFFFFF"/>
        </w:rPr>
      </w:pPr>
      <w:r w:rsidRPr="00E75F02">
        <w:rPr>
          <w:rStyle w:val="Hyperlink"/>
          <w:color w:val="000000" w:themeColor="text1"/>
          <w:szCs w:val="24"/>
          <w:u w:val="none"/>
          <w:shd w:val="clear" w:color="auto" w:fill="FFFFFF"/>
        </w:rPr>
        <w:t>Whiting</w:t>
      </w:r>
      <w:r w:rsidR="00357F34" w:rsidRPr="00E75F02">
        <w:rPr>
          <w:rStyle w:val="Hyperlink"/>
          <w:color w:val="000000" w:themeColor="text1"/>
          <w:szCs w:val="24"/>
          <w:u w:val="none"/>
          <w:shd w:val="clear" w:color="auto" w:fill="FFFFFF"/>
        </w:rPr>
        <w:t>, G</w:t>
      </w:r>
      <w:r w:rsidR="009771F1" w:rsidRPr="00E75F02">
        <w:rPr>
          <w:rStyle w:val="Hyperlink"/>
          <w:color w:val="000000" w:themeColor="text1"/>
          <w:szCs w:val="24"/>
          <w:u w:val="none"/>
          <w:shd w:val="clear" w:color="auto" w:fill="FFFFFF"/>
        </w:rPr>
        <w:t>.</w:t>
      </w:r>
      <w:r w:rsidRPr="00E75F02">
        <w:rPr>
          <w:rStyle w:val="Hyperlink"/>
          <w:color w:val="000000" w:themeColor="text1"/>
          <w:szCs w:val="24"/>
          <w:u w:val="none"/>
          <w:shd w:val="clear" w:color="auto" w:fill="FFFFFF"/>
        </w:rPr>
        <w:t xml:space="preserve"> </w:t>
      </w:r>
      <w:r w:rsidR="00444EAF" w:rsidRPr="00E75F02">
        <w:rPr>
          <w:rStyle w:val="Hyperlink"/>
          <w:color w:val="000000" w:themeColor="text1"/>
          <w:szCs w:val="24"/>
          <w:u w:val="none"/>
          <w:shd w:val="clear" w:color="auto" w:fill="FFFFFF"/>
        </w:rPr>
        <w:t>(</w:t>
      </w:r>
      <w:r w:rsidRPr="00E75F02">
        <w:rPr>
          <w:rStyle w:val="Hyperlink"/>
          <w:color w:val="000000" w:themeColor="text1"/>
          <w:szCs w:val="24"/>
          <w:u w:val="none"/>
          <w:shd w:val="clear" w:color="auto" w:fill="FFFFFF"/>
        </w:rPr>
        <w:t>2009</w:t>
      </w:r>
      <w:r w:rsidR="00444EAF" w:rsidRPr="00E75F02">
        <w:rPr>
          <w:rStyle w:val="Hyperlink"/>
          <w:color w:val="000000" w:themeColor="text1"/>
          <w:szCs w:val="24"/>
          <w:u w:val="none"/>
          <w:shd w:val="clear" w:color="auto" w:fill="FFFFFF"/>
        </w:rPr>
        <w:t xml:space="preserve">). Gifted Black males: Understanding and decreasing barriers to </w:t>
      </w:r>
      <w:r w:rsidR="00AF45EF" w:rsidRPr="00E75F02">
        <w:rPr>
          <w:rStyle w:val="Hyperlink"/>
          <w:color w:val="000000" w:themeColor="text1"/>
          <w:szCs w:val="24"/>
          <w:u w:val="none"/>
          <w:shd w:val="clear" w:color="auto" w:fill="FFFFFF"/>
        </w:rPr>
        <w:t>achievement</w:t>
      </w:r>
      <w:r w:rsidR="00504A47" w:rsidRPr="00E75F02">
        <w:rPr>
          <w:rStyle w:val="Hyperlink"/>
          <w:color w:val="000000" w:themeColor="text1"/>
          <w:szCs w:val="24"/>
          <w:u w:val="none"/>
          <w:shd w:val="clear" w:color="auto" w:fill="FFFFFF"/>
        </w:rPr>
        <w:t xml:space="preserve"> and identify. </w:t>
      </w:r>
      <w:r w:rsidR="00504A47" w:rsidRPr="00E75F02">
        <w:rPr>
          <w:rStyle w:val="Hyperlink"/>
          <w:i/>
          <w:iCs/>
          <w:color w:val="000000" w:themeColor="text1"/>
          <w:szCs w:val="24"/>
          <w:u w:val="none"/>
          <w:shd w:val="clear" w:color="auto" w:fill="FFFFFF"/>
        </w:rPr>
        <w:t>Roeper Review</w:t>
      </w:r>
      <w:r w:rsidR="00504A47" w:rsidRPr="00E75F02">
        <w:rPr>
          <w:rStyle w:val="Hyperlink"/>
          <w:color w:val="000000" w:themeColor="text1"/>
          <w:szCs w:val="24"/>
          <w:u w:val="none"/>
          <w:shd w:val="clear" w:color="auto" w:fill="FFFFFF"/>
        </w:rPr>
        <w:t xml:space="preserve">, </w:t>
      </w:r>
      <w:r w:rsidR="00504A47" w:rsidRPr="00E75F02">
        <w:rPr>
          <w:rStyle w:val="Hyperlink"/>
          <w:i/>
          <w:iCs/>
          <w:color w:val="000000" w:themeColor="text1"/>
          <w:szCs w:val="24"/>
          <w:u w:val="none"/>
          <w:shd w:val="clear" w:color="auto" w:fill="FFFFFF"/>
        </w:rPr>
        <w:t>3</w:t>
      </w:r>
      <w:r w:rsidR="00AF45EF" w:rsidRPr="00E75F02">
        <w:rPr>
          <w:rStyle w:val="Hyperlink"/>
          <w:i/>
          <w:iCs/>
          <w:color w:val="000000" w:themeColor="text1"/>
          <w:szCs w:val="24"/>
          <w:u w:val="none"/>
          <w:shd w:val="clear" w:color="auto" w:fill="FFFFFF"/>
        </w:rPr>
        <w:t>1</w:t>
      </w:r>
      <w:r w:rsidR="00AF45EF" w:rsidRPr="00E75F02">
        <w:rPr>
          <w:rStyle w:val="Hyperlink"/>
          <w:color w:val="000000" w:themeColor="text1"/>
          <w:szCs w:val="24"/>
          <w:u w:val="none"/>
          <w:shd w:val="clear" w:color="auto" w:fill="FFFFFF"/>
        </w:rPr>
        <w:t>(4), 224-233.</w:t>
      </w:r>
    </w:p>
    <w:p w14:paraId="47AEC5FA" w14:textId="3AC7524D" w:rsidR="00CD52EF" w:rsidRPr="00E75F02" w:rsidRDefault="00CD52EF" w:rsidP="00556C26">
      <w:pPr>
        <w:pStyle w:val="APAReference"/>
        <w:spacing w:after="0"/>
        <w:rPr>
          <w:rStyle w:val="Hyperlink"/>
          <w:color w:val="000000" w:themeColor="text1"/>
          <w:szCs w:val="24"/>
          <w:u w:val="none"/>
          <w:shd w:val="clear" w:color="auto" w:fill="FFFFFF"/>
        </w:rPr>
      </w:pPr>
      <w:r w:rsidRPr="00E75F02">
        <w:rPr>
          <w:color w:val="000000" w:themeColor="text1"/>
          <w:szCs w:val="24"/>
        </w:rPr>
        <w:t xml:space="preserve">Wooten, M. E. </w:t>
      </w:r>
      <w:r w:rsidR="009771F1" w:rsidRPr="00E75F02">
        <w:rPr>
          <w:color w:val="000000" w:themeColor="text1"/>
          <w:szCs w:val="24"/>
        </w:rPr>
        <w:t>(</w:t>
      </w:r>
      <w:r w:rsidRPr="00E75F02">
        <w:rPr>
          <w:color w:val="000000" w:themeColor="text1"/>
          <w:szCs w:val="24"/>
        </w:rPr>
        <w:t>2015</w:t>
      </w:r>
      <w:r w:rsidR="009771F1" w:rsidRPr="00E75F02">
        <w:rPr>
          <w:color w:val="000000" w:themeColor="text1"/>
          <w:szCs w:val="24"/>
        </w:rPr>
        <w:t>)</w:t>
      </w:r>
      <w:r w:rsidRPr="00E75F02">
        <w:rPr>
          <w:color w:val="000000" w:themeColor="text1"/>
          <w:szCs w:val="24"/>
        </w:rPr>
        <w:t xml:space="preserve">. In the </w:t>
      </w:r>
      <w:r w:rsidR="005B0FFF" w:rsidRPr="00E75F02">
        <w:rPr>
          <w:color w:val="000000" w:themeColor="text1"/>
          <w:szCs w:val="24"/>
        </w:rPr>
        <w:t>f</w:t>
      </w:r>
      <w:r w:rsidRPr="00E75F02">
        <w:rPr>
          <w:color w:val="000000" w:themeColor="text1"/>
          <w:szCs w:val="24"/>
        </w:rPr>
        <w:t xml:space="preserve">ace of </w:t>
      </w:r>
      <w:r w:rsidR="005B0FFF" w:rsidRPr="00E75F02">
        <w:rPr>
          <w:color w:val="000000" w:themeColor="text1"/>
          <w:szCs w:val="24"/>
        </w:rPr>
        <w:t>i</w:t>
      </w:r>
      <w:r w:rsidRPr="00E75F02">
        <w:rPr>
          <w:color w:val="000000" w:themeColor="text1"/>
          <w:szCs w:val="24"/>
        </w:rPr>
        <w:t xml:space="preserve">nequality: How Black </w:t>
      </w:r>
      <w:r w:rsidR="005B0FFF" w:rsidRPr="00E75F02">
        <w:rPr>
          <w:color w:val="000000" w:themeColor="text1"/>
          <w:szCs w:val="24"/>
        </w:rPr>
        <w:t>c</w:t>
      </w:r>
      <w:r w:rsidRPr="00E75F02">
        <w:rPr>
          <w:color w:val="000000" w:themeColor="text1"/>
          <w:szCs w:val="24"/>
        </w:rPr>
        <w:t xml:space="preserve">olleges </w:t>
      </w:r>
      <w:r w:rsidR="005B0FFF" w:rsidRPr="00E75F02">
        <w:rPr>
          <w:color w:val="000000" w:themeColor="text1"/>
          <w:szCs w:val="24"/>
        </w:rPr>
        <w:t>a</w:t>
      </w:r>
      <w:r w:rsidRPr="00E75F02">
        <w:rPr>
          <w:color w:val="000000" w:themeColor="text1"/>
          <w:szCs w:val="24"/>
        </w:rPr>
        <w:t>dapt. Albany, NY: State University of New York Press.</w:t>
      </w:r>
    </w:p>
    <w:p w14:paraId="6789CFC4" w14:textId="6420E1EB" w:rsidR="009771F1" w:rsidRPr="00E75F02" w:rsidRDefault="009771F1" w:rsidP="00556C26">
      <w:pPr>
        <w:pStyle w:val="APAReference"/>
        <w:spacing w:after="0"/>
        <w:rPr>
          <w:rStyle w:val="Hyperlink"/>
          <w:color w:val="000000" w:themeColor="text1"/>
          <w:szCs w:val="24"/>
          <w:u w:val="none"/>
          <w:shd w:val="clear" w:color="auto" w:fill="FFFFFF"/>
        </w:rPr>
      </w:pPr>
      <w:r w:rsidRPr="00E75F02">
        <w:rPr>
          <w:rStyle w:val="Hyperlink"/>
          <w:color w:val="000000" w:themeColor="text1"/>
          <w:szCs w:val="24"/>
          <w:u w:val="none"/>
          <w:shd w:val="clear" w:color="auto" w:fill="FFFFFF"/>
        </w:rPr>
        <w:t xml:space="preserve">Wright, T. (2010). </w:t>
      </w:r>
      <w:r w:rsidRPr="00E75F02">
        <w:rPr>
          <w:rStyle w:val="Hyperlink"/>
          <w:i/>
          <w:iCs/>
          <w:color w:val="000000" w:themeColor="text1"/>
          <w:szCs w:val="24"/>
          <w:u w:val="none"/>
          <w:shd w:val="clear" w:color="auto" w:fill="FFFFFF"/>
        </w:rPr>
        <w:t xml:space="preserve">Persisting beyond barriers: Impact of a mentoring program on the retention of African American students at a </w:t>
      </w:r>
      <w:r w:rsidR="00517BA3" w:rsidRPr="00E75F02">
        <w:rPr>
          <w:rStyle w:val="Hyperlink"/>
          <w:i/>
          <w:iCs/>
          <w:color w:val="000000" w:themeColor="text1"/>
          <w:szCs w:val="24"/>
          <w:u w:val="none"/>
          <w:shd w:val="clear" w:color="auto" w:fill="FFFFFF"/>
        </w:rPr>
        <w:t>Predominantly</w:t>
      </w:r>
      <w:r w:rsidRPr="00E75F02">
        <w:rPr>
          <w:rStyle w:val="Hyperlink"/>
          <w:i/>
          <w:iCs/>
          <w:color w:val="000000" w:themeColor="text1"/>
          <w:szCs w:val="24"/>
          <w:u w:val="none"/>
          <w:shd w:val="clear" w:color="auto" w:fill="FFFFFF"/>
        </w:rPr>
        <w:t xml:space="preserve"> White Florida University</w:t>
      </w:r>
      <w:r w:rsidRPr="00E75F02">
        <w:rPr>
          <w:rStyle w:val="Hyperlink"/>
          <w:color w:val="000000" w:themeColor="text1"/>
          <w:szCs w:val="24"/>
          <w:u w:val="none"/>
          <w:shd w:val="clear" w:color="auto" w:fill="FFFFFF"/>
        </w:rPr>
        <w:t xml:space="preserve">. ProQuest LLC. </w:t>
      </w:r>
    </w:p>
    <w:p w14:paraId="7AD0FE86" w14:textId="4E881F45" w:rsidR="00ED02CE" w:rsidRPr="00E75F02" w:rsidRDefault="00ED02CE" w:rsidP="00556C26">
      <w:pPr>
        <w:pStyle w:val="NormalWeb"/>
        <w:shd w:val="clear" w:color="auto" w:fill="FFFFFF"/>
        <w:spacing w:before="0" w:beforeAutospacing="0" w:after="0" w:afterAutospacing="0" w:line="480" w:lineRule="auto"/>
        <w:ind w:left="720" w:hanging="720"/>
        <w:contextualSpacing/>
        <w:rPr>
          <w:color w:val="000000" w:themeColor="text1"/>
        </w:rPr>
      </w:pPr>
      <w:r w:rsidRPr="00E75F02">
        <w:rPr>
          <w:color w:val="000000" w:themeColor="text1"/>
        </w:rPr>
        <w:t>Yilmaz, K. (2013). Comparison of quantitative and qualitative research traditions: Epistemological, theoretical, and methodological differences.</w:t>
      </w:r>
      <w:r w:rsidR="005B0FFF" w:rsidRPr="00E75F02">
        <w:rPr>
          <w:color w:val="000000" w:themeColor="text1"/>
        </w:rPr>
        <w:t xml:space="preserve"> </w:t>
      </w:r>
      <w:r w:rsidRPr="00E75F02">
        <w:rPr>
          <w:i/>
          <w:iCs/>
          <w:color w:val="000000" w:themeColor="text1"/>
        </w:rPr>
        <w:t>European Journal of Education</w:t>
      </w:r>
      <w:r w:rsidRPr="00E75F02">
        <w:rPr>
          <w:color w:val="000000" w:themeColor="text1"/>
        </w:rPr>
        <w:t>,</w:t>
      </w:r>
      <w:r w:rsidR="005B0FFF" w:rsidRPr="00E75F02">
        <w:rPr>
          <w:color w:val="000000" w:themeColor="text1"/>
        </w:rPr>
        <w:t xml:space="preserve"> </w:t>
      </w:r>
      <w:r w:rsidRPr="00E75F02">
        <w:rPr>
          <w:i/>
          <w:iCs/>
          <w:color w:val="000000" w:themeColor="text1"/>
        </w:rPr>
        <w:t>48</w:t>
      </w:r>
      <w:r w:rsidRPr="00E75F02">
        <w:rPr>
          <w:color w:val="000000" w:themeColor="text1"/>
        </w:rPr>
        <w:t>(2), 311–325. https://doi.org/10.1111/ejed.12014</w:t>
      </w:r>
    </w:p>
    <w:p w14:paraId="37032980" w14:textId="3BE072B4" w:rsidR="00742A5A" w:rsidRPr="00E75F02" w:rsidRDefault="00ED02CE" w:rsidP="00556C26">
      <w:pPr>
        <w:pStyle w:val="NormalWeb"/>
        <w:spacing w:before="0" w:beforeAutospacing="0" w:after="0" w:afterAutospacing="0" w:line="480" w:lineRule="auto"/>
        <w:ind w:left="720" w:hanging="720"/>
        <w:rPr>
          <w:color w:val="000000" w:themeColor="text1"/>
        </w:rPr>
      </w:pPr>
      <w:r w:rsidRPr="00E75F02">
        <w:rPr>
          <w:color w:val="000000" w:themeColor="text1"/>
        </w:rPr>
        <w:t xml:space="preserve">Yin, R. K. (2009). </w:t>
      </w:r>
      <w:r w:rsidRPr="00E75F02">
        <w:rPr>
          <w:i/>
          <w:iCs/>
          <w:color w:val="000000" w:themeColor="text1"/>
        </w:rPr>
        <w:t xml:space="preserve">Case study research: Design and methods </w:t>
      </w:r>
      <w:r w:rsidRPr="00E75F02">
        <w:rPr>
          <w:color w:val="000000" w:themeColor="text1"/>
        </w:rPr>
        <w:t xml:space="preserve">(4th ed.). </w:t>
      </w:r>
      <w:commentRangeStart w:id="1374"/>
      <w:r w:rsidRPr="00E75F02">
        <w:rPr>
          <w:color w:val="000000" w:themeColor="text1"/>
        </w:rPr>
        <w:t xml:space="preserve">Thousand Oaks, CA: </w:t>
      </w:r>
      <w:commentRangeEnd w:id="1374"/>
      <w:r w:rsidR="0009705B" w:rsidRPr="001B1050">
        <w:rPr>
          <w:rStyle w:val="CommentReference"/>
        </w:rPr>
        <w:commentReference w:id="1374"/>
      </w:r>
      <w:r w:rsidRPr="00E75F02">
        <w:rPr>
          <w:color w:val="000000" w:themeColor="text1"/>
        </w:rPr>
        <w:t xml:space="preserve">SAGE. </w:t>
      </w:r>
    </w:p>
    <w:p w14:paraId="47845586" w14:textId="68A6EF65" w:rsidR="005B0FFF" w:rsidRPr="00E75F02" w:rsidRDefault="00567E6A" w:rsidP="00556C26">
      <w:pPr>
        <w:pStyle w:val="NormalWeb"/>
        <w:spacing w:before="0" w:beforeAutospacing="0" w:after="0" w:afterAutospacing="0" w:line="480" w:lineRule="auto"/>
        <w:ind w:left="720" w:hanging="720"/>
        <w:rPr>
          <w:rStyle w:val="Hyperlink"/>
          <w:color w:val="000000" w:themeColor="text1"/>
          <w:u w:val="none"/>
          <w:shd w:val="clear" w:color="auto" w:fill="FFFFFF"/>
        </w:rPr>
      </w:pPr>
      <w:proofErr w:type="spellStart"/>
      <w:r w:rsidRPr="00E75F02">
        <w:rPr>
          <w:rStyle w:val="authors"/>
          <w:color w:val="000000" w:themeColor="text1"/>
          <w:shd w:val="clear" w:color="auto" w:fill="FFFFFF"/>
        </w:rPr>
        <w:t>Zehnalová</w:t>
      </w:r>
      <w:proofErr w:type="spellEnd"/>
      <w:r w:rsidRPr="00E75F02">
        <w:rPr>
          <w:rStyle w:val="authors"/>
          <w:color w:val="000000" w:themeColor="text1"/>
          <w:shd w:val="clear" w:color="auto" w:fill="FFFFFF"/>
        </w:rPr>
        <w:t>, J.</w:t>
      </w:r>
      <w:r w:rsidR="009771F1" w:rsidRPr="00E75F02">
        <w:rPr>
          <w:rStyle w:val="authors"/>
          <w:color w:val="000000" w:themeColor="text1"/>
          <w:shd w:val="clear" w:color="auto" w:fill="FFFFFF"/>
        </w:rPr>
        <w:t>,</w:t>
      </w:r>
      <w:r w:rsidRPr="00E75F02">
        <w:rPr>
          <w:rStyle w:val="authors"/>
          <w:color w:val="000000" w:themeColor="text1"/>
          <w:shd w:val="clear" w:color="auto" w:fill="FFFFFF"/>
        </w:rPr>
        <w:t xml:space="preserve"> &amp; Kubátová, H.</w:t>
      </w:r>
      <w:r w:rsidR="005B0FFF" w:rsidRPr="00E75F02">
        <w:rPr>
          <w:color w:val="000000" w:themeColor="text1"/>
          <w:shd w:val="clear" w:color="auto" w:fill="FFFFFF"/>
        </w:rPr>
        <w:t xml:space="preserve"> </w:t>
      </w:r>
      <w:r w:rsidRPr="00E75F02">
        <w:rPr>
          <w:rStyle w:val="Date1"/>
          <w:color w:val="000000" w:themeColor="text1"/>
          <w:shd w:val="clear" w:color="auto" w:fill="FFFFFF"/>
        </w:rPr>
        <w:t>(2019)</w:t>
      </w:r>
      <w:r w:rsidR="005B0FFF" w:rsidRPr="00E75F02">
        <w:rPr>
          <w:color w:val="000000" w:themeColor="text1"/>
          <w:shd w:val="clear" w:color="auto" w:fill="FFFFFF"/>
        </w:rPr>
        <w:t xml:space="preserve">. </w:t>
      </w:r>
      <w:r w:rsidRPr="00E75F02">
        <w:rPr>
          <w:rStyle w:val="arttitle"/>
          <w:color w:val="000000" w:themeColor="text1"/>
          <w:shd w:val="clear" w:color="auto" w:fill="FFFFFF"/>
        </w:rPr>
        <w:t>From a target population to representative samples of translations and translators</w:t>
      </w:r>
      <w:r w:rsidR="005B0FFF" w:rsidRPr="00E75F02">
        <w:rPr>
          <w:rStyle w:val="arttitle"/>
          <w:color w:val="000000" w:themeColor="text1"/>
          <w:shd w:val="clear" w:color="auto" w:fill="FFFFFF"/>
        </w:rPr>
        <w:t xml:space="preserve">. </w:t>
      </w:r>
      <w:r w:rsidRPr="00E75F02">
        <w:rPr>
          <w:rStyle w:val="serialtitle"/>
          <w:i/>
          <w:iCs/>
          <w:color w:val="000000" w:themeColor="text1"/>
          <w:shd w:val="clear" w:color="auto" w:fill="FFFFFF"/>
        </w:rPr>
        <w:t>The Translator,</w:t>
      </w:r>
      <w:r w:rsidR="005B0FFF" w:rsidRPr="00E75F02">
        <w:rPr>
          <w:i/>
          <w:iCs/>
          <w:color w:val="000000" w:themeColor="text1"/>
          <w:shd w:val="clear" w:color="auto" w:fill="FFFFFF"/>
        </w:rPr>
        <w:t xml:space="preserve"> </w:t>
      </w:r>
      <w:r w:rsidRPr="00E75F02">
        <w:rPr>
          <w:rStyle w:val="volumeissue"/>
          <w:i/>
          <w:iCs/>
          <w:color w:val="000000" w:themeColor="text1"/>
          <w:shd w:val="clear" w:color="auto" w:fill="FFFFFF"/>
        </w:rPr>
        <w:t>25</w:t>
      </w:r>
      <w:r w:rsidR="005B0FFF" w:rsidRPr="00E75F02">
        <w:rPr>
          <w:rStyle w:val="volumeissue"/>
          <w:color w:val="000000" w:themeColor="text1"/>
          <w:shd w:val="clear" w:color="auto" w:fill="FFFFFF"/>
        </w:rPr>
        <w:t>(</w:t>
      </w:r>
      <w:r w:rsidRPr="00E75F02">
        <w:rPr>
          <w:rStyle w:val="volumeissue"/>
          <w:color w:val="000000" w:themeColor="text1"/>
          <w:shd w:val="clear" w:color="auto" w:fill="FFFFFF"/>
        </w:rPr>
        <w:t>2</w:t>
      </w:r>
      <w:r w:rsidR="005B0FFF" w:rsidRPr="00E75F02">
        <w:rPr>
          <w:rStyle w:val="volumeissue"/>
          <w:color w:val="000000" w:themeColor="text1"/>
          <w:shd w:val="clear" w:color="auto" w:fill="FFFFFF"/>
        </w:rPr>
        <w:t>)</w:t>
      </w:r>
      <w:r w:rsidRPr="00E75F02">
        <w:rPr>
          <w:rStyle w:val="volumeissue"/>
          <w:color w:val="000000" w:themeColor="text1"/>
          <w:shd w:val="clear" w:color="auto" w:fill="FFFFFF"/>
        </w:rPr>
        <w:t>,</w:t>
      </w:r>
      <w:r w:rsidR="005B0FFF" w:rsidRPr="00E75F02">
        <w:rPr>
          <w:color w:val="000000" w:themeColor="text1"/>
          <w:shd w:val="clear" w:color="auto" w:fill="FFFFFF"/>
        </w:rPr>
        <w:t xml:space="preserve"> </w:t>
      </w:r>
      <w:r w:rsidRPr="00E75F02">
        <w:rPr>
          <w:rStyle w:val="pagerange"/>
          <w:color w:val="000000" w:themeColor="text1"/>
          <w:shd w:val="clear" w:color="auto" w:fill="FFFFFF"/>
        </w:rPr>
        <w:t>87-100,</w:t>
      </w:r>
      <w:r w:rsidR="005B0FFF" w:rsidRPr="00E75F02">
        <w:rPr>
          <w:color w:val="000000" w:themeColor="text1"/>
          <w:shd w:val="clear" w:color="auto" w:fill="FFFFFF"/>
        </w:rPr>
        <w:t xml:space="preserve"> </w:t>
      </w:r>
      <w:r w:rsidRPr="00E75F02">
        <w:rPr>
          <w:rStyle w:val="doilink"/>
          <w:color w:val="000000" w:themeColor="text1"/>
          <w:shd w:val="clear" w:color="auto" w:fill="FFFFFF"/>
        </w:rPr>
        <w:t>DOI:</w:t>
      </w:r>
      <w:r w:rsidR="005B0FFF" w:rsidRPr="00E75F02">
        <w:rPr>
          <w:rStyle w:val="doilink"/>
          <w:color w:val="000000" w:themeColor="text1"/>
          <w:shd w:val="clear" w:color="auto" w:fill="FFFFFF"/>
        </w:rPr>
        <w:t xml:space="preserve"> </w:t>
      </w:r>
      <w:hyperlink r:id="rId86" w:history="1">
        <w:r w:rsidRPr="00E75F02">
          <w:rPr>
            <w:rStyle w:val="Hyperlink"/>
            <w:color w:val="000000" w:themeColor="text1"/>
            <w:u w:val="none"/>
            <w:shd w:val="clear" w:color="auto" w:fill="FFFFFF"/>
          </w:rPr>
          <w:t>10.1080/13556509.2019.1642713</w:t>
        </w:r>
      </w:hyperlink>
    </w:p>
    <w:p w14:paraId="4A9293A4" w14:textId="77777777" w:rsidR="005B0FFF" w:rsidRPr="00E75F02" w:rsidRDefault="00567E6A" w:rsidP="00556C26">
      <w:pPr>
        <w:pStyle w:val="NormalWeb"/>
        <w:spacing w:before="0" w:beforeAutospacing="0" w:after="0" w:afterAutospacing="0" w:line="480" w:lineRule="auto"/>
        <w:ind w:left="720" w:hanging="720"/>
        <w:rPr>
          <w:color w:val="000000" w:themeColor="text1"/>
        </w:rPr>
      </w:pPr>
      <w:proofErr w:type="spellStart"/>
      <w:r w:rsidRPr="00E75F02">
        <w:rPr>
          <w:color w:val="000000" w:themeColor="text1"/>
        </w:rPr>
        <w:t>Zepke</w:t>
      </w:r>
      <w:proofErr w:type="spellEnd"/>
      <w:r w:rsidRPr="00E75F02">
        <w:rPr>
          <w:color w:val="000000" w:themeColor="text1"/>
        </w:rPr>
        <w:t>, N. (2015). Student engagement research: thinking beyond the mainstream.</w:t>
      </w:r>
      <w:r w:rsidR="005B0FFF" w:rsidRPr="00E75F02">
        <w:rPr>
          <w:color w:val="000000" w:themeColor="text1"/>
        </w:rPr>
        <w:t xml:space="preserve"> </w:t>
      </w:r>
      <w:r w:rsidRPr="00E75F02">
        <w:rPr>
          <w:i/>
          <w:iCs/>
          <w:color w:val="000000" w:themeColor="text1"/>
        </w:rPr>
        <w:t>Higher Education Research &amp; Development,</w:t>
      </w:r>
      <w:r w:rsidR="005B0FFF" w:rsidRPr="00E75F02">
        <w:rPr>
          <w:i/>
          <w:iCs/>
          <w:color w:val="000000" w:themeColor="text1"/>
        </w:rPr>
        <w:t xml:space="preserve"> </w:t>
      </w:r>
      <w:r w:rsidRPr="00E75F02">
        <w:rPr>
          <w:i/>
          <w:iCs/>
          <w:color w:val="000000" w:themeColor="text1"/>
        </w:rPr>
        <w:t>34(</w:t>
      </w:r>
      <w:r w:rsidRPr="00E75F02">
        <w:rPr>
          <w:color w:val="000000" w:themeColor="text1"/>
        </w:rPr>
        <w:t xml:space="preserve">6), 1311–1323. </w:t>
      </w:r>
      <w:hyperlink r:id="rId87" w:history="1">
        <w:r w:rsidRPr="00E75F02">
          <w:rPr>
            <w:rStyle w:val="Hyperlink"/>
            <w:color w:val="000000" w:themeColor="text1"/>
            <w:u w:val="none"/>
          </w:rPr>
          <w:t>https://doi-org.lopes.idm.oclc.org/10.1080/07294360.2015.1024635</w:t>
        </w:r>
      </w:hyperlink>
    </w:p>
    <w:p w14:paraId="0A474E6B" w14:textId="68ADFF1A" w:rsidR="00567E6A" w:rsidRPr="00E75F02" w:rsidRDefault="00567E6A" w:rsidP="00556C26">
      <w:pPr>
        <w:pStyle w:val="NormalWeb"/>
        <w:spacing w:before="0" w:beforeAutospacing="0" w:after="0" w:afterAutospacing="0" w:line="480" w:lineRule="auto"/>
        <w:ind w:left="720" w:hanging="720"/>
        <w:rPr>
          <w:color w:val="000000" w:themeColor="text1"/>
        </w:rPr>
      </w:pPr>
      <w:r w:rsidRPr="00E75F02">
        <w:rPr>
          <w:color w:val="000000" w:themeColor="text1"/>
        </w:rPr>
        <w:t xml:space="preserve">Zerquera, D. D., Ziskin, M., &amp; Torres, V. (2018). Faculty </w:t>
      </w:r>
      <w:r w:rsidR="005B0FFF" w:rsidRPr="00E75F02">
        <w:rPr>
          <w:color w:val="000000" w:themeColor="text1"/>
        </w:rPr>
        <w:t>v</w:t>
      </w:r>
      <w:r w:rsidRPr="00E75F02">
        <w:rPr>
          <w:color w:val="000000" w:themeColor="text1"/>
        </w:rPr>
        <w:t>iews of “</w:t>
      </w:r>
      <w:r w:rsidR="005B0FFF" w:rsidRPr="00E75F02">
        <w:rPr>
          <w:color w:val="000000" w:themeColor="text1"/>
        </w:rPr>
        <w:t>n</w:t>
      </w:r>
      <w:r w:rsidRPr="00E75F02">
        <w:rPr>
          <w:color w:val="000000" w:themeColor="text1"/>
        </w:rPr>
        <w:t xml:space="preserve">ontraditional” </w:t>
      </w:r>
      <w:r w:rsidR="005B0FFF" w:rsidRPr="00E75F02">
        <w:rPr>
          <w:color w:val="000000" w:themeColor="text1"/>
        </w:rPr>
        <w:t>s</w:t>
      </w:r>
      <w:r w:rsidRPr="00E75F02">
        <w:rPr>
          <w:color w:val="000000" w:themeColor="text1"/>
        </w:rPr>
        <w:t xml:space="preserve">tudents: Aligning </w:t>
      </w:r>
      <w:r w:rsidR="005B0FFF" w:rsidRPr="00E75F02">
        <w:rPr>
          <w:color w:val="000000" w:themeColor="text1"/>
        </w:rPr>
        <w:t>p</w:t>
      </w:r>
      <w:r w:rsidRPr="00E75F02">
        <w:rPr>
          <w:color w:val="000000" w:themeColor="text1"/>
        </w:rPr>
        <w:t xml:space="preserve">erspectives for </w:t>
      </w:r>
      <w:r w:rsidR="005B0FFF" w:rsidRPr="00E75F02">
        <w:rPr>
          <w:color w:val="000000" w:themeColor="text1"/>
        </w:rPr>
        <w:t>s</w:t>
      </w:r>
      <w:r w:rsidRPr="00E75F02">
        <w:rPr>
          <w:color w:val="000000" w:themeColor="text1"/>
        </w:rPr>
        <w:t xml:space="preserve">tudent </w:t>
      </w:r>
      <w:r w:rsidR="005B0FFF" w:rsidRPr="00E75F02">
        <w:rPr>
          <w:color w:val="000000" w:themeColor="text1"/>
        </w:rPr>
        <w:t>s</w:t>
      </w:r>
      <w:r w:rsidRPr="00E75F02">
        <w:rPr>
          <w:color w:val="000000" w:themeColor="text1"/>
        </w:rPr>
        <w:t>uccess.</w:t>
      </w:r>
      <w:r w:rsidR="005B0FFF" w:rsidRPr="00E75F02">
        <w:rPr>
          <w:color w:val="000000" w:themeColor="text1"/>
        </w:rPr>
        <w:t xml:space="preserve"> </w:t>
      </w:r>
      <w:r w:rsidRPr="00E75F02">
        <w:rPr>
          <w:i/>
          <w:iCs/>
          <w:color w:val="000000" w:themeColor="text1"/>
        </w:rPr>
        <w:t xml:space="preserve">Journal of College Student </w:t>
      </w:r>
      <w:r w:rsidRPr="00E75F02">
        <w:rPr>
          <w:i/>
          <w:iCs/>
          <w:color w:val="000000" w:themeColor="text1"/>
        </w:rPr>
        <w:lastRenderedPageBreak/>
        <w:t>Retention: Research, Theory &amp; Practice,</w:t>
      </w:r>
      <w:r w:rsidR="005B0FFF" w:rsidRPr="00E75F02">
        <w:rPr>
          <w:i/>
          <w:iCs/>
          <w:color w:val="000000" w:themeColor="text1"/>
        </w:rPr>
        <w:t xml:space="preserve"> </w:t>
      </w:r>
      <w:r w:rsidRPr="00E75F02">
        <w:rPr>
          <w:i/>
          <w:iCs/>
          <w:color w:val="000000" w:themeColor="text1"/>
        </w:rPr>
        <w:t>20</w:t>
      </w:r>
      <w:r w:rsidRPr="00E75F02">
        <w:rPr>
          <w:color w:val="000000" w:themeColor="text1"/>
        </w:rPr>
        <w:t xml:space="preserve">(1), 29–46. </w:t>
      </w:r>
      <w:hyperlink r:id="rId88" w:history="1">
        <w:r w:rsidRPr="00E75F02">
          <w:rPr>
            <w:rStyle w:val="Hyperlink"/>
            <w:color w:val="000000" w:themeColor="text1"/>
            <w:u w:val="none"/>
          </w:rPr>
          <w:t>https://doi-org.lopes.idm.oclc.org/10.1177/1521025116645109</w:t>
        </w:r>
      </w:hyperlink>
    </w:p>
    <w:p w14:paraId="152BAF30" w14:textId="31E98CB2" w:rsidR="004B0220" w:rsidRPr="00E75F02" w:rsidRDefault="00567E6A" w:rsidP="00556C26">
      <w:pPr>
        <w:pStyle w:val="Refs"/>
        <w:spacing w:after="0"/>
        <w:rPr>
          <w:color w:val="000000" w:themeColor="text1"/>
        </w:rPr>
      </w:pPr>
      <w:r w:rsidRPr="00E75F02">
        <w:rPr>
          <w:color w:val="000000" w:themeColor="text1"/>
        </w:rPr>
        <w:t xml:space="preserve">Zumbrunn, </w:t>
      </w:r>
      <w:r w:rsidR="005B0FFF" w:rsidRPr="00E75F02">
        <w:rPr>
          <w:color w:val="000000" w:themeColor="text1"/>
        </w:rPr>
        <w:t>S.,</w:t>
      </w:r>
      <w:r w:rsidRPr="00E75F02">
        <w:rPr>
          <w:color w:val="000000" w:themeColor="text1"/>
        </w:rPr>
        <w:t xml:space="preserve"> McKim, C</w:t>
      </w:r>
      <w:r w:rsidR="005B0FFF" w:rsidRPr="00E75F02">
        <w:rPr>
          <w:color w:val="000000" w:themeColor="text1"/>
        </w:rPr>
        <w:t>.,</w:t>
      </w:r>
      <w:r w:rsidRPr="00E75F02">
        <w:rPr>
          <w:color w:val="000000" w:themeColor="text1"/>
        </w:rPr>
        <w:t xml:space="preserve"> Buhs, E</w:t>
      </w:r>
      <w:r w:rsidR="005B0FFF" w:rsidRPr="00E75F02">
        <w:rPr>
          <w:color w:val="000000" w:themeColor="text1"/>
        </w:rPr>
        <w:t>.,</w:t>
      </w:r>
      <w:r w:rsidRPr="00E75F02">
        <w:rPr>
          <w:color w:val="000000" w:themeColor="text1"/>
        </w:rPr>
        <w:t xml:space="preserve"> &amp; Hawley, L.</w:t>
      </w:r>
      <w:r w:rsidR="005B0FFF" w:rsidRPr="00E75F02">
        <w:rPr>
          <w:color w:val="000000" w:themeColor="text1"/>
        </w:rPr>
        <w:t xml:space="preserve"> R.</w:t>
      </w:r>
      <w:r w:rsidRPr="00E75F02">
        <w:rPr>
          <w:color w:val="000000" w:themeColor="text1"/>
        </w:rPr>
        <w:t xml:space="preserve"> (2014). Support, belonging, motivation, and engagement in the college classroom: A mixed method study. </w:t>
      </w:r>
      <w:r w:rsidRPr="00E75F02">
        <w:rPr>
          <w:i/>
          <w:iCs w:val="0"/>
          <w:color w:val="000000" w:themeColor="text1"/>
        </w:rPr>
        <w:t>Instructional Science</w:t>
      </w:r>
      <w:r w:rsidR="005B0FFF" w:rsidRPr="00E75F02">
        <w:rPr>
          <w:i/>
          <w:iCs w:val="0"/>
          <w:color w:val="000000" w:themeColor="text1"/>
        </w:rPr>
        <w:t>,</w:t>
      </w:r>
      <w:r w:rsidRPr="00E75F02">
        <w:rPr>
          <w:i/>
          <w:iCs w:val="0"/>
          <w:color w:val="000000" w:themeColor="text1"/>
        </w:rPr>
        <w:t xml:space="preserve"> 42</w:t>
      </w:r>
      <w:r w:rsidRPr="00E75F02">
        <w:rPr>
          <w:color w:val="000000" w:themeColor="text1"/>
        </w:rPr>
        <w:t>. 10.1007/s11251-014-9310-0.</w:t>
      </w:r>
      <w:r w:rsidR="005B0FFF" w:rsidRPr="00E75F02">
        <w:br w:type="page"/>
      </w:r>
    </w:p>
    <w:tbl>
      <w:tblPr>
        <w:tblStyle w:val="TableGridHeader22"/>
        <w:tblW w:w="8856" w:type="dxa"/>
        <w:jc w:val="left"/>
        <w:tblLayout w:type="fixed"/>
        <w:tblLook w:val="04A0" w:firstRow="1" w:lastRow="0" w:firstColumn="1" w:lastColumn="0" w:noHBand="0" w:noVBand="1"/>
      </w:tblPr>
      <w:tblGrid>
        <w:gridCol w:w="3502"/>
        <w:gridCol w:w="1106"/>
        <w:gridCol w:w="990"/>
        <w:gridCol w:w="1440"/>
        <w:gridCol w:w="1818"/>
      </w:tblGrid>
      <w:tr w:rsidR="00CB08E5" w:rsidRPr="00E75F02" w14:paraId="447E3646" w14:textId="77777777" w:rsidTr="005E4B61">
        <w:trPr>
          <w:cnfStyle w:val="100000000000" w:firstRow="1" w:lastRow="0" w:firstColumn="0" w:lastColumn="0" w:oddVBand="0" w:evenVBand="0" w:oddHBand="0" w:evenHBand="0" w:firstRowFirstColumn="0" w:firstRowLastColumn="0" w:lastRowFirstColumn="0" w:lastRowLastColumn="0"/>
          <w:trHeight w:val="251"/>
          <w:jc w:val="left"/>
        </w:trPr>
        <w:tc>
          <w:tcPr>
            <w:tcW w:w="3502" w:type="dxa"/>
          </w:tcPr>
          <w:p w14:paraId="13F254D7" w14:textId="77777777" w:rsidR="00CB08E5" w:rsidRPr="001B1050" w:rsidRDefault="00CB08E5" w:rsidP="00CB08E5">
            <w:pPr>
              <w:spacing w:line="240" w:lineRule="auto"/>
              <w:ind w:firstLine="0"/>
              <w:rPr>
                <w:b/>
              </w:rPr>
            </w:pPr>
            <w:r w:rsidRPr="001B1050">
              <w:rPr>
                <w:b/>
              </w:rPr>
              <w:lastRenderedPageBreak/>
              <w:t>Criterion</w:t>
            </w:r>
          </w:p>
          <w:p w14:paraId="52AD7606" w14:textId="0050D0FA" w:rsidR="00CB08E5" w:rsidRPr="001B1050" w:rsidRDefault="00CB08E5" w:rsidP="00CB08E5">
            <w:pPr>
              <w:spacing w:line="240" w:lineRule="auto"/>
              <w:ind w:firstLine="0"/>
              <w:rPr>
                <w:b/>
              </w:rPr>
            </w:pPr>
            <w:r w:rsidRPr="001B1050">
              <w:t>*</w:t>
            </w:r>
            <w:r w:rsidRPr="001B1050">
              <w:rPr>
                <w:b/>
              </w:rPr>
              <w:t>(Score</w:t>
            </w:r>
            <w:r w:rsidR="00352F41" w:rsidRPr="001B1050">
              <w:rPr>
                <w:b/>
              </w:rPr>
              <w:t xml:space="preserve"> </w:t>
            </w:r>
            <w:r w:rsidRPr="001B1050">
              <w:rPr>
                <w:b/>
              </w:rPr>
              <w:t>=</w:t>
            </w:r>
            <w:r w:rsidR="00352F41" w:rsidRPr="001B1050">
              <w:rPr>
                <w:b/>
              </w:rPr>
              <w:t xml:space="preserve"> </w:t>
            </w:r>
            <w:r w:rsidRPr="001B1050">
              <w:rPr>
                <w:b/>
              </w:rPr>
              <w:t>0,</w:t>
            </w:r>
            <w:r w:rsidR="00352F41" w:rsidRPr="001B1050">
              <w:rPr>
                <w:b/>
              </w:rPr>
              <w:t xml:space="preserve"> </w:t>
            </w:r>
            <w:r w:rsidRPr="001B1050">
              <w:rPr>
                <w:b/>
              </w:rPr>
              <w:t>1,</w:t>
            </w:r>
            <w:r w:rsidR="00352F41" w:rsidRPr="001B1050">
              <w:rPr>
                <w:b/>
              </w:rPr>
              <w:t xml:space="preserve"> </w:t>
            </w:r>
            <w:r w:rsidRPr="001B1050">
              <w:rPr>
                <w:b/>
              </w:rPr>
              <w:t>2,</w:t>
            </w:r>
            <w:r w:rsidR="00352F41" w:rsidRPr="001B1050">
              <w:rPr>
                <w:b/>
              </w:rPr>
              <w:t xml:space="preserve"> </w:t>
            </w:r>
            <w:r w:rsidRPr="001B1050">
              <w:rPr>
                <w:b/>
              </w:rPr>
              <w:t>or</w:t>
            </w:r>
            <w:r w:rsidR="00352F41" w:rsidRPr="001B1050">
              <w:rPr>
                <w:b/>
              </w:rPr>
              <w:t xml:space="preserve"> </w:t>
            </w:r>
            <w:r w:rsidRPr="001B1050">
              <w:rPr>
                <w:b/>
              </w:rPr>
              <w:t>3)</w:t>
            </w:r>
          </w:p>
        </w:tc>
        <w:tc>
          <w:tcPr>
            <w:tcW w:w="1106" w:type="dxa"/>
          </w:tcPr>
          <w:p w14:paraId="6395ADAD" w14:textId="01DE1ADE" w:rsidR="00CB08E5" w:rsidRPr="001B1050" w:rsidRDefault="00CB08E5" w:rsidP="00CB08E5">
            <w:pPr>
              <w:spacing w:line="240" w:lineRule="auto"/>
              <w:ind w:firstLine="0"/>
              <w:rPr>
                <w:b/>
              </w:rPr>
            </w:pPr>
            <w:r w:rsidRPr="001B1050">
              <w:rPr>
                <w:b/>
              </w:rPr>
              <w:t>Learner</w:t>
            </w:r>
            <w:r w:rsidR="00352F41" w:rsidRPr="001B1050">
              <w:rPr>
                <w:b/>
              </w:rPr>
              <w:t xml:space="preserve"> </w:t>
            </w:r>
            <w:r w:rsidRPr="001B1050">
              <w:rPr>
                <w:b/>
              </w:rPr>
              <w:t>Score</w:t>
            </w:r>
            <w:r w:rsidR="00352F41" w:rsidRPr="001B1050">
              <w:rPr>
                <w:b/>
              </w:rPr>
              <w:t xml:space="preserve"> </w:t>
            </w:r>
          </w:p>
        </w:tc>
        <w:tc>
          <w:tcPr>
            <w:tcW w:w="990" w:type="dxa"/>
          </w:tcPr>
          <w:p w14:paraId="0034BC77" w14:textId="2578026E" w:rsidR="00CB08E5" w:rsidRPr="001B1050" w:rsidRDefault="00CB08E5" w:rsidP="00CB08E5">
            <w:pPr>
              <w:spacing w:line="240" w:lineRule="auto"/>
              <w:ind w:firstLine="0"/>
              <w:rPr>
                <w:b/>
              </w:rPr>
            </w:pPr>
            <w:r w:rsidRPr="001B1050">
              <w:rPr>
                <w:b/>
              </w:rPr>
              <w:t>Chair</w:t>
            </w:r>
            <w:r w:rsidR="00352F41" w:rsidRPr="001B1050">
              <w:rPr>
                <w:b/>
              </w:rPr>
              <w:t xml:space="preserve"> </w:t>
            </w:r>
            <w:r w:rsidRPr="001B1050">
              <w:rPr>
                <w:b/>
              </w:rPr>
              <w:t>Score</w:t>
            </w:r>
            <w:r w:rsidR="00352F41" w:rsidRPr="001B1050">
              <w:rPr>
                <w:b/>
              </w:rPr>
              <w:t xml:space="preserve"> </w:t>
            </w:r>
          </w:p>
        </w:tc>
        <w:tc>
          <w:tcPr>
            <w:tcW w:w="1440" w:type="dxa"/>
          </w:tcPr>
          <w:p w14:paraId="022EC2F4" w14:textId="521C5D88" w:rsidR="00014C8C" w:rsidRPr="001B1050" w:rsidRDefault="00CB08E5" w:rsidP="00014C8C">
            <w:pPr>
              <w:spacing w:line="240" w:lineRule="auto"/>
              <w:ind w:firstLine="0"/>
              <w:rPr>
                <w:b/>
              </w:rPr>
            </w:pPr>
            <w:r w:rsidRPr="001B1050">
              <w:rPr>
                <w:b/>
              </w:rPr>
              <w:t>Methodologist</w:t>
            </w:r>
            <w:r w:rsidR="00352F41" w:rsidRPr="001B1050">
              <w:rPr>
                <w:b/>
              </w:rPr>
              <w:t xml:space="preserve"> </w:t>
            </w:r>
            <w:r w:rsidRPr="001B1050">
              <w:rPr>
                <w:b/>
              </w:rPr>
              <w:t>Score</w:t>
            </w:r>
          </w:p>
        </w:tc>
        <w:tc>
          <w:tcPr>
            <w:tcW w:w="1818" w:type="dxa"/>
          </w:tcPr>
          <w:p w14:paraId="56F9B414" w14:textId="3C025912" w:rsidR="00CB08E5" w:rsidRPr="001B1050" w:rsidRDefault="00CB08E5" w:rsidP="00CB08E5">
            <w:pPr>
              <w:spacing w:line="240" w:lineRule="auto"/>
              <w:ind w:firstLine="0"/>
              <w:rPr>
                <w:b/>
              </w:rPr>
            </w:pPr>
            <w:r w:rsidRPr="001B1050">
              <w:rPr>
                <w:b/>
              </w:rPr>
              <w:t>Content</w:t>
            </w:r>
            <w:r w:rsidR="00352F41" w:rsidRPr="001B1050">
              <w:rPr>
                <w:b/>
              </w:rPr>
              <w:t xml:space="preserve"> </w:t>
            </w:r>
            <w:r w:rsidRPr="001B1050">
              <w:rPr>
                <w:b/>
              </w:rPr>
              <w:t>Expert</w:t>
            </w:r>
            <w:r w:rsidR="00352F41" w:rsidRPr="001B1050">
              <w:rPr>
                <w:b/>
              </w:rPr>
              <w:t xml:space="preserve"> </w:t>
            </w:r>
            <w:r w:rsidRPr="001B1050">
              <w:rPr>
                <w:b/>
              </w:rPr>
              <w:t>Score</w:t>
            </w:r>
          </w:p>
        </w:tc>
      </w:tr>
      <w:tr w:rsidR="00CB08E5" w:rsidRPr="00E75F02" w14:paraId="094D1483" w14:textId="77777777" w:rsidTr="005E4B61">
        <w:trPr>
          <w:trHeight w:val="251"/>
          <w:jc w:val="left"/>
        </w:trPr>
        <w:tc>
          <w:tcPr>
            <w:tcW w:w="8856" w:type="dxa"/>
            <w:gridSpan w:val="5"/>
            <w:shd w:val="clear" w:color="auto" w:fill="CCC0D9" w:themeFill="accent4" w:themeFillTint="66"/>
          </w:tcPr>
          <w:p w14:paraId="38F4FF3C" w14:textId="529B7880" w:rsidR="00CB08E5" w:rsidRPr="001B1050" w:rsidRDefault="00CB08E5" w:rsidP="001B0BEA">
            <w:pPr>
              <w:pStyle w:val="CriterionTitle"/>
            </w:pPr>
            <w:r w:rsidRPr="001B1050">
              <w:t>Q</w:t>
            </w:r>
            <w:r w:rsidR="001B0BEA" w:rsidRPr="001B1050">
              <w:t>uality</w:t>
            </w:r>
            <w:r w:rsidR="00352F41" w:rsidRPr="001B1050">
              <w:t xml:space="preserve"> </w:t>
            </w:r>
            <w:r w:rsidR="001B0BEA" w:rsidRPr="001B1050">
              <w:t>of</w:t>
            </w:r>
            <w:r w:rsidR="00352F41" w:rsidRPr="001B1050">
              <w:t xml:space="preserve"> </w:t>
            </w:r>
            <w:r w:rsidRPr="001B1050">
              <w:t>S</w:t>
            </w:r>
            <w:r w:rsidR="001B0BEA" w:rsidRPr="001B1050">
              <w:t>ources</w:t>
            </w:r>
            <w:r w:rsidR="00352F41" w:rsidRPr="001B1050">
              <w:t xml:space="preserve"> </w:t>
            </w:r>
            <w:r w:rsidR="001B0BEA" w:rsidRPr="001B1050">
              <w:t>&amp;</w:t>
            </w:r>
            <w:r w:rsidR="00352F41" w:rsidRPr="001B1050">
              <w:t xml:space="preserve"> </w:t>
            </w:r>
            <w:r w:rsidRPr="001B1050">
              <w:t>R</w:t>
            </w:r>
            <w:r w:rsidR="001B0BEA" w:rsidRPr="001B1050">
              <w:t>eference</w:t>
            </w:r>
            <w:r w:rsidR="00352F41" w:rsidRPr="001B1050">
              <w:t xml:space="preserve"> </w:t>
            </w:r>
            <w:r w:rsidRPr="001B1050">
              <w:t>L</w:t>
            </w:r>
            <w:r w:rsidR="001B0BEA" w:rsidRPr="001B1050">
              <w:t>ist</w:t>
            </w:r>
          </w:p>
          <w:p w14:paraId="29F0788A" w14:textId="6D91C940" w:rsidR="00CB08E5" w:rsidRPr="001B1050" w:rsidRDefault="00CB08E5" w:rsidP="00896185">
            <w:pPr>
              <w:spacing w:line="240" w:lineRule="auto"/>
              <w:ind w:firstLine="0"/>
              <w:rPr>
                <w:sz w:val="20"/>
              </w:rPr>
            </w:pPr>
            <w:r w:rsidRPr="001B1050">
              <w:rPr>
                <w:sz w:val="20"/>
              </w:rPr>
              <w:t>For</w:t>
            </w:r>
            <w:r w:rsidR="00352F41" w:rsidRPr="001B1050">
              <w:rPr>
                <w:sz w:val="20"/>
              </w:rPr>
              <w:t xml:space="preserve"> </w:t>
            </w:r>
            <w:r w:rsidRPr="001B1050">
              <w:rPr>
                <w:sz w:val="20"/>
              </w:rPr>
              <w:t>every</w:t>
            </w:r>
            <w:r w:rsidR="00352F41" w:rsidRPr="001B1050">
              <w:rPr>
                <w:sz w:val="20"/>
              </w:rPr>
              <w:t xml:space="preserve"> </w:t>
            </w:r>
            <w:r w:rsidRPr="001B1050">
              <w:rPr>
                <w:sz w:val="20"/>
              </w:rPr>
              <w:t>in-text</w:t>
            </w:r>
            <w:r w:rsidR="00352F41" w:rsidRPr="001B1050">
              <w:rPr>
                <w:sz w:val="20"/>
              </w:rPr>
              <w:t xml:space="preserve"> </w:t>
            </w:r>
            <w:r w:rsidRPr="001B1050">
              <w:rPr>
                <w:sz w:val="20"/>
              </w:rPr>
              <w:t>citation</w:t>
            </w:r>
            <w:r w:rsidR="00352F41" w:rsidRPr="001B1050">
              <w:rPr>
                <w:sz w:val="20"/>
              </w:rPr>
              <w:t xml:space="preserve"> </w:t>
            </w:r>
            <w:r w:rsidRPr="001B1050">
              <w:rPr>
                <w:sz w:val="20"/>
              </w:rPr>
              <w:t>a</w:t>
            </w:r>
            <w:r w:rsidR="00352F41" w:rsidRPr="001B1050">
              <w:rPr>
                <w:sz w:val="20"/>
              </w:rPr>
              <w:t xml:space="preserve"> </w:t>
            </w:r>
            <w:r w:rsidRPr="001B1050">
              <w:rPr>
                <w:sz w:val="20"/>
              </w:rPr>
              <w:t>reference</w:t>
            </w:r>
            <w:r w:rsidR="00352F41" w:rsidRPr="001B1050">
              <w:rPr>
                <w:sz w:val="20"/>
              </w:rPr>
              <w:t xml:space="preserve"> </w:t>
            </w:r>
            <w:r w:rsidRPr="001B1050">
              <w:rPr>
                <w:sz w:val="20"/>
              </w:rPr>
              <w:t>entry</w:t>
            </w:r>
            <w:r w:rsidR="00352F41" w:rsidRPr="001B1050">
              <w:rPr>
                <w:sz w:val="20"/>
              </w:rPr>
              <w:t xml:space="preserve"> </w:t>
            </w:r>
            <w:r w:rsidRPr="001B1050">
              <w:rPr>
                <w:sz w:val="20"/>
              </w:rPr>
              <w:t>exists;</w:t>
            </w:r>
            <w:r w:rsidR="00352F41" w:rsidRPr="001B1050">
              <w:rPr>
                <w:sz w:val="20"/>
              </w:rPr>
              <w:t xml:space="preserve"> </w:t>
            </w:r>
            <w:r w:rsidRPr="001B1050">
              <w:rPr>
                <w:sz w:val="20"/>
              </w:rPr>
              <w:t>conversely,</w:t>
            </w:r>
            <w:r w:rsidR="00352F41" w:rsidRPr="001B1050">
              <w:rPr>
                <w:sz w:val="20"/>
              </w:rPr>
              <w:t xml:space="preserve"> </w:t>
            </w:r>
            <w:r w:rsidRPr="001B1050">
              <w:rPr>
                <w:sz w:val="20"/>
              </w:rPr>
              <w:t>for</w:t>
            </w:r>
            <w:r w:rsidR="00352F41" w:rsidRPr="001B1050">
              <w:rPr>
                <w:sz w:val="20"/>
              </w:rPr>
              <w:t xml:space="preserve"> </w:t>
            </w:r>
            <w:r w:rsidRPr="001B1050">
              <w:rPr>
                <w:sz w:val="20"/>
              </w:rPr>
              <w:t>every</w:t>
            </w:r>
            <w:r w:rsidR="00352F41" w:rsidRPr="001B1050">
              <w:rPr>
                <w:sz w:val="20"/>
              </w:rPr>
              <w:t xml:space="preserve"> </w:t>
            </w:r>
            <w:r w:rsidRPr="001B1050">
              <w:rPr>
                <w:sz w:val="20"/>
              </w:rPr>
              <w:t>reference</w:t>
            </w:r>
            <w:r w:rsidR="00352F41" w:rsidRPr="001B1050">
              <w:rPr>
                <w:sz w:val="20"/>
              </w:rPr>
              <w:t xml:space="preserve"> </w:t>
            </w:r>
            <w:r w:rsidRPr="001B1050">
              <w:rPr>
                <w:sz w:val="20"/>
              </w:rPr>
              <w:t>list</w:t>
            </w:r>
            <w:r w:rsidR="00352F41" w:rsidRPr="001B1050">
              <w:rPr>
                <w:sz w:val="20"/>
              </w:rPr>
              <w:t xml:space="preserve"> </w:t>
            </w:r>
            <w:r w:rsidRPr="001B1050">
              <w:rPr>
                <w:sz w:val="20"/>
              </w:rPr>
              <w:t>entry</w:t>
            </w:r>
            <w:r w:rsidR="00352F41" w:rsidRPr="001B1050">
              <w:rPr>
                <w:sz w:val="20"/>
              </w:rPr>
              <w:t xml:space="preserve"> </w:t>
            </w:r>
            <w:r w:rsidRPr="001B1050">
              <w:rPr>
                <w:sz w:val="20"/>
              </w:rPr>
              <w:t>there</w:t>
            </w:r>
            <w:r w:rsidR="00352F41" w:rsidRPr="001B1050">
              <w:rPr>
                <w:sz w:val="20"/>
              </w:rPr>
              <w:t xml:space="preserve"> </w:t>
            </w:r>
            <w:r w:rsidRPr="001B1050">
              <w:rPr>
                <w:sz w:val="20"/>
              </w:rPr>
              <w:t>is</w:t>
            </w:r>
            <w:r w:rsidR="00352F41" w:rsidRPr="001B1050">
              <w:rPr>
                <w:sz w:val="20"/>
              </w:rPr>
              <w:t xml:space="preserve"> </w:t>
            </w:r>
            <w:r w:rsidRPr="001B1050">
              <w:rPr>
                <w:sz w:val="20"/>
              </w:rPr>
              <w:t>an</w:t>
            </w:r>
            <w:r w:rsidR="00352F41" w:rsidRPr="001B1050">
              <w:rPr>
                <w:sz w:val="20"/>
              </w:rPr>
              <w:t xml:space="preserve"> </w:t>
            </w:r>
            <w:r w:rsidRPr="001B1050">
              <w:rPr>
                <w:sz w:val="20"/>
              </w:rPr>
              <w:t>in-text</w:t>
            </w:r>
            <w:r w:rsidR="00352F41" w:rsidRPr="001B1050">
              <w:rPr>
                <w:sz w:val="20"/>
              </w:rPr>
              <w:t xml:space="preserve"> </w:t>
            </w:r>
            <w:r w:rsidRPr="001B1050">
              <w:rPr>
                <w:sz w:val="20"/>
              </w:rPr>
              <w:t>citation.</w:t>
            </w:r>
            <w:r w:rsidR="00352F41" w:rsidRPr="001B1050">
              <w:rPr>
                <w:sz w:val="20"/>
              </w:rPr>
              <w:t xml:space="preserve"> </w:t>
            </w:r>
            <w:r w:rsidRPr="001B1050">
              <w:rPr>
                <w:sz w:val="20"/>
              </w:rPr>
              <w:t>Uses</w:t>
            </w:r>
            <w:r w:rsidR="00352F41" w:rsidRPr="001B1050">
              <w:rPr>
                <w:sz w:val="20"/>
              </w:rPr>
              <w:t xml:space="preserve"> </w:t>
            </w:r>
            <w:r w:rsidRPr="001B1050">
              <w:rPr>
                <w:sz w:val="20"/>
              </w:rPr>
              <w:t>a</w:t>
            </w:r>
            <w:r w:rsidR="00352F41" w:rsidRPr="001B1050">
              <w:rPr>
                <w:sz w:val="20"/>
              </w:rPr>
              <w:t xml:space="preserve"> </w:t>
            </w:r>
            <w:r w:rsidRPr="001B1050">
              <w:rPr>
                <w:sz w:val="20"/>
              </w:rPr>
              <w:t>range</w:t>
            </w:r>
            <w:r w:rsidR="00352F41" w:rsidRPr="001B1050">
              <w:rPr>
                <w:sz w:val="20"/>
              </w:rPr>
              <w:t xml:space="preserve"> </w:t>
            </w:r>
            <w:r w:rsidRPr="001B1050">
              <w:rPr>
                <w:sz w:val="20"/>
              </w:rPr>
              <w:t>of</w:t>
            </w:r>
            <w:r w:rsidR="00352F41" w:rsidRPr="001B1050">
              <w:rPr>
                <w:sz w:val="20"/>
              </w:rPr>
              <w:t xml:space="preserve"> </w:t>
            </w:r>
            <w:r w:rsidRPr="001B1050">
              <w:rPr>
                <w:sz w:val="20"/>
              </w:rPr>
              <w:t>references</w:t>
            </w:r>
            <w:r w:rsidR="00352F41" w:rsidRPr="001B1050">
              <w:rPr>
                <w:sz w:val="20"/>
              </w:rPr>
              <w:t xml:space="preserve"> </w:t>
            </w:r>
            <w:r w:rsidRPr="001B1050">
              <w:rPr>
                <w:sz w:val="20"/>
              </w:rPr>
              <w:t>including</w:t>
            </w:r>
            <w:r w:rsidR="00352F41" w:rsidRPr="001B1050">
              <w:rPr>
                <w:sz w:val="20"/>
              </w:rPr>
              <w:t xml:space="preserve"> </w:t>
            </w:r>
            <w:r w:rsidRPr="001B1050">
              <w:rPr>
                <w:sz w:val="20"/>
              </w:rPr>
              <w:t>founding</w:t>
            </w:r>
            <w:r w:rsidR="00352F41" w:rsidRPr="001B1050">
              <w:rPr>
                <w:sz w:val="20"/>
              </w:rPr>
              <w:t xml:space="preserve"> </w:t>
            </w:r>
            <w:r w:rsidRPr="001B1050">
              <w:rPr>
                <w:sz w:val="20"/>
              </w:rPr>
              <w:t>theorists,</w:t>
            </w:r>
            <w:r w:rsidR="00352F41" w:rsidRPr="001B1050">
              <w:rPr>
                <w:sz w:val="20"/>
              </w:rPr>
              <w:t xml:space="preserve"> </w:t>
            </w:r>
            <w:r w:rsidRPr="001B1050">
              <w:rPr>
                <w:sz w:val="20"/>
              </w:rPr>
              <w:t>peer-reviewed</w:t>
            </w:r>
            <w:r w:rsidR="00352F41" w:rsidRPr="001B1050">
              <w:rPr>
                <w:sz w:val="20"/>
              </w:rPr>
              <w:t xml:space="preserve"> </w:t>
            </w:r>
            <w:r w:rsidRPr="001B1050">
              <w:rPr>
                <w:sz w:val="20"/>
              </w:rPr>
              <w:t>empirical</w:t>
            </w:r>
            <w:r w:rsidR="00352F41" w:rsidRPr="001B1050">
              <w:rPr>
                <w:sz w:val="20"/>
              </w:rPr>
              <w:t xml:space="preserve"> </w:t>
            </w:r>
            <w:r w:rsidRPr="001B1050">
              <w:rPr>
                <w:sz w:val="20"/>
              </w:rPr>
              <w:t>research</w:t>
            </w:r>
            <w:r w:rsidR="00352F41" w:rsidRPr="001B1050">
              <w:rPr>
                <w:sz w:val="20"/>
              </w:rPr>
              <w:t xml:space="preserve"> </w:t>
            </w:r>
            <w:r w:rsidRPr="001B1050">
              <w:rPr>
                <w:sz w:val="20"/>
              </w:rPr>
              <w:t>studies</w:t>
            </w:r>
            <w:r w:rsidR="00352F41" w:rsidRPr="001B1050">
              <w:rPr>
                <w:sz w:val="20"/>
              </w:rPr>
              <w:t xml:space="preserve"> </w:t>
            </w:r>
            <w:r w:rsidRPr="001B1050">
              <w:rPr>
                <w:sz w:val="20"/>
              </w:rPr>
              <w:t>from</w:t>
            </w:r>
            <w:r w:rsidR="00352F41" w:rsidRPr="001B1050">
              <w:rPr>
                <w:sz w:val="20"/>
              </w:rPr>
              <w:t xml:space="preserve"> </w:t>
            </w:r>
            <w:r w:rsidRPr="001B1050">
              <w:rPr>
                <w:sz w:val="20"/>
              </w:rPr>
              <w:t>scholarly</w:t>
            </w:r>
            <w:r w:rsidR="00352F41" w:rsidRPr="001B1050">
              <w:rPr>
                <w:sz w:val="20"/>
              </w:rPr>
              <w:t xml:space="preserve"> </w:t>
            </w:r>
            <w:r w:rsidRPr="001B1050">
              <w:rPr>
                <w:sz w:val="20"/>
              </w:rPr>
              <w:t>journals,</w:t>
            </w:r>
            <w:r w:rsidR="00352F41" w:rsidRPr="001B1050">
              <w:rPr>
                <w:sz w:val="20"/>
              </w:rPr>
              <w:t xml:space="preserve"> </w:t>
            </w:r>
            <w:r w:rsidRPr="001B1050">
              <w:rPr>
                <w:sz w:val="20"/>
              </w:rPr>
              <w:t>and</w:t>
            </w:r>
            <w:r w:rsidR="00352F41" w:rsidRPr="001B1050">
              <w:rPr>
                <w:sz w:val="20"/>
              </w:rPr>
              <w:t xml:space="preserve"> </w:t>
            </w:r>
            <w:r w:rsidRPr="001B1050">
              <w:rPr>
                <w:sz w:val="20"/>
              </w:rPr>
              <w:t>government/foundation</w:t>
            </w:r>
            <w:r w:rsidR="00352F41" w:rsidRPr="001B1050">
              <w:rPr>
                <w:sz w:val="20"/>
              </w:rPr>
              <w:t xml:space="preserve"> </w:t>
            </w:r>
            <w:r w:rsidRPr="001B1050">
              <w:rPr>
                <w:sz w:val="20"/>
              </w:rPr>
              <w:t>research</w:t>
            </w:r>
            <w:r w:rsidR="00352F41" w:rsidRPr="001B1050">
              <w:rPr>
                <w:sz w:val="20"/>
              </w:rPr>
              <w:t xml:space="preserve"> </w:t>
            </w:r>
            <w:r w:rsidRPr="001B1050">
              <w:rPr>
                <w:sz w:val="20"/>
              </w:rPr>
              <w:t>reports.</w:t>
            </w:r>
            <w:r w:rsidR="00352F41" w:rsidRPr="001B1050">
              <w:rPr>
                <w:sz w:val="20"/>
              </w:rPr>
              <w:t xml:space="preserve"> </w:t>
            </w:r>
            <w:proofErr w:type="gramStart"/>
            <w:r w:rsidRPr="001B1050">
              <w:rPr>
                <w:sz w:val="20"/>
              </w:rPr>
              <w:t>The</w:t>
            </w:r>
            <w:r w:rsidR="00352F41" w:rsidRPr="001B1050">
              <w:rPr>
                <w:sz w:val="20"/>
              </w:rPr>
              <w:t xml:space="preserve"> </w:t>
            </w:r>
            <w:r w:rsidRPr="001B1050">
              <w:rPr>
                <w:sz w:val="20"/>
              </w:rPr>
              <w:t>majority</w:t>
            </w:r>
            <w:r w:rsidR="00352F41" w:rsidRPr="001B1050">
              <w:rPr>
                <w:sz w:val="20"/>
              </w:rPr>
              <w:t xml:space="preserve"> </w:t>
            </w:r>
            <w:r w:rsidRPr="001B1050">
              <w:rPr>
                <w:sz w:val="20"/>
              </w:rPr>
              <w:t>of</w:t>
            </w:r>
            <w:proofErr w:type="gramEnd"/>
            <w:r w:rsidR="00352F41" w:rsidRPr="001B1050">
              <w:rPr>
                <w:sz w:val="20"/>
              </w:rPr>
              <w:t xml:space="preserve"> </w:t>
            </w:r>
            <w:r w:rsidRPr="001B1050">
              <w:rPr>
                <w:sz w:val="20"/>
              </w:rPr>
              <w:t>all</w:t>
            </w:r>
            <w:r w:rsidR="00352F41" w:rsidRPr="001B1050">
              <w:rPr>
                <w:sz w:val="20"/>
              </w:rPr>
              <w:t xml:space="preserve"> </w:t>
            </w:r>
            <w:r w:rsidRPr="001B1050">
              <w:rPr>
                <w:sz w:val="20"/>
              </w:rPr>
              <w:t>references</w:t>
            </w:r>
            <w:r w:rsidR="00352F41" w:rsidRPr="001B1050">
              <w:rPr>
                <w:sz w:val="20"/>
              </w:rPr>
              <w:t xml:space="preserve"> </w:t>
            </w:r>
            <w:r w:rsidRPr="001B1050">
              <w:rPr>
                <w:sz w:val="20"/>
              </w:rPr>
              <w:t>must</w:t>
            </w:r>
            <w:r w:rsidR="00352F41" w:rsidRPr="001B1050">
              <w:rPr>
                <w:sz w:val="20"/>
              </w:rPr>
              <w:t xml:space="preserve"> </w:t>
            </w:r>
            <w:r w:rsidRPr="001B1050">
              <w:rPr>
                <w:sz w:val="20"/>
              </w:rPr>
              <w:t>be</w:t>
            </w:r>
            <w:r w:rsidR="00352F41" w:rsidRPr="001B1050">
              <w:rPr>
                <w:sz w:val="20"/>
              </w:rPr>
              <w:t xml:space="preserve"> </w:t>
            </w:r>
            <w:r w:rsidRPr="001B1050">
              <w:rPr>
                <w:sz w:val="20"/>
              </w:rPr>
              <w:t>scholarly,</w:t>
            </w:r>
            <w:r w:rsidR="00352F41" w:rsidRPr="001B1050">
              <w:rPr>
                <w:sz w:val="20"/>
              </w:rPr>
              <w:t xml:space="preserve"> </w:t>
            </w:r>
            <w:r w:rsidRPr="001B1050">
              <w:rPr>
                <w:sz w:val="20"/>
              </w:rPr>
              <w:t>topic-related</w:t>
            </w:r>
            <w:r w:rsidR="00352F41" w:rsidRPr="001B1050">
              <w:rPr>
                <w:sz w:val="20"/>
              </w:rPr>
              <w:t xml:space="preserve"> </w:t>
            </w:r>
            <w:r w:rsidRPr="001B1050">
              <w:rPr>
                <w:sz w:val="20"/>
              </w:rPr>
              <w:t>sources</w:t>
            </w:r>
            <w:r w:rsidR="001575DC" w:rsidRPr="001B1050">
              <w:rPr>
                <w:sz w:val="20"/>
              </w:rPr>
              <w:t>.</w:t>
            </w:r>
            <w:r w:rsidR="00B90788" w:rsidRPr="001B1050">
              <w:rPr>
                <w:sz w:val="20"/>
              </w:rPr>
              <w:t xml:space="preserve"> </w:t>
            </w:r>
            <w:r w:rsidRPr="001B1050">
              <w:rPr>
                <w:sz w:val="20"/>
              </w:rPr>
              <w:t>Websites,</w:t>
            </w:r>
            <w:r w:rsidR="00352F41" w:rsidRPr="001B1050">
              <w:rPr>
                <w:sz w:val="20"/>
              </w:rPr>
              <w:t xml:space="preserve"> </w:t>
            </w:r>
            <w:r w:rsidRPr="001B1050">
              <w:rPr>
                <w:sz w:val="20"/>
              </w:rPr>
              <w:t>dictionaries,</w:t>
            </w:r>
            <w:r w:rsidR="00352F41" w:rsidRPr="001B1050">
              <w:rPr>
                <w:sz w:val="20"/>
              </w:rPr>
              <w:t xml:space="preserve"> </w:t>
            </w:r>
            <w:r w:rsidRPr="001B1050">
              <w:rPr>
                <w:sz w:val="20"/>
              </w:rPr>
              <w:t>and</w:t>
            </w:r>
            <w:r w:rsidR="00352F41" w:rsidRPr="001B1050">
              <w:rPr>
                <w:sz w:val="20"/>
              </w:rPr>
              <w:t xml:space="preserve"> </w:t>
            </w:r>
            <w:r w:rsidRPr="001B1050">
              <w:rPr>
                <w:sz w:val="20"/>
              </w:rPr>
              <w:t>publications</w:t>
            </w:r>
            <w:r w:rsidR="00352F41" w:rsidRPr="001B1050">
              <w:rPr>
                <w:sz w:val="20"/>
              </w:rPr>
              <w:t xml:space="preserve"> </w:t>
            </w:r>
            <w:r w:rsidRPr="001B1050">
              <w:rPr>
                <w:sz w:val="20"/>
              </w:rPr>
              <w:t>without</w:t>
            </w:r>
            <w:r w:rsidR="00352F41" w:rsidRPr="001B1050">
              <w:rPr>
                <w:sz w:val="20"/>
              </w:rPr>
              <w:t xml:space="preserve"> </w:t>
            </w:r>
            <w:r w:rsidRPr="001B1050">
              <w:rPr>
                <w:sz w:val="20"/>
              </w:rPr>
              <w:t>dates</w:t>
            </w:r>
            <w:r w:rsidR="00352F41" w:rsidRPr="001B1050">
              <w:rPr>
                <w:sz w:val="20"/>
              </w:rPr>
              <w:t xml:space="preserve"> </w:t>
            </w:r>
            <w:r w:rsidRPr="001B1050">
              <w:rPr>
                <w:sz w:val="20"/>
              </w:rPr>
              <w:t>(n.d.)</w:t>
            </w:r>
            <w:r w:rsidR="00352F41" w:rsidRPr="001B1050">
              <w:rPr>
                <w:sz w:val="20"/>
              </w:rPr>
              <w:t xml:space="preserve"> </w:t>
            </w:r>
            <w:r w:rsidRPr="001B1050">
              <w:rPr>
                <w:sz w:val="20"/>
              </w:rPr>
              <w:t>are</w:t>
            </w:r>
            <w:r w:rsidR="00352F41" w:rsidRPr="001B1050">
              <w:rPr>
                <w:sz w:val="20"/>
              </w:rPr>
              <w:t xml:space="preserve"> </w:t>
            </w:r>
            <w:r w:rsidRPr="001B1050">
              <w:rPr>
                <w:sz w:val="20"/>
              </w:rPr>
              <w:t>not</w:t>
            </w:r>
            <w:r w:rsidR="00352F41" w:rsidRPr="001B1050">
              <w:rPr>
                <w:sz w:val="20"/>
              </w:rPr>
              <w:t xml:space="preserve"> </w:t>
            </w:r>
            <w:r w:rsidRPr="001B1050">
              <w:rPr>
                <w:sz w:val="20"/>
              </w:rPr>
              <w:t>considered</w:t>
            </w:r>
            <w:r w:rsidR="00352F41" w:rsidRPr="001B1050">
              <w:rPr>
                <w:sz w:val="20"/>
              </w:rPr>
              <w:t xml:space="preserve"> </w:t>
            </w:r>
            <w:r w:rsidRPr="001B1050">
              <w:rPr>
                <w:sz w:val="20"/>
              </w:rPr>
              <w:t>scholarly</w:t>
            </w:r>
            <w:r w:rsidR="00352F41" w:rsidRPr="001B1050">
              <w:rPr>
                <w:sz w:val="20"/>
              </w:rPr>
              <w:t xml:space="preserve"> </w:t>
            </w:r>
            <w:r w:rsidRPr="001B1050">
              <w:rPr>
                <w:sz w:val="20"/>
              </w:rPr>
              <w:t>sources</w:t>
            </w:r>
            <w:r w:rsidR="00352F41" w:rsidRPr="001B1050">
              <w:rPr>
                <w:sz w:val="20"/>
              </w:rPr>
              <w:t xml:space="preserve"> </w:t>
            </w:r>
            <w:r w:rsidRPr="001B1050">
              <w:rPr>
                <w:sz w:val="20"/>
              </w:rPr>
              <w:t>and</w:t>
            </w:r>
            <w:r w:rsidR="00352F41" w:rsidRPr="001B1050">
              <w:rPr>
                <w:sz w:val="20"/>
              </w:rPr>
              <w:t xml:space="preserve"> </w:t>
            </w:r>
            <w:r w:rsidRPr="001B1050">
              <w:rPr>
                <w:sz w:val="20"/>
              </w:rPr>
              <w:t>should</w:t>
            </w:r>
            <w:r w:rsidR="00352F41" w:rsidRPr="001B1050">
              <w:rPr>
                <w:sz w:val="20"/>
              </w:rPr>
              <w:t xml:space="preserve"> </w:t>
            </w:r>
            <w:r w:rsidRPr="001B1050">
              <w:rPr>
                <w:sz w:val="20"/>
              </w:rPr>
              <w:t>not</w:t>
            </w:r>
            <w:r w:rsidR="00352F41" w:rsidRPr="001B1050">
              <w:rPr>
                <w:sz w:val="20"/>
              </w:rPr>
              <w:t xml:space="preserve"> </w:t>
            </w:r>
            <w:r w:rsidRPr="001B1050">
              <w:rPr>
                <w:sz w:val="20"/>
              </w:rPr>
              <w:t>be</w:t>
            </w:r>
            <w:r w:rsidR="00352F41" w:rsidRPr="001B1050">
              <w:rPr>
                <w:sz w:val="20"/>
              </w:rPr>
              <w:t xml:space="preserve"> </w:t>
            </w:r>
            <w:r w:rsidRPr="001B1050">
              <w:rPr>
                <w:sz w:val="20"/>
              </w:rPr>
              <w:t>cited</w:t>
            </w:r>
            <w:r w:rsidR="00352F41" w:rsidRPr="001B1050">
              <w:rPr>
                <w:sz w:val="20"/>
              </w:rPr>
              <w:t xml:space="preserve"> </w:t>
            </w:r>
            <w:r w:rsidRPr="001B1050">
              <w:rPr>
                <w:sz w:val="20"/>
              </w:rPr>
              <w:t>or</w:t>
            </w:r>
            <w:r w:rsidR="00352F41" w:rsidRPr="001B1050">
              <w:rPr>
                <w:sz w:val="20"/>
              </w:rPr>
              <w:t xml:space="preserve"> </w:t>
            </w:r>
            <w:r w:rsidRPr="001B1050">
              <w:rPr>
                <w:sz w:val="20"/>
              </w:rPr>
              <w:t>present</w:t>
            </w:r>
            <w:r w:rsidR="00352F41" w:rsidRPr="001B1050">
              <w:rPr>
                <w:sz w:val="20"/>
              </w:rPr>
              <w:t xml:space="preserve"> </w:t>
            </w:r>
            <w:r w:rsidRPr="001B1050">
              <w:rPr>
                <w:sz w:val="20"/>
              </w:rPr>
              <w:t>in</w:t>
            </w:r>
            <w:r w:rsidR="00352F41" w:rsidRPr="001B1050">
              <w:rPr>
                <w:sz w:val="20"/>
              </w:rPr>
              <w:t xml:space="preserve"> </w:t>
            </w:r>
            <w:r w:rsidRPr="001B1050">
              <w:rPr>
                <w:sz w:val="20"/>
              </w:rPr>
              <w:t>the</w:t>
            </w:r>
            <w:r w:rsidR="00352F41" w:rsidRPr="001B1050">
              <w:rPr>
                <w:sz w:val="20"/>
              </w:rPr>
              <w:t xml:space="preserve"> </w:t>
            </w:r>
            <w:r w:rsidRPr="001B1050">
              <w:rPr>
                <w:sz w:val="20"/>
              </w:rPr>
              <w:t>reference</w:t>
            </w:r>
            <w:r w:rsidR="00352F41" w:rsidRPr="001B1050">
              <w:rPr>
                <w:sz w:val="20"/>
              </w:rPr>
              <w:t xml:space="preserve"> </w:t>
            </w:r>
            <w:r w:rsidRPr="001B1050">
              <w:rPr>
                <w:sz w:val="20"/>
              </w:rPr>
              <w:t>list.</w:t>
            </w:r>
            <w:r w:rsidR="00352F41" w:rsidRPr="001B1050">
              <w:rPr>
                <w:sz w:val="20"/>
              </w:rPr>
              <w:t xml:space="preserve"> </w:t>
            </w:r>
            <w:r w:rsidRPr="001B1050">
              <w:rPr>
                <w:sz w:val="20"/>
              </w:rPr>
              <w:t>In-text</w:t>
            </w:r>
            <w:r w:rsidR="00352F41" w:rsidRPr="001B1050">
              <w:rPr>
                <w:sz w:val="20"/>
              </w:rPr>
              <w:t xml:space="preserve"> </w:t>
            </w:r>
            <w:r w:rsidRPr="001B1050">
              <w:rPr>
                <w:sz w:val="20"/>
              </w:rPr>
              <w:t>citations</w:t>
            </w:r>
            <w:r w:rsidR="00352F41" w:rsidRPr="001B1050">
              <w:rPr>
                <w:sz w:val="20"/>
              </w:rPr>
              <w:t xml:space="preserve"> </w:t>
            </w:r>
            <w:r w:rsidRPr="001B1050">
              <w:rPr>
                <w:sz w:val="20"/>
              </w:rPr>
              <w:t>and</w:t>
            </w:r>
            <w:r w:rsidR="00352F41" w:rsidRPr="001B1050">
              <w:rPr>
                <w:sz w:val="20"/>
              </w:rPr>
              <w:t xml:space="preserve"> </w:t>
            </w:r>
            <w:r w:rsidRPr="001B1050">
              <w:rPr>
                <w:sz w:val="20"/>
              </w:rPr>
              <w:t>reference</w:t>
            </w:r>
            <w:r w:rsidR="00352F41" w:rsidRPr="001B1050">
              <w:rPr>
                <w:sz w:val="20"/>
              </w:rPr>
              <w:t xml:space="preserve"> </w:t>
            </w:r>
            <w:r w:rsidRPr="001B1050">
              <w:rPr>
                <w:sz w:val="20"/>
              </w:rPr>
              <w:t>list</w:t>
            </w:r>
            <w:r w:rsidR="00352F41" w:rsidRPr="001B1050">
              <w:rPr>
                <w:sz w:val="20"/>
              </w:rPr>
              <w:t xml:space="preserve"> </w:t>
            </w:r>
            <w:r w:rsidRPr="001B1050">
              <w:rPr>
                <w:sz w:val="20"/>
              </w:rPr>
              <w:t>must</w:t>
            </w:r>
            <w:r w:rsidR="00352F41" w:rsidRPr="001B1050">
              <w:rPr>
                <w:sz w:val="20"/>
              </w:rPr>
              <w:t xml:space="preserve"> </w:t>
            </w:r>
            <w:r w:rsidRPr="001B1050">
              <w:rPr>
                <w:sz w:val="20"/>
              </w:rPr>
              <w:t>comply</w:t>
            </w:r>
            <w:r w:rsidR="00352F41" w:rsidRPr="001B1050">
              <w:rPr>
                <w:sz w:val="20"/>
              </w:rPr>
              <w:t xml:space="preserve"> </w:t>
            </w:r>
            <w:r w:rsidRPr="001B1050">
              <w:rPr>
                <w:sz w:val="20"/>
              </w:rPr>
              <w:t>with</w:t>
            </w:r>
            <w:r w:rsidR="00352F41" w:rsidRPr="001B1050">
              <w:rPr>
                <w:sz w:val="20"/>
              </w:rPr>
              <w:t xml:space="preserve"> </w:t>
            </w:r>
            <w:r w:rsidRPr="001B1050">
              <w:rPr>
                <w:sz w:val="20"/>
              </w:rPr>
              <w:t>APA</w:t>
            </w:r>
            <w:r w:rsidR="00352F41" w:rsidRPr="001B1050">
              <w:rPr>
                <w:sz w:val="20"/>
              </w:rPr>
              <w:t xml:space="preserve"> </w:t>
            </w:r>
            <w:r w:rsidR="00476E85" w:rsidRPr="001B1050">
              <w:rPr>
                <w:sz w:val="20"/>
              </w:rPr>
              <w:t>7</w:t>
            </w:r>
            <w:r w:rsidRPr="001B1050">
              <w:rPr>
                <w:sz w:val="20"/>
              </w:rPr>
              <w:t>th</w:t>
            </w:r>
            <w:r w:rsidR="00352F41" w:rsidRPr="001B1050">
              <w:rPr>
                <w:sz w:val="20"/>
              </w:rPr>
              <w:t xml:space="preserve"> </w:t>
            </w:r>
            <w:r w:rsidRPr="001B1050">
              <w:rPr>
                <w:sz w:val="20"/>
              </w:rPr>
              <w:t>Ed.</w:t>
            </w:r>
          </w:p>
        </w:tc>
      </w:tr>
      <w:tr w:rsidR="00CB08E5" w:rsidRPr="00E75F02" w14:paraId="374B9FEE" w14:textId="77777777" w:rsidTr="005E4B61">
        <w:trPr>
          <w:trHeight w:val="251"/>
          <w:jc w:val="left"/>
        </w:trPr>
        <w:tc>
          <w:tcPr>
            <w:tcW w:w="3502" w:type="dxa"/>
          </w:tcPr>
          <w:p w14:paraId="6D1898EA" w14:textId="22185A1B" w:rsidR="00CB08E5" w:rsidRPr="001B1050" w:rsidRDefault="00CB08E5" w:rsidP="002F575A">
            <w:pPr>
              <w:spacing w:line="240" w:lineRule="auto"/>
              <w:ind w:firstLine="0"/>
              <w:jc w:val="left"/>
              <w:rPr>
                <w:sz w:val="20"/>
              </w:rPr>
            </w:pPr>
            <w:r w:rsidRPr="001B1050">
              <w:rPr>
                <w:sz w:val="20"/>
              </w:rPr>
              <w:t>Ensures</w:t>
            </w:r>
            <w:r w:rsidR="00352F41" w:rsidRPr="001B1050">
              <w:rPr>
                <w:sz w:val="20"/>
              </w:rPr>
              <w:t xml:space="preserve"> </w:t>
            </w:r>
            <w:r w:rsidRPr="001B1050">
              <w:rPr>
                <w:sz w:val="20"/>
              </w:rPr>
              <w:t>that</w:t>
            </w:r>
            <w:r w:rsidR="00352F41" w:rsidRPr="001B1050">
              <w:rPr>
                <w:sz w:val="20"/>
              </w:rPr>
              <w:t xml:space="preserve"> </w:t>
            </w:r>
            <w:r w:rsidRPr="001B1050">
              <w:rPr>
                <w:sz w:val="20"/>
              </w:rPr>
              <w:t>for</w:t>
            </w:r>
            <w:r w:rsidR="00352F41" w:rsidRPr="001B1050">
              <w:rPr>
                <w:sz w:val="20"/>
              </w:rPr>
              <w:t xml:space="preserve"> </w:t>
            </w:r>
            <w:r w:rsidRPr="001B1050">
              <w:rPr>
                <w:sz w:val="20"/>
              </w:rPr>
              <w:t>every</w:t>
            </w:r>
            <w:r w:rsidR="00352F41" w:rsidRPr="001B1050">
              <w:rPr>
                <w:sz w:val="20"/>
              </w:rPr>
              <w:t xml:space="preserve"> </w:t>
            </w:r>
            <w:r w:rsidRPr="001B1050">
              <w:rPr>
                <w:sz w:val="20"/>
              </w:rPr>
              <w:t>in-text</w:t>
            </w:r>
            <w:r w:rsidR="00352F41" w:rsidRPr="001B1050">
              <w:rPr>
                <w:sz w:val="20"/>
              </w:rPr>
              <w:t xml:space="preserve"> </w:t>
            </w:r>
            <w:r w:rsidRPr="001B1050">
              <w:rPr>
                <w:sz w:val="20"/>
              </w:rPr>
              <w:t>citation</w:t>
            </w:r>
            <w:r w:rsidR="00352F41" w:rsidRPr="001B1050">
              <w:rPr>
                <w:sz w:val="20"/>
              </w:rPr>
              <w:t xml:space="preserve"> </w:t>
            </w:r>
            <w:r w:rsidRPr="001B1050">
              <w:rPr>
                <w:sz w:val="20"/>
              </w:rPr>
              <w:t>a</w:t>
            </w:r>
            <w:r w:rsidR="00352F41" w:rsidRPr="001B1050">
              <w:rPr>
                <w:sz w:val="20"/>
              </w:rPr>
              <w:t xml:space="preserve"> </w:t>
            </w:r>
            <w:r w:rsidRPr="001B1050">
              <w:rPr>
                <w:sz w:val="20"/>
              </w:rPr>
              <w:t>reference</w:t>
            </w:r>
            <w:r w:rsidR="00352F41" w:rsidRPr="001B1050">
              <w:rPr>
                <w:sz w:val="20"/>
              </w:rPr>
              <w:t xml:space="preserve"> </w:t>
            </w:r>
            <w:r w:rsidRPr="001B1050">
              <w:rPr>
                <w:sz w:val="20"/>
              </w:rPr>
              <w:t>entry</w:t>
            </w:r>
            <w:r w:rsidR="00352F41" w:rsidRPr="001B1050">
              <w:rPr>
                <w:sz w:val="20"/>
              </w:rPr>
              <w:t xml:space="preserve"> </w:t>
            </w:r>
            <w:r w:rsidRPr="001B1050">
              <w:rPr>
                <w:sz w:val="20"/>
              </w:rPr>
              <w:t>exists.</w:t>
            </w:r>
            <w:r w:rsidR="00352F41" w:rsidRPr="001B1050">
              <w:rPr>
                <w:sz w:val="20"/>
              </w:rPr>
              <w:t xml:space="preserve"> </w:t>
            </w:r>
            <w:r w:rsidRPr="001B1050">
              <w:rPr>
                <w:sz w:val="20"/>
              </w:rPr>
              <w:t>Conversely,</w:t>
            </w:r>
            <w:r w:rsidR="00352F41" w:rsidRPr="001B1050">
              <w:rPr>
                <w:sz w:val="20"/>
              </w:rPr>
              <w:t xml:space="preserve"> </w:t>
            </w:r>
            <w:r w:rsidRPr="001B1050">
              <w:rPr>
                <w:sz w:val="20"/>
              </w:rPr>
              <w:t>for</w:t>
            </w:r>
            <w:r w:rsidR="00352F41" w:rsidRPr="001B1050">
              <w:rPr>
                <w:sz w:val="20"/>
              </w:rPr>
              <w:t xml:space="preserve"> </w:t>
            </w:r>
            <w:r w:rsidRPr="001B1050">
              <w:rPr>
                <w:sz w:val="20"/>
              </w:rPr>
              <w:t>every</w:t>
            </w:r>
            <w:r w:rsidR="00352F41" w:rsidRPr="001B1050">
              <w:rPr>
                <w:sz w:val="20"/>
              </w:rPr>
              <w:t xml:space="preserve"> </w:t>
            </w:r>
            <w:r w:rsidRPr="001B1050">
              <w:rPr>
                <w:sz w:val="20"/>
              </w:rPr>
              <w:t>reference</w:t>
            </w:r>
            <w:r w:rsidR="00352F41" w:rsidRPr="001B1050">
              <w:rPr>
                <w:sz w:val="20"/>
              </w:rPr>
              <w:t xml:space="preserve"> </w:t>
            </w:r>
            <w:r w:rsidRPr="001B1050">
              <w:rPr>
                <w:sz w:val="20"/>
              </w:rPr>
              <w:t>list</w:t>
            </w:r>
            <w:r w:rsidR="00352F41" w:rsidRPr="001B1050">
              <w:rPr>
                <w:sz w:val="20"/>
              </w:rPr>
              <w:t xml:space="preserve"> </w:t>
            </w:r>
            <w:r w:rsidRPr="001B1050">
              <w:rPr>
                <w:sz w:val="20"/>
              </w:rPr>
              <w:t>entry</w:t>
            </w:r>
            <w:r w:rsidR="00352F41" w:rsidRPr="001B1050">
              <w:rPr>
                <w:sz w:val="20"/>
              </w:rPr>
              <w:t xml:space="preserve"> </w:t>
            </w:r>
            <w:r w:rsidRPr="001B1050">
              <w:rPr>
                <w:sz w:val="20"/>
              </w:rPr>
              <w:t>there</w:t>
            </w:r>
            <w:r w:rsidR="00352F41" w:rsidRPr="001B1050">
              <w:rPr>
                <w:sz w:val="20"/>
              </w:rPr>
              <w:t xml:space="preserve"> </w:t>
            </w:r>
            <w:r w:rsidRPr="001B1050">
              <w:rPr>
                <w:sz w:val="20"/>
              </w:rPr>
              <w:t>is</w:t>
            </w:r>
            <w:r w:rsidR="00352F41" w:rsidRPr="001B1050">
              <w:rPr>
                <w:sz w:val="20"/>
              </w:rPr>
              <w:t xml:space="preserve"> </w:t>
            </w:r>
            <w:r w:rsidRPr="001B1050">
              <w:rPr>
                <w:sz w:val="20"/>
              </w:rPr>
              <w:t>a</w:t>
            </w:r>
            <w:r w:rsidR="00352F41" w:rsidRPr="001B1050">
              <w:rPr>
                <w:sz w:val="20"/>
              </w:rPr>
              <w:t xml:space="preserve"> </w:t>
            </w:r>
            <w:r w:rsidRPr="001B1050">
              <w:rPr>
                <w:sz w:val="20"/>
              </w:rPr>
              <w:t>corresponding</w:t>
            </w:r>
            <w:r w:rsidR="00352F41" w:rsidRPr="001B1050">
              <w:rPr>
                <w:sz w:val="20"/>
              </w:rPr>
              <w:t xml:space="preserve"> </w:t>
            </w:r>
            <w:r w:rsidRPr="001B1050">
              <w:rPr>
                <w:sz w:val="20"/>
              </w:rPr>
              <w:t>in-text</w:t>
            </w:r>
            <w:r w:rsidR="00352F41" w:rsidRPr="001B1050">
              <w:rPr>
                <w:sz w:val="20"/>
              </w:rPr>
              <w:t xml:space="preserve"> </w:t>
            </w:r>
            <w:r w:rsidRPr="001B1050">
              <w:rPr>
                <w:sz w:val="20"/>
              </w:rPr>
              <w:t>citation</w:t>
            </w:r>
            <w:r w:rsidR="005958B3" w:rsidRPr="001B1050">
              <w:rPr>
                <w:sz w:val="20"/>
              </w:rPr>
              <w:t>.</w:t>
            </w:r>
            <w:r w:rsidR="00352F41" w:rsidRPr="001B1050">
              <w:rPr>
                <w:sz w:val="20"/>
              </w:rPr>
              <w:t xml:space="preserve"> </w:t>
            </w:r>
            <w:r w:rsidR="00B0752E" w:rsidRPr="001B1050">
              <w:rPr>
                <w:b/>
                <w:bCs/>
                <w:sz w:val="20"/>
              </w:rPr>
              <w:t>NOTE</w:t>
            </w:r>
            <w:r w:rsidRPr="001B1050">
              <w:rPr>
                <w:sz w:val="20"/>
              </w:rPr>
              <w:t>:</w:t>
            </w:r>
            <w:r w:rsidR="00352F41" w:rsidRPr="001B1050">
              <w:rPr>
                <w:sz w:val="20"/>
              </w:rPr>
              <w:t xml:space="preserve"> </w:t>
            </w:r>
            <w:r w:rsidRPr="001B1050">
              <w:rPr>
                <w:sz w:val="20"/>
              </w:rPr>
              <w:t>The</w:t>
            </w:r>
            <w:r w:rsidR="00352F41" w:rsidRPr="001B1050">
              <w:rPr>
                <w:sz w:val="20"/>
              </w:rPr>
              <w:t xml:space="preserve"> </w:t>
            </w:r>
            <w:r w:rsidRPr="001B1050">
              <w:rPr>
                <w:sz w:val="20"/>
              </w:rPr>
              <w:t>accuracy</w:t>
            </w:r>
            <w:r w:rsidR="00352F41" w:rsidRPr="001B1050">
              <w:rPr>
                <w:sz w:val="20"/>
              </w:rPr>
              <w:t xml:space="preserve"> </w:t>
            </w:r>
            <w:r w:rsidRPr="001B1050">
              <w:rPr>
                <w:sz w:val="20"/>
              </w:rPr>
              <w:t>of</w:t>
            </w:r>
            <w:r w:rsidR="00352F41" w:rsidRPr="001B1050">
              <w:rPr>
                <w:sz w:val="20"/>
              </w:rPr>
              <w:t xml:space="preserve"> </w:t>
            </w:r>
            <w:r w:rsidRPr="001B1050">
              <w:rPr>
                <w:sz w:val="20"/>
              </w:rPr>
              <w:t>citations</w:t>
            </w:r>
            <w:r w:rsidR="00352F41" w:rsidRPr="001B1050">
              <w:rPr>
                <w:sz w:val="20"/>
              </w:rPr>
              <w:t xml:space="preserve"> </w:t>
            </w:r>
            <w:r w:rsidRPr="001B1050">
              <w:rPr>
                <w:sz w:val="20"/>
              </w:rPr>
              <w:t>and</w:t>
            </w:r>
            <w:r w:rsidR="00352F41" w:rsidRPr="001B1050">
              <w:rPr>
                <w:sz w:val="20"/>
              </w:rPr>
              <w:t xml:space="preserve"> </w:t>
            </w:r>
            <w:r w:rsidRPr="001B1050">
              <w:rPr>
                <w:sz w:val="20"/>
              </w:rPr>
              <w:t>quality</w:t>
            </w:r>
            <w:r w:rsidR="00352F41" w:rsidRPr="001B1050">
              <w:rPr>
                <w:sz w:val="20"/>
              </w:rPr>
              <w:t xml:space="preserve"> </w:t>
            </w:r>
            <w:r w:rsidRPr="001B1050">
              <w:rPr>
                <w:sz w:val="20"/>
              </w:rPr>
              <w:t>of</w:t>
            </w:r>
            <w:r w:rsidR="00352F41" w:rsidRPr="001B1050">
              <w:rPr>
                <w:sz w:val="20"/>
              </w:rPr>
              <w:t xml:space="preserve"> </w:t>
            </w:r>
            <w:r w:rsidRPr="001B1050">
              <w:rPr>
                <w:sz w:val="20"/>
              </w:rPr>
              <w:t>sources</w:t>
            </w:r>
            <w:r w:rsidR="00352F41" w:rsidRPr="001B1050">
              <w:rPr>
                <w:sz w:val="20"/>
              </w:rPr>
              <w:t xml:space="preserve"> </w:t>
            </w:r>
            <w:r w:rsidRPr="001B1050">
              <w:rPr>
                <w:sz w:val="20"/>
              </w:rPr>
              <w:t>must</w:t>
            </w:r>
            <w:r w:rsidR="00352F41" w:rsidRPr="001B1050">
              <w:rPr>
                <w:sz w:val="20"/>
              </w:rPr>
              <w:t xml:space="preserve"> </w:t>
            </w:r>
            <w:r w:rsidRPr="001B1050">
              <w:rPr>
                <w:sz w:val="20"/>
              </w:rPr>
              <w:t>be</w:t>
            </w:r>
            <w:r w:rsidR="00352F41" w:rsidRPr="001B1050">
              <w:rPr>
                <w:sz w:val="20"/>
              </w:rPr>
              <w:t xml:space="preserve"> </w:t>
            </w:r>
            <w:r w:rsidRPr="001B1050">
              <w:rPr>
                <w:sz w:val="20"/>
              </w:rPr>
              <w:t>verified</w:t>
            </w:r>
            <w:r w:rsidR="00352F41" w:rsidRPr="001B1050">
              <w:rPr>
                <w:sz w:val="20"/>
              </w:rPr>
              <w:t xml:space="preserve"> </w:t>
            </w:r>
            <w:r w:rsidRPr="001B1050">
              <w:rPr>
                <w:sz w:val="20"/>
              </w:rPr>
              <w:t>by</w:t>
            </w:r>
            <w:r w:rsidR="00352F41" w:rsidRPr="001B1050">
              <w:rPr>
                <w:sz w:val="20"/>
              </w:rPr>
              <w:t xml:space="preserve"> </w:t>
            </w:r>
            <w:r w:rsidRPr="001B1050">
              <w:rPr>
                <w:sz w:val="20"/>
              </w:rPr>
              <w:t>learner,</w:t>
            </w:r>
            <w:r w:rsidR="00352F41" w:rsidRPr="001B1050">
              <w:rPr>
                <w:sz w:val="20"/>
              </w:rPr>
              <w:t xml:space="preserve"> </w:t>
            </w:r>
            <w:r w:rsidRPr="001B1050">
              <w:rPr>
                <w:sz w:val="20"/>
              </w:rPr>
              <w:t>chair</w:t>
            </w:r>
            <w:r w:rsidR="00352F41" w:rsidRPr="001B1050">
              <w:rPr>
                <w:sz w:val="20"/>
              </w:rPr>
              <w:t xml:space="preserve"> </w:t>
            </w:r>
            <w:r w:rsidRPr="001B1050">
              <w:rPr>
                <w:sz w:val="20"/>
              </w:rPr>
              <w:t>and</w:t>
            </w:r>
            <w:r w:rsidR="00352F41" w:rsidRPr="001B1050">
              <w:rPr>
                <w:sz w:val="20"/>
              </w:rPr>
              <w:t xml:space="preserve"> </w:t>
            </w:r>
            <w:r w:rsidRPr="001B1050">
              <w:rPr>
                <w:sz w:val="20"/>
              </w:rPr>
              <w:t>committee</w:t>
            </w:r>
            <w:r w:rsidR="00352F41" w:rsidRPr="001B1050">
              <w:rPr>
                <w:sz w:val="20"/>
              </w:rPr>
              <w:t xml:space="preserve"> </w:t>
            </w:r>
            <w:r w:rsidRPr="001B1050">
              <w:rPr>
                <w:sz w:val="20"/>
              </w:rPr>
              <w:t>members.</w:t>
            </w:r>
          </w:p>
        </w:tc>
        <w:tc>
          <w:tcPr>
            <w:tcW w:w="1106" w:type="dxa"/>
          </w:tcPr>
          <w:p w14:paraId="63AF331B" w14:textId="798B1C2C" w:rsidR="00CB08E5" w:rsidRPr="001B1050" w:rsidRDefault="00FA598F" w:rsidP="00CB08E5">
            <w:pPr>
              <w:spacing w:afterLines="40" w:after="96" w:line="240" w:lineRule="auto"/>
              <w:ind w:firstLine="0"/>
              <w:jc w:val="left"/>
              <w:rPr>
                <w:sz w:val="20"/>
              </w:rPr>
            </w:pPr>
            <w:r w:rsidRPr="001B1050">
              <w:rPr>
                <w:sz w:val="20"/>
              </w:rPr>
              <w:t>2</w:t>
            </w:r>
          </w:p>
        </w:tc>
        <w:tc>
          <w:tcPr>
            <w:tcW w:w="990" w:type="dxa"/>
          </w:tcPr>
          <w:p w14:paraId="53487470" w14:textId="54195B4E" w:rsidR="00CB08E5" w:rsidRPr="001B1050" w:rsidRDefault="00E0130B" w:rsidP="00CB08E5">
            <w:pPr>
              <w:spacing w:afterLines="40" w:after="96" w:line="240" w:lineRule="auto"/>
              <w:ind w:firstLine="0"/>
              <w:jc w:val="left"/>
              <w:rPr>
                <w:sz w:val="20"/>
              </w:rPr>
            </w:pPr>
            <w:r w:rsidRPr="001B1050">
              <w:rPr>
                <w:sz w:val="20"/>
              </w:rPr>
              <w:t>2</w:t>
            </w:r>
          </w:p>
        </w:tc>
        <w:tc>
          <w:tcPr>
            <w:tcW w:w="1440" w:type="dxa"/>
          </w:tcPr>
          <w:p w14:paraId="1DA7E087" w14:textId="77777777" w:rsidR="00CB08E5" w:rsidRPr="001B1050" w:rsidRDefault="00E261EE" w:rsidP="00CB08E5">
            <w:pPr>
              <w:spacing w:afterLines="40" w:after="96" w:line="240" w:lineRule="auto"/>
              <w:ind w:firstLine="0"/>
              <w:rPr>
                <w:b/>
                <w:sz w:val="20"/>
              </w:rPr>
            </w:pPr>
            <w:r w:rsidRPr="001B1050">
              <w:rPr>
                <w:b/>
                <w:sz w:val="20"/>
              </w:rPr>
              <w:t>X</w:t>
            </w:r>
          </w:p>
        </w:tc>
        <w:tc>
          <w:tcPr>
            <w:tcW w:w="1818" w:type="dxa"/>
          </w:tcPr>
          <w:p w14:paraId="4C5D6DD7" w14:textId="77777777" w:rsidR="00CB08E5" w:rsidRPr="001B1050" w:rsidRDefault="00014C8C" w:rsidP="00CB08E5">
            <w:pPr>
              <w:spacing w:afterLines="40" w:after="96" w:line="240" w:lineRule="auto"/>
              <w:ind w:firstLine="0"/>
              <w:rPr>
                <w:b/>
                <w:sz w:val="20"/>
              </w:rPr>
            </w:pPr>
            <w:r w:rsidRPr="001B1050">
              <w:rPr>
                <w:b/>
                <w:sz w:val="20"/>
              </w:rPr>
              <w:t>X</w:t>
            </w:r>
          </w:p>
        </w:tc>
      </w:tr>
      <w:tr w:rsidR="00CB08E5" w:rsidRPr="00E75F02" w14:paraId="0E83A3A8" w14:textId="77777777" w:rsidTr="005E4B61">
        <w:trPr>
          <w:trHeight w:val="653"/>
          <w:jc w:val="left"/>
        </w:trPr>
        <w:tc>
          <w:tcPr>
            <w:tcW w:w="3502" w:type="dxa"/>
          </w:tcPr>
          <w:p w14:paraId="7C8AE523" w14:textId="04855AEE" w:rsidR="00E21B23" w:rsidRPr="001B1050" w:rsidRDefault="00CB08E5" w:rsidP="002F575A">
            <w:pPr>
              <w:spacing w:line="240" w:lineRule="auto"/>
              <w:ind w:firstLine="0"/>
              <w:jc w:val="left"/>
              <w:rPr>
                <w:sz w:val="20"/>
              </w:rPr>
            </w:pPr>
            <w:r w:rsidRPr="001B1050">
              <w:rPr>
                <w:sz w:val="20"/>
              </w:rPr>
              <w:t>Uses</w:t>
            </w:r>
            <w:r w:rsidR="00352F41" w:rsidRPr="001B1050">
              <w:rPr>
                <w:sz w:val="20"/>
              </w:rPr>
              <w:t xml:space="preserve"> </w:t>
            </w:r>
            <w:r w:rsidRPr="001B1050">
              <w:rPr>
                <w:sz w:val="20"/>
              </w:rPr>
              <w:t>a</w:t>
            </w:r>
            <w:r w:rsidR="00352F41" w:rsidRPr="001B1050">
              <w:rPr>
                <w:sz w:val="20"/>
              </w:rPr>
              <w:t xml:space="preserve"> </w:t>
            </w:r>
            <w:r w:rsidRPr="001B1050">
              <w:rPr>
                <w:sz w:val="20"/>
              </w:rPr>
              <w:t>range</w:t>
            </w:r>
            <w:r w:rsidR="00352F41" w:rsidRPr="001B1050">
              <w:rPr>
                <w:sz w:val="20"/>
              </w:rPr>
              <w:t xml:space="preserve"> </w:t>
            </w:r>
            <w:r w:rsidRPr="001B1050">
              <w:rPr>
                <w:sz w:val="20"/>
              </w:rPr>
              <w:t>of</w:t>
            </w:r>
            <w:r w:rsidR="00352F41" w:rsidRPr="001B1050">
              <w:rPr>
                <w:sz w:val="20"/>
              </w:rPr>
              <w:t xml:space="preserve"> </w:t>
            </w:r>
            <w:r w:rsidRPr="001B1050">
              <w:rPr>
                <w:sz w:val="20"/>
              </w:rPr>
              <w:t>references</w:t>
            </w:r>
            <w:r w:rsidR="00352F41" w:rsidRPr="001B1050">
              <w:rPr>
                <w:sz w:val="20"/>
              </w:rPr>
              <w:t xml:space="preserve"> </w:t>
            </w:r>
            <w:r w:rsidRPr="001B1050">
              <w:rPr>
                <w:sz w:val="20"/>
              </w:rPr>
              <w:t>including</w:t>
            </w:r>
            <w:r w:rsidR="00352F41" w:rsidRPr="001B1050">
              <w:rPr>
                <w:sz w:val="20"/>
              </w:rPr>
              <w:t xml:space="preserve"> </w:t>
            </w:r>
            <w:r w:rsidRPr="001B1050">
              <w:rPr>
                <w:sz w:val="20"/>
              </w:rPr>
              <w:t>founding</w:t>
            </w:r>
            <w:r w:rsidR="00352F41" w:rsidRPr="001B1050">
              <w:rPr>
                <w:sz w:val="20"/>
              </w:rPr>
              <w:t xml:space="preserve"> </w:t>
            </w:r>
            <w:r w:rsidRPr="001B1050">
              <w:rPr>
                <w:sz w:val="20"/>
              </w:rPr>
              <w:t>theorists,</w:t>
            </w:r>
            <w:r w:rsidR="00352F41" w:rsidRPr="001B1050">
              <w:rPr>
                <w:sz w:val="20"/>
              </w:rPr>
              <w:t xml:space="preserve"> </w:t>
            </w:r>
            <w:r w:rsidRPr="001B1050">
              <w:rPr>
                <w:sz w:val="20"/>
              </w:rPr>
              <w:t>peer-reviewed</w:t>
            </w:r>
            <w:r w:rsidR="00352F41" w:rsidRPr="001B1050">
              <w:rPr>
                <w:sz w:val="20"/>
              </w:rPr>
              <w:t xml:space="preserve"> </w:t>
            </w:r>
            <w:r w:rsidRPr="001B1050">
              <w:rPr>
                <w:sz w:val="20"/>
              </w:rPr>
              <w:t>empirical</w:t>
            </w:r>
            <w:r w:rsidR="00352F41" w:rsidRPr="001B1050">
              <w:rPr>
                <w:sz w:val="20"/>
              </w:rPr>
              <w:t xml:space="preserve"> </w:t>
            </w:r>
            <w:r w:rsidRPr="001B1050">
              <w:rPr>
                <w:sz w:val="20"/>
              </w:rPr>
              <w:t>research</w:t>
            </w:r>
            <w:r w:rsidR="00352F41" w:rsidRPr="001B1050">
              <w:rPr>
                <w:sz w:val="20"/>
              </w:rPr>
              <w:t xml:space="preserve"> </w:t>
            </w:r>
            <w:r w:rsidRPr="001B1050">
              <w:rPr>
                <w:sz w:val="20"/>
              </w:rPr>
              <w:t>studies</w:t>
            </w:r>
            <w:r w:rsidR="00352F41" w:rsidRPr="001B1050">
              <w:rPr>
                <w:sz w:val="20"/>
              </w:rPr>
              <w:t xml:space="preserve"> </w:t>
            </w:r>
            <w:r w:rsidRPr="001B1050">
              <w:rPr>
                <w:sz w:val="20"/>
              </w:rPr>
              <w:t>from</w:t>
            </w:r>
            <w:r w:rsidR="00352F41" w:rsidRPr="001B1050">
              <w:rPr>
                <w:sz w:val="20"/>
              </w:rPr>
              <w:t xml:space="preserve"> </w:t>
            </w:r>
            <w:r w:rsidRPr="001B1050">
              <w:rPr>
                <w:sz w:val="20"/>
              </w:rPr>
              <w:t>scholarly</w:t>
            </w:r>
            <w:r w:rsidR="00352F41" w:rsidRPr="001B1050">
              <w:rPr>
                <w:sz w:val="20"/>
              </w:rPr>
              <w:t xml:space="preserve"> </w:t>
            </w:r>
            <w:r w:rsidRPr="001B1050">
              <w:rPr>
                <w:sz w:val="20"/>
              </w:rPr>
              <w:t>journals,</w:t>
            </w:r>
            <w:r w:rsidR="00352F41" w:rsidRPr="001B1050">
              <w:rPr>
                <w:sz w:val="20"/>
              </w:rPr>
              <w:t xml:space="preserve"> </w:t>
            </w:r>
            <w:r w:rsidRPr="001B1050">
              <w:rPr>
                <w:sz w:val="20"/>
              </w:rPr>
              <w:t>and</w:t>
            </w:r>
            <w:r w:rsidR="00352F41" w:rsidRPr="001B1050">
              <w:rPr>
                <w:sz w:val="20"/>
              </w:rPr>
              <w:t xml:space="preserve"> </w:t>
            </w:r>
            <w:r w:rsidRPr="001B1050">
              <w:rPr>
                <w:sz w:val="20"/>
              </w:rPr>
              <w:t>government</w:t>
            </w:r>
            <w:r w:rsidR="00352F41" w:rsidRPr="001B1050">
              <w:rPr>
                <w:sz w:val="20"/>
              </w:rPr>
              <w:t xml:space="preserve"> </w:t>
            </w:r>
            <w:r w:rsidRPr="001B1050">
              <w:rPr>
                <w:sz w:val="20"/>
              </w:rPr>
              <w:t>/foundation</w:t>
            </w:r>
            <w:r w:rsidR="00352F41" w:rsidRPr="001B1050">
              <w:rPr>
                <w:sz w:val="20"/>
              </w:rPr>
              <w:t xml:space="preserve"> </w:t>
            </w:r>
            <w:r w:rsidRPr="001B1050">
              <w:rPr>
                <w:sz w:val="20"/>
              </w:rPr>
              <w:t>research</w:t>
            </w:r>
            <w:r w:rsidR="00352F41" w:rsidRPr="001B1050">
              <w:rPr>
                <w:sz w:val="20"/>
              </w:rPr>
              <w:t xml:space="preserve"> </w:t>
            </w:r>
            <w:r w:rsidRPr="001B1050">
              <w:rPr>
                <w:sz w:val="20"/>
              </w:rPr>
              <w:t>reports</w:t>
            </w:r>
            <w:r w:rsidR="00E21B23" w:rsidRPr="001B1050">
              <w:rPr>
                <w:sz w:val="20"/>
              </w:rPr>
              <w:t>.</w:t>
            </w:r>
          </w:p>
          <w:p w14:paraId="6B434A98" w14:textId="77A56DAB" w:rsidR="00DE5E16" w:rsidRPr="001B1050" w:rsidRDefault="00DE5E16" w:rsidP="002F575A">
            <w:pPr>
              <w:spacing w:line="240" w:lineRule="auto"/>
              <w:ind w:firstLine="0"/>
              <w:jc w:val="left"/>
              <w:rPr>
                <w:sz w:val="20"/>
              </w:rPr>
            </w:pPr>
          </w:p>
        </w:tc>
        <w:tc>
          <w:tcPr>
            <w:tcW w:w="1106" w:type="dxa"/>
          </w:tcPr>
          <w:p w14:paraId="0F91A0F5" w14:textId="68C4BF3D" w:rsidR="00CB08E5" w:rsidRPr="001B1050" w:rsidRDefault="00FA598F" w:rsidP="00CB08E5">
            <w:pPr>
              <w:spacing w:afterLines="40" w:after="96" w:line="240" w:lineRule="auto"/>
              <w:ind w:firstLine="0"/>
              <w:jc w:val="left"/>
              <w:rPr>
                <w:sz w:val="20"/>
              </w:rPr>
            </w:pPr>
            <w:r w:rsidRPr="001B1050">
              <w:rPr>
                <w:sz w:val="20"/>
              </w:rPr>
              <w:t>2</w:t>
            </w:r>
          </w:p>
        </w:tc>
        <w:tc>
          <w:tcPr>
            <w:tcW w:w="990" w:type="dxa"/>
          </w:tcPr>
          <w:p w14:paraId="60D894AB" w14:textId="6BD0B2B9" w:rsidR="00CB08E5" w:rsidRPr="001B1050" w:rsidRDefault="00E0130B" w:rsidP="00CB08E5">
            <w:pPr>
              <w:spacing w:afterLines="40" w:after="96" w:line="240" w:lineRule="auto"/>
              <w:ind w:firstLine="0"/>
              <w:jc w:val="left"/>
              <w:rPr>
                <w:sz w:val="20"/>
              </w:rPr>
            </w:pPr>
            <w:r w:rsidRPr="001B1050">
              <w:rPr>
                <w:sz w:val="20"/>
              </w:rPr>
              <w:t>2</w:t>
            </w:r>
          </w:p>
        </w:tc>
        <w:tc>
          <w:tcPr>
            <w:tcW w:w="1440" w:type="dxa"/>
          </w:tcPr>
          <w:p w14:paraId="6FCC50C4" w14:textId="77777777" w:rsidR="00CB08E5" w:rsidRPr="001B1050" w:rsidRDefault="00E261EE" w:rsidP="00CB08E5">
            <w:pPr>
              <w:spacing w:afterLines="40" w:after="96" w:line="240" w:lineRule="auto"/>
              <w:ind w:firstLine="0"/>
              <w:rPr>
                <w:b/>
                <w:sz w:val="20"/>
              </w:rPr>
            </w:pPr>
            <w:r w:rsidRPr="001B1050">
              <w:rPr>
                <w:b/>
                <w:sz w:val="20"/>
              </w:rPr>
              <w:t>X</w:t>
            </w:r>
          </w:p>
        </w:tc>
        <w:tc>
          <w:tcPr>
            <w:tcW w:w="1818" w:type="dxa"/>
          </w:tcPr>
          <w:p w14:paraId="0C435795" w14:textId="77777777" w:rsidR="00CB08E5" w:rsidRPr="001B1050" w:rsidRDefault="00014C8C" w:rsidP="00CB08E5">
            <w:pPr>
              <w:spacing w:afterLines="40" w:after="96" w:line="240" w:lineRule="auto"/>
              <w:ind w:firstLine="0"/>
              <w:rPr>
                <w:b/>
                <w:sz w:val="20"/>
              </w:rPr>
            </w:pPr>
            <w:r w:rsidRPr="001B1050">
              <w:rPr>
                <w:b/>
                <w:sz w:val="20"/>
              </w:rPr>
              <w:t>X</w:t>
            </w:r>
          </w:p>
        </w:tc>
      </w:tr>
      <w:tr w:rsidR="00CB08E5" w:rsidRPr="00E75F02" w14:paraId="47C76B90" w14:textId="77777777" w:rsidTr="005E4B61">
        <w:trPr>
          <w:trHeight w:val="653"/>
          <w:jc w:val="left"/>
        </w:trPr>
        <w:tc>
          <w:tcPr>
            <w:tcW w:w="3502" w:type="dxa"/>
          </w:tcPr>
          <w:p w14:paraId="543A86AB" w14:textId="465F764E" w:rsidR="00E21B23" w:rsidRPr="001B1050" w:rsidRDefault="00CB08E5" w:rsidP="002F575A">
            <w:pPr>
              <w:spacing w:line="240" w:lineRule="auto"/>
              <w:ind w:firstLine="0"/>
              <w:jc w:val="left"/>
              <w:rPr>
                <w:sz w:val="20"/>
              </w:rPr>
            </w:pPr>
            <w:r w:rsidRPr="001B1050">
              <w:rPr>
                <w:sz w:val="20"/>
              </w:rPr>
              <w:t>Verifies</w:t>
            </w:r>
            <w:r w:rsidR="00352F41" w:rsidRPr="001B1050">
              <w:rPr>
                <w:sz w:val="20"/>
              </w:rPr>
              <w:t xml:space="preserve"> </w:t>
            </w:r>
            <w:r w:rsidRPr="001B1050">
              <w:rPr>
                <w:sz w:val="20"/>
              </w:rPr>
              <w:t>that</w:t>
            </w:r>
            <w:r w:rsidR="00352F41" w:rsidRPr="001B1050">
              <w:rPr>
                <w:sz w:val="20"/>
              </w:rPr>
              <w:t xml:space="preserve"> </w:t>
            </w:r>
            <w:r w:rsidR="002F575A" w:rsidRPr="001B1050">
              <w:rPr>
                <w:sz w:val="20"/>
              </w:rPr>
              <w:t xml:space="preserve">approximately </w:t>
            </w:r>
            <w:r w:rsidRPr="001B1050">
              <w:rPr>
                <w:sz w:val="20"/>
              </w:rPr>
              <w:t>75%</w:t>
            </w:r>
            <w:r w:rsidR="00352F41" w:rsidRPr="001B1050">
              <w:rPr>
                <w:sz w:val="20"/>
              </w:rPr>
              <w:t xml:space="preserve"> </w:t>
            </w:r>
            <w:r w:rsidRPr="001B1050">
              <w:rPr>
                <w:sz w:val="20"/>
              </w:rPr>
              <w:t>of</w:t>
            </w:r>
            <w:r w:rsidR="00352F41" w:rsidRPr="001B1050">
              <w:rPr>
                <w:sz w:val="20"/>
              </w:rPr>
              <w:t xml:space="preserve"> </w:t>
            </w:r>
            <w:r w:rsidRPr="001B1050">
              <w:rPr>
                <w:sz w:val="20"/>
              </w:rPr>
              <w:t>all</w:t>
            </w:r>
            <w:r w:rsidR="00352F41" w:rsidRPr="001B1050">
              <w:rPr>
                <w:sz w:val="20"/>
              </w:rPr>
              <w:t xml:space="preserve"> </w:t>
            </w:r>
            <w:r w:rsidRPr="001B1050">
              <w:rPr>
                <w:sz w:val="20"/>
              </w:rPr>
              <w:t>references</w:t>
            </w:r>
            <w:r w:rsidR="00352F41" w:rsidRPr="001B1050">
              <w:rPr>
                <w:sz w:val="20"/>
              </w:rPr>
              <w:t xml:space="preserve"> </w:t>
            </w:r>
            <w:r w:rsidRPr="001B1050">
              <w:rPr>
                <w:sz w:val="20"/>
              </w:rPr>
              <w:t>are</w:t>
            </w:r>
            <w:r w:rsidR="00352F41" w:rsidRPr="001B1050">
              <w:rPr>
                <w:sz w:val="20"/>
              </w:rPr>
              <w:t xml:space="preserve"> </w:t>
            </w:r>
            <w:r w:rsidRPr="001B1050">
              <w:rPr>
                <w:sz w:val="20"/>
              </w:rPr>
              <w:t>scholarly</w:t>
            </w:r>
            <w:r w:rsidR="00352F41" w:rsidRPr="001B1050">
              <w:rPr>
                <w:sz w:val="20"/>
              </w:rPr>
              <w:t xml:space="preserve"> </w:t>
            </w:r>
            <w:r w:rsidRPr="001B1050">
              <w:rPr>
                <w:sz w:val="20"/>
              </w:rPr>
              <w:t>sources</w:t>
            </w:r>
            <w:r w:rsidR="00352F41" w:rsidRPr="001B1050">
              <w:rPr>
                <w:sz w:val="20"/>
              </w:rPr>
              <w:t xml:space="preserve"> </w:t>
            </w:r>
            <w:r w:rsidRPr="001B1050">
              <w:rPr>
                <w:sz w:val="20"/>
              </w:rPr>
              <w:t>within</w:t>
            </w:r>
            <w:r w:rsidR="00352F41" w:rsidRPr="001B1050">
              <w:rPr>
                <w:sz w:val="20"/>
              </w:rPr>
              <w:t xml:space="preserve"> </w:t>
            </w:r>
            <w:r w:rsidRPr="001B1050">
              <w:rPr>
                <w:sz w:val="20"/>
              </w:rPr>
              <w:t>the</w:t>
            </w:r>
            <w:r w:rsidR="00352F41" w:rsidRPr="001B1050">
              <w:rPr>
                <w:sz w:val="20"/>
              </w:rPr>
              <w:t xml:space="preserve"> </w:t>
            </w:r>
            <w:r w:rsidRPr="001B1050">
              <w:rPr>
                <w:sz w:val="20"/>
              </w:rPr>
              <w:t>last</w:t>
            </w:r>
            <w:r w:rsidR="00352F41" w:rsidRPr="001B1050">
              <w:rPr>
                <w:sz w:val="20"/>
              </w:rPr>
              <w:t xml:space="preserve"> </w:t>
            </w:r>
            <w:r w:rsidRPr="001B1050">
              <w:rPr>
                <w:sz w:val="20"/>
              </w:rPr>
              <w:t>5</w:t>
            </w:r>
            <w:r w:rsidR="00352F41" w:rsidRPr="001B1050">
              <w:rPr>
                <w:sz w:val="20"/>
              </w:rPr>
              <w:t xml:space="preserve"> </w:t>
            </w:r>
            <w:r w:rsidRPr="001B1050">
              <w:rPr>
                <w:sz w:val="20"/>
              </w:rPr>
              <w:t>years.</w:t>
            </w:r>
            <w:r w:rsidR="00352F41" w:rsidRPr="001B1050">
              <w:rPr>
                <w:sz w:val="20"/>
              </w:rPr>
              <w:t xml:space="preserve"> </w:t>
            </w:r>
            <w:r w:rsidR="0026596D" w:rsidRPr="001B1050">
              <w:rPr>
                <w:sz w:val="20"/>
              </w:rPr>
              <w:t>The</w:t>
            </w:r>
            <w:r w:rsidR="00352F41" w:rsidRPr="001B1050">
              <w:rPr>
                <w:sz w:val="20"/>
              </w:rPr>
              <w:t xml:space="preserve"> </w:t>
            </w:r>
            <w:r w:rsidR="00EC18AA" w:rsidRPr="001B1050">
              <w:rPr>
                <w:sz w:val="20"/>
              </w:rPr>
              <w:t>5-year</w:t>
            </w:r>
            <w:r w:rsidR="00352F41" w:rsidRPr="001B1050">
              <w:rPr>
                <w:sz w:val="20"/>
              </w:rPr>
              <w:t xml:space="preserve"> </w:t>
            </w:r>
            <w:r w:rsidR="0026596D" w:rsidRPr="001B1050">
              <w:rPr>
                <w:sz w:val="20"/>
              </w:rPr>
              <w:t>time</w:t>
            </w:r>
            <w:r w:rsidR="00352F41" w:rsidRPr="001B1050">
              <w:rPr>
                <w:sz w:val="20"/>
              </w:rPr>
              <w:t xml:space="preserve"> </w:t>
            </w:r>
            <w:r w:rsidR="0026596D" w:rsidRPr="001B1050">
              <w:rPr>
                <w:sz w:val="20"/>
              </w:rPr>
              <w:t>frame</w:t>
            </w:r>
            <w:r w:rsidR="00352F41" w:rsidRPr="001B1050">
              <w:rPr>
                <w:sz w:val="20"/>
              </w:rPr>
              <w:t xml:space="preserve"> </w:t>
            </w:r>
            <w:r w:rsidR="0026596D" w:rsidRPr="001B1050">
              <w:rPr>
                <w:sz w:val="20"/>
              </w:rPr>
              <w:t>is</w:t>
            </w:r>
            <w:r w:rsidR="00352F41" w:rsidRPr="001B1050">
              <w:rPr>
                <w:sz w:val="20"/>
              </w:rPr>
              <w:t xml:space="preserve"> </w:t>
            </w:r>
            <w:r w:rsidR="0026596D" w:rsidRPr="001B1050">
              <w:rPr>
                <w:sz w:val="20"/>
              </w:rPr>
              <w:t>referenced</w:t>
            </w:r>
            <w:r w:rsidR="00352F41" w:rsidRPr="001B1050">
              <w:rPr>
                <w:sz w:val="20"/>
              </w:rPr>
              <w:t xml:space="preserve"> </w:t>
            </w:r>
            <w:r w:rsidR="0026596D" w:rsidRPr="001B1050">
              <w:rPr>
                <w:sz w:val="20"/>
              </w:rPr>
              <w:t>at</w:t>
            </w:r>
            <w:r w:rsidR="00352F41" w:rsidRPr="001B1050">
              <w:rPr>
                <w:sz w:val="20"/>
              </w:rPr>
              <w:t xml:space="preserve"> </w:t>
            </w:r>
            <w:r w:rsidR="0026596D" w:rsidRPr="001B1050">
              <w:rPr>
                <w:sz w:val="20"/>
              </w:rPr>
              <w:t>the</w:t>
            </w:r>
            <w:r w:rsidR="00352F41" w:rsidRPr="001B1050">
              <w:rPr>
                <w:sz w:val="20"/>
              </w:rPr>
              <w:t xml:space="preserve"> </w:t>
            </w:r>
            <w:r w:rsidR="0026596D" w:rsidRPr="001B1050">
              <w:rPr>
                <w:sz w:val="20"/>
              </w:rPr>
              <w:t>time</w:t>
            </w:r>
            <w:r w:rsidR="00352F41" w:rsidRPr="001B1050">
              <w:rPr>
                <w:sz w:val="20"/>
              </w:rPr>
              <w:t xml:space="preserve"> </w:t>
            </w:r>
            <w:r w:rsidR="0026596D" w:rsidRPr="001B1050">
              <w:rPr>
                <w:sz w:val="20"/>
              </w:rPr>
              <w:t>of</w:t>
            </w:r>
            <w:r w:rsidR="00352F41" w:rsidRPr="001B1050">
              <w:rPr>
                <w:sz w:val="20"/>
              </w:rPr>
              <w:t xml:space="preserve"> </w:t>
            </w:r>
            <w:r w:rsidR="0026596D" w:rsidRPr="001B1050">
              <w:rPr>
                <w:sz w:val="20"/>
              </w:rPr>
              <w:t>the</w:t>
            </w:r>
            <w:r w:rsidR="00352F41" w:rsidRPr="001B1050">
              <w:rPr>
                <w:sz w:val="20"/>
              </w:rPr>
              <w:t xml:space="preserve"> </w:t>
            </w:r>
            <w:r w:rsidR="0026596D" w:rsidRPr="001B1050">
              <w:rPr>
                <w:sz w:val="20"/>
              </w:rPr>
              <w:t>proposal</w:t>
            </w:r>
            <w:r w:rsidR="00352F41" w:rsidRPr="001B1050">
              <w:rPr>
                <w:sz w:val="20"/>
              </w:rPr>
              <w:t xml:space="preserve"> </w:t>
            </w:r>
            <w:r w:rsidR="0026596D" w:rsidRPr="001B1050">
              <w:rPr>
                <w:sz w:val="20"/>
              </w:rPr>
              <w:t>defense</w:t>
            </w:r>
            <w:r w:rsidR="00352F41" w:rsidRPr="001B1050">
              <w:rPr>
                <w:sz w:val="20"/>
              </w:rPr>
              <w:t xml:space="preserve"> </w:t>
            </w:r>
            <w:r w:rsidR="0026596D" w:rsidRPr="001B1050">
              <w:rPr>
                <w:sz w:val="20"/>
              </w:rPr>
              <w:t>date</w:t>
            </w:r>
            <w:r w:rsidR="00352F41" w:rsidRPr="001B1050">
              <w:rPr>
                <w:sz w:val="20"/>
              </w:rPr>
              <w:t xml:space="preserve"> </w:t>
            </w:r>
            <w:r w:rsidR="0026596D" w:rsidRPr="001B1050">
              <w:rPr>
                <w:sz w:val="20"/>
              </w:rPr>
              <w:t>and</w:t>
            </w:r>
            <w:r w:rsidR="00352F41" w:rsidRPr="001B1050">
              <w:rPr>
                <w:sz w:val="20"/>
              </w:rPr>
              <w:t xml:space="preserve"> </w:t>
            </w:r>
            <w:r w:rsidR="0026596D" w:rsidRPr="001B1050">
              <w:rPr>
                <w:sz w:val="20"/>
              </w:rPr>
              <w:t>at</w:t>
            </w:r>
            <w:r w:rsidR="00352F41" w:rsidRPr="001B1050">
              <w:rPr>
                <w:sz w:val="20"/>
              </w:rPr>
              <w:t xml:space="preserve"> </w:t>
            </w:r>
            <w:r w:rsidR="0026596D" w:rsidRPr="001B1050">
              <w:rPr>
                <w:sz w:val="20"/>
              </w:rPr>
              <w:t>the</w:t>
            </w:r>
            <w:r w:rsidR="00352F41" w:rsidRPr="001B1050">
              <w:rPr>
                <w:sz w:val="20"/>
              </w:rPr>
              <w:t xml:space="preserve"> </w:t>
            </w:r>
            <w:r w:rsidR="0026596D" w:rsidRPr="001B1050">
              <w:rPr>
                <w:sz w:val="20"/>
              </w:rPr>
              <w:t>time</w:t>
            </w:r>
            <w:r w:rsidR="00352F41" w:rsidRPr="001B1050">
              <w:rPr>
                <w:sz w:val="20"/>
              </w:rPr>
              <w:t xml:space="preserve"> </w:t>
            </w:r>
            <w:r w:rsidR="0026596D" w:rsidRPr="001B1050">
              <w:rPr>
                <w:sz w:val="20"/>
              </w:rPr>
              <w:t>of</w:t>
            </w:r>
            <w:r w:rsidR="00352F41" w:rsidRPr="001B1050">
              <w:rPr>
                <w:sz w:val="20"/>
              </w:rPr>
              <w:t xml:space="preserve"> </w:t>
            </w:r>
            <w:r w:rsidR="0026596D" w:rsidRPr="001B1050">
              <w:rPr>
                <w:sz w:val="20"/>
              </w:rPr>
              <w:t>the</w:t>
            </w:r>
            <w:r w:rsidR="00352F41" w:rsidRPr="001B1050">
              <w:rPr>
                <w:sz w:val="20"/>
              </w:rPr>
              <w:t xml:space="preserve"> </w:t>
            </w:r>
            <w:r w:rsidR="0026596D" w:rsidRPr="001B1050">
              <w:rPr>
                <w:sz w:val="20"/>
              </w:rPr>
              <w:t>dissertation</w:t>
            </w:r>
            <w:r w:rsidR="00352F41" w:rsidRPr="001B1050">
              <w:rPr>
                <w:sz w:val="20"/>
              </w:rPr>
              <w:t xml:space="preserve"> </w:t>
            </w:r>
            <w:r w:rsidR="0026596D" w:rsidRPr="001B1050">
              <w:rPr>
                <w:sz w:val="20"/>
              </w:rPr>
              <w:t>defense</w:t>
            </w:r>
            <w:r w:rsidR="00352F41" w:rsidRPr="001B1050">
              <w:rPr>
                <w:sz w:val="20"/>
              </w:rPr>
              <w:t xml:space="preserve"> </w:t>
            </w:r>
            <w:r w:rsidR="0026596D" w:rsidRPr="001B1050">
              <w:rPr>
                <w:sz w:val="20"/>
              </w:rPr>
              <w:t>date</w:t>
            </w:r>
            <w:r w:rsidR="00E21B23" w:rsidRPr="001B1050">
              <w:rPr>
                <w:sz w:val="20"/>
              </w:rPr>
              <w:t>.</w:t>
            </w:r>
            <w:r w:rsidR="002F575A" w:rsidRPr="001B1050">
              <w:rPr>
                <w:sz w:val="20"/>
              </w:rPr>
              <w:t xml:space="preserve"> This is a recommendation, not a requirement.</w:t>
            </w:r>
          </w:p>
          <w:p w14:paraId="6B2A242B" w14:textId="13EF656F" w:rsidR="00CB08E5" w:rsidRPr="001B1050" w:rsidRDefault="00CB08E5" w:rsidP="002F575A">
            <w:pPr>
              <w:spacing w:line="240" w:lineRule="auto"/>
              <w:ind w:firstLine="0"/>
              <w:jc w:val="left"/>
              <w:rPr>
                <w:sz w:val="20"/>
              </w:rPr>
            </w:pPr>
            <w:r w:rsidRPr="001B1050">
              <w:rPr>
                <w:b/>
                <w:sz w:val="20"/>
                <w:u w:val="single"/>
              </w:rPr>
              <w:t>Note:</w:t>
            </w:r>
            <w:r w:rsidR="00352F41" w:rsidRPr="001B1050">
              <w:rPr>
                <w:sz w:val="20"/>
              </w:rPr>
              <w:t xml:space="preserve"> </w:t>
            </w:r>
            <w:r w:rsidRPr="001B1050">
              <w:rPr>
                <w:sz w:val="20"/>
              </w:rPr>
              <w:t>Websites,</w:t>
            </w:r>
            <w:r w:rsidR="00352F41" w:rsidRPr="001B1050">
              <w:rPr>
                <w:sz w:val="20"/>
              </w:rPr>
              <w:t xml:space="preserve"> </w:t>
            </w:r>
            <w:r w:rsidRPr="001B1050">
              <w:rPr>
                <w:sz w:val="20"/>
              </w:rPr>
              <w:t>dictionaries,</w:t>
            </w:r>
            <w:r w:rsidR="00352F41" w:rsidRPr="001B1050">
              <w:rPr>
                <w:sz w:val="20"/>
              </w:rPr>
              <w:t xml:space="preserve"> </w:t>
            </w:r>
            <w:r w:rsidRPr="001B1050">
              <w:rPr>
                <w:sz w:val="20"/>
              </w:rPr>
              <w:t>publications</w:t>
            </w:r>
            <w:r w:rsidR="00352F41" w:rsidRPr="001B1050">
              <w:rPr>
                <w:sz w:val="20"/>
              </w:rPr>
              <w:t xml:space="preserve"> </w:t>
            </w:r>
            <w:r w:rsidRPr="001B1050">
              <w:rPr>
                <w:sz w:val="20"/>
              </w:rPr>
              <w:t>without</w:t>
            </w:r>
            <w:r w:rsidR="00352F41" w:rsidRPr="001B1050">
              <w:rPr>
                <w:sz w:val="20"/>
              </w:rPr>
              <w:t xml:space="preserve"> </w:t>
            </w:r>
            <w:r w:rsidRPr="001B1050">
              <w:rPr>
                <w:sz w:val="20"/>
              </w:rPr>
              <w:t>dates</w:t>
            </w:r>
            <w:r w:rsidR="00352F41" w:rsidRPr="001B1050">
              <w:rPr>
                <w:sz w:val="20"/>
              </w:rPr>
              <w:t xml:space="preserve"> </w:t>
            </w:r>
            <w:r w:rsidRPr="001B1050">
              <w:rPr>
                <w:sz w:val="20"/>
              </w:rPr>
              <w:t>(n</w:t>
            </w:r>
            <w:r w:rsidR="00DE5E16" w:rsidRPr="001B1050">
              <w:rPr>
                <w:sz w:val="20"/>
              </w:rPr>
              <w:t>.</w:t>
            </w:r>
            <w:r w:rsidRPr="001B1050">
              <w:rPr>
                <w:sz w:val="20"/>
              </w:rPr>
              <w:t>d</w:t>
            </w:r>
            <w:r w:rsidR="00DE5E16" w:rsidRPr="001B1050">
              <w:rPr>
                <w:sz w:val="20"/>
              </w:rPr>
              <w:t>.</w:t>
            </w:r>
            <w:r w:rsidRPr="001B1050">
              <w:rPr>
                <w:sz w:val="20"/>
              </w:rPr>
              <w:t>),</w:t>
            </w:r>
            <w:r w:rsidR="00352F41" w:rsidRPr="001B1050">
              <w:rPr>
                <w:sz w:val="20"/>
              </w:rPr>
              <w:t xml:space="preserve"> </w:t>
            </w:r>
            <w:r w:rsidRPr="001B1050">
              <w:rPr>
                <w:sz w:val="20"/>
              </w:rPr>
              <w:t>are</w:t>
            </w:r>
            <w:r w:rsidR="00352F41" w:rsidRPr="001B1050">
              <w:rPr>
                <w:sz w:val="20"/>
              </w:rPr>
              <w:t xml:space="preserve"> </w:t>
            </w:r>
            <w:r w:rsidRPr="001B1050">
              <w:rPr>
                <w:sz w:val="20"/>
              </w:rPr>
              <w:t>not</w:t>
            </w:r>
            <w:r w:rsidR="00352F41" w:rsidRPr="001B1050">
              <w:rPr>
                <w:sz w:val="20"/>
              </w:rPr>
              <w:t xml:space="preserve"> </w:t>
            </w:r>
            <w:r w:rsidRPr="001B1050">
              <w:rPr>
                <w:sz w:val="20"/>
              </w:rPr>
              <w:t>considered</w:t>
            </w:r>
            <w:r w:rsidR="00352F41" w:rsidRPr="001B1050">
              <w:rPr>
                <w:sz w:val="20"/>
              </w:rPr>
              <w:t xml:space="preserve"> </w:t>
            </w:r>
            <w:r w:rsidRPr="001B1050">
              <w:rPr>
                <w:sz w:val="20"/>
              </w:rPr>
              <w:t>scholarly</w:t>
            </w:r>
            <w:r w:rsidR="00352F41" w:rsidRPr="001B1050">
              <w:rPr>
                <w:sz w:val="20"/>
              </w:rPr>
              <w:t xml:space="preserve"> </w:t>
            </w:r>
            <w:r w:rsidRPr="001B1050">
              <w:rPr>
                <w:sz w:val="20"/>
              </w:rPr>
              <w:t>sources</w:t>
            </w:r>
            <w:r w:rsidR="00352F41" w:rsidRPr="001B1050">
              <w:rPr>
                <w:sz w:val="20"/>
              </w:rPr>
              <w:t xml:space="preserve"> </w:t>
            </w:r>
            <w:r w:rsidRPr="001B1050">
              <w:rPr>
                <w:sz w:val="20"/>
              </w:rPr>
              <w:t>and</w:t>
            </w:r>
            <w:r w:rsidR="00352F41" w:rsidRPr="001B1050">
              <w:rPr>
                <w:sz w:val="20"/>
              </w:rPr>
              <w:t xml:space="preserve"> </w:t>
            </w:r>
            <w:r w:rsidR="00D33DEB" w:rsidRPr="001B1050">
              <w:rPr>
                <w:sz w:val="20"/>
              </w:rPr>
              <w:t>are no</w:t>
            </w:r>
            <w:r w:rsidRPr="001B1050">
              <w:rPr>
                <w:sz w:val="20"/>
              </w:rPr>
              <w:t>t</w:t>
            </w:r>
            <w:r w:rsidR="00352F41" w:rsidRPr="001B1050">
              <w:rPr>
                <w:sz w:val="20"/>
              </w:rPr>
              <w:t xml:space="preserve"> </w:t>
            </w:r>
            <w:r w:rsidRPr="001B1050">
              <w:rPr>
                <w:sz w:val="20"/>
              </w:rPr>
              <w:t>cited</w:t>
            </w:r>
            <w:r w:rsidR="00352F41" w:rsidRPr="001B1050">
              <w:rPr>
                <w:sz w:val="20"/>
              </w:rPr>
              <w:t xml:space="preserve"> </w:t>
            </w:r>
            <w:r w:rsidRPr="001B1050">
              <w:rPr>
                <w:sz w:val="20"/>
              </w:rPr>
              <w:t>or</w:t>
            </w:r>
            <w:r w:rsidR="00352F41" w:rsidRPr="001B1050">
              <w:rPr>
                <w:sz w:val="20"/>
              </w:rPr>
              <w:t xml:space="preserve"> </w:t>
            </w:r>
            <w:r w:rsidRPr="001B1050">
              <w:rPr>
                <w:sz w:val="20"/>
              </w:rPr>
              <w:t>present</w:t>
            </w:r>
            <w:r w:rsidR="00352F41" w:rsidRPr="001B1050">
              <w:rPr>
                <w:sz w:val="20"/>
              </w:rPr>
              <w:t xml:space="preserve"> </w:t>
            </w:r>
            <w:r w:rsidRPr="001B1050">
              <w:rPr>
                <w:sz w:val="20"/>
              </w:rPr>
              <w:t>in</w:t>
            </w:r>
            <w:r w:rsidR="00352F41" w:rsidRPr="001B1050">
              <w:rPr>
                <w:sz w:val="20"/>
              </w:rPr>
              <w:t xml:space="preserve"> </w:t>
            </w:r>
            <w:r w:rsidRPr="001B1050">
              <w:rPr>
                <w:sz w:val="20"/>
              </w:rPr>
              <w:t>reference</w:t>
            </w:r>
            <w:r w:rsidR="00352F41" w:rsidRPr="001B1050">
              <w:rPr>
                <w:sz w:val="20"/>
              </w:rPr>
              <w:t xml:space="preserve"> </w:t>
            </w:r>
            <w:r w:rsidRPr="001B1050">
              <w:rPr>
                <w:sz w:val="20"/>
              </w:rPr>
              <w:t>list</w:t>
            </w:r>
            <w:r w:rsidR="005958B3" w:rsidRPr="001B1050">
              <w:rPr>
                <w:sz w:val="20"/>
              </w:rPr>
              <w:t>.</w:t>
            </w:r>
            <w:r w:rsidR="00352F41" w:rsidRPr="001B1050">
              <w:rPr>
                <w:sz w:val="20"/>
              </w:rPr>
              <w:t xml:space="preserve"> </w:t>
            </w:r>
          </w:p>
        </w:tc>
        <w:tc>
          <w:tcPr>
            <w:tcW w:w="1106" w:type="dxa"/>
          </w:tcPr>
          <w:p w14:paraId="4ABA720B" w14:textId="30F323A4" w:rsidR="00CB08E5" w:rsidRPr="001B1050" w:rsidRDefault="002E7F3A" w:rsidP="00CB08E5">
            <w:pPr>
              <w:spacing w:afterLines="40" w:after="96" w:line="240" w:lineRule="auto"/>
              <w:ind w:firstLine="0"/>
              <w:jc w:val="left"/>
              <w:rPr>
                <w:sz w:val="20"/>
              </w:rPr>
            </w:pPr>
            <w:r w:rsidRPr="001B1050">
              <w:rPr>
                <w:sz w:val="20"/>
              </w:rPr>
              <w:t>2</w:t>
            </w:r>
          </w:p>
        </w:tc>
        <w:tc>
          <w:tcPr>
            <w:tcW w:w="990" w:type="dxa"/>
          </w:tcPr>
          <w:p w14:paraId="6DB5E38A" w14:textId="406558EB" w:rsidR="00CB08E5" w:rsidRPr="001B1050" w:rsidRDefault="00E0130B" w:rsidP="00CB08E5">
            <w:pPr>
              <w:spacing w:afterLines="40" w:after="96" w:line="240" w:lineRule="auto"/>
              <w:ind w:firstLine="0"/>
              <w:jc w:val="left"/>
              <w:rPr>
                <w:sz w:val="20"/>
              </w:rPr>
            </w:pPr>
            <w:r w:rsidRPr="001B1050">
              <w:rPr>
                <w:sz w:val="20"/>
              </w:rPr>
              <w:t>2</w:t>
            </w:r>
          </w:p>
        </w:tc>
        <w:tc>
          <w:tcPr>
            <w:tcW w:w="1440" w:type="dxa"/>
          </w:tcPr>
          <w:p w14:paraId="75E71346" w14:textId="77777777" w:rsidR="00CB08E5" w:rsidRPr="001B1050" w:rsidRDefault="00E261EE" w:rsidP="00CB08E5">
            <w:pPr>
              <w:autoSpaceDE w:val="0"/>
              <w:autoSpaceDN w:val="0"/>
              <w:adjustRightInd w:val="0"/>
              <w:spacing w:afterLines="40" w:after="96" w:line="240" w:lineRule="auto"/>
              <w:ind w:firstLine="0"/>
              <w:rPr>
                <w:b/>
                <w:sz w:val="20"/>
              </w:rPr>
            </w:pPr>
            <w:r w:rsidRPr="001B1050">
              <w:rPr>
                <w:b/>
                <w:sz w:val="20"/>
              </w:rPr>
              <w:t>X</w:t>
            </w:r>
          </w:p>
        </w:tc>
        <w:tc>
          <w:tcPr>
            <w:tcW w:w="1818" w:type="dxa"/>
          </w:tcPr>
          <w:p w14:paraId="3CDB653B" w14:textId="77777777" w:rsidR="00CB08E5" w:rsidRPr="001B1050" w:rsidRDefault="00014C8C" w:rsidP="00CB08E5">
            <w:pPr>
              <w:autoSpaceDE w:val="0"/>
              <w:autoSpaceDN w:val="0"/>
              <w:adjustRightInd w:val="0"/>
              <w:spacing w:afterLines="40" w:after="96" w:line="240" w:lineRule="auto"/>
              <w:ind w:firstLine="0"/>
              <w:rPr>
                <w:b/>
                <w:sz w:val="20"/>
              </w:rPr>
            </w:pPr>
            <w:r w:rsidRPr="001B1050">
              <w:rPr>
                <w:b/>
                <w:sz w:val="20"/>
              </w:rPr>
              <w:t>X</w:t>
            </w:r>
          </w:p>
        </w:tc>
      </w:tr>
      <w:tr w:rsidR="00CB08E5" w:rsidRPr="00E75F02" w14:paraId="3EAFF161" w14:textId="77777777" w:rsidTr="005E4B61">
        <w:trPr>
          <w:trHeight w:val="653"/>
          <w:jc w:val="left"/>
        </w:trPr>
        <w:tc>
          <w:tcPr>
            <w:tcW w:w="3502" w:type="dxa"/>
          </w:tcPr>
          <w:p w14:paraId="7F53566A" w14:textId="727E1A00" w:rsidR="00E21B23" w:rsidRPr="001B1050" w:rsidRDefault="00CB08E5" w:rsidP="002F575A">
            <w:pPr>
              <w:spacing w:line="240" w:lineRule="auto"/>
              <w:ind w:firstLine="0"/>
              <w:jc w:val="left"/>
              <w:rPr>
                <w:sz w:val="20"/>
                <w:szCs w:val="20"/>
              </w:rPr>
            </w:pPr>
            <w:r w:rsidRPr="001B1050">
              <w:rPr>
                <w:sz w:val="20"/>
                <w:szCs w:val="20"/>
              </w:rPr>
              <w:t>Avoids</w:t>
            </w:r>
            <w:r w:rsidR="00352F41" w:rsidRPr="001B1050">
              <w:rPr>
                <w:sz w:val="20"/>
                <w:szCs w:val="20"/>
              </w:rPr>
              <w:t xml:space="preserve"> </w:t>
            </w:r>
            <w:r w:rsidRPr="001B1050">
              <w:rPr>
                <w:sz w:val="20"/>
                <w:szCs w:val="20"/>
              </w:rPr>
              <w:t>overuse</w:t>
            </w:r>
            <w:r w:rsidR="00352F41" w:rsidRPr="001B1050">
              <w:rPr>
                <w:sz w:val="20"/>
                <w:szCs w:val="20"/>
              </w:rPr>
              <w:t xml:space="preserve"> </w:t>
            </w:r>
            <w:r w:rsidRPr="001B1050">
              <w:rPr>
                <w:sz w:val="20"/>
                <w:szCs w:val="20"/>
              </w:rPr>
              <w:t>of</w:t>
            </w:r>
            <w:r w:rsidR="00352F41" w:rsidRPr="001B1050">
              <w:rPr>
                <w:sz w:val="20"/>
                <w:szCs w:val="20"/>
              </w:rPr>
              <w:t xml:space="preserve"> </w:t>
            </w:r>
            <w:r w:rsidRPr="001B1050">
              <w:rPr>
                <w:sz w:val="20"/>
                <w:szCs w:val="20"/>
              </w:rPr>
              <w:t>books</w:t>
            </w:r>
            <w:r w:rsidR="00352F41" w:rsidRPr="001B1050">
              <w:rPr>
                <w:sz w:val="20"/>
                <w:szCs w:val="20"/>
              </w:rPr>
              <w:t xml:space="preserve"> </w:t>
            </w:r>
            <w:r w:rsidRPr="001B1050">
              <w:rPr>
                <w:sz w:val="20"/>
                <w:szCs w:val="20"/>
              </w:rPr>
              <w:t>and</w:t>
            </w:r>
            <w:r w:rsidR="00352F41" w:rsidRPr="001B1050">
              <w:rPr>
                <w:sz w:val="20"/>
                <w:szCs w:val="20"/>
              </w:rPr>
              <w:t xml:space="preserve"> </w:t>
            </w:r>
            <w:r w:rsidRPr="001B1050">
              <w:rPr>
                <w:sz w:val="20"/>
                <w:szCs w:val="20"/>
              </w:rPr>
              <w:t>dissertations</w:t>
            </w:r>
            <w:r w:rsidR="00E21B23" w:rsidRPr="001B1050">
              <w:rPr>
                <w:sz w:val="20"/>
                <w:szCs w:val="20"/>
              </w:rPr>
              <w:t>.</w:t>
            </w:r>
          </w:p>
          <w:p w14:paraId="6701F928" w14:textId="2B14688B" w:rsidR="00E21B23" w:rsidRPr="001B1050" w:rsidRDefault="00CB08E5" w:rsidP="002F575A">
            <w:pPr>
              <w:spacing w:line="240" w:lineRule="auto"/>
              <w:ind w:firstLine="0"/>
              <w:jc w:val="left"/>
              <w:rPr>
                <w:sz w:val="20"/>
                <w:szCs w:val="20"/>
              </w:rPr>
            </w:pPr>
            <w:r w:rsidRPr="001B1050">
              <w:rPr>
                <w:b/>
                <w:sz w:val="20"/>
                <w:szCs w:val="20"/>
                <w:u w:val="single"/>
              </w:rPr>
              <w:t>Books:</w:t>
            </w:r>
            <w:r w:rsidR="00352F41" w:rsidRPr="001B1050">
              <w:rPr>
                <w:sz w:val="20"/>
                <w:szCs w:val="20"/>
              </w:rPr>
              <w:t xml:space="preserve"> </w:t>
            </w:r>
            <w:r w:rsidR="002F575A" w:rsidRPr="001B1050">
              <w:rPr>
                <w:sz w:val="20"/>
                <w:szCs w:val="20"/>
              </w:rPr>
              <w:t>Recommend a m</w:t>
            </w:r>
            <w:r w:rsidRPr="001B1050">
              <w:rPr>
                <w:sz w:val="20"/>
                <w:szCs w:val="20"/>
              </w:rPr>
              <w:t>aximum</w:t>
            </w:r>
            <w:r w:rsidR="00352F41" w:rsidRPr="001B1050">
              <w:rPr>
                <w:sz w:val="20"/>
                <w:szCs w:val="20"/>
              </w:rPr>
              <w:t xml:space="preserve"> </w:t>
            </w:r>
            <w:r w:rsidRPr="001B1050">
              <w:rPr>
                <w:sz w:val="20"/>
                <w:szCs w:val="20"/>
              </w:rPr>
              <w:t>of</w:t>
            </w:r>
            <w:r w:rsidR="00352F41" w:rsidRPr="001B1050">
              <w:rPr>
                <w:sz w:val="20"/>
                <w:szCs w:val="20"/>
              </w:rPr>
              <w:t xml:space="preserve"> </w:t>
            </w:r>
            <w:r w:rsidRPr="001B1050">
              <w:rPr>
                <w:sz w:val="20"/>
                <w:szCs w:val="20"/>
              </w:rPr>
              <w:t>10</w:t>
            </w:r>
            <w:r w:rsidR="00352F41" w:rsidRPr="001B1050">
              <w:rPr>
                <w:sz w:val="20"/>
                <w:szCs w:val="20"/>
              </w:rPr>
              <w:t xml:space="preserve"> </w:t>
            </w:r>
            <w:r w:rsidRPr="001B1050">
              <w:rPr>
                <w:sz w:val="20"/>
                <w:szCs w:val="20"/>
              </w:rPr>
              <w:t>scholarly</w:t>
            </w:r>
            <w:r w:rsidR="00352F41" w:rsidRPr="001B1050">
              <w:rPr>
                <w:sz w:val="20"/>
                <w:szCs w:val="20"/>
              </w:rPr>
              <w:t xml:space="preserve"> </w:t>
            </w:r>
            <w:r w:rsidRPr="001B1050">
              <w:rPr>
                <w:sz w:val="20"/>
                <w:szCs w:val="20"/>
              </w:rPr>
              <w:t>books</w:t>
            </w:r>
            <w:r w:rsidR="00352F41" w:rsidRPr="001B1050">
              <w:rPr>
                <w:sz w:val="20"/>
                <w:szCs w:val="20"/>
              </w:rPr>
              <w:t xml:space="preserve"> </w:t>
            </w:r>
            <w:r w:rsidRPr="001B1050">
              <w:rPr>
                <w:sz w:val="20"/>
                <w:szCs w:val="20"/>
              </w:rPr>
              <w:t>that</w:t>
            </w:r>
            <w:r w:rsidR="00352F41" w:rsidRPr="001B1050">
              <w:rPr>
                <w:sz w:val="20"/>
                <w:szCs w:val="20"/>
              </w:rPr>
              <w:t xml:space="preserve"> </w:t>
            </w:r>
            <w:r w:rsidRPr="001B1050">
              <w:rPr>
                <w:sz w:val="20"/>
                <w:szCs w:val="20"/>
              </w:rPr>
              <w:t>present</w:t>
            </w:r>
            <w:r w:rsidR="00352F41" w:rsidRPr="001B1050">
              <w:rPr>
                <w:sz w:val="20"/>
                <w:szCs w:val="20"/>
              </w:rPr>
              <w:t xml:space="preserve"> </w:t>
            </w:r>
            <w:r w:rsidRPr="001B1050">
              <w:rPr>
                <w:sz w:val="20"/>
                <w:szCs w:val="20"/>
              </w:rPr>
              <w:t>cutting</w:t>
            </w:r>
            <w:r w:rsidR="00352F41" w:rsidRPr="001B1050">
              <w:rPr>
                <w:sz w:val="20"/>
                <w:szCs w:val="20"/>
              </w:rPr>
              <w:t xml:space="preserve"> </w:t>
            </w:r>
            <w:r w:rsidRPr="001B1050">
              <w:rPr>
                <w:sz w:val="20"/>
                <w:szCs w:val="20"/>
              </w:rPr>
              <w:t>edge</w:t>
            </w:r>
            <w:r w:rsidR="00352F41" w:rsidRPr="001B1050">
              <w:rPr>
                <w:sz w:val="20"/>
                <w:szCs w:val="20"/>
              </w:rPr>
              <w:t xml:space="preserve"> </w:t>
            </w:r>
            <w:r w:rsidRPr="001B1050">
              <w:rPr>
                <w:sz w:val="20"/>
                <w:szCs w:val="20"/>
              </w:rPr>
              <w:t>views</w:t>
            </w:r>
            <w:r w:rsidR="00352F41" w:rsidRPr="001B1050">
              <w:rPr>
                <w:sz w:val="20"/>
                <w:szCs w:val="20"/>
              </w:rPr>
              <w:t xml:space="preserve"> </w:t>
            </w:r>
            <w:r w:rsidRPr="001B1050">
              <w:rPr>
                <w:sz w:val="20"/>
                <w:szCs w:val="20"/>
              </w:rPr>
              <w:t>on</w:t>
            </w:r>
            <w:r w:rsidR="00352F41" w:rsidRPr="001B1050">
              <w:rPr>
                <w:sz w:val="20"/>
                <w:szCs w:val="20"/>
              </w:rPr>
              <w:t xml:space="preserve"> </w:t>
            </w:r>
            <w:r w:rsidRPr="001B1050">
              <w:rPr>
                <w:sz w:val="20"/>
                <w:szCs w:val="20"/>
              </w:rPr>
              <w:t>a</w:t>
            </w:r>
            <w:r w:rsidR="00352F41" w:rsidRPr="001B1050">
              <w:rPr>
                <w:sz w:val="20"/>
                <w:szCs w:val="20"/>
              </w:rPr>
              <w:t xml:space="preserve"> </w:t>
            </w:r>
            <w:r w:rsidRPr="001B1050">
              <w:rPr>
                <w:sz w:val="20"/>
                <w:szCs w:val="20"/>
              </w:rPr>
              <w:t>topic,</w:t>
            </w:r>
            <w:r w:rsidR="00352F41" w:rsidRPr="001B1050">
              <w:rPr>
                <w:sz w:val="20"/>
                <w:szCs w:val="20"/>
              </w:rPr>
              <w:t xml:space="preserve"> </w:t>
            </w:r>
            <w:r w:rsidRPr="001B1050">
              <w:rPr>
                <w:sz w:val="20"/>
                <w:szCs w:val="20"/>
              </w:rPr>
              <w:t>are</w:t>
            </w:r>
            <w:r w:rsidR="00352F41" w:rsidRPr="001B1050">
              <w:rPr>
                <w:sz w:val="20"/>
                <w:szCs w:val="20"/>
              </w:rPr>
              <w:t xml:space="preserve"> </w:t>
            </w:r>
            <w:r w:rsidRPr="001B1050">
              <w:rPr>
                <w:sz w:val="20"/>
                <w:szCs w:val="20"/>
              </w:rPr>
              <w:t>research</w:t>
            </w:r>
            <w:r w:rsidR="00352F41" w:rsidRPr="001B1050">
              <w:rPr>
                <w:sz w:val="20"/>
                <w:szCs w:val="20"/>
              </w:rPr>
              <w:t xml:space="preserve"> </w:t>
            </w:r>
            <w:r w:rsidRPr="001B1050">
              <w:rPr>
                <w:sz w:val="20"/>
                <w:szCs w:val="20"/>
              </w:rPr>
              <w:t>based,</w:t>
            </w:r>
            <w:r w:rsidR="00352F41" w:rsidRPr="001B1050">
              <w:rPr>
                <w:sz w:val="20"/>
                <w:szCs w:val="20"/>
              </w:rPr>
              <w:t xml:space="preserve"> </w:t>
            </w:r>
            <w:r w:rsidRPr="001B1050">
              <w:rPr>
                <w:sz w:val="20"/>
                <w:szCs w:val="20"/>
              </w:rPr>
              <w:t>or</w:t>
            </w:r>
            <w:r w:rsidR="00352F41" w:rsidRPr="001B1050">
              <w:rPr>
                <w:sz w:val="20"/>
                <w:szCs w:val="20"/>
              </w:rPr>
              <w:t xml:space="preserve"> </w:t>
            </w:r>
            <w:r w:rsidRPr="001B1050">
              <w:rPr>
                <w:sz w:val="20"/>
                <w:szCs w:val="20"/>
              </w:rPr>
              <w:t>are</w:t>
            </w:r>
            <w:r w:rsidR="00352F41" w:rsidRPr="001B1050">
              <w:rPr>
                <w:sz w:val="20"/>
                <w:szCs w:val="20"/>
              </w:rPr>
              <w:t xml:space="preserve"> </w:t>
            </w:r>
            <w:r w:rsidRPr="001B1050">
              <w:rPr>
                <w:sz w:val="20"/>
                <w:szCs w:val="20"/>
              </w:rPr>
              <w:t>seminal</w:t>
            </w:r>
            <w:r w:rsidR="00352F41" w:rsidRPr="001B1050">
              <w:rPr>
                <w:sz w:val="20"/>
                <w:szCs w:val="20"/>
              </w:rPr>
              <w:t xml:space="preserve"> </w:t>
            </w:r>
            <w:r w:rsidRPr="001B1050">
              <w:rPr>
                <w:sz w:val="20"/>
                <w:szCs w:val="20"/>
              </w:rPr>
              <w:t>works</w:t>
            </w:r>
            <w:r w:rsidR="00E21B23" w:rsidRPr="001B1050">
              <w:rPr>
                <w:sz w:val="20"/>
                <w:szCs w:val="20"/>
              </w:rPr>
              <w:t>.</w:t>
            </w:r>
            <w:r w:rsidR="001575DC" w:rsidRPr="001B1050">
              <w:rPr>
                <w:sz w:val="20"/>
                <w:szCs w:val="20"/>
              </w:rPr>
              <w:t xml:space="preserve"> </w:t>
            </w:r>
            <w:r w:rsidR="001575DC" w:rsidRPr="001B1050">
              <w:rPr>
                <w:i/>
                <w:sz w:val="20"/>
                <w:szCs w:val="20"/>
              </w:rPr>
              <w:t>Note: when a book is cited this implies the learner has read the entire book.</w:t>
            </w:r>
          </w:p>
          <w:p w14:paraId="6281B01C" w14:textId="7AFDEF6A" w:rsidR="00CB08E5" w:rsidRPr="001B1050" w:rsidRDefault="00CB08E5" w:rsidP="002F575A">
            <w:pPr>
              <w:spacing w:line="240" w:lineRule="auto"/>
              <w:ind w:firstLine="0"/>
              <w:jc w:val="left"/>
              <w:rPr>
                <w:sz w:val="20"/>
                <w:szCs w:val="20"/>
              </w:rPr>
            </w:pPr>
            <w:r w:rsidRPr="001B1050">
              <w:rPr>
                <w:b/>
                <w:sz w:val="20"/>
                <w:szCs w:val="20"/>
                <w:u w:val="single"/>
              </w:rPr>
              <w:t>Dissertations:</w:t>
            </w:r>
            <w:r w:rsidR="00352F41" w:rsidRPr="001B1050">
              <w:rPr>
                <w:sz w:val="20"/>
                <w:szCs w:val="20"/>
              </w:rPr>
              <w:t xml:space="preserve"> </w:t>
            </w:r>
            <w:r w:rsidR="002F575A" w:rsidRPr="001B1050">
              <w:rPr>
                <w:sz w:val="20"/>
                <w:szCs w:val="20"/>
              </w:rPr>
              <w:t>Recommend a m</w:t>
            </w:r>
            <w:r w:rsidRPr="001B1050">
              <w:rPr>
                <w:sz w:val="20"/>
                <w:szCs w:val="20"/>
              </w:rPr>
              <w:t>aximum</w:t>
            </w:r>
            <w:r w:rsidR="00352F41" w:rsidRPr="001B1050">
              <w:rPr>
                <w:sz w:val="20"/>
                <w:szCs w:val="20"/>
              </w:rPr>
              <w:t xml:space="preserve"> </w:t>
            </w:r>
            <w:r w:rsidRPr="001B1050">
              <w:rPr>
                <w:sz w:val="20"/>
                <w:szCs w:val="20"/>
              </w:rPr>
              <w:t>of</w:t>
            </w:r>
            <w:r w:rsidR="00352F41" w:rsidRPr="001B1050">
              <w:rPr>
                <w:sz w:val="20"/>
                <w:szCs w:val="20"/>
              </w:rPr>
              <w:t xml:space="preserve"> </w:t>
            </w:r>
            <w:r w:rsidRPr="001B1050">
              <w:rPr>
                <w:sz w:val="20"/>
                <w:szCs w:val="20"/>
              </w:rPr>
              <w:t>5</w:t>
            </w:r>
            <w:r w:rsidR="00352F41" w:rsidRPr="001B1050">
              <w:rPr>
                <w:sz w:val="20"/>
                <w:szCs w:val="20"/>
              </w:rPr>
              <w:t xml:space="preserve"> </w:t>
            </w:r>
            <w:r w:rsidRPr="001B1050">
              <w:rPr>
                <w:sz w:val="20"/>
                <w:szCs w:val="20"/>
              </w:rPr>
              <w:t>published</w:t>
            </w:r>
            <w:r w:rsidR="00352F41" w:rsidRPr="001B1050">
              <w:rPr>
                <w:sz w:val="20"/>
                <w:szCs w:val="20"/>
              </w:rPr>
              <w:t xml:space="preserve"> </w:t>
            </w:r>
            <w:r w:rsidRPr="001B1050">
              <w:rPr>
                <w:sz w:val="20"/>
                <w:szCs w:val="20"/>
              </w:rPr>
              <w:t>dissertations.</w:t>
            </w:r>
            <w:r w:rsidR="001575DC" w:rsidRPr="001B1050">
              <w:rPr>
                <w:sz w:val="20"/>
                <w:szCs w:val="20"/>
              </w:rPr>
              <w:t xml:space="preserve"> </w:t>
            </w:r>
            <w:r w:rsidR="001575DC" w:rsidRPr="001B1050">
              <w:rPr>
                <w:i/>
                <w:sz w:val="20"/>
                <w:szCs w:val="20"/>
              </w:rPr>
              <w:t>Note: dissertations are not considered peer -reviewed; and therefore, should be cited judiciously.</w:t>
            </w:r>
          </w:p>
        </w:tc>
        <w:tc>
          <w:tcPr>
            <w:tcW w:w="1106" w:type="dxa"/>
          </w:tcPr>
          <w:p w14:paraId="244E059B" w14:textId="7AAB265D" w:rsidR="00CB08E5" w:rsidRPr="001B1050" w:rsidRDefault="002E7F3A" w:rsidP="00CB08E5">
            <w:pPr>
              <w:spacing w:afterLines="40" w:after="96" w:line="240" w:lineRule="auto"/>
              <w:ind w:firstLine="0"/>
              <w:jc w:val="left"/>
              <w:rPr>
                <w:sz w:val="20"/>
              </w:rPr>
            </w:pPr>
            <w:r w:rsidRPr="001B1050">
              <w:rPr>
                <w:sz w:val="20"/>
              </w:rPr>
              <w:t>2</w:t>
            </w:r>
          </w:p>
        </w:tc>
        <w:tc>
          <w:tcPr>
            <w:tcW w:w="990" w:type="dxa"/>
          </w:tcPr>
          <w:p w14:paraId="6039C035" w14:textId="0B111700" w:rsidR="00CB08E5" w:rsidRPr="001B1050" w:rsidRDefault="00E0130B" w:rsidP="00CB08E5">
            <w:pPr>
              <w:spacing w:afterLines="40" w:after="96" w:line="240" w:lineRule="auto"/>
              <w:ind w:firstLine="0"/>
              <w:jc w:val="left"/>
              <w:rPr>
                <w:sz w:val="20"/>
              </w:rPr>
            </w:pPr>
            <w:r w:rsidRPr="001B1050">
              <w:rPr>
                <w:sz w:val="20"/>
              </w:rPr>
              <w:t>2</w:t>
            </w:r>
          </w:p>
        </w:tc>
        <w:tc>
          <w:tcPr>
            <w:tcW w:w="1440" w:type="dxa"/>
          </w:tcPr>
          <w:p w14:paraId="228F943C" w14:textId="77777777" w:rsidR="00CB08E5" w:rsidRPr="001B1050" w:rsidRDefault="00E261EE" w:rsidP="00CB08E5">
            <w:pPr>
              <w:autoSpaceDE w:val="0"/>
              <w:autoSpaceDN w:val="0"/>
              <w:adjustRightInd w:val="0"/>
              <w:spacing w:afterLines="40" w:after="96" w:line="240" w:lineRule="auto"/>
              <w:ind w:firstLine="0"/>
              <w:rPr>
                <w:b/>
                <w:sz w:val="20"/>
              </w:rPr>
            </w:pPr>
            <w:r w:rsidRPr="001B1050">
              <w:rPr>
                <w:b/>
                <w:sz w:val="20"/>
              </w:rPr>
              <w:t>X</w:t>
            </w:r>
          </w:p>
        </w:tc>
        <w:tc>
          <w:tcPr>
            <w:tcW w:w="1818" w:type="dxa"/>
          </w:tcPr>
          <w:p w14:paraId="7936999C" w14:textId="77777777" w:rsidR="00CB08E5" w:rsidRPr="001B1050" w:rsidRDefault="00014C8C" w:rsidP="00CB08E5">
            <w:pPr>
              <w:autoSpaceDE w:val="0"/>
              <w:autoSpaceDN w:val="0"/>
              <w:adjustRightInd w:val="0"/>
              <w:spacing w:afterLines="40" w:after="96" w:line="240" w:lineRule="auto"/>
              <w:ind w:firstLine="0"/>
              <w:rPr>
                <w:b/>
                <w:sz w:val="20"/>
              </w:rPr>
            </w:pPr>
            <w:r w:rsidRPr="001B1050">
              <w:rPr>
                <w:b/>
                <w:sz w:val="20"/>
              </w:rPr>
              <w:t>X</w:t>
            </w:r>
          </w:p>
        </w:tc>
      </w:tr>
      <w:tr w:rsidR="00CB08E5" w:rsidRPr="00E75F02" w14:paraId="64904F0E" w14:textId="77777777" w:rsidTr="005E4B61">
        <w:trPr>
          <w:trHeight w:val="653"/>
          <w:jc w:val="left"/>
        </w:trPr>
        <w:tc>
          <w:tcPr>
            <w:tcW w:w="3502" w:type="dxa"/>
          </w:tcPr>
          <w:p w14:paraId="7ECBEBE1" w14:textId="712C6C3F" w:rsidR="00CB08E5" w:rsidRPr="001B1050" w:rsidRDefault="00573747" w:rsidP="002F575A">
            <w:pPr>
              <w:spacing w:line="240" w:lineRule="auto"/>
              <w:ind w:firstLine="0"/>
              <w:jc w:val="left"/>
              <w:rPr>
                <w:sz w:val="20"/>
                <w:szCs w:val="20"/>
              </w:rPr>
            </w:pPr>
            <w:r w:rsidRPr="001B1050">
              <w:rPr>
                <w:sz w:val="20"/>
                <w:szCs w:val="20"/>
              </w:rPr>
              <w:t>Section is written in a way that is well structured, has a logical flow, uses correct paragraph structure, sentence structure, punctuation, and APA format</w:t>
            </w:r>
          </w:p>
        </w:tc>
        <w:tc>
          <w:tcPr>
            <w:tcW w:w="1106" w:type="dxa"/>
          </w:tcPr>
          <w:p w14:paraId="7025082D" w14:textId="12EBAB2F" w:rsidR="00CB08E5" w:rsidRPr="001B1050" w:rsidRDefault="002E7F3A" w:rsidP="00CB08E5">
            <w:pPr>
              <w:spacing w:afterLines="40" w:after="96" w:line="240" w:lineRule="auto"/>
              <w:ind w:firstLine="0"/>
              <w:jc w:val="left"/>
              <w:rPr>
                <w:sz w:val="20"/>
              </w:rPr>
            </w:pPr>
            <w:r w:rsidRPr="001B1050">
              <w:rPr>
                <w:sz w:val="20"/>
              </w:rPr>
              <w:t>2</w:t>
            </w:r>
          </w:p>
        </w:tc>
        <w:tc>
          <w:tcPr>
            <w:tcW w:w="990" w:type="dxa"/>
          </w:tcPr>
          <w:p w14:paraId="57B7A6D9" w14:textId="29AC167F" w:rsidR="00CB08E5" w:rsidRPr="001B1050" w:rsidRDefault="00E0130B" w:rsidP="00CB08E5">
            <w:pPr>
              <w:spacing w:afterLines="40" w:after="96" w:line="240" w:lineRule="auto"/>
              <w:ind w:firstLine="0"/>
              <w:jc w:val="left"/>
              <w:rPr>
                <w:sz w:val="20"/>
              </w:rPr>
            </w:pPr>
            <w:r w:rsidRPr="001B1050">
              <w:rPr>
                <w:sz w:val="20"/>
              </w:rPr>
              <w:t>2</w:t>
            </w:r>
          </w:p>
        </w:tc>
        <w:tc>
          <w:tcPr>
            <w:tcW w:w="1440" w:type="dxa"/>
          </w:tcPr>
          <w:p w14:paraId="3B88C074" w14:textId="77777777" w:rsidR="00CB08E5" w:rsidRPr="001B1050" w:rsidRDefault="00E261EE" w:rsidP="00CB08E5">
            <w:pPr>
              <w:autoSpaceDE w:val="0"/>
              <w:autoSpaceDN w:val="0"/>
              <w:adjustRightInd w:val="0"/>
              <w:spacing w:afterLines="40" w:after="96" w:line="240" w:lineRule="auto"/>
              <w:ind w:firstLine="0"/>
              <w:rPr>
                <w:b/>
                <w:sz w:val="20"/>
              </w:rPr>
            </w:pPr>
            <w:r w:rsidRPr="001B1050">
              <w:rPr>
                <w:b/>
                <w:sz w:val="20"/>
              </w:rPr>
              <w:t>X</w:t>
            </w:r>
          </w:p>
        </w:tc>
        <w:tc>
          <w:tcPr>
            <w:tcW w:w="1818" w:type="dxa"/>
          </w:tcPr>
          <w:p w14:paraId="084BF205" w14:textId="77777777" w:rsidR="00CB08E5" w:rsidRPr="001B1050" w:rsidRDefault="00014C8C" w:rsidP="00CB08E5">
            <w:pPr>
              <w:autoSpaceDE w:val="0"/>
              <w:autoSpaceDN w:val="0"/>
              <w:adjustRightInd w:val="0"/>
              <w:spacing w:afterLines="40" w:after="96" w:line="240" w:lineRule="auto"/>
              <w:ind w:firstLine="0"/>
              <w:rPr>
                <w:b/>
                <w:sz w:val="20"/>
              </w:rPr>
            </w:pPr>
            <w:r w:rsidRPr="001B1050">
              <w:rPr>
                <w:b/>
                <w:sz w:val="20"/>
              </w:rPr>
              <w:t>X</w:t>
            </w:r>
          </w:p>
        </w:tc>
      </w:tr>
      <w:tr w:rsidR="00CB08E5" w:rsidRPr="00E75F02" w14:paraId="2C497739" w14:textId="77777777" w:rsidTr="005E4B61">
        <w:trPr>
          <w:trHeight w:val="653"/>
          <w:jc w:val="left"/>
        </w:trPr>
        <w:tc>
          <w:tcPr>
            <w:tcW w:w="8856" w:type="dxa"/>
            <w:gridSpan w:val="5"/>
          </w:tcPr>
          <w:p w14:paraId="0F35B07E" w14:textId="4B655D90" w:rsidR="004E2F86" w:rsidRPr="001B1050" w:rsidRDefault="004E2F86" w:rsidP="004E2F86">
            <w:pPr>
              <w:spacing w:line="240" w:lineRule="auto"/>
              <w:ind w:firstLine="0"/>
              <w:jc w:val="left"/>
              <w:rPr>
                <w:b/>
                <w:sz w:val="20"/>
                <w:szCs w:val="20"/>
              </w:rPr>
            </w:pPr>
            <w:r w:rsidRPr="001B1050">
              <w:rPr>
                <w:b/>
                <w:sz w:val="20"/>
                <w:szCs w:val="20"/>
              </w:rPr>
              <w:lastRenderedPageBreak/>
              <w:t>*Score</w:t>
            </w:r>
            <w:r w:rsidR="00352F41" w:rsidRPr="001B1050">
              <w:rPr>
                <w:b/>
                <w:sz w:val="20"/>
                <w:szCs w:val="20"/>
              </w:rPr>
              <w:t xml:space="preserve"> </w:t>
            </w:r>
            <w:r w:rsidRPr="001B1050">
              <w:rPr>
                <w:b/>
                <w:sz w:val="20"/>
                <w:szCs w:val="20"/>
              </w:rPr>
              <w:t>each</w:t>
            </w:r>
            <w:r w:rsidR="00352F41" w:rsidRPr="001B1050">
              <w:rPr>
                <w:b/>
                <w:sz w:val="20"/>
                <w:szCs w:val="20"/>
              </w:rPr>
              <w:t xml:space="preserve"> </w:t>
            </w:r>
            <w:r w:rsidRPr="001B1050">
              <w:rPr>
                <w:b/>
                <w:sz w:val="20"/>
                <w:szCs w:val="20"/>
              </w:rPr>
              <w:t>requirement</w:t>
            </w:r>
            <w:r w:rsidR="00352F41" w:rsidRPr="001B1050">
              <w:rPr>
                <w:b/>
                <w:sz w:val="20"/>
                <w:szCs w:val="20"/>
              </w:rPr>
              <w:t xml:space="preserve"> </w:t>
            </w:r>
            <w:r w:rsidRPr="001B1050">
              <w:rPr>
                <w:b/>
                <w:sz w:val="20"/>
                <w:szCs w:val="20"/>
              </w:rPr>
              <w:t>listed</w:t>
            </w:r>
            <w:r w:rsidR="00352F41" w:rsidRPr="001B1050">
              <w:rPr>
                <w:b/>
                <w:sz w:val="20"/>
                <w:szCs w:val="20"/>
              </w:rPr>
              <w:t xml:space="preserve"> </w:t>
            </w:r>
            <w:r w:rsidRPr="001B1050">
              <w:rPr>
                <w:b/>
                <w:sz w:val="20"/>
                <w:szCs w:val="20"/>
              </w:rPr>
              <w:t>in</w:t>
            </w:r>
            <w:r w:rsidR="00352F41" w:rsidRPr="001B1050">
              <w:rPr>
                <w:b/>
                <w:sz w:val="20"/>
                <w:szCs w:val="20"/>
              </w:rPr>
              <w:t xml:space="preserve"> </w:t>
            </w:r>
            <w:r w:rsidRPr="001B1050">
              <w:rPr>
                <w:b/>
                <w:sz w:val="20"/>
                <w:szCs w:val="20"/>
              </w:rPr>
              <w:t>the</w:t>
            </w:r>
            <w:r w:rsidR="00352F41" w:rsidRPr="001B1050">
              <w:rPr>
                <w:b/>
                <w:sz w:val="20"/>
                <w:szCs w:val="20"/>
              </w:rPr>
              <w:t xml:space="preserve"> </w:t>
            </w:r>
            <w:r w:rsidRPr="001B1050">
              <w:rPr>
                <w:b/>
                <w:sz w:val="20"/>
                <w:szCs w:val="20"/>
              </w:rPr>
              <w:t>criteria</w:t>
            </w:r>
            <w:r w:rsidR="00352F41" w:rsidRPr="001B1050">
              <w:rPr>
                <w:b/>
                <w:sz w:val="20"/>
                <w:szCs w:val="20"/>
              </w:rPr>
              <w:t xml:space="preserve"> </w:t>
            </w:r>
            <w:r w:rsidRPr="001B1050">
              <w:rPr>
                <w:b/>
                <w:sz w:val="20"/>
                <w:szCs w:val="20"/>
              </w:rPr>
              <w:t>table</w:t>
            </w:r>
            <w:r w:rsidR="00352F41" w:rsidRPr="001B1050">
              <w:rPr>
                <w:b/>
                <w:sz w:val="20"/>
                <w:szCs w:val="20"/>
              </w:rPr>
              <w:t xml:space="preserve"> </w:t>
            </w:r>
            <w:r w:rsidRPr="001B1050">
              <w:rPr>
                <w:b/>
                <w:sz w:val="20"/>
                <w:szCs w:val="20"/>
              </w:rPr>
              <w:t>using</w:t>
            </w:r>
            <w:r w:rsidR="00352F41" w:rsidRPr="001B1050">
              <w:rPr>
                <w:b/>
                <w:sz w:val="20"/>
                <w:szCs w:val="20"/>
              </w:rPr>
              <w:t xml:space="preserve"> </w:t>
            </w:r>
            <w:r w:rsidRPr="001B1050">
              <w:rPr>
                <w:b/>
                <w:sz w:val="20"/>
                <w:szCs w:val="20"/>
              </w:rPr>
              <w:t>the</w:t>
            </w:r>
            <w:r w:rsidR="00352F41" w:rsidRPr="001B1050">
              <w:rPr>
                <w:b/>
                <w:sz w:val="20"/>
                <w:szCs w:val="20"/>
              </w:rPr>
              <w:t xml:space="preserve"> </w:t>
            </w:r>
            <w:r w:rsidRPr="001B1050">
              <w:rPr>
                <w:b/>
                <w:sz w:val="20"/>
                <w:szCs w:val="20"/>
              </w:rPr>
              <w:t>following</w:t>
            </w:r>
            <w:r w:rsidR="00352F41" w:rsidRPr="001B1050">
              <w:rPr>
                <w:b/>
                <w:sz w:val="20"/>
                <w:szCs w:val="20"/>
              </w:rPr>
              <w:t xml:space="preserve"> </w:t>
            </w:r>
            <w:r w:rsidRPr="001B1050">
              <w:rPr>
                <w:b/>
                <w:sz w:val="20"/>
                <w:szCs w:val="20"/>
              </w:rPr>
              <w:t>scale:</w:t>
            </w:r>
          </w:p>
          <w:p w14:paraId="19C0948A" w14:textId="4A9CA3FC" w:rsidR="004E2F86" w:rsidRPr="001B1050" w:rsidRDefault="004E2F86" w:rsidP="001449EF">
            <w:pPr>
              <w:spacing w:line="240" w:lineRule="auto"/>
              <w:ind w:firstLine="0"/>
              <w:jc w:val="left"/>
              <w:rPr>
                <w:sz w:val="20"/>
                <w:szCs w:val="20"/>
              </w:rPr>
            </w:pPr>
            <w:r w:rsidRPr="001B1050">
              <w:rPr>
                <w:sz w:val="20"/>
                <w:szCs w:val="20"/>
              </w:rPr>
              <w:t>0</w:t>
            </w:r>
            <w:r w:rsidR="00352F41" w:rsidRPr="001B1050">
              <w:rPr>
                <w:sz w:val="20"/>
                <w:szCs w:val="20"/>
              </w:rPr>
              <w:t xml:space="preserve"> </w:t>
            </w:r>
            <w:r w:rsidRPr="001B1050">
              <w:rPr>
                <w:sz w:val="20"/>
                <w:szCs w:val="20"/>
              </w:rPr>
              <w:t>=</w:t>
            </w:r>
            <w:r w:rsidR="00352F41" w:rsidRPr="001B1050">
              <w:rPr>
                <w:sz w:val="20"/>
                <w:szCs w:val="20"/>
              </w:rPr>
              <w:t xml:space="preserve"> </w:t>
            </w:r>
            <w:r w:rsidRPr="001B1050">
              <w:rPr>
                <w:sz w:val="20"/>
                <w:szCs w:val="20"/>
              </w:rPr>
              <w:t>Item</w:t>
            </w:r>
            <w:r w:rsidR="00352F41" w:rsidRPr="001B1050">
              <w:rPr>
                <w:sz w:val="20"/>
                <w:szCs w:val="20"/>
              </w:rPr>
              <w:t xml:space="preserve"> </w:t>
            </w:r>
            <w:r w:rsidRPr="001B1050">
              <w:rPr>
                <w:sz w:val="20"/>
                <w:szCs w:val="20"/>
              </w:rPr>
              <w:t>Not</w:t>
            </w:r>
            <w:r w:rsidR="00352F41" w:rsidRPr="001B1050">
              <w:rPr>
                <w:sz w:val="20"/>
                <w:szCs w:val="20"/>
              </w:rPr>
              <w:t xml:space="preserve"> </w:t>
            </w:r>
            <w:r w:rsidRPr="001B1050">
              <w:rPr>
                <w:sz w:val="20"/>
                <w:szCs w:val="20"/>
              </w:rPr>
              <w:t>Present</w:t>
            </w:r>
            <w:r w:rsidR="00352F41" w:rsidRPr="001B1050">
              <w:rPr>
                <w:sz w:val="20"/>
                <w:szCs w:val="20"/>
              </w:rPr>
              <w:t xml:space="preserve"> </w:t>
            </w:r>
            <w:r w:rsidRPr="001B1050">
              <w:rPr>
                <w:sz w:val="20"/>
                <w:szCs w:val="20"/>
              </w:rPr>
              <w:t>or</w:t>
            </w:r>
            <w:r w:rsidR="00352F41" w:rsidRPr="001B1050">
              <w:rPr>
                <w:sz w:val="20"/>
                <w:szCs w:val="20"/>
              </w:rPr>
              <w:t xml:space="preserve"> </w:t>
            </w:r>
            <w:r w:rsidRPr="001B1050">
              <w:rPr>
                <w:sz w:val="20"/>
                <w:szCs w:val="20"/>
              </w:rPr>
              <w:t>Unacceptable.</w:t>
            </w:r>
            <w:r w:rsidR="00352F41" w:rsidRPr="001B1050">
              <w:rPr>
                <w:sz w:val="20"/>
                <w:szCs w:val="20"/>
              </w:rPr>
              <w:t xml:space="preserve"> </w:t>
            </w:r>
            <w:r w:rsidRPr="001B1050">
              <w:rPr>
                <w:sz w:val="20"/>
                <w:szCs w:val="20"/>
              </w:rPr>
              <w:t>Substantial</w:t>
            </w:r>
            <w:r w:rsidR="00352F41" w:rsidRPr="001B1050">
              <w:rPr>
                <w:sz w:val="20"/>
                <w:szCs w:val="20"/>
              </w:rPr>
              <w:t xml:space="preserve"> </w:t>
            </w:r>
            <w:r w:rsidRPr="001B1050">
              <w:rPr>
                <w:sz w:val="20"/>
                <w:szCs w:val="20"/>
              </w:rPr>
              <w:t>Revisions</w:t>
            </w:r>
            <w:r w:rsidR="00352F41" w:rsidRPr="001B1050">
              <w:rPr>
                <w:sz w:val="20"/>
                <w:szCs w:val="20"/>
              </w:rPr>
              <w:t xml:space="preserve"> </w:t>
            </w:r>
            <w:r w:rsidRPr="001B1050">
              <w:rPr>
                <w:sz w:val="20"/>
                <w:szCs w:val="20"/>
              </w:rPr>
              <w:t>are</w:t>
            </w:r>
            <w:r w:rsidR="00352F41" w:rsidRPr="001B1050">
              <w:rPr>
                <w:sz w:val="20"/>
                <w:szCs w:val="20"/>
              </w:rPr>
              <w:t xml:space="preserve"> </w:t>
            </w:r>
            <w:r w:rsidRPr="001B1050">
              <w:rPr>
                <w:sz w:val="20"/>
                <w:szCs w:val="20"/>
              </w:rPr>
              <w:t>Required.</w:t>
            </w:r>
          </w:p>
          <w:p w14:paraId="0C0F1F8B" w14:textId="093A9833" w:rsidR="004E2F86" w:rsidRPr="001B1050" w:rsidRDefault="004E2F86" w:rsidP="001449EF">
            <w:pPr>
              <w:spacing w:line="240" w:lineRule="auto"/>
              <w:ind w:firstLine="0"/>
              <w:jc w:val="left"/>
              <w:rPr>
                <w:sz w:val="20"/>
                <w:szCs w:val="20"/>
              </w:rPr>
            </w:pPr>
            <w:r w:rsidRPr="001B1050">
              <w:rPr>
                <w:sz w:val="20"/>
                <w:szCs w:val="20"/>
              </w:rPr>
              <w:t>1</w:t>
            </w:r>
            <w:r w:rsidR="00352F41" w:rsidRPr="001B1050">
              <w:rPr>
                <w:sz w:val="20"/>
                <w:szCs w:val="20"/>
              </w:rPr>
              <w:t xml:space="preserve"> </w:t>
            </w:r>
            <w:r w:rsidRPr="001B1050">
              <w:rPr>
                <w:sz w:val="20"/>
                <w:szCs w:val="20"/>
              </w:rPr>
              <w:t>=</w:t>
            </w:r>
            <w:r w:rsidR="00352F41" w:rsidRPr="001B1050">
              <w:rPr>
                <w:sz w:val="20"/>
                <w:szCs w:val="20"/>
              </w:rPr>
              <w:t xml:space="preserve"> </w:t>
            </w:r>
            <w:r w:rsidRPr="001B1050">
              <w:rPr>
                <w:sz w:val="20"/>
                <w:szCs w:val="20"/>
              </w:rPr>
              <w:t>Item</w:t>
            </w:r>
            <w:r w:rsidR="00352F41" w:rsidRPr="001B1050">
              <w:rPr>
                <w:sz w:val="20"/>
                <w:szCs w:val="20"/>
              </w:rPr>
              <w:t xml:space="preserve"> </w:t>
            </w:r>
            <w:r w:rsidRPr="001B1050">
              <w:rPr>
                <w:sz w:val="20"/>
                <w:szCs w:val="20"/>
              </w:rPr>
              <w:t>is</w:t>
            </w:r>
            <w:r w:rsidR="00352F41" w:rsidRPr="001B1050">
              <w:rPr>
                <w:sz w:val="20"/>
                <w:szCs w:val="20"/>
              </w:rPr>
              <w:t xml:space="preserve"> </w:t>
            </w:r>
            <w:r w:rsidRPr="001B1050">
              <w:rPr>
                <w:sz w:val="20"/>
                <w:szCs w:val="20"/>
              </w:rPr>
              <w:t>Present.</w:t>
            </w:r>
            <w:r w:rsidR="00352F41" w:rsidRPr="001B1050">
              <w:rPr>
                <w:sz w:val="20"/>
                <w:szCs w:val="20"/>
              </w:rPr>
              <w:t xml:space="preserve"> </w:t>
            </w:r>
            <w:r w:rsidRPr="001B1050">
              <w:rPr>
                <w:sz w:val="20"/>
                <w:szCs w:val="20"/>
              </w:rPr>
              <w:t>Does</w:t>
            </w:r>
            <w:r w:rsidR="00352F41" w:rsidRPr="001B1050">
              <w:rPr>
                <w:sz w:val="20"/>
                <w:szCs w:val="20"/>
              </w:rPr>
              <w:t xml:space="preserve"> </w:t>
            </w:r>
            <w:r w:rsidRPr="001B1050">
              <w:rPr>
                <w:sz w:val="20"/>
                <w:szCs w:val="20"/>
              </w:rPr>
              <w:t>Not</w:t>
            </w:r>
            <w:r w:rsidR="00352F41" w:rsidRPr="001B1050">
              <w:rPr>
                <w:sz w:val="20"/>
                <w:szCs w:val="20"/>
              </w:rPr>
              <w:t xml:space="preserve"> </w:t>
            </w:r>
            <w:r w:rsidRPr="001B1050">
              <w:rPr>
                <w:sz w:val="20"/>
                <w:szCs w:val="20"/>
              </w:rPr>
              <w:t>Meet</w:t>
            </w:r>
            <w:r w:rsidR="00352F41" w:rsidRPr="001B1050">
              <w:rPr>
                <w:sz w:val="20"/>
                <w:szCs w:val="20"/>
              </w:rPr>
              <w:t xml:space="preserve"> </w:t>
            </w:r>
            <w:r w:rsidRPr="001B1050">
              <w:rPr>
                <w:sz w:val="20"/>
                <w:szCs w:val="20"/>
              </w:rPr>
              <w:t>Expectations.</w:t>
            </w:r>
            <w:r w:rsidR="00352F41" w:rsidRPr="001B1050">
              <w:rPr>
                <w:sz w:val="20"/>
                <w:szCs w:val="20"/>
              </w:rPr>
              <w:t xml:space="preserve"> </w:t>
            </w:r>
            <w:r w:rsidRPr="001B1050">
              <w:rPr>
                <w:sz w:val="20"/>
                <w:szCs w:val="20"/>
              </w:rPr>
              <w:t>Revisions</w:t>
            </w:r>
            <w:r w:rsidR="00352F41" w:rsidRPr="001B1050">
              <w:rPr>
                <w:sz w:val="20"/>
                <w:szCs w:val="20"/>
              </w:rPr>
              <w:t xml:space="preserve"> </w:t>
            </w:r>
            <w:r w:rsidRPr="001B1050">
              <w:rPr>
                <w:sz w:val="20"/>
                <w:szCs w:val="20"/>
              </w:rPr>
              <w:t>are</w:t>
            </w:r>
            <w:r w:rsidR="00352F41" w:rsidRPr="001B1050">
              <w:rPr>
                <w:sz w:val="20"/>
                <w:szCs w:val="20"/>
              </w:rPr>
              <w:t xml:space="preserve"> </w:t>
            </w:r>
            <w:r w:rsidRPr="001B1050">
              <w:rPr>
                <w:sz w:val="20"/>
                <w:szCs w:val="20"/>
              </w:rPr>
              <w:t>Required.</w:t>
            </w:r>
          </w:p>
          <w:p w14:paraId="5ACC5704" w14:textId="77411938" w:rsidR="00E21B23" w:rsidRPr="001B1050" w:rsidRDefault="004E2F86" w:rsidP="001449EF">
            <w:pPr>
              <w:spacing w:line="240" w:lineRule="auto"/>
              <w:ind w:firstLine="0"/>
              <w:jc w:val="left"/>
              <w:rPr>
                <w:sz w:val="20"/>
                <w:szCs w:val="20"/>
              </w:rPr>
            </w:pPr>
            <w:r w:rsidRPr="001B1050">
              <w:rPr>
                <w:sz w:val="20"/>
                <w:szCs w:val="20"/>
              </w:rPr>
              <w:t>2</w:t>
            </w:r>
            <w:r w:rsidR="00352F41" w:rsidRPr="001B1050">
              <w:rPr>
                <w:sz w:val="20"/>
                <w:szCs w:val="20"/>
              </w:rPr>
              <w:t xml:space="preserve"> </w:t>
            </w:r>
            <w:r w:rsidRPr="001B1050">
              <w:rPr>
                <w:sz w:val="20"/>
                <w:szCs w:val="20"/>
              </w:rPr>
              <w:t>=</w:t>
            </w:r>
            <w:r w:rsidR="00352F41" w:rsidRPr="001B1050">
              <w:rPr>
                <w:sz w:val="20"/>
                <w:szCs w:val="20"/>
              </w:rPr>
              <w:t xml:space="preserve"> </w:t>
            </w:r>
            <w:r w:rsidRPr="001B1050">
              <w:rPr>
                <w:sz w:val="20"/>
                <w:szCs w:val="20"/>
              </w:rPr>
              <w:t>Item</w:t>
            </w:r>
            <w:r w:rsidR="00352F41" w:rsidRPr="001B1050">
              <w:rPr>
                <w:sz w:val="20"/>
                <w:szCs w:val="20"/>
              </w:rPr>
              <w:t xml:space="preserve"> </w:t>
            </w:r>
            <w:r w:rsidRPr="001B1050">
              <w:rPr>
                <w:sz w:val="20"/>
                <w:szCs w:val="20"/>
              </w:rPr>
              <w:t>is</w:t>
            </w:r>
            <w:r w:rsidR="00352F41" w:rsidRPr="001B1050">
              <w:rPr>
                <w:sz w:val="20"/>
                <w:szCs w:val="20"/>
              </w:rPr>
              <w:t xml:space="preserve"> </w:t>
            </w:r>
            <w:r w:rsidRPr="001B1050">
              <w:rPr>
                <w:sz w:val="20"/>
                <w:szCs w:val="20"/>
              </w:rPr>
              <w:t>Acceptable.</w:t>
            </w:r>
            <w:r w:rsidR="00352F41" w:rsidRPr="001B1050">
              <w:rPr>
                <w:sz w:val="20"/>
                <w:szCs w:val="20"/>
              </w:rPr>
              <w:t xml:space="preserve"> </w:t>
            </w:r>
            <w:r w:rsidRPr="001B1050">
              <w:rPr>
                <w:sz w:val="20"/>
                <w:szCs w:val="20"/>
              </w:rPr>
              <w:t>Meets</w:t>
            </w:r>
            <w:r w:rsidR="00352F41" w:rsidRPr="001B1050">
              <w:rPr>
                <w:sz w:val="20"/>
                <w:szCs w:val="20"/>
              </w:rPr>
              <w:t xml:space="preserve"> </w:t>
            </w:r>
            <w:r w:rsidRPr="001B1050">
              <w:rPr>
                <w:sz w:val="20"/>
                <w:szCs w:val="20"/>
              </w:rPr>
              <w:t>Expectations.</w:t>
            </w:r>
            <w:r w:rsidR="00352F41" w:rsidRPr="001B1050">
              <w:rPr>
                <w:sz w:val="20"/>
                <w:szCs w:val="20"/>
              </w:rPr>
              <w:t xml:space="preserve"> </w:t>
            </w:r>
            <w:r w:rsidRPr="001B1050">
              <w:rPr>
                <w:sz w:val="20"/>
                <w:szCs w:val="20"/>
              </w:rPr>
              <w:t>Some</w:t>
            </w:r>
            <w:r w:rsidR="00352F41" w:rsidRPr="001B1050">
              <w:rPr>
                <w:sz w:val="20"/>
                <w:szCs w:val="20"/>
              </w:rPr>
              <w:t xml:space="preserve"> </w:t>
            </w:r>
            <w:r w:rsidRPr="001B1050">
              <w:rPr>
                <w:sz w:val="20"/>
                <w:szCs w:val="20"/>
              </w:rPr>
              <w:t>Revisions</w:t>
            </w:r>
            <w:r w:rsidR="00352F41" w:rsidRPr="001B1050">
              <w:rPr>
                <w:sz w:val="20"/>
                <w:szCs w:val="20"/>
              </w:rPr>
              <w:t xml:space="preserve"> </w:t>
            </w:r>
            <w:r w:rsidRPr="001B1050">
              <w:rPr>
                <w:sz w:val="20"/>
                <w:szCs w:val="20"/>
              </w:rPr>
              <w:t>May</w:t>
            </w:r>
            <w:r w:rsidR="00352F41" w:rsidRPr="001B1050">
              <w:rPr>
                <w:sz w:val="20"/>
                <w:szCs w:val="20"/>
              </w:rPr>
              <w:t xml:space="preserve"> </w:t>
            </w:r>
            <w:r w:rsidRPr="001B1050">
              <w:rPr>
                <w:sz w:val="20"/>
                <w:szCs w:val="20"/>
              </w:rPr>
              <w:t>be</w:t>
            </w:r>
            <w:r w:rsidR="00352F41" w:rsidRPr="001B1050">
              <w:rPr>
                <w:sz w:val="20"/>
                <w:szCs w:val="20"/>
              </w:rPr>
              <w:t xml:space="preserve"> </w:t>
            </w:r>
            <w:r w:rsidRPr="001B1050">
              <w:rPr>
                <w:sz w:val="20"/>
                <w:szCs w:val="20"/>
              </w:rPr>
              <w:t>Suggested</w:t>
            </w:r>
            <w:r w:rsidR="00352F41" w:rsidRPr="001B1050">
              <w:rPr>
                <w:sz w:val="20"/>
                <w:szCs w:val="20"/>
              </w:rPr>
              <w:t xml:space="preserve"> </w:t>
            </w:r>
            <w:r w:rsidRPr="001B1050">
              <w:rPr>
                <w:sz w:val="20"/>
                <w:szCs w:val="20"/>
              </w:rPr>
              <w:t>or</w:t>
            </w:r>
            <w:r w:rsidR="00352F41" w:rsidRPr="001B1050">
              <w:rPr>
                <w:sz w:val="20"/>
                <w:szCs w:val="20"/>
              </w:rPr>
              <w:t xml:space="preserve"> </w:t>
            </w:r>
            <w:r w:rsidRPr="001B1050">
              <w:rPr>
                <w:sz w:val="20"/>
                <w:szCs w:val="20"/>
              </w:rPr>
              <w:t>Required</w:t>
            </w:r>
            <w:r w:rsidR="00E21B23" w:rsidRPr="001B1050">
              <w:rPr>
                <w:sz w:val="20"/>
                <w:szCs w:val="20"/>
              </w:rPr>
              <w:t>.</w:t>
            </w:r>
          </w:p>
          <w:p w14:paraId="3399BF37" w14:textId="51C056BC" w:rsidR="00CB08E5" w:rsidRPr="001B1050" w:rsidRDefault="004E2F86" w:rsidP="001449EF">
            <w:pPr>
              <w:spacing w:before="0" w:after="0" w:line="240" w:lineRule="auto"/>
              <w:ind w:firstLine="0"/>
              <w:jc w:val="left"/>
              <w:rPr>
                <w:b/>
                <w:color w:val="FF0000"/>
                <w:sz w:val="20"/>
                <w:szCs w:val="20"/>
              </w:rPr>
            </w:pPr>
            <w:r w:rsidRPr="001B1050">
              <w:rPr>
                <w:sz w:val="20"/>
                <w:szCs w:val="20"/>
              </w:rPr>
              <w:t>3</w:t>
            </w:r>
            <w:r w:rsidR="00352F41" w:rsidRPr="001B1050">
              <w:rPr>
                <w:sz w:val="20"/>
                <w:szCs w:val="20"/>
              </w:rPr>
              <w:t xml:space="preserve"> </w:t>
            </w:r>
            <w:r w:rsidRPr="001B1050">
              <w:rPr>
                <w:sz w:val="20"/>
                <w:szCs w:val="20"/>
              </w:rPr>
              <w:t>=</w:t>
            </w:r>
            <w:r w:rsidR="00352F41" w:rsidRPr="001B1050">
              <w:rPr>
                <w:sz w:val="20"/>
                <w:szCs w:val="20"/>
              </w:rPr>
              <w:t xml:space="preserve"> </w:t>
            </w:r>
            <w:r w:rsidRPr="001B1050">
              <w:rPr>
                <w:sz w:val="20"/>
                <w:szCs w:val="20"/>
              </w:rPr>
              <w:t>Item</w:t>
            </w:r>
            <w:r w:rsidR="00352F41" w:rsidRPr="001B1050">
              <w:rPr>
                <w:sz w:val="20"/>
                <w:szCs w:val="20"/>
              </w:rPr>
              <w:t xml:space="preserve"> </w:t>
            </w:r>
            <w:r w:rsidRPr="001B1050">
              <w:rPr>
                <w:sz w:val="20"/>
                <w:szCs w:val="20"/>
              </w:rPr>
              <w:t>Exceeds</w:t>
            </w:r>
            <w:r w:rsidR="00352F41" w:rsidRPr="001B1050">
              <w:rPr>
                <w:sz w:val="20"/>
                <w:szCs w:val="20"/>
              </w:rPr>
              <w:t xml:space="preserve"> </w:t>
            </w:r>
            <w:r w:rsidRPr="001B1050">
              <w:rPr>
                <w:sz w:val="20"/>
                <w:szCs w:val="20"/>
              </w:rPr>
              <w:t>Expectations.</w:t>
            </w:r>
            <w:r w:rsidR="00352F41" w:rsidRPr="001B1050">
              <w:rPr>
                <w:sz w:val="20"/>
                <w:szCs w:val="20"/>
              </w:rPr>
              <w:t xml:space="preserve"> </w:t>
            </w:r>
            <w:r w:rsidRPr="001B1050">
              <w:rPr>
                <w:sz w:val="20"/>
                <w:szCs w:val="20"/>
              </w:rPr>
              <w:t>No</w:t>
            </w:r>
            <w:r w:rsidR="00352F41" w:rsidRPr="001B1050">
              <w:rPr>
                <w:sz w:val="20"/>
                <w:szCs w:val="20"/>
              </w:rPr>
              <w:t xml:space="preserve"> </w:t>
            </w:r>
            <w:r w:rsidRPr="001B1050">
              <w:rPr>
                <w:sz w:val="20"/>
                <w:szCs w:val="20"/>
              </w:rPr>
              <w:t>Revisions</w:t>
            </w:r>
            <w:r w:rsidR="00352F41" w:rsidRPr="001B1050">
              <w:rPr>
                <w:sz w:val="20"/>
                <w:szCs w:val="20"/>
              </w:rPr>
              <w:t xml:space="preserve"> </w:t>
            </w:r>
            <w:r w:rsidRPr="001B1050">
              <w:rPr>
                <w:sz w:val="20"/>
                <w:szCs w:val="20"/>
              </w:rPr>
              <w:t>are</w:t>
            </w:r>
            <w:r w:rsidR="00352F41" w:rsidRPr="001B1050">
              <w:rPr>
                <w:sz w:val="20"/>
                <w:szCs w:val="20"/>
              </w:rPr>
              <w:t xml:space="preserve"> </w:t>
            </w:r>
            <w:r w:rsidRPr="001B1050">
              <w:rPr>
                <w:sz w:val="20"/>
                <w:szCs w:val="20"/>
              </w:rPr>
              <w:t>Required.</w:t>
            </w:r>
          </w:p>
        </w:tc>
      </w:tr>
      <w:tr w:rsidR="00CB08E5" w:rsidRPr="00E75F02" w14:paraId="6AAD2B01" w14:textId="77777777" w:rsidTr="002F575A">
        <w:trPr>
          <w:trHeight w:val="467"/>
          <w:jc w:val="left"/>
        </w:trPr>
        <w:tc>
          <w:tcPr>
            <w:tcW w:w="8856" w:type="dxa"/>
            <w:gridSpan w:val="5"/>
          </w:tcPr>
          <w:p w14:paraId="196FA22C" w14:textId="4A18B046" w:rsidR="00CB08E5" w:rsidRPr="001B1050" w:rsidDel="008477DA" w:rsidRDefault="006442D4" w:rsidP="006442D4">
            <w:pPr>
              <w:spacing w:afterLines="40" w:after="96" w:line="240" w:lineRule="auto"/>
              <w:ind w:firstLine="0"/>
              <w:jc w:val="left"/>
              <w:rPr>
                <w:b/>
                <w:sz w:val="20"/>
                <w:szCs w:val="20"/>
              </w:rPr>
            </w:pPr>
            <w:r w:rsidRPr="001B1050">
              <w:rPr>
                <w:b/>
                <w:sz w:val="20"/>
                <w:szCs w:val="20"/>
              </w:rPr>
              <w:t>Reviewer</w:t>
            </w:r>
            <w:r w:rsidR="00352F41" w:rsidRPr="001B1050">
              <w:rPr>
                <w:b/>
                <w:sz w:val="20"/>
                <w:szCs w:val="20"/>
              </w:rPr>
              <w:t xml:space="preserve"> </w:t>
            </w:r>
            <w:r w:rsidRPr="001B1050">
              <w:rPr>
                <w:b/>
                <w:sz w:val="20"/>
                <w:szCs w:val="20"/>
              </w:rPr>
              <w:t>Comments:</w:t>
            </w:r>
          </w:p>
        </w:tc>
      </w:tr>
    </w:tbl>
    <w:p w14:paraId="1057A7F9" w14:textId="1BCC99BD" w:rsidR="00C07CC0" w:rsidRPr="00E75F02" w:rsidRDefault="00C07CC0" w:rsidP="003B0466">
      <w:bookmarkStart w:id="1375" w:name="_Toc349720663"/>
      <w:bookmarkStart w:id="1376" w:name="_Toc350241707"/>
    </w:p>
    <w:p w14:paraId="0DD3B06F" w14:textId="44650670" w:rsidR="00C07CC0" w:rsidRPr="00E75F02" w:rsidRDefault="00C07CC0" w:rsidP="00861B6E">
      <w:pPr>
        <w:rPr>
          <w:color w:val="000000"/>
        </w:rPr>
      </w:pPr>
      <w:r w:rsidRPr="00E75F02">
        <w:br w:type="page"/>
      </w:r>
    </w:p>
    <w:p w14:paraId="6C692723" w14:textId="487BFC1C" w:rsidR="00831814" w:rsidRPr="00E75F02" w:rsidRDefault="00C84961" w:rsidP="00485749">
      <w:pPr>
        <w:pStyle w:val="Heading1"/>
      </w:pPr>
      <w:bookmarkStart w:id="1377" w:name="_Toc481674154"/>
      <w:bookmarkStart w:id="1378" w:name="_Toc171695000"/>
      <w:bookmarkStart w:id="1379" w:name="_Toc503990781"/>
      <w:r w:rsidRPr="00E75F02">
        <w:lastRenderedPageBreak/>
        <w:t>Appendix</w:t>
      </w:r>
      <w:r w:rsidR="00352F41" w:rsidRPr="00E75F02">
        <w:t xml:space="preserve"> </w:t>
      </w:r>
      <w:r w:rsidRPr="00E75F02">
        <w:t>A</w:t>
      </w:r>
      <w:bookmarkEnd w:id="1375"/>
      <w:bookmarkEnd w:id="1376"/>
      <w:r w:rsidR="007E6392" w:rsidRPr="00E75F02">
        <w:t>.</w:t>
      </w:r>
      <w:bookmarkEnd w:id="1377"/>
      <w:r w:rsidR="00485749" w:rsidRPr="00E75F02">
        <w:br/>
      </w:r>
      <w:r w:rsidR="00831814" w:rsidRPr="00E75F02">
        <w:t>Ten Strategic Points</w:t>
      </w:r>
      <w:bookmarkEnd w:id="1378"/>
    </w:p>
    <w:tbl>
      <w:tblPr>
        <w:tblStyle w:val="TableGridHeader26"/>
        <w:tblW w:w="0" w:type="auto"/>
        <w:tblLook w:val="04A0" w:firstRow="1" w:lastRow="0" w:firstColumn="1" w:lastColumn="0" w:noHBand="0" w:noVBand="1"/>
      </w:tblPr>
      <w:tblGrid>
        <w:gridCol w:w="535"/>
        <w:gridCol w:w="3780"/>
        <w:gridCol w:w="4230"/>
      </w:tblGrid>
      <w:tr w:rsidR="00831814" w:rsidRPr="00E75F02" w14:paraId="1CF07A08" w14:textId="77777777">
        <w:trPr>
          <w:cnfStyle w:val="100000000000" w:firstRow="1" w:lastRow="0" w:firstColumn="0" w:lastColumn="0" w:oddVBand="0" w:evenVBand="0" w:oddHBand="0" w:evenHBand="0" w:firstRowFirstColumn="0" w:firstRowLastColumn="0" w:lastRowFirstColumn="0" w:lastRowLastColumn="0"/>
        </w:trPr>
        <w:tc>
          <w:tcPr>
            <w:tcW w:w="8545" w:type="dxa"/>
            <w:gridSpan w:val="3"/>
          </w:tcPr>
          <w:p w14:paraId="7FEC07B4" w14:textId="77777777" w:rsidR="00831814" w:rsidRPr="001B1050" w:rsidRDefault="00831814">
            <w:pPr>
              <w:spacing w:line="240" w:lineRule="auto"/>
              <w:ind w:firstLine="0"/>
              <w:jc w:val="left"/>
            </w:pPr>
            <w:r w:rsidRPr="00E75F02">
              <w:rPr>
                <w:sz w:val="24"/>
              </w:rPr>
              <w:t>The ten strategic points emerge from researching literature on a topic, which is based on, or aligned with a defined need or problem space within the literature as well as the learner’s personal passion, future career purpose, and degree area. The Ten Strategic Points document includes the following key points that define the research focus and approach:</w:t>
            </w:r>
          </w:p>
        </w:tc>
      </w:tr>
      <w:tr w:rsidR="00831814" w:rsidRPr="00E75F02" w14:paraId="434339C3" w14:textId="77777777">
        <w:tc>
          <w:tcPr>
            <w:tcW w:w="4315" w:type="dxa"/>
            <w:gridSpan w:val="2"/>
          </w:tcPr>
          <w:p w14:paraId="50863F46" w14:textId="77777777" w:rsidR="00831814" w:rsidRPr="00E75F02" w:rsidRDefault="00831814">
            <w:pPr>
              <w:ind w:firstLine="0"/>
              <w:rPr>
                <w:b/>
              </w:rPr>
            </w:pPr>
            <w:r w:rsidRPr="00E75F02">
              <w:rPr>
                <w:b/>
              </w:rPr>
              <w:t>Strategic Points Descriptor</w:t>
            </w:r>
          </w:p>
        </w:tc>
        <w:tc>
          <w:tcPr>
            <w:tcW w:w="4230" w:type="dxa"/>
          </w:tcPr>
          <w:p w14:paraId="49364D60" w14:textId="77777777" w:rsidR="00831814" w:rsidRPr="00E75F02" w:rsidRDefault="00831814">
            <w:pPr>
              <w:spacing w:line="240" w:lineRule="auto"/>
              <w:ind w:firstLine="0"/>
              <w:rPr>
                <w:b/>
              </w:rPr>
            </w:pPr>
            <w:r w:rsidRPr="00E75F02">
              <w:rPr>
                <w:b/>
              </w:rPr>
              <w:t>Learner Strategic Points for Proposed Study</w:t>
            </w:r>
          </w:p>
        </w:tc>
      </w:tr>
      <w:tr w:rsidR="00831814" w:rsidRPr="00E75F02" w14:paraId="351D3807" w14:textId="77777777">
        <w:tc>
          <w:tcPr>
            <w:tcW w:w="535" w:type="dxa"/>
          </w:tcPr>
          <w:p w14:paraId="050BB82C" w14:textId="77777777" w:rsidR="00831814" w:rsidRPr="00E75F02" w:rsidRDefault="00831814">
            <w:pPr>
              <w:ind w:firstLine="0"/>
              <w:rPr>
                <w:b/>
              </w:rPr>
            </w:pPr>
            <w:r w:rsidRPr="00E75F02">
              <w:rPr>
                <w:b/>
              </w:rPr>
              <w:t>1.</w:t>
            </w:r>
          </w:p>
        </w:tc>
        <w:tc>
          <w:tcPr>
            <w:tcW w:w="3780" w:type="dxa"/>
          </w:tcPr>
          <w:p w14:paraId="2DA52AA8" w14:textId="77777777" w:rsidR="00831814" w:rsidRPr="00E75F02" w:rsidRDefault="00831814">
            <w:pPr>
              <w:spacing w:before="0" w:after="0" w:line="240" w:lineRule="auto"/>
              <w:ind w:firstLine="0"/>
              <w:jc w:val="left"/>
            </w:pPr>
            <w:r w:rsidRPr="00E75F02">
              <w:rPr>
                <w:b/>
              </w:rPr>
              <w:t>Dissertation Topic</w:t>
            </w:r>
            <w:r w:rsidRPr="00E75F02">
              <w:t>- Provides a broad research topic area/title.</w:t>
            </w:r>
          </w:p>
        </w:tc>
        <w:tc>
          <w:tcPr>
            <w:tcW w:w="4230" w:type="dxa"/>
          </w:tcPr>
          <w:p w14:paraId="34622B20" w14:textId="3755F04C" w:rsidR="00831814" w:rsidRPr="00E75F02" w:rsidRDefault="00831814">
            <w:pPr>
              <w:spacing w:line="240" w:lineRule="auto"/>
              <w:ind w:firstLine="0"/>
              <w:jc w:val="left"/>
            </w:pPr>
            <w:r w:rsidRPr="00E75F02">
              <w:t>A qualitative descriptive study of how African American alumni describe the contribution</w:t>
            </w:r>
            <w:r w:rsidR="00F809D9" w:rsidRPr="00E75F02">
              <w:t>s</w:t>
            </w:r>
            <w:r w:rsidRPr="00E75F02">
              <w:t xml:space="preserve"> of African American fa</w:t>
            </w:r>
            <w:r w:rsidR="00982960" w:rsidRPr="00E75F02">
              <w:t>c</w:t>
            </w:r>
            <w:r w:rsidRPr="00E75F02">
              <w:t>ulty and peers o</w:t>
            </w:r>
            <w:r w:rsidR="00982960" w:rsidRPr="00E75F02">
              <w:t>n</w:t>
            </w:r>
            <w:r w:rsidRPr="00E75F02">
              <w:t xml:space="preserve"> goal setting, self-motivation, a</w:t>
            </w:r>
            <w:r w:rsidR="00982960" w:rsidRPr="00E75F02">
              <w:t>n</w:t>
            </w:r>
            <w:r w:rsidRPr="00E75F02">
              <w:t xml:space="preserve">d </w:t>
            </w:r>
            <w:r w:rsidR="00982960" w:rsidRPr="00E75F02">
              <w:t>ongoing</w:t>
            </w:r>
            <w:r w:rsidRPr="00E75F02">
              <w:t xml:space="preserve"> persistence at PWIs. The overall goal of the study is to explore how African American faculty and peers directly affect the academic success of African American alumni.</w:t>
            </w:r>
          </w:p>
        </w:tc>
      </w:tr>
      <w:tr w:rsidR="00831814" w:rsidRPr="00E75F02" w14:paraId="74E2A65B" w14:textId="77777777">
        <w:tc>
          <w:tcPr>
            <w:tcW w:w="535" w:type="dxa"/>
          </w:tcPr>
          <w:p w14:paraId="3CFB305F" w14:textId="77777777" w:rsidR="00831814" w:rsidRPr="00E75F02" w:rsidRDefault="00831814">
            <w:pPr>
              <w:ind w:firstLine="0"/>
              <w:rPr>
                <w:b/>
              </w:rPr>
            </w:pPr>
            <w:r w:rsidRPr="00E75F02">
              <w:rPr>
                <w:b/>
              </w:rPr>
              <w:t>2.</w:t>
            </w:r>
          </w:p>
        </w:tc>
        <w:tc>
          <w:tcPr>
            <w:tcW w:w="3780" w:type="dxa"/>
          </w:tcPr>
          <w:p w14:paraId="0B7B7F76" w14:textId="77777777" w:rsidR="00831814" w:rsidRPr="00E75F02" w:rsidRDefault="00831814">
            <w:pPr>
              <w:spacing w:before="0" w:after="0" w:line="240" w:lineRule="auto"/>
              <w:ind w:firstLine="0"/>
              <w:jc w:val="left"/>
            </w:pPr>
            <w:r w:rsidRPr="00E75F02">
              <w:rPr>
                <w:b/>
              </w:rPr>
              <w:t>Literature Review</w:t>
            </w:r>
            <w:r w:rsidRPr="00E75F02">
              <w:t xml:space="preserve"> - Lists primary points for four sections in the Literature Review: (a) Background of the problem and the need for the study based on citations from the literature; (b) Theoretical foundations (Theories, models, and concepts) and if appropriate the conceptual framework to provide the foundation for study); (c) Review of literature topics with key themes for each one; (d) Summary.</w:t>
            </w:r>
          </w:p>
        </w:tc>
        <w:tc>
          <w:tcPr>
            <w:tcW w:w="4230" w:type="dxa"/>
          </w:tcPr>
          <w:p w14:paraId="1BD58845" w14:textId="77777777" w:rsidR="00831814" w:rsidRPr="00E75F02" w:rsidRDefault="00831814">
            <w:pPr>
              <w:spacing w:after="200" w:line="240" w:lineRule="auto"/>
              <w:ind w:firstLine="0"/>
              <w:jc w:val="left"/>
              <w:rPr>
                <w:b/>
                <w:bCs/>
              </w:rPr>
            </w:pPr>
            <w:r w:rsidRPr="00E75F02">
              <w:rPr>
                <w:b/>
                <w:bCs/>
              </w:rPr>
              <w:t>Background of the Problem/Gap</w:t>
            </w:r>
          </w:p>
          <w:p w14:paraId="69D96D98" w14:textId="42896FA3" w:rsidR="00831814" w:rsidRPr="00E75F02" w:rsidRDefault="00831814" w:rsidP="000A6DD9">
            <w:pPr>
              <w:spacing w:line="240" w:lineRule="auto"/>
              <w:ind w:firstLine="0"/>
              <w:jc w:val="left"/>
            </w:pPr>
            <w:r w:rsidRPr="00E75F02">
              <w:t>Studies have shown that diversity has become an area of increasing importance in communities. In 1954, the year of</w:t>
            </w:r>
            <w:r w:rsidR="009F13E4" w:rsidRPr="00E75F02">
              <w:t xml:space="preserve"> </w:t>
            </w:r>
            <w:r w:rsidRPr="00E75F02">
              <w:t>Brown v</w:t>
            </w:r>
            <w:r w:rsidR="00C766D6" w:rsidRPr="00E75F02">
              <w:t>s</w:t>
            </w:r>
            <w:r w:rsidRPr="00E75F02">
              <w:t xml:space="preserve"> Board of</w:t>
            </w:r>
            <w:r w:rsidR="009F13E4" w:rsidRPr="00E75F02">
              <w:t xml:space="preserve"> </w:t>
            </w:r>
            <w:r w:rsidRPr="00E75F02">
              <w:t>Education, many US schools were segregated, and most Black students had Black</w:t>
            </w:r>
            <w:r w:rsidR="009F13E4" w:rsidRPr="00E75F02">
              <w:t xml:space="preserve"> </w:t>
            </w:r>
            <w:r w:rsidRPr="00E75F02">
              <w:t>teachers</w:t>
            </w:r>
            <w:r w:rsidRPr="00E75F02">
              <w:rPr>
                <w:b/>
                <w:bCs/>
              </w:rPr>
              <w:t xml:space="preserve"> </w:t>
            </w:r>
            <w:r w:rsidRPr="00E75F02">
              <w:t>(Hor</w:t>
            </w:r>
            <w:r w:rsidR="00E57420" w:rsidRPr="00E75F02">
              <w:t>n</w:t>
            </w:r>
            <w:r w:rsidRPr="00E75F02">
              <w:t xml:space="preserve">ick-Lockard, 2021). After Brown vs Board of Education, many all-Black schools closed in the southern states. African American teachers were laid off due to newly desegrated districts. By 1900, across the United States, the typical teacher candidate was a middle-class </w:t>
            </w:r>
            <w:r w:rsidR="001F7C95" w:rsidRPr="00E75F02">
              <w:t>W</w:t>
            </w:r>
            <w:r w:rsidRPr="00E75F02">
              <w:t>hite woman. To create more diversity in teachers, colleges and universities should consider hiring more African American faculty positions at Universities (Foster, 2018). Hiring African Americans faculty will help with diversity especially in the education department and the success of African American students that attend PWIs.</w:t>
            </w:r>
          </w:p>
          <w:p w14:paraId="554E58B4" w14:textId="77777777" w:rsidR="00831814" w:rsidRPr="00E75F02" w:rsidRDefault="00831814">
            <w:pPr>
              <w:spacing w:after="200" w:line="240" w:lineRule="auto"/>
              <w:ind w:firstLine="0"/>
              <w:jc w:val="left"/>
              <w:rPr>
                <w:b/>
                <w:bCs/>
              </w:rPr>
            </w:pPr>
            <w:r w:rsidRPr="00E75F02">
              <w:rPr>
                <w:b/>
                <w:bCs/>
              </w:rPr>
              <w:t>Theoretical Foundations</w:t>
            </w:r>
          </w:p>
          <w:p w14:paraId="39ADCE3A" w14:textId="62DBE9D2" w:rsidR="00831814" w:rsidRPr="00E75F02" w:rsidRDefault="00831814">
            <w:pPr>
              <w:spacing w:line="240" w:lineRule="auto"/>
              <w:ind w:firstLine="0"/>
              <w:jc w:val="left"/>
            </w:pPr>
            <w:r w:rsidRPr="00E75F02">
              <w:lastRenderedPageBreak/>
              <w:t xml:space="preserve">Tinto conduct of </w:t>
            </w:r>
            <w:r w:rsidR="0075572D" w:rsidRPr="00E75F02">
              <w:t>research on</w:t>
            </w:r>
            <w:r w:rsidRPr="00E75F02">
              <w:t xml:space="preserve"> student retention as it relates to the impact </w:t>
            </w:r>
            <w:r w:rsidR="0075572D" w:rsidRPr="00E75F02">
              <w:t>of learning</w:t>
            </w:r>
            <w:r w:rsidRPr="00E75F02">
              <w:t xml:space="preserve"> through the eyes of </w:t>
            </w:r>
            <w:r w:rsidR="0075572D" w:rsidRPr="00E75F02">
              <w:t>students (</w:t>
            </w:r>
            <w:r w:rsidRPr="00E75F02">
              <w:t xml:space="preserve">Tinto, 2017). Retention is the ability to retain a student from admission through graduation at an institution. Tinto (1987) </w:t>
            </w:r>
            <w:r w:rsidR="0075572D" w:rsidRPr="00E75F02">
              <w:t>states that</w:t>
            </w:r>
            <w:r w:rsidRPr="00E75F02">
              <w:t xml:space="preserve"> institutional climate and </w:t>
            </w:r>
            <w:r w:rsidR="0075572D" w:rsidRPr="00E75F02">
              <w:t>student academic</w:t>
            </w:r>
            <w:r w:rsidRPr="00E75F02">
              <w:t xml:space="preserve"> success, and social life is important to student retention. In Tinto updated research</w:t>
            </w:r>
            <w:r w:rsidR="00C766D6" w:rsidRPr="00E75F02">
              <w:t xml:space="preserve">, </w:t>
            </w:r>
            <w:r w:rsidRPr="00E75F02">
              <w:t xml:space="preserve">Tinto stated that “students want to persist” (Tinto, 2017). Tinto’s Model of Retention will be used to provide understanding of the role of motivation, goal setting, and persistence for African American college student at </w:t>
            </w:r>
            <w:r w:rsidR="00517BA3" w:rsidRPr="00E75F02">
              <w:t>Predominantly</w:t>
            </w:r>
            <w:r w:rsidRPr="00E75F02">
              <w:t xml:space="preserve"> White Institutions.</w:t>
            </w:r>
          </w:p>
          <w:p w14:paraId="5BCD62EE" w14:textId="77777777" w:rsidR="00831814" w:rsidRPr="00E75F02" w:rsidRDefault="00831814">
            <w:pPr>
              <w:spacing w:line="240" w:lineRule="auto"/>
              <w:ind w:firstLine="0"/>
              <w:jc w:val="left"/>
            </w:pPr>
          </w:p>
          <w:p w14:paraId="715938D2" w14:textId="77777777" w:rsidR="00831814" w:rsidRPr="00E75F02" w:rsidRDefault="00831814">
            <w:pPr>
              <w:spacing w:line="240" w:lineRule="auto"/>
              <w:ind w:firstLine="0"/>
              <w:jc w:val="left"/>
            </w:pPr>
            <w:r w:rsidRPr="00E75F02">
              <w:rPr>
                <w:b/>
                <w:bCs/>
              </w:rPr>
              <w:t>Review of Literature Topics</w:t>
            </w:r>
          </w:p>
          <w:p w14:paraId="06E5D3DE" w14:textId="07063E8D" w:rsidR="00831814" w:rsidRPr="00E75F02" w:rsidRDefault="00831814">
            <w:pPr>
              <w:spacing w:line="240" w:lineRule="auto"/>
              <w:ind w:firstLine="0"/>
              <w:jc w:val="left"/>
            </w:pPr>
            <w:r w:rsidRPr="00E75F02">
              <w:t>Colleges and universities were racially integrated many years ago but there is still some disparity between the graduation rates of African American students and White students (Griffith</w:t>
            </w:r>
            <w:r w:rsidR="00E05F23" w:rsidRPr="00E75F02">
              <w:t xml:space="preserve"> et al.</w:t>
            </w:r>
            <w:r w:rsidRPr="00E75F02">
              <w:t>, 201</w:t>
            </w:r>
            <w:r w:rsidR="008719EE" w:rsidRPr="00E75F02">
              <w:t>7</w:t>
            </w:r>
            <w:r w:rsidRPr="00E75F02">
              <w:t>) as it relates to goals, motivation, and persistence for African American students at predominantly White institutions.</w:t>
            </w:r>
          </w:p>
          <w:p w14:paraId="39FD9DA0" w14:textId="77777777" w:rsidR="00831814" w:rsidRPr="00E75F02" w:rsidRDefault="00831814">
            <w:pPr>
              <w:spacing w:line="240" w:lineRule="auto"/>
              <w:ind w:firstLine="0"/>
              <w:jc w:val="left"/>
            </w:pPr>
          </w:p>
          <w:p w14:paraId="5194E2E2" w14:textId="159A5DA0" w:rsidR="00831814" w:rsidRPr="00E75F02" w:rsidRDefault="00831814">
            <w:pPr>
              <w:spacing w:line="240" w:lineRule="auto"/>
              <w:ind w:firstLine="0"/>
              <w:jc w:val="left"/>
            </w:pPr>
            <w:r w:rsidRPr="00E75F02">
              <w:t xml:space="preserve">Three themes from Tinto theory that </w:t>
            </w:r>
            <w:proofErr w:type="gramStart"/>
            <w:r w:rsidRPr="00E75F02">
              <w:t>features</w:t>
            </w:r>
            <w:proofErr w:type="gramEnd"/>
            <w:r w:rsidRPr="00E75F02">
              <w:t xml:space="preserve"> goals, motivation, and persistence. </w:t>
            </w:r>
          </w:p>
          <w:p w14:paraId="57D0D72F" w14:textId="53AAFDDD" w:rsidR="002F3394" w:rsidRPr="00E75F02" w:rsidRDefault="00831814">
            <w:pPr>
              <w:spacing w:line="240" w:lineRule="auto"/>
              <w:ind w:firstLine="0"/>
              <w:jc w:val="left"/>
            </w:pPr>
            <w:r w:rsidRPr="00E75F02">
              <w:t>T</w:t>
            </w:r>
            <w:r w:rsidR="00B1448F" w:rsidRPr="00E75F02">
              <w:t xml:space="preserve">heme 1: </w:t>
            </w:r>
            <w:r w:rsidR="00B1448F" w:rsidRPr="00E75F02">
              <w:rPr>
                <w:b/>
                <w:bCs/>
              </w:rPr>
              <w:t xml:space="preserve">Self-efficacy- </w:t>
            </w:r>
            <w:r w:rsidR="00B1448F" w:rsidRPr="00E75F02">
              <w:t xml:space="preserve">A </w:t>
            </w:r>
            <w:proofErr w:type="gramStart"/>
            <w:r w:rsidR="00B1448F" w:rsidRPr="00E75F02">
              <w:t>person</w:t>
            </w:r>
            <w:proofErr w:type="gramEnd"/>
            <w:r w:rsidR="00B1448F" w:rsidRPr="00E75F02">
              <w:t xml:space="preserve"> belief in the ability to succeed in specific situations or tasks.</w:t>
            </w:r>
            <w:r w:rsidRPr="00E75F02">
              <w:t xml:space="preserve"> Having</w:t>
            </w:r>
            <w:r w:rsidR="00B1448F" w:rsidRPr="00E75F02">
              <w:t xml:space="preserve"> </w:t>
            </w:r>
            <w:proofErr w:type="gramStart"/>
            <w:r w:rsidR="00B1448F" w:rsidRPr="00E75F02">
              <w:t>sense</w:t>
            </w:r>
            <w:proofErr w:type="gramEnd"/>
            <w:r w:rsidR="00B1448F" w:rsidRPr="00E75F02">
              <w:t xml:space="preserve"> of self efficacy influences how a person address tasks and challenges which leads to goal attainment (John, 2019). Same-race role-models </w:t>
            </w:r>
            <w:r w:rsidRPr="00E75F02">
              <w:t>influence</w:t>
            </w:r>
            <w:r w:rsidR="00B1448F" w:rsidRPr="00E75F02">
              <w:t xml:space="preserve"> academic self-efficacy of African American college students (Pajares, 200</w:t>
            </w:r>
            <w:r w:rsidR="001D3F07" w:rsidRPr="00E75F02">
              <w:t>3</w:t>
            </w:r>
            <w:r w:rsidR="00B1448F" w:rsidRPr="00E75F02">
              <w:t xml:space="preserve">). Self-efficacy beliefs are shaped by personal performance as success in academic increases a person’s self-efficacy (Pajares, 2003). </w:t>
            </w:r>
          </w:p>
          <w:p w14:paraId="01DC132D" w14:textId="61D9EACA" w:rsidR="002F3394" w:rsidRPr="00E75F02" w:rsidRDefault="00B1448F">
            <w:pPr>
              <w:spacing w:line="240" w:lineRule="auto"/>
              <w:ind w:firstLine="0"/>
              <w:jc w:val="left"/>
            </w:pPr>
            <w:r w:rsidRPr="00E75F02">
              <w:t xml:space="preserve">Theme 2: </w:t>
            </w:r>
            <w:r w:rsidRPr="00E75F02">
              <w:rPr>
                <w:b/>
                <w:bCs/>
              </w:rPr>
              <w:t>Sense of Belonging-</w:t>
            </w:r>
            <w:r w:rsidRPr="00E75F02">
              <w:t>Student</w:t>
            </w:r>
            <w:r w:rsidRPr="00E75F02">
              <w:rPr>
                <w:b/>
                <w:bCs/>
              </w:rPr>
              <w:t xml:space="preserve">s </w:t>
            </w:r>
            <w:r w:rsidRPr="00E75F02">
              <w:t xml:space="preserve">see themselves as a member of their </w:t>
            </w:r>
            <w:r w:rsidRPr="00E75F02">
              <w:lastRenderedPageBreak/>
              <w:t>community of students. Students' participation is valued</w:t>
            </w:r>
            <w:r w:rsidR="00EE290F" w:rsidRPr="00E75F02">
              <w:t xml:space="preserve"> </w:t>
            </w:r>
            <w:r w:rsidRPr="00E75F02">
              <w:t>students share common interest. Sense of belonging drives student motivation to persist within the institution and engages others to further persist (Brooms, 2019). Race impacts the sense of belonging of African American students at predominantly White institutions (Kane, 2019). The experiences of African American students resulted in a struggle to develop a sense of belonging (Hunn, 2014).</w:t>
            </w:r>
          </w:p>
          <w:p w14:paraId="73076390" w14:textId="77777777" w:rsidR="00EE290F" w:rsidRPr="00E75F02" w:rsidRDefault="00EE290F">
            <w:pPr>
              <w:spacing w:line="240" w:lineRule="auto"/>
              <w:ind w:firstLine="0"/>
              <w:jc w:val="left"/>
            </w:pPr>
          </w:p>
          <w:p w14:paraId="72D84471" w14:textId="00113515" w:rsidR="002F3394" w:rsidRPr="00E75F02" w:rsidRDefault="00B1448F">
            <w:pPr>
              <w:spacing w:line="240" w:lineRule="auto"/>
              <w:ind w:firstLine="0"/>
              <w:jc w:val="left"/>
            </w:pPr>
            <w:r w:rsidRPr="00E75F02">
              <w:t xml:space="preserve">Theme 3: </w:t>
            </w:r>
            <w:r w:rsidRPr="00E75F02">
              <w:rPr>
                <w:b/>
                <w:bCs/>
              </w:rPr>
              <w:t xml:space="preserve">Persistence- </w:t>
            </w:r>
            <w:r w:rsidR="00520184" w:rsidRPr="00E75F02">
              <w:t>Persistence</w:t>
            </w:r>
            <w:r w:rsidRPr="00E75F02">
              <w:t xml:space="preserve"> includ</w:t>
            </w:r>
            <w:r w:rsidR="00520184" w:rsidRPr="00E75F02">
              <w:t>es</w:t>
            </w:r>
            <w:r w:rsidRPr="00E75F02">
              <w:t xml:space="preserve"> faculty teaching methods. Students need to feel the material </w:t>
            </w:r>
            <w:r w:rsidR="00D76716" w:rsidRPr="00E75F02">
              <w:t>learned</w:t>
            </w:r>
            <w:r w:rsidRPr="00E75F02">
              <w:t xml:space="preserve"> is of quality that warrant their time and effort. Persistence helps the student to be motivated to be engaged in their curriculum (Turner</w:t>
            </w:r>
            <w:r w:rsidR="00F6491B" w:rsidRPr="00E75F02">
              <w:t xml:space="preserve"> &amp; Waterman</w:t>
            </w:r>
            <w:r w:rsidRPr="00E75F02">
              <w:t xml:space="preserve">, 2019). Persistence in college among African American students continues to remain low compared to persistence among White students (Bourke, &amp; Bray, 2012). Persistence increases as a </w:t>
            </w:r>
            <w:r w:rsidR="0075572D" w:rsidRPr="00E75F02">
              <w:t>student feel</w:t>
            </w:r>
            <w:r w:rsidRPr="00E75F02">
              <w:t xml:space="preserve"> connected to the social environment of the institution (Braxton et al., 2004).</w:t>
            </w:r>
          </w:p>
          <w:p w14:paraId="1A3683E9" w14:textId="386F40A9" w:rsidR="00636102" w:rsidRPr="00E75F02" w:rsidRDefault="00636102">
            <w:pPr>
              <w:spacing w:line="240" w:lineRule="auto"/>
              <w:ind w:firstLine="0"/>
              <w:jc w:val="left"/>
            </w:pPr>
          </w:p>
          <w:p w14:paraId="1F106405" w14:textId="217691CA" w:rsidR="00636102" w:rsidRPr="00E75F02" w:rsidRDefault="00636102">
            <w:pPr>
              <w:spacing w:line="240" w:lineRule="auto"/>
              <w:ind w:firstLine="0"/>
              <w:jc w:val="left"/>
              <w:rPr>
                <w:b/>
                <w:bCs/>
              </w:rPr>
            </w:pPr>
            <w:r w:rsidRPr="00E75F02">
              <w:rPr>
                <w:b/>
                <w:bCs/>
              </w:rPr>
              <w:t>Summary</w:t>
            </w:r>
          </w:p>
          <w:p w14:paraId="6DC68B80" w14:textId="1388E778" w:rsidR="00831814" w:rsidRPr="00E75F02" w:rsidRDefault="008D7FCA">
            <w:pPr>
              <w:spacing w:line="240" w:lineRule="auto"/>
              <w:ind w:firstLine="0"/>
              <w:jc w:val="left"/>
            </w:pPr>
            <w:r w:rsidRPr="00E75F02">
              <w:t xml:space="preserve">Representation of African Americans in higher education at </w:t>
            </w:r>
            <w:r w:rsidR="00517BA3" w:rsidRPr="00E75F02">
              <w:t>Predominantly</w:t>
            </w:r>
            <w:r w:rsidRPr="00E75F02">
              <w:t xml:space="preserve"> White Institutions does not mirror the diversity of the US population.</w:t>
            </w:r>
            <w:r w:rsidR="00833123" w:rsidRPr="00E75F02">
              <w:t xml:space="preserve"> Research shows that retention plans need to be developed to understand the obstacles that will hinder the success of African American student population (Eakins &amp; Eakins Sr. 2017)</w:t>
            </w:r>
            <w:r w:rsidR="00FB4553" w:rsidRPr="00E75F02">
              <w:t xml:space="preserve">. </w:t>
            </w:r>
            <w:r w:rsidR="00530E81" w:rsidRPr="00E75F02">
              <w:t>Tinto</w:t>
            </w:r>
            <w:r w:rsidR="00FB4553" w:rsidRPr="00E75F02">
              <w:t xml:space="preserve"> </w:t>
            </w:r>
            <w:r w:rsidR="005D62E5" w:rsidRPr="00E75F02">
              <w:t>(2017),</w:t>
            </w:r>
            <w:r w:rsidR="00530E81" w:rsidRPr="00E75F02">
              <w:t xml:space="preserve"> state</w:t>
            </w:r>
            <w:r w:rsidR="005D62E5" w:rsidRPr="00E75F02">
              <w:t>s</w:t>
            </w:r>
            <w:r w:rsidR="00530E81" w:rsidRPr="00E75F02">
              <w:t xml:space="preserve"> that “students want to persist</w:t>
            </w:r>
            <w:r w:rsidR="00B33C2C" w:rsidRPr="00E75F02">
              <w:t>.</w:t>
            </w:r>
            <w:r w:rsidR="00530E81" w:rsidRPr="00E75F02">
              <w:t xml:space="preserve">” Tinto’s Model of Retention will be used to provide understanding of the role of motivation, goal setting, and persistence for African American college student at </w:t>
            </w:r>
            <w:r w:rsidR="00517BA3" w:rsidRPr="00E75F02">
              <w:t>Predominantly</w:t>
            </w:r>
            <w:r w:rsidR="00530E81" w:rsidRPr="00E75F02">
              <w:t xml:space="preserve"> White Institutions.</w:t>
            </w:r>
          </w:p>
        </w:tc>
      </w:tr>
      <w:tr w:rsidR="00831814" w:rsidRPr="00E75F02" w14:paraId="22B4A9D6" w14:textId="77777777">
        <w:tc>
          <w:tcPr>
            <w:tcW w:w="535" w:type="dxa"/>
          </w:tcPr>
          <w:p w14:paraId="3614F0D0" w14:textId="77777777" w:rsidR="00831814" w:rsidRPr="00E75F02" w:rsidRDefault="00831814">
            <w:pPr>
              <w:ind w:firstLine="0"/>
              <w:rPr>
                <w:b/>
              </w:rPr>
            </w:pPr>
            <w:r w:rsidRPr="00E75F02">
              <w:rPr>
                <w:b/>
              </w:rPr>
              <w:lastRenderedPageBreak/>
              <w:t>3.</w:t>
            </w:r>
          </w:p>
        </w:tc>
        <w:tc>
          <w:tcPr>
            <w:tcW w:w="3780" w:type="dxa"/>
          </w:tcPr>
          <w:p w14:paraId="5C6729DC" w14:textId="77777777" w:rsidR="00831814" w:rsidRPr="00E75F02" w:rsidRDefault="00831814">
            <w:pPr>
              <w:spacing w:before="0" w:after="0" w:line="240" w:lineRule="auto"/>
              <w:ind w:firstLine="0"/>
              <w:jc w:val="left"/>
            </w:pPr>
            <w:r w:rsidRPr="00E75F02">
              <w:rPr>
                <w:b/>
              </w:rPr>
              <w:t>Problem Statement</w:t>
            </w:r>
            <w:r w:rsidRPr="00E75F02">
              <w:t xml:space="preserve"> - Describes the problem to address through the study based on defined needs or problem space supported by the literature</w:t>
            </w:r>
          </w:p>
        </w:tc>
        <w:tc>
          <w:tcPr>
            <w:tcW w:w="4230" w:type="dxa"/>
          </w:tcPr>
          <w:p w14:paraId="0B4DF46A" w14:textId="46E0E312" w:rsidR="00BD0598" w:rsidRPr="00E75F02" w:rsidRDefault="00BD0598" w:rsidP="00407AF2">
            <w:pPr>
              <w:spacing w:line="240" w:lineRule="auto"/>
              <w:ind w:firstLine="0"/>
              <w:jc w:val="left"/>
            </w:pPr>
            <w:r w:rsidRPr="00E75F02">
              <w:t>It is not known how African American</w:t>
            </w:r>
            <w:r w:rsidR="00407AF2" w:rsidRPr="00E75F02">
              <w:t xml:space="preserve"> </w:t>
            </w:r>
            <w:r w:rsidRPr="00E75F02">
              <w:t>faculty</w:t>
            </w:r>
            <w:r w:rsidR="00407AF2" w:rsidRPr="00E75F02">
              <w:t xml:space="preserve"> and p</w:t>
            </w:r>
            <w:r w:rsidRPr="00E75F02">
              <w:t xml:space="preserve">eers contributed to goal </w:t>
            </w:r>
            <w:r w:rsidR="00407AF2" w:rsidRPr="00E75F02">
              <w:t>setting,</w:t>
            </w:r>
            <w:r w:rsidRPr="00E75F02">
              <w:t xml:space="preserve"> self- motivation, and </w:t>
            </w:r>
            <w:r w:rsidR="00407AF2" w:rsidRPr="00E75F02">
              <w:t>ongoing</w:t>
            </w:r>
            <w:r w:rsidRPr="00E75F02">
              <w:t xml:space="preserve"> persistence in the college experiences for African American Alumni of </w:t>
            </w:r>
            <w:r w:rsidR="00517BA3" w:rsidRPr="00E75F02">
              <w:t>Predominantly</w:t>
            </w:r>
            <w:r w:rsidRPr="00E75F02">
              <w:t xml:space="preserve"> White Institutions from the South Atlantic Region of the United States.</w:t>
            </w:r>
          </w:p>
          <w:p w14:paraId="21E67F77" w14:textId="45296AB7" w:rsidR="00831814" w:rsidRPr="00E75F02" w:rsidRDefault="00831814" w:rsidP="00BF712D">
            <w:pPr>
              <w:spacing w:line="240" w:lineRule="auto"/>
              <w:ind w:firstLine="0"/>
              <w:jc w:val="left"/>
            </w:pPr>
          </w:p>
        </w:tc>
      </w:tr>
      <w:tr w:rsidR="00831814" w:rsidRPr="00E75F02" w14:paraId="46FD190F" w14:textId="77777777">
        <w:tc>
          <w:tcPr>
            <w:tcW w:w="535" w:type="dxa"/>
          </w:tcPr>
          <w:p w14:paraId="07E433AA" w14:textId="77777777" w:rsidR="00831814" w:rsidRPr="00E75F02" w:rsidRDefault="00831814">
            <w:pPr>
              <w:ind w:firstLine="0"/>
              <w:rPr>
                <w:b/>
              </w:rPr>
            </w:pPr>
            <w:r w:rsidRPr="00E75F02">
              <w:rPr>
                <w:b/>
              </w:rPr>
              <w:t>4.</w:t>
            </w:r>
          </w:p>
        </w:tc>
        <w:tc>
          <w:tcPr>
            <w:tcW w:w="3780" w:type="dxa"/>
          </w:tcPr>
          <w:p w14:paraId="589EA7B8" w14:textId="77777777" w:rsidR="00831814" w:rsidRPr="00E75F02" w:rsidRDefault="00831814">
            <w:pPr>
              <w:spacing w:before="0" w:after="0" w:line="240" w:lineRule="auto"/>
              <w:ind w:firstLine="0"/>
              <w:jc w:val="left"/>
            </w:pPr>
            <w:r w:rsidRPr="00E75F02">
              <w:rPr>
                <w:b/>
              </w:rPr>
              <w:t>Sample and Location</w:t>
            </w:r>
            <w:r w:rsidRPr="00E75F02">
              <w:t xml:space="preserve"> – Identifies sample, needed sample size, and location (study phenomena with small numbers).</w:t>
            </w:r>
          </w:p>
        </w:tc>
        <w:tc>
          <w:tcPr>
            <w:tcW w:w="4230" w:type="dxa"/>
          </w:tcPr>
          <w:p w14:paraId="062C9FF1" w14:textId="1BC435E4" w:rsidR="00193393" w:rsidRPr="00E75F02" w:rsidRDefault="00193393" w:rsidP="00193393">
            <w:pPr>
              <w:spacing w:after="200" w:line="240" w:lineRule="auto"/>
              <w:ind w:firstLine="0"/>
              <w:jc w:val="left"/>
              <w:rPr>
                <w:b/>
                <w:bCs/>
              </w:rPr>
            </w:pPr>
            <w:r w:rsidRPr="00E75F02">
              <w:rPr>
                <w:b/>
                <w:bCs/>
              </w:rPr>
              <w:t>Location:</w:t>
            </w:r>
            <w:r w:rsidRPr="00E75F02">
              <w:t xml:space="preserve"> </w:t>
            </w:r>
            <w:r w:rsidR="00271588" w:rsidRPr="00E75F02">
              <w:t xml:space="preserve">South Atlantic Region of the </w:t>
            </w:r>
            <w:r w:rsidRPr="00E75F02">
              <w:t xml:space="preserve">United States of America. </w:t>
            </w:r>
          </w:p>
          <w:p w14:paraId="372C63A4" w14:textId="71D9B208" w:rsidR="00CE2DDA" w:rsidRPr="00E75F02" w:rsidRDefault="00193393" w:rsidP="00CE2DDA">
            <w:pPr>
              <w:spacing w:after="200" w:line="240" w:lineRule="auto"/>
              <w:ind w:firstLine="0"/>
              <w:jc w:val="left"/>
            </w:pPr>
            <w:r w:rsidRPr="00E75F02">
              <w:rPr>
                <w:b/>
                <w:bCs/>
              </w:rPr>
              <w:t>Target Population:</w:t>
            </w:r>
            <w:r w:rsidRPr="00E75F02">
              <w:t xml:space="preserve"> The target population for the study will consist of </w:t>
            </w:r>
            <w:r w:rsidR="00271588" w:rsidRPr="00E75F02">
              <w:t xml:space="preserve">African American </w:t>
            </w:r>
            <w:r w:rsidR="002C6D54" w:rsidRPr="00E75F02">
              <w:t>alumni who attend a PWI</w:t>
            </w:r>
            <w:r w:rsidRPr="00E75F02">
              <w:t xml:space="preserve"> in the </w:t>
            </w:r>
            <w:r w:rsidR="002C6D54" w:rsidRPr="00E75F02">
              <w:t xml:space="preserve">South Atlantic Region of the </w:t>
            </w:r>
            <w:r w:rsidRPr="00E75F02">
              <w:t>United States.</w:t>
            </w:r>
          </w:p>
          <w:p w14:paraId="44C14EE9" w14:textId="72354BE4" w:rsidR="00831814" w:rsidRPr="00E75F02" w:rsidRDefault="00193393" w:rsidP="00CE2DDA">
            <w:pPr>
              <w:spacing w:after="200" w:line="240" w:lineRule="auto"/>
              <w:ind w:firstLine="0"/>
              <w:jc w:val="left"/>
              <w:rPr>
                <w:b/>
                <w:bCs/>
              </w:rPr>
            </w:pPr>
            <w:r w:rsidRPr="00E75F02">
              <w:rPr>
                <w:b/>
                <w:bCs/>
              </w:rPr>
              <w:t>Sample:</w:t>
            </w:r>
            <w:r w:rsidRPr="00E75F02">
              <w:t xml:space="preserve"> The sample for the study will consist of </w:t>
            </w:r>
            <w:r w:rsidR="00F52337" w:rsidRPr="00E75F02">
              <w:t>20</w:t>
            </w:r>
            <w:r w:rsidR="00A72F9D" w:rsidRPr="00E75F02">
              <w:t xml:space="preserve"> African American alumni </w:t>
            </w:r>
            <w:r w:rsidR="00E00D97" w:rsidRPr="00E75F02">
              <w:t>that</w:t>
            </w:r>
            <w:r w:rsidRPr="00E75F02">
              <w:t xml:space="preserve"> belong</w:t>
            </w:r>
            <w:r w:rsidR="0084109C" w:rsidRPr="00E75F02">
              <w:t xml:space="preserve"> to</w:t>
            </w:r>
            <w:r w:rsidR="00E00D97" w:rsidRPr="00E75F02">
              <w:t xml:space="preserve"> </w:t>
            </w:r>
            <w:r w:rsidR="0084109C" w:rsidRPr="00E75F02">
              <w:t xml:space="preserve">Facebook </w:t>
            </w:r>
            <w:r w:rsidRPr="00E75F02">
              <w:t>social media group who</w:t>
            </w:r>
            <w:r w:rsidR="00FC1578" w:rsidRPr="00E75F02">
              <w:t xml:space="preserve"> attended a PWI in the South Atlantic Region of</w:t>
            </w:r>
            <w:r w:rsidRPr="00E75F02">
              <w:t xml:space="preserve"> the United States of America.</w:t>
            </w:r>
          </w:p>
        </w:tc>
      </w:tr>
      <w:tr w:rsidR="00831814" w:rsidRPr="00E75F02" w14:paraId="24D025B8" w14:textId="77777777">
        <w:tc>
          <w:tcPr>
            <w:tcW w:w="535" w:type="dxa"/>
          </w:tcPr>
          <w:p w14:paraId="76B73B2C" w14:textId="77777777" w:rsidR="00831814" w:rsidRPr="00E75F02" w:rsidRDefault="00831814">
            <w:pPr>
              <w:ind w:firstLine="0"/>
              <w:rPr>
                <w:b/>
              </w:rPr>
            </w:pPr>
            <w:r w:rsidRPr="00E75F02">
              <w:rPr>
                <w:b/>
              </w:rPr>
              <w:t>5.</w:t>
            </w:r>
          </w:p>
        </w:tc>
        <w:tc>
          <w:tcPr>
            <w:tcW w:w="3780" w:type="dxa"/>
          </w:tcPr>
          <w:p w14:paraId="6E66084F" w14:textId="77777777" w:rsidR="00831814" w:rsidRPr="00E75F02" w:rsidRDefault="00831814">
            <w:pPr>
              <w:spacing w:before="0" w:after="0" w:line="240" w:lineRule="auto"/>
              <w:ind w:firstLine="0"/>
              <w:jc w:val="left"/>
            </w:pPr>
            <w:r w:rsidRPr="00E75F02">
              <w:rPr>
                <w:b/>
              </w:rPr>
              <w:t>Research Questions</w:t>
            </w:r>
            <w:r w:rsidRPr="00E75F02">
              <w:t xml:space="preserve"> – Provides research questions to collect data to address the problem statement.</w:t>
            </w:r>
          </w:p>
        </w:tc>
        <w:tc>
          <w:tcPr>
            <w:tcW w:w="4230" w:type="dxa"/>
          </w:tcPr>
          <w:p w14:paraId="100538CF" w14:textId="0CD8767C" w:rsidR="00F83F37" w:rsidRPr="00E75F02" w:rsidRDefault="00F83F37" w:rsidP="00F83F37">
            <w:pPr>
              <w:spacing w:line="240" w:lineRule="auto"/>
              <w:ind w:firstLine="0"/>
              <w:jc w:val="left"/>
            </w:pPr>
            <w:r w:rsidRPr="00E75F02">
              <w:t xml:space="preserve">RQ1: </w:t>
            </w:r>
            <w:bookmarkStart w:id="1380" w:name="_Hlk159273801"/>
            <w:r w:rsidRPr="00E75F02">
              <w:t xml:space="preserve">How do </w:t>
            </w:r>
            <w:bookmarkStart w:id="1381" w:name="_Hlk160737974"/>
            <w:r w:rsidRPr="00E75F02">
              <w:t>African American college alumni from PWIs located in the South Atlantic Region of the United States describe the contributions of their African American faculty and peers on goal setting</w:t>
            </w:r>
            <w:bookmarkEnd w:id="1381"/>
            <w:r w:rsidRPr="00E75F02">
              <w:t>?</w:t>
            </w:r>
          </w:p>
          <w:bookmarkEnd w:id="1380"/>
          <w:p w14:paraId="366FE7E5" w14:textId="67461D14" w:rsidR="000977FA" w:rsidRPr="00E75F02" w:rsidRDefault="00F83F37" w:rsidP="000977FA">
            <w:pPr>
              <w:spacing w:line="240" w:lineRule="auto"/>
              <w:ind w:firstLine="0"/>
              <w:jc w:val="left"/>
            </w:pPr>
            <w:r w:rsidRPr="00E75F02">
              <w:t>RQ2: How do African American college alumni from PWIs located in the South Atlantic Region of the United States describe the contributions of their African American faculty and peers on self-motivation?</w:t>
            </w:r>
          </w:p>
          <w:p w14:paraId="29C2DDD6" w14:textId="07D684A6" w:rsidR="00F83F37" w:rsidRPr="00E75F02" w:rsidRDefault="00F83F37" w:rsidP="000977FA">
            <w:pPr>
              <w:spacing w:line="240" w:lineRule="auto"/>
              <w:ind w:firstLine="0"/>
              <w:jc w:val="left"/>
            </w:pPr>
            <w:r w:rsidRPr="00E75F02">
              <w:t>RQ3: How do African American college alumni from PWIs located in the South Atlantic Region of the United States describe the contributions of their African American faculty and peers on ongoing persistence?</w:t>
            </w:r>
          </w:p>
          <w:p w14:paraId="6E61463B" w14:textId="3CBBAF35" w:rsidR="00831814" w:rsidRPr="00E75F02" w:rsidRDefault="00831814" w:rsidP="00F83F37">
            <w:pPr>
              <w:spacing w:after="0"/>
              <w:ind w:firstLine="0"/>
              <w:contextualSpacing/>
              <w:jc w:val="left"/>
            </w:pPr>
          </w:p>
        </w:tc>
      </w:tr>
      <w:tr w:rsidR="00831814" w:rsidRPr="00E75F02" w14:paraId="43E7AAC8" w14:textId="77777777">
        <w:tc>
          <w:tcPr>
            <w:tcW w:w="535" w:type="dxa"/>
          </w:tcPr>
          <w:p w14:paraId="6043C70E" w14:textId="77777777" w:rsidR="00831814" w:rsidRPr="00E75F02" w:rsidRDefault="00831814">
            <w:pPr>
              <w:ind w:firstLine="0"/>
              <w:rPr>
                <w:b/>
              </w:rPr>
            </w:pPr>
            <w:r w:rsidRPr="00E75F02">
              <w:rPr>
                <w:b/>
              </w:rPr>
              <w:lastRenderedPageBreak/>
              <w:t>6.</w:t>
            </w:r>
          </w:p>
        </w:tc>
        <w:tc>
          <w:tcPr>
            <w:tcW w:w="3780" w:type="dxa"/>
          </w:tcPr>
          <w:p w14:paraId="23383B4E" w14:textId="77777777" w:rsidR="00831814" w:rsidRPr="00E75F02" w:rsidRDefault="00831814">
            <w:pPr>
              <w:spacing w:before="0" w:after="0" w:line="240" w:lineRule="auto"/>
              <w:ind w:firstLine="0"/>
              <w:jc w:val="left"/>
            </w:pPr>
            <w:r w:rsidRPr="00E75F02">
              <w:rPr>
                <w:b/>
              </w:rPr>
              <w:t>Phenomenon</w:t>
            </w:r>
            <w:r w:rsidRPr="00E75F02">
              <w:t xml:space="preserve"> - Describes the phenomenon to be better understood (qualitative).</w:t>
            </w:r>
          </w:p>
        </w:tc>
        <w:tc>
          <w:tcPr>
            <w:tcW w:w="4230" w:type="dxa"/>
          </w:tcPr>
          <w:p w14:paraId="1E07C283" w14:textId="21809DDE" w:rsidR="00F259AE" w:rsidRPr="00E75F02" w:rsidRDefault="00124115" w:rsidP="002C09AD">
            <w:pPr>
              <w:spacing w:line="240" w:lineRule="auto"/>
              <w:ind w:firstLine="0"/>
              <w:jc w:val="left"/>
            </w:pPr>
            <w:r w:rsidRPr="00E75F02">
              <w:t>The</w:t>
            </w:r>
            <w:r w:rsidR="00D12733" w:rsidRPr="00E75F02">
              <w:t xml:space="preserve"> </w:t>
            </w:r>
            <w:r w:rsidRPr="00E75F02">
              <w:t>phen</w:t>
            </w:r>
            <w:r w:rsidR="00D12733" w:rsidRPr="00E75F02">
              <w:t xml:space="preserve">omenon </w:t>
            </w:r>
            <w:r w:rsidR="00F10828" w:rsidRPr="00E75F02">
              <w:t xml:space="preserve">is </w:t>
            </w:r>
            <w:r w:rsidR="00603CB7" w:rsidRPr="00E75F02">
              <w:t>h</w:t>
            </w:r>
            <w:r w:rsidR="00F259AE" w:rsidRPr="00E75F02">
              <w:t>ow African American college alumni from the South Atlantic Region of the United States describes the contributions of their African American faculty on goal</w:t>
            </w:r>
            <w:r w:rsidR="006A66E8" w:rsidRPr="00E75F02">
              <w:t xml:space="preserve"> setting,</w:t>
            </w:r>
            <w:r w:rsidR="00F259AE" w:rsidRPr="00E75F02">
              <w:t xml:space="preserve"> </w:t>
            </w:r>
            <w:r w:rsidR="00FC769D" w:rsidRPr="00E75F02">
              <w:t>self-</w:t>
            </w:r>
            <w:r w:rsidR="00F259AE" w:rsidRPr="00E75F02">
              <w:t>motivation, and</w:t>
            </w:r>
            <w:r w:rsidR="00FC769D" w:rsidRPr="00E75F02">
              <w:t xml:space="preserve"> on-going</w:t>
            </w:r>
            <w:r w:rsidR="00F259AE" w:rsidRPr="00E75F02">
              <w:t xml:space="preserve"> persistence.</w:t>
            </w:r>
            <w:r w:rsidR="00FC769D" w:rsidRPr="00E75F02">
              <w:t xml:space="preserve"> </w:t>
            </w:r>
            <w:r w:rsidR="00577934" w:rsidRPr="00E75F02">
              <w:t>The r</w:t>
            </w:r>
            <w:r w:rsidR="002905DA" w:rsidRPr="00E75F02">
              <w:t xml:space="preserve">elationship with </w:t>
            </w:r>
            <w:r w:rsidR="00577934" w:rsidRPr="00E75F02">
              <w:t xml:space="preserve">African American </w:t>
            </w:r>
            <w:r w:rsidR="002905DA" w:rsidRPr="00E75F02">
              <w:t xml:space="preserve">faculty and peers </w:t>
            </w:r>
            <w:r w:rsidR="00C158F4" w:rsidRPr="00E75F02">
              <w:t>is</w:t>
            </w:r>
            <w:r w:rsidR="002905DA" w:rsidRPr="00E75F02">
              <w:t xml:space="preserve"> important in the success of African </w:t>
            </w:r>
            <w:r w:rsidR="00577934" w:rsidRPr="00E75F02">
              <w:t>American</w:t>
            </w:r>
            <w:r w:rsidR="002905DA" w:rsidRPr="00E75F02">
              <w:t xml:space="preserve"> students at PWIs. </w:t>
            </w:r>
          </w:p>
          <w:p w14:paraId="3F47E34C" w14:textId="2ABDE459" w:rsidR="00831814" w:rsidRPr="00E75F02" w:rsidRDefault="00831814" w:rsidP="00124115">
            <w:pPr>
              <w:ind w:firstLine="0"/>
              <w:jc w:val="left"/>
            </w:pPr>
          </w:p>
        </w:tc>
      </w:tr>
      <w:tr w:rsidR="00831814" w:rsidRPr="00E75F02" w14:paraId="484B6BAD" w14:textId="77777777">
        <w:tc>
          <w:tcPr>
            <w:tcW w:w="535" w:type="dxa"/>
          </w:tcPr>
          <w:p w14:paraId="298FA222" w14:textId="77777777" w:rsidR="00831814" w:rsidRPr="00E75F02" w:rsidRDefault="00831814">
            <w:pPr>
              <w:ind w:firstLine="0"/>
              <w:rPr>
                <w:b/>
              </w:rPr>
            </w:pPr>
            <w:r w:rsidRPr="00E75F02">
              <w:rPr>
                <w:b/>
              </w:rPr>
              <w:t>7.</w:t>
            </w:r>
          </w:p>
        </w:tc>
        <w:tc>
          <w:tcPr>
            <w:tcW w:w="3780" w:type="dxa"/>
          </w:tcPr>
          <w:p w14:paraId="064BC646" w14:textId="77777777" w:rsidR="00831814" w:rsidRPr="00E75F02" w:rsidRDefault="00831814">
            <w:pPr>
              <w:spacing w:before="0" w:after="0" w:line="240" w:lineRule="auto"/>
              <w:ind w:firstLine="0"/>
              <w:jc w:val="left"/>
            </w:pPr>
            <w:r w:rsidRPr="00E75F02">
              <w:rPr>
                <w:b/>
              </w:rPr>
              <w:t>Methodology and Design</w:t>
            </w:r>
            <w:r w:rsidRPr="00E75F02">
              <w:t xml:space="preserve"> - Describes the selected methodology and specific research design to address the problem statement and research questions.</w:t>
            </w:r>
          </w:p>
        </w:tc>
        <w:tc>
          <w:tcPr>
            <w:tcW w:w="4230" w:type="dxa"/>
          </w:tcPr>
          <w:p w14:paraId="08A1F547" w14:textId="3A6B8DBB" w:rsidR="00831814" w:rsidRPr="00E75F02" w:rsidRDefault="007930F5" w:rsidP="007930F5">
            <w:pPr>
              <w:spacing w:line="240" w:lineRule="auto"/>
              <w:ind w:firstLine="0"/>
              <w:jc w:val="left"/>
            </w:pPr>
            <w:r w:rsidRPr="00E75F02">
              <w:t xml:space="preserve">The methodology for </w:t>
            </w:r>
            <w:r w:rsidR="00597AD0" w:rsidRPr="00E75F02">
              <w:t xml:space="preserve">this research </w:t>
            </w:r>
            <w:r w:rsidRPr="00E75F02">
              <w:t>is a qualitative descriptive research design</w:t>
            </w:r>
            <w:r w:rsidR="005159E5" w:rsidRPr="00E75F02">
              <w:t xml:space="preserve"> that describes </w:t>
            </w:r>
            <w:r w:rsidRPr="00E75F02">
              <w:t xml:space="preserve">a phenomenon as a lived experience (Groenewald, 2004). </w:t>
            </w:r>
            <w:r w:rsidR="00305660" w:rsidRPr="00E75F02">
              <w:t>This research study</w:t>
            </w:r>
            <w:r w:rsidRPr="00E75F02">
              <w:t xml:space="preserve"> uses interviews an</w:t>
            </w:r>
            <w:r w:rsidR="00851940" w:rsidRPr="00E75F02">
              <w:t xml:space="preserve">d questionnaires </w:t>
            </w:r>
            <w:r w:rsidR="00CC773C" w:rsidRPr="00E75F02">
              <w:t>to</w:t>
            </w:r>
            <w:r w:rsidRPr="00E75F02">
              <w:t xml:space="preserve"> determine how</w:t>
            </w:r>
            <w:r w:rsidR="00D62455" w:rsidRPr="00E75F02">
              <w:t xml:space="preserve"> </w:t>
            </w:r>
            <w:r w:rsidR="00890F22" w:rsidRPr="00E75F02">
              <w:t>motivation, goal, and</w:t>
            </w:r>
            <w:r w:rsidR="001E1C4C" w:rsidRPr="00E75F02">
              <w:t xml:space="preserve"> </w:t>
            </w:r>
            <w:r w:rsidR="00036AB8" w:rsidRPr="00E75F02">
              <w:t xml:space="preserve">ongoing persistence </w:t>
            </w:r>
            <w:r w:rsidR="00E9671F" w:rsidRPr="00E75F02">
              <w:t>contributed to the success of African American</w:t>
            </w:r>
            <w:r w:rsidR="004B72A4" w:rsidRPr="00E75F02">
              <w:t xml:space="preserve"> alumni at PWIs. </w:t>
            </w:r>
            <w:r w:rsidR="00714AE5" w:rsidRPr="00E75F02">
              <w:t xml:space="preserve">The sample population for the study will consist of </w:t>
            </w:r>
            <w:r w:rsidR="00F52337" w:rsidRPr="00E75F02">
              <w:t>20</w:t>
            </w:r>
            <w:r w:rsidR="00714AE5" w:rsidRPr="00E75F02">
              <w:t xml:space="preserve"> African American alumni that belong to Facebook social media group</w:t>
            </w:r>
            <w:r w:rsidR="00E117EA" w:rsidRPr="00E75F02">
              <w:t>s</w:t>
            </w:r>
            <w:r w:rsidR="00714AE5" w:rsidRPr="00E75F02">
              <w:t xml:space="preserve"> who attended a PWI in the South Atlantic Region of the United States of America</w:t>
            </w:r>
            <w:r w:rsidR="00A53520" w:rsidRPr="00E75F02">
              <w:t xml:space="preserve">. </w:t>
            </w:r>
            <w:r w:rsidR="007C398A" w:rsidRPr="00E75F02">
              <w:t>This researcher will use face-to-face interviews and questionnaires with African American participants to ask them about their experiences at PWIs. Qualitative study best fits this study because it helps with understanding the views and perception of the participants, rather than using numbers in a quantitative study. The overall design of this study is to explore how</w:t>
            </w:r>
            <w:r w:rsidR="000A6DD9" w:rsidRPr="00E75F02">
              <w:t xml:space="preserve"> African American faculty and peers directly affect the academic success of African American alumni.</w:t>
            </w:r>
          </w:p>
        </w:tc>
      </w:tr>
      <w:tr w:rsidR="00831814" w:rsidRPr="00E75F02" w14:paraId="4E3506AD" w14:textId="77777777">
        <w:tc>
          <w:tcPr>
            <w:tcW w:w="535" w:type="dxa"/>
          </w:tcPr>
          <w:p w14:paraId="106E9F3F" w14:textId="77777777" w:rsidR="00831814" w:rsidRPr="00E75F02" w:rsidRDefault="00831814">
            <w:pPr>
              <w:ind w:firstLine="0"/>
              <w:rPr>
                <w:b/>
              </w:rPr>
            </w:pPr>
            <w:r w:rsidRPr="00E75F02">
              <w:rPr>
                <w:b/>
              </w:rPr>
              <w:t>8.</w:t>
            </w:r>
          </w:p>
        </w:tc>
        <w:tc>
          <w:tcPr>
            <w:tcW w:w="3780" w:type="dxa"/>
          </w:tcPr>
          <w:p w14:paraId="7EDFEDBA" w14:textId="77777777" w:rsidR="00831814" w:rsidRPr="00E75F02" w:rsidRDefault="00831814">
            <w:pPr>
              <w:spacing w:before="0" w:after="0" w:line="240" w:lineRule="auto"/>
              <w:ind w:firstLine="0"/>
              <w:jc w:val="left"/>
            </w:pPr>
            <w:r w:rsidRPr="00E75F02">
              <w:rPr>
                <w:b/>
              </w:rPr>
              <w:t>Purpose Statement</w:t>
            </w:r>
            <w:r w:rsidRPr="00E75F02">
              <w:t xml:space="preserve"> – Provides one sentence statement of purpose including the problem statement, methodology, design, target population, and location.</w:t>
            </w:r>
          </w:p>
        </w:tc>
        <w:tc>
          <w:tcPr>
            <w:tcW w:w="4230" w:type="dxa"/>
          </w:tcPr>
          <w:p w14:paraId="43ECD986" w14:textId="02FEA5F9" w:rsidR="00D7100E" w:rsidRPr="00E75F02" w:rsidRDefault="00D7100E" w:rsidP="000E3A97">
            <w:pPr>
              <w:spacing w:line="240" w:lineRule="auto"/>
              <w:ind w:firstLine="0"/>
              <w:jc w:val="left"/>
            </w:pPr>
            <w:r w:rsidRPr="00E75F02">
              <w:t xml:space="preserve">The purpose of this descriptive qualitative study is to explore how African American </w:t>
            </w:r>
            <w:r w:rsidR="000E3A97" w:rsidRPr="00E75F02">
              <w:t>a</w:t>
            </w:r>
            <w:r w:rsidRPr="00E75F02">
              <w:t xml:space="preserve">lumni </w:t>
            </w:r>
            <w:r w:rsidR="000E3A97" w:rsidRPr="00E75F02">
              <w:t>d</w:t>
            </w:r>
            <w:r w:rsidRPr="00E75F02">
              <w:t xml:space="preserve">escribes the </w:t>
            </w:r>
            <w:r w:rsidR="000E3A97" w:rsidRPr="00E75F02">
              <w:t>c</w:t>
            </w:r>
            <w:r w:rsidRPr="00E75F02">
              <w:t>ontribution</w:t>
            </w:r>
            <w:r w:rsidR="00300D65" w:rsidRPr="00E75F02">
              <w:t>s</w:t>
            </w:r>
            <w:r w:rsidRPr="00E75F02">
              <w:t xml:space="preserve"> of African American </w:t>
            </w:r>
            <w:r w:rsidR="000E3A97" w:rsidRPr="00E75F02">
              <w:t>f</w:t>
            </w:r>
            <w:r w:rsidRPr="00E75F02">
              <w:t xml:space="preserve">aculty </w:t>
            </w:r>
            <w:r w:rsidR="000E3A97" w:rsidRPr="00E75F02">
              <w:t xml:space="preserve">and peers </w:t>
            </w:r>
            <w:r w:rsidRPr="00E75F02">
              <w:t xml:space="preserve">on </w:t>
            </w:r>
            <w:r w:rsidR="000E3A97" w:rsidRPr="00E75F02">
              <w:t>g</w:t>
            </w:r>
            <w:r w:rsidRPr="00E75F02">
              <w:t>oal</w:t>
            </w:r>
            <w:r w:rsidR="000E3A97" w:rsidRPr="00E75F02">
              <w:t xml:space="preserve"> setting</w:t>
            </w:r>
            <w:r w:rsidRPr="00E75F02">
              <w:t xml:space="preserve">, </w:t>
            </w:r>
            <w:r w:rsidR="000E3A97" w:rsidRPr="00E75F02">
              <w:t>self-motivation, and ongoing p</w:t>
            </w:r>
            <w:r w:rsidRPr="00E75F02">
              <w:t xml:space="preserve">ersistence at </w:t>
            </w:r>
            <w:r w:rsidRPr="00E75F02">
              <w:lastRenderedPageBreak/>
              <w:t>Predominantly White Institutions (PWI</w:t>
            </w:r>
            <w:r w:rsidR="000E3A97" w:rsidRPr="00E75F02">
              <w:t>s</w:t>
            </w:r>
            <w:r w:rsidRPr="00E75F02">
              <w:t xml:space="preserve"> in the South Atlantic Region of United States of America.</w:t>
            </w:r>
          </w:p>
          <w:p w14:paraId="6FB00176" w14:textId="0FAF79BC" w:rsidR="00831814" w:rsidRPr="00E75F02" w:rsidRDefault="00831814" w:rsidP="000E3A97">
            <w:pPr>
              <w:spacing w:line="240" w:lineRule="auto"/>
              <w:ind w:firstLine="0"/>
              <w:jc w:val="left"/>
            </w:pPr>
          </w:p>
        </w:tc>
      </w:tr>
      <w:tr w:rsidR="00831814" w:rsidRPr="00E75F02" w14:paraId="296F5FC7" w14:textId="77777777">
        <w:tc>
          <w:tcPr>
            <w:tcW w:w="535" w:type="dxa"/>
          </w:tcPr>
          <w:p w14:paraId="634DE998" w14:textId="77777777" w:rsidR="00831814" w:rsidRPr="00E75F02" w:rsidRDefault="00831814">
            <w:pPr>
              <w:ind w:firstLine="0"/>
              <w:rPr>
                <w:b/>
              </w:rPr>
            </w:pPr>
            <w:r w:rsidRPr="00E75F02">
              <w:rPr>
                <w:b/>
              </w:rPr>
              <w:lastRenderedPageBreak/>
              <w:t>9.</w:t>
            </w:r>
          </w:p>
        </w:tc>
        <w:tc>
          <w:tcPr>
            <w:tcW w:w="3780" w:type="dxa"/>
          </w:tcPr>
          <w:p w14:paraId="3F0768C0" w14:textId="77777777" w:rsidR="00831814" w:rsidRPr="00E75F02" w:rsidRDefault="00831814">
            <w:pPr>
              <w:spacing w:before="0" w:after="0" w:line="240" w:lineRule="auto"/>
              <w:ind w:firstLine="0"/>
              <w:jc w:val="left"/>
            </w:pPr>
            <w:r w:rsidRPr="00E75F02">
              <w:rPr>
                <w:b/>
              </w:rPr>
              <w:t>Data Collection</w:t>
            </w:r>
            <w:r w:rsidRPr="00E75F02">
              <w:t xml:space="preserve"> – Describes primary instruments and sources of data to answer research questions.</w:t>
            </w:r>
          </w:p>
        </w:tc>
        <w:tc>
          <w:tcPr>
            <w:tcW w:w="4230" w:type="dxa"/>
          </w:tcPr>
          <w:p w14:paraId="32CE2508" w14:textId="4BAB9BDC" w:rsidR="00831814" w:rsidRPr="00E75F02" w:rsidRDefault="000564AE" w:rsidP="00094C3A">
            <w:pPr>
              <w:spacing w:line="240" w:lineRule="auto"/>
              <w:ind w:firstLine="0"/>
              <w:jc w:val="left"/>
            </w:pPr>
            <w:r w:rsidRPr="00E75F02">
              <w:t xml:space="preserve">A qualitative descriptive design requires the use of semi-structured interviews and </w:t>
            </w:r>
            <w:r w:rsidR="002528BE" w:rsidRPr="00E75F02">
              <w:t xml:space="preserve">an </w:t>
            </w:r>
            <w:r w:rsidRPr="00E75F02">
              <w:t>additional qualitative data collection method. T</w:t>
            </w:r>
            <w:r w:rsidR="002528BE" w:rsidRPr="00E75F02">
              <w:t>his</w:t>
            </w:r>
            <w:r w:rsidRPr="00E75F02">
              <w:t xml:space="preserve"> researcher will use </w:t>
            </w:r>
            <w:r w:rsidR="002528BE" w:rsidRPr="00E75F02">
              <w:t xml:space="preserve">Facebook </w:t>
            </w:r>
            <w:r w:rsidRPr="00E75F02">
              <w:t xml:space="preserve">online social media group to </w:t>
            </w:r>
            <w:r w:rsidR="002528BE" w:rsidRPr="00E75F02">
              <w:t>recruit</w:t>
            </w:r>
            <w:r w:rsidRPr="00E75F02">
              <w:t xml:space="preserve"> participants. Selection criteria </w:t>
            </w:r>
            <w:r w:rsidR="00330768" w:rsidRPr="00E75F02">
              <w:t xml:space="preserve">will be done </w:t>
            </w:r>
            <w:r w:rsidRPr="00E75F02">
              <w:t>through a recruitment flyer. Participants must complete informed consent documents prior to the beginning of the study. The researcher will</w:t>
            </w:r>
            <w:r w:rsidR="008D223E" w:rsidRPr="00E75F02">
              <w:t xml:space="preserve"> </w:t>
            </w:r>
            <w:r w:rsidR="007E7DA4" w:rsidRPr="00E75F02">
              <w:t xml:space="preserve">use </w:t>
            </w:r>
            <w:r w:rsidR="008D223E" w:rsidRPr="00E75F02">
              <w:t xml:space="preserve">a questionnaire </w:t>
            </w:r>
            <w:r w:rsidR="00E15BF5" w:rsidRPr="00E75F02">
              <w:t>and</w:t>
            </w:r>
            <w:r w:rsidRPr="00E75F02">
              <w:t xml:space="preserve"> conduct -</w:t>
            </w:r>
            <w:r w:rsidR="001252AB" w:rsidRPr="00E75F02">
              <w:t>45</w:t>
            </w:r>
            <w:r w:rsidRPr="00E75F02">
              <w:t xml:space="preserve"> </w:t>
            </w:r>
            <w:r w:rsidR="006B562A" w:rsidRPr="00E75F02">
              <w:t xml:space="preserve">to </w:t>
            </w:r>
            <w:r w:rsidR="00170EAE" w:rsidRPr="00E75F02">
              <w:t>60-minute</w:t>
            </w:r>
            <w:r w:rsidRPr="00E75F02">
              <w:t xml:space="preserve"> interviews containing a series of open-ended questions </w:t>
            </w:r>
            <w:r w:rsidR="006B562A" w:rsidRPr="00E75F02">
              <w:t xml:space="preserve">that </w:t>
            </w:r>
            <w:r w:rsidRPr="00E75F02">
              <w:t>allow</w:t>
            </w:r>
            <w:r w:rsidR="006B562A" w:rsidRPr="00E75F02">
              <w:t xml:space="preserve">s </w:t>
            </w:r>
            <w:r w:rsidR="00170EAE" w:rsidRPr="00E75F02">
              <w:t>African American al</w:t>
            </w:r>
            <w:r w:rsidR="00296B6E" w:rsidRPr="00E75F02">
              <w:t xml:space="preserve">umni </w:t>
            </w:r>
            <w:r w:rsidRPr="00E75F02">
              <w:t>participant</w:t>
            </w:r>
            <w:r w:rsidR="008D223E" w:rsidRPr="00E75F02">
              <w:t>s</w:t>
            </w:r>
            <w:r w:rsidRPr="00E75F02">
              <w:t xml:space="preserve"> to describe their experiences</w:t>
            </w:r>
            <w:r w:rsidR="00170EAE" w:rsidRPr="00E75F02">
              <w:t xml:space="preserve"> at PWIs</w:t>
            </w:r>
            <w:r w:rsidRPr="00E75F02">
              <w:t xml:space="preserve">. Once data have been </w:t>
            </w:r>
            <w:r w:rsidR="00E15BF5" w:rsidRPr="00E75F02">
              <w:t>collected, the data</w:t>
            </w:r>
            <w:r w:rsidRPr="00E75F02">
              <w:t xml:space="preserve"> will be transcribed and securely stored.</w:t>
            </w:r>
          </w:p>
        </w:tc>
      </w:tr>
      <w:tr w:rsidR="00831814" w:rsidRPr="00E75F02" w14:paraId="70F51840" w14:textId="77777777">
        <w:tc>
          <w:tcPr>
            <w:tcW w:w="535" w:type="dxa"/>
          </w:tcPr>
          <w:p w14:paraId="30BA0DCA" w14:textId="77777777" w:rsidR="00831814" w:rsidRPr="00E75F02" w:rsidRDefault="00831814">
            <w:pPr>
              <w:ind w:firstLine="0"/>
              <w:rPr>
                <w:b/>
              </w:rPr>
            </w:pPr>
            <w:r w:rsidRPr="00E75F02">
              <w:rPr>
                <w:b/>
              </w:rPr>
              <w:t>10.</w:t>
            </w:r>
          </w:p>
        </w:tc>
        <w:tc>
          <w:tcPr>
            <w:tcW w:w="3780" w:type="dxa"/>
          </w:tcPr>
          <w:p w14:paraId="6CAFD692" w14:textId="77777777" w:rsidR="00831814" w:rsidRPr="00E75F02" w:rsidRDefault="00831814">
            <w:pPr>
              <w:spacing w:before="0" w:after="0" w:line="240" w:lineRule="auto"/>
              <w:ind w:firstLine="0"/>
              <w:jc w:val="left"/>
            </w:pPr>
            <w:r w:rsidRPr="00E75F02">
              <w:rPr>
                <w:b/>
              </w:rPr>
              <w:t>Data Analysis</w:t>
            </w:r>
            <w:r w:rsidRPr="00E75F02">
              <w:t xml:space="preserve"> – Describes the specific data analysis approaches to be used to address research questions.</w:t>
            </w:r>
          </w:p>
        </w:tc>
        <w:tc>
          <w:tcPr>
            <w:tcW w:w="4230" w:type="dxa"/>
          </w:tcPr>
          <w:p w14:paraId="74014D08" w14:textId="4920BB19" w:rsidR="00831814" w:rsidRPr="00E75F02" w:rsidRDefault="00C91458" w:rsidP="00C7467A">
            <w:pPr>
              <w:spacing w:line="240" w:lineRule="auto"/>
              <w:ind w:firstLine="0"/>
              <w:jc w:val="left"/>
            </w:pPr>
            <w:r w:rsidRPr="00E75F02">
              <w:t>T</w:t>
            </w:r>
            <w:r w:rsidR="00455EAC" w:rsidRPr="00E75F02">
              <w:t xml:space="preserve">he data </w:t>
            </w:r>
            <w:r w:rsidRPr="00E75F02">
              <w:t xml:space="preserve">collected </w:t>
            </w:r>
            <w:r w:rsidR="00326775" w:rsidRPr="00E75F02">
              <w:t xml:space="preserve">during the interviews </w:t>
            </w:r>
            <w:r w:rsidR="00455EAC" w:rsidRPr="00E75F02">
              <w:t>will be coded into specific categories. Thematic analysis will be used to determine</w:t>
            </w:r>
            <w:r w:rsidR="00326775" w:rsidRPr="00E75F02">
              <w:t xml:space="preserve"> if a </w:t>
            </w:r>
            <w:r w:rsidR="00455EAC" w:rsidRPr="00E75F02">
              <w:t>consistent theme is present</w:t>
            </w:r>
            <w:r w:rsidR="00326775" w:rsidRPr="00E75F02">
              <w:t xml:space="preserve"> from the participants</w:t>
            </w:r>
            <w:r w:rsidR="00455EAC" w:rsidRPr="00E75F02">
              <w:t xml:space="preserve">. </w:t>
            </w:r>
            <w:r w:rsidR="006E6EC0" w:rsidRPr="00E75F02">
              <w:t>Keywords will be used</w:t>
            </w:r>
            <w:r w:rsidR="009951A3" w:rsidRPr="00E75F02">
              <w:t xml:space="preserve"> from the </w:t>
            </w:r>
            <w:proofErr w:type="gramStart"/>
            <w:r w:rsidR="009951A3" w:rsidRPr="00E75F02">
              <w:t>participants</w:t>
            </w:r>
            <w:proofErr w:type="gramEnd"/>
            <w:r w:rsidR="009951A3" w:rsidRPr="00E75F02">
              <w:t xml:space="preserve"> description of their experience.</w:t>
            </w:r>
            <w:r w:rsidR="00455EAC" w:rsidRPr="00E75F02">
              <w:t xml:space="preserve"> A qualitative data analysis will be used to find patterns</w:t>
            </w:r>
            <w:r w:rsidR="00B703CC" w:rsidRPr="00E75F02">
              <w:t xml:space="preserve"> </w:t>
            </w:r>
            <w:r w:rsidR="00447C9A" w:rsidRPr="00E75F02">
              <w:t xml:space="preserve">and a summary </w:t>
            </w:r>
            <w:r w:rsidR="00B703CC" w:rsidRPr="00E75F02">
              <w:t>in the study</w:t>
            </w:r>
            <w:r w:rsidR="00447C9A" w:rsidRPr="00E75F02">
              <w:t xml:space="preserve">. </w:t>
            </w:r>
            <w:r w:rsidR="0012693D" w:rsidRPr="00E75F02">
              <w:t>T</w:t>
            </w:r>
            <w:r w:rsidR="00455EAC" w:rsidRPr="00E75F02">
              <w:t xml:space="preserve">hemes </w:t>
            </w:r>
            <w:r w:rsidR="0012693D" w:rsidRPr="00E75F02">
              <w:t xml:space="preserve">are expected </w:t>
            </w:r>
            <w:r w:rsidR="00455EAC" w:rsidRPr="00E75F02">
              <w:t xml:space="preserve">to arise from the </w:t>
            </w:r>
            <w:r w:rsidR="0012693D" w:rsidRPr="00E75F02">
              <w:t>data</w:t>
            </w:r>
            <w:r w:rsidR="00690A72" w:rsidRPr="00E75F02">
              <w:t>.</w:t>
            </w:r>
            <w:r w:rsidR="00FE0675" w:rsidRPr="00E75F02">
              <w:t xml:space="preserve"> </w:t>
            </w:r>
            <w:r w:rsidR="00DD5995" w:rsidRPr="00E75F02">
              <w:t>MAXQDA</w:t>
            </w:r>
            <w:r w:rsidR="008E1334" w:rsidRPr="00E75F02">
              <w:t xml:space="preserve"> will be used for the </w:t>
            </w:r>
            <w:r w:rsidR="00E9044B" w:rsidRPr="00E75F02">
              <w:t>analysis.</w:t>
            </w:r>
          </w:p>
        </w:tc>
      </w:tr>
    </w:tbl>
    <w:p w14:paraId="05B04245" w14:textId="77777777" w:rsidR="00831814" w:rsidRPr="00E75F02" w:rsidRDefault="00831814" w:rsidP="00831814"/>
    <w:p w14:paraId="24328CD1" w14:textId="77777777" w:rsidR="00831814" w:rsidRPr="00E75F02" w:rsidRDefault="00831814" w:rsidP="00831814">
      <w:pPr>
        <w:ind w:firstLine="0"/>
      </w:pPr>
    </w:p>
    <w:p w14:paraId="5B5A73DE" w14:textId="17AF0404" w:rsidR="001E564D" w:rsidRPr="00E75F02" w:rsidRDefault="00831814" w:rsidP="002B31F3">
      <w:pPr>
        <w:spacing w:line="240" w:lineRule="auto"/>
        <w:ind w:firstLine="0"/>
        <w:rPr>
          <w:b/>
          <w:bCs/>
          <w:color w:val="000000"/>
        </w:rPr>
      </w:pPr>
      <w:r w:rsidRPr="00E75F02">
        <w:br w:type="page"/>
      </w:r>
    </w:p>
    <w:p w14:paraId="537E36E6" w14:textId="226A4CB7" w:rsidR="003B1F6D" w:rsidRPr="00E75F02" w:rsidRDefault="00E828DC" w:rsidP="00237245">
      <w:pPr>
        <w:pStyle w:val="Heading1"/>
      </w:pPr>
      <w:bookmarkStart w:id="1382" w:name="_Toc171695001"/>
      <w:bookmarkStart w:id="1383" w:name="_Toc349720664"/>
      <w:bookmarkStart w:id="1384" w:name="_Toc350241708"/>
      <w:bookmarkStart w:id="1385" w:name="_Toc481674155"/>
      <w:bookmarkStart w:id="1386" w:name="_Toc503990782"/>
      <w:bookmarkStart w:id="1387" w:name="_Toc481674156"/>
      <w:bookmarkEnd w:id="1379"/>
      <w:r w:rsidRPr="00E75F02">
        <w:lastRenderedPageBreak/>
        <w:t>Appendix B</w:t>
      </w:r>
      <w:r w:rsidR="00AC2EF4" w:rsidRPr="00E75F02">
        <w:t>.</w:t>
      </w:r>
      <w:r w:rsidR="00870D4A" w:rsidRPr="00E75F02">
        <w:br/>
      </w:r>
      <w:r w:rsidR="000D6705" w:rsidRPr="00E75F02">
        <w:t>Site Authorization</w:t>
      </w:r>
      <w:r w:rsidR="00261EE6" w:rsidRPr="00E75F02">
        <w:t>s</w:t>
      </w:r>
      <w:bookmarkEnd w:id="1382"/>
    </w:p>
    <w:p w14:paraId="32921D48" w14:textId="33DC9ABD" w:rsidR="00E828DC" w:rsidRPr="00E75F02" w:rsidRDefault="00AD4BAD" w:rsidP="00237245">
      <w:pPr>
        <w:ind w:firstLine="0"/>
      </w:pPr>
      <w:r w:rsidRPr="00E75F02">
        <w:rPr>
          <w:noProof/>
        </w:rPr>
        <w:drawing>
          <wp:inline distT="0" distB="0" distL="0" distR="0" wp14:anchorId="7142F23C" wp14:editId="6677788B">
            <wp:extent cx="3612515" cy="6800850"/>
            <wp:effectExtent l="0" t="0" r="6985" b="0"/>
            <wp:docPr id="11" name="Picture 1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rectangular sign with white text&#10;&#10;Description automatically generated"/>
                    <pic:cNvPicPr/>
                  </pic:nvPicPr>
                  <pic:blipFill rotWithShape="1">
                    <a:blip r:embed="rId89"/>
                    <a:srcRect b="17361"/>
                    <a:stretch/>
                  </pic:blipFill>
                  <pic:spPr bwMode="auto">
                    <a:xfrm>
                      <a:off x="0" y="0"/>
                      <a:ext cx="3612515" cy="6800850"/>
                    </a:xfrm>
                    <a:prstGeom prst="rect">
                      <a:avLst/>
                    </a:prstGeom>
                    <a:ln>
                      <a:noFill/>
                    </a:ln>
                    <a:extLst>
                      <a:ext uri="{53640926-AAD7-44D8-BBD7-CCE9431645EC}">
                        <a14:shadowObscured xmlns:a14="http://schemas.microsoft.com/office/drawing/2010/main"/>
                      </a:ext>
                    </a:extLst>
                  </pic:spPr>
                </pic:pic>
              </a:graphicData>
            </a:graphic>
          </wp:inline>
        </w:drawing>
      </w:r>
    </w:p>
    <w:p w14:paraId="4255C52D" w14:textId="5EB6C604" w:rsidR="008120A1" w:rsidRPr="00E75F02" w:rsidRDefault="00C63A97" w:rsidP="00237245">
      <w:pPr>
        <w:ind w:firstLine="0"/>
      </w:pPr>
      <w:r w:rsidRPr="00E75F02">
        <w:rPr>
          <w:noProof/>
        </w:rPr>
        <w:lastRenderedPageBreak/>
        <w:drawing>
          <wp:inline distT="0" distB="0" distL="0" distR="0" wp14:anchorId="065AB693" wp14:editId="2CBC7E20">
            <wp:extent cx="3108854" cy="6858000"/>
            <wp:effectExtent l="0" t="0" r="317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90"/>
                    <a:stretch>
                      <a:fillRect/>
                    </a:stretch>
                  </pic:blipFill>
                  <pic:spPr>
                    <a:xfrm>
                      <a:off x="0" y="0"/>
                      <a:ext cx="3112530" cy="6866108"/>
                    </a:xfrm>
                    <a:prstGeom prst="rect">
                      <a:avLst/>
                    </a:prstGeom>
                  </pic:spPr>
                </pic:pic>
              </a:graphicData>
            </a:graphic>
          </wp:inline>
        </w:drawing>
      </w:r>
    </w:p>
    <w:p w14:paraId="3B31F7A1" w14:textId="761E0785" w:rsidR="008120A1" w:rsidRPr="00E75F02" w:rsidRDefault="008120A1" w:rsidP="000D6705"/>
    <w:p w14:paraId="0163A065" w14:textId="6F7A2031" w:rsidR="001233B6" w:rsidRPr="00E75F02" w:rsidRDefault="000D6705" w:rsidP="00237245">
      <w:pPr>
        <w:ind w:firstLine="0"/>
      </w:pPr>
      <w:r w:rsidRPr="00E75F02">
        <w:rPr>
          <w:noProof/>
        </w:rPr>
        <w:lastRenderedPageBreak/>
        <w:drawing>
          <wp:inline distT="0" distB="0" distL="0" distR="0" wp14:anchorId="54792EF4" wp14:editId="272E0068">
            <wp:extent cx="3366770" cy="6705600"/>
            <wp:effectExtent l="0" t="0" r="5080" b="0"/>
            <wp:docPr id="1602240962" name="Picture 1602240962"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40962" name="Picture 2" descr="A blue rectangle with white text&#10;&#10;Description automatically generated with medium confidence"/>
                    <pic:cNvPicPr>
                      <a:picLocks noChangeAspect="1" noChangeArrowheads="1"/>
                    </pic:cNvPicPr>
                  </pic:nvPicPr>
                  <pic:blipFill rotWithShape="1">
                    <a:blip r:embed="rId91">
                      <a:extLst>
                        <a:ext uri="{28A0092B-C50C-407E-A947-70E740481C1C}">
                          <a14:useLocalDpi xmlns:a14="http://schemas.microsoft.com/office/drawing/2010/main" val="0"/>
                        </a:ext>
                      </a:extLst>
                    </a:blip>
                    <a:srcRect b="10773"/>
                    <a:stretch/>
                  </pic:blipFill>
                  <pic:spPr bwMode="auto">
                    <a:xfrm>
                      <a:off x="0" y="0"/>
                      <a:ext cx="3366770" cy="6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D1E5A1A" w14:textId="13F60E39" w:rsidR="000D6705" w:rsidRPr="00E75F02" w:rsidRDefault="00BD2326" w:rsidP="00237245">
      <w:pPr>
        <w:ind w:firstLine="0"/>
      </w:pPr>
      <w:r w:rsidRPr="00E75F02">
        <w:rPr>
          <w:noProof/>
        </w:rPr>
        <w:lastRenderedPageBreak/>
        <w:drawing>
          <wp:inline distT="0" distB="0" distL="0" distR="0" wp14:anchorId="035B6E78" wp14:editId="74B6333E">
            <wp:extent cx="3586480" cy="6858000"/>
            <wp:effectExtent l="0" t="0" r="0" b="0"/>
            <wp:docPr id="10" name="Picture 10"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and white screen&#10;&#10;Description automatically generated"/>
                    <pic:cNvPicPr/>
                  </pic:nvPicPr>
                  <pic:blipFill rotWithShape="1">
                    <a:blip r:embed="rId92"/>
                    <a:srcRect l="531" t="2315" r="-531" b="10069"/>
                    <a:stretch/>
                  </pic:blipFill>
                  <pic:spPr bwMode="auto">
                    <a:xfrm>
                      <a:off x="0" y="0"/>
                      <a:ext cx="3586480" cy="6858000"/>
                    </a:xfrm>
                    <a:prstGeom prst="rect">
                      <a:avLst/>
                    </a:prstGeom>
                    <a:ln>
                      <a:noFill/>
                    </a:ln>
                    <a:extLst>
                      <a:ext uri="{53640926-AAD7-44D8-BBD7-CCE9431645EC}">
                        <a14:shadowObscured xmlns:a14="http://schemas.microsoft.com/office/drawing/2010/main"/>
                      </a:ext>
                    </a:extLst>
                  </pic:spPr>
                </pic:pic>
              </a:graphicData>
            </a:graphic>
          </wp:inline>
        </w:drawing>
      </w:r>
    </w:p>
    <w:p w14:paraId="2D552F17" w14:textId="77777777" w:rsidR="005A01CE" w:rsidRPr="00E75F02" w:rsidRDefault="005A01CE" w:rsidP="005A01CE"/>
    <w:p w14:paraId="3DA5F5C9" w14:textId="77586108" w:rsidR="00AD4BAD" w:rsidRPr="00E75F02" w:rsidRDefault="008B36FD" w:rsidP="00237245">
      <w:pPr>
        <w:ind w:firstLine="0"/>
      </w:pPr>
      <w:r w:rsidRPr="00E75F02">
        <w:rPr>
          <w:noProof/>
        </w:rPr>
        <w:lastRenderedPageBreak/>
        <w:drawing>
          <wp:inline distT="0" distB="0" distL="0" distR="0" wp14:anchorId="0BC087E5" wp14:editId="148F646C">
            <wp:extent cx="3369945" cy="6894752"/>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3"/>
                    <a:stretch>
                      <a:fillRect/>
                    </a:stretch>
                  </pic:blipFill>
                  <pic:spPr>
                    <a:xfrm>
                      <a:off x="0" y="0"/>
                      <a:ext cx="3369945" cy="6894752"/>
                    </a:xfrm>
                    <a:prstGeom prst="rect">
                      <a:avLst/>
                    </a:prstGeom>
                  </pic:spPr>
                </pic:pic>
              </a:graphicData>
            </a:graphic>
          </wp:inline>
        </w:drawing>
      </w:r>
    </w:p>
    <w:p w14:paraId="49136133" w14:textId="77777777" w:rsidR="00B829A4" w:rsidRPr="00E75F02" w:rsidRDefault="00B829A4" w:rsidP="00870D4A">
      <w:pPr>
        <w:ind w:firstLine="0"/>
      </w:pPr>
    </w:p>
    <w:p w14:paraId="755116EA" w14:textId="77777777" w:rsidR="00DC22DB" w:rsidRPr="00E75F02" w:rsidRDefault="00DC22DB">
      <w:pPr>
        <w:spacing w:line="240" w:lineRule="auto"/>
        <w:ind w:firstLine="0"/>
      </w:pPr>
      <w:r w:rsidRPr="00E75F02">
        <w:br w:type="page"/>
      </w:r>
    </w:p>
    <w:p w14:paraId="0304B044" w14:textId="74DB3FF6" w:rsidR="00DC22DB" w:rsidRPr="00E75F02" w:rsidRDefault="00FE0171" w:rsidP="00DC22DB">
      <w:pPr>
        <w:pStyle w:val="Heading1"/>
      </w:pPr>
      <w:bookmarkStart w:id="1388" w:name="_Toc171695002"/>
      <w:r w:rsidRPr="00E75F02">
        <w:lastRenderedPageBreak/>
        <w:t>Appendix</w:t>
      </w:r>
      <w:r w:rsidR="00352F41" w:rsidRPr="00E75F02">
        <w:t xml:space="preserve"> </w:t>
      </w:r>
      <w:bookmarkEnd w:id="1383"/>
      <w:bookmarkEnd w:id="1384"/>
      <w:r w:rsidR="0096498E" w:rsidRPr="00E75F02">
        <w:t>C</w:t>
      </w:r>
      <w:r w:rsidR="007E6392" w:rsidRPr="00E75F02">
        <w:t>.</w:t>
      </w:r>
      <w:r w:rsidR="00783341" w:rsidRPr="00E75F02">
        <w:br/>
      </w:r>
      <w:r w:rsidR="00DC22DB" w:rsidRPr="00E75F02">
        <w:t>IRB Approval Letter</w:t>
      </w:r>
      <w:bookmarkEnd w:id="1388"/>
    </w:p>
    <w:p w14:paraId="6B839D2A" w14:textId="6993BC5F" w:rsidR="002F575A" w:rsidRPr="00E75F02" w:rsidRDefault="00B829A4" w:rsidP="00DC22DB">
      <w:pPr>
        <w:ind w:firstLine="0"/>
      </w:pPr>
      <w:r w:rsidRPr="00E75F02">
        <w:rPr>
          <w:noProof/>
        </w:rPr>
        <w:drawing>
          <wp:inline distT="0" distB="0" distL="0" distR="0" wp14:anchorId="336B35FF" wp14:editId="65DCCCEE">
            <wp:extent cx="5160709" cy="6961909"/>
            <wp:effectExtent l="0" t="0" r="0" b="0"/>
            <wp:docPr id="6"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document&#10;&#10;Description automatically generated"/>
                    <pic:cNvPicPr/>
                  </pic:nvPicPr>
                  <pic:blipFill>
                    <a:blip r:embed="rId94"/>
                    <a:stretch>
                      <a:fillRect/>
                    </a:stretch>
                  </pic:blipFill>
                  <pic:spPr>
                    <a:xfrm>
                      <a:off x="0" y="0"/>
                      <a:ext cx="5169001" cy="6973096"/>
                    </a:xfrm>
                    <a:prstGeom prst="rect">
                      <a:avLst/>
                    </a:prstGeom>
                  </pic:spPr>
                </pic:pic>
              </a:graphicData>
            </a:graphic>
          </wp:inline>
        </w:drawing>
      </w:r>
      <w:bookmarkEnd w:id="1385"/>
      <w:bookmarkEnd w:id="1386"/>
    </w:p>
    <w:bookmarkEnd w:id="1387"/>
    <w:p w14:paraId="30551A66" w14:textId="46317385" w:rsidR="002F575A" w:rsidRPr="00E75F02" w:rsidRDefault="00184BAC">
      <w:pPr>
        <w:spacing w:line="240" w:lineRule="auto"/>
        <w:ind w:firstLine="0"/>
      </w:pPr>
      <w:r w:rsidRPr="00E75F02">
        <w:rPr>
          <w:noProof/>
        </w:rPr>
        <w:lastRenderedPageBreak/>
        <w:drawing>
          <wp:inline distT="0" distB="0" distL="0" distR="0" wp14:anchorId="722985A3" wp14:editId="2F9B8E5B">
            <wp:extent cx="5304552" cy="6743700"/>
            <wp:effectExtent l="0" t="0" r="4445" b="0"/>
            <wp:docPr id="9" name="Picture 9" descr="Close-up of 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ose-up of a document with signature&#10;&#10;Description automatically generated"/>
                    <pic:cNvPicPr/>
                  </pic:nvPicPr>
                  <pic:blipFill>
                    <a:blip r:embed="rId95"/>
                    <a:stretch>
                      <a:fillRect/>
                    </a:stretch>
                  </pic:blipFill>
                  <pic:spPr>
                    <a:xfrm>
                      <a:off x="0" y="0"/>
                      <a:ext cx="5315294" cy="6757356"/>
                    </a:xfrm>
                    <a:prstGeom prst="rect">
                      <a:avLst/>
                    </a:prstGeom>
                  </pic:spPr>
                </pic:pic>
              </a:graphicData>
            </a:graphic>
          </wp:inline>
        </w:drawing>
      </w:r>
      <w:r w:rsidR="002F575A" w:rsidRPr="00E75F02">
        <w:br w:type="page"/>
      </w:r>
    </w:p>
    <w:p w14:paraId="4D262BD6" w14:textId="3B2C2725" w:rsidR="00B8757A" w:rsidRPr="00E75F02" w:rsidRDefault="00B8757A" w:rsidP="00B8757A">
      <w:pPr>
        <w:pStyle w:val="Heading1"/>
      </w:pPr>
      <w:bookmarkStart w:id="1389" w:name="_Toc171695003"/>
      <w:bookmarkStart w:id="1390" w:name="_Toc503990784"/>
      <w:bookmarkStart w:id="1391" w:name="_Toc481674157"/>
      <w:r w:rsidRPr="00E75F02">
        <w:lastRenderedPageBreak/>
        <w:t>Appendix D</w:t>
      </w:r>
      <w:r w:rsidR="00AC2EF4" w:rsidRPr="00E75F02">
        <w:t>.</w:t>
      </w:r>
      <w:r w:rsidRPr="00E75F02">
        <w:br/>
        <w:t>Informed Consent</w:t>
      </w:r>
      <w:bookmarkEnd w:id="1389"/>
    </w:p>
    <w:p w14:paraId="4C6C86FC" w14:textId="77777777" w:rsidR="00B8757A" w:rsidRPr="00E75F02" w:rsidRDefault="00B8757A" w:rsidP="00B8757A">
      <w:pPr>
        <w:ind w:firstLine="0"/>
      </w:pPr>
      <w:r w:rsidRPr="00E75F02">
        <w:rPr>
          <w:noProof/>
          <w:lang w:val="it-IT"/>
        </w:rPr>
        <w:drawing>
          <wp:inline distT="0" distB="0" distL="0" distR="0" wp14:anchorId="38DA9EA8" wp14:editId="3605532C">
            <wp:extent cx="5291507" cy="6941127"/>
            <wp:effectExtent l="0" t="0" r="4445" b="6350"/>
            <wp:docPr id="20" name="Picture 2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ocument with text on i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1104" cy="6953716"/>
                    </a:xfrm>
                    <a:prstGeom prst="rect">
                      <a:avLst/>
                    </a:prstGeom>
                    <a:noFill/>
                  </pic:spPr>
                </pic:pic>
              </a:graphicData>
            </a:graphic>
          </wp:inline>
        </w:drawing>
      </w:r>
    </w:p>
    <w:p w14:paraId="7A834E01" w14:textId="7C5A9C53" w:rsidR="00B8757A" w:rsidRPr="00E75F02" w:rsidRDefault="00B8757A" w:rsidP="00B8757A">
      <w:pPr>
        <w:ind w:firstLine="0"/>
        <w:rPr>
          <w:lang w:val="it-IT"/>
        </w:rPr>
      </w:pPr>
      <w:r w:rsidRPr="00E75F02">
        <w:rPr>
          <w:noProof/>
          <w:lang w:val="it-IT"/>
        </w:rPr>
        <w:lastRenderedPageBreak/>
        <w:drawing>
          <wp:inline distT="0" distB="0" distL="0" distR="0" wp14:anchorId="0554850C" wp14:editId="0D97E07D">
            <wp:extent cx="4812294" cy="6715125"/>
            <wp:effectExtent l="0" t="0" r="7620" b="0"/>
            <wp:docPr id="15" name="Picture 15" descr="A questionnair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questionnaire with text and images&#10;&#10;Description automatically generated with medium confidence"/>
                    <pic:cNvPicPr/>
                  </pic:nvPicPr>
                  <pic:blipFill>
                    <a:blip r:embed="rId97"/>
                    <a:srcRect t="2365" b="2365"/>
                    <a:stretch>
                      <a:fillRect/>
                    </a:stretch>
                  </pic:blipFill>
                  <pic:spPr bwMode="auto">
                    <a:xfrm>
                      <a:off x="0" y="0"/>
                      <a:ext cx="4812294" cy="6715125"/>
                    </a:xfrm>
                    <a:prstGeom prst="rect">
                      <a:avLst/>
                    </a:prstGeom>
                    <a:ln>
                      <a:noFill/>
                    </a:ln>
                    <a:extLst>
                      <a:ext uri="{53640926-AAD7-44D8-BBD7-CCE9431645EC}">
                        <a14:shadowObscured xmlns:a14="http://schemas.microsoft.com/office/drawing/2010/main"/>
                      </a:ext>
                    </a:extLst>
                  </pic:spPr>
                </pic:pic>
              </a:graphicData>
            </a:graphic>
          </wp:inline>
        </w:drawing>
      </w:r>
    </w:p>
    <w:p w14:paraId="1A54821D" w14:textId="77777777" w:rsidR="00B8757A" w:rsidRPr="00E75F02" w:rsidRDefault="00B8757A" w:rsidP="00B8757A">
      <w:pPr>
        <w:rPr>
          <w:lang w:val="it-IT"/>
        </w:rPr>
      </w:pPr>
    </w:p>
    <w:p w14:paraId="37104EDA" w14:textId="77777777" w:rsidR="00B8757A" w:rsidRPr="00E75F02" w:rsidRDefault="00B8757A" w:rsidP="00B8757A">
      <w:pPr>
        <w:ind w:firstLine="0"/>
        <w:rPr>
          <w:lang w:val="it-IT"/>
        </w:rPr>
      </w:pPr>
      <w:r w:rsidRPr="00E75F02">
        <w:rPr>
          <w:noProof/>
          <w:lang w:val="it-IT"/>
        </w:rPr>
        <w:lastRenderedPageBreak/>
        <w:drawing>
          <wp:inline distT="0" distB="0" distL="0" distR="0" wp14:anchorId="65E41E68" wp14:editId="7B6F5A30">
            <wp:extent cx="5448300" cy="7190567"/>
            <wp:effectExtent l="0" t="0" r="0" b="0"/>
            <wp:docPr id="28" name="Picture 28"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aper with text on i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4531" cy="7238384"/>
                    </a:xfrm>
                    <a:prstGeom prst="rect">
                      <a:avLst/>
                    </a:prstGeom>
                    <a:noFill/>
                  </pic:spPr>
                </pic:pic>
              </a:graphicData>
            </a:graphic>
          </wp:inline>
        </w:drawing>
      </w:r>
    </w:p>
    <w:p w14:paraId="07ADE381" w14:textId="77777777" w:rsidR="00B8757A" w:rsidRPr="00E75F02" w:rsidRDefault="00B8757A" w:rsidP="00B8757A">
      <w:pPr>
        <w:rPr>
          <w:lang w:val="it-IT"/>
        </w:rPr>
      </w:pPr>
    </w:p>
    <w:p w14:paraId="34FD8B54" w14:textId="77777777" w:rsidR="00B8757A" w:rsidRPr="00E75F02" w:rsidRDefault="00B8757A" w:rsidP="00B8757A">
      <w:pPr>
        <w:rPr>
          <w:lang w:val="it-IT"/>
        </w:rPr>
      </w:pPr>
    </w:p>
    <w:p w14:paraId="7DD6E995" w14:textId="77777777" w:rsidR="00B8757A" w:rsidRPr="00E75F02" w:rsidRDefault="00B8757A" w:rsidP="00B8757A">
      <w:pPr>
        <w:rPr>
          <w:lang w:val="it-IT"/>
        </w:rPr>
      </w:pPr>
    </w:p>
    <w:p w14:paraId="38CBF1B0" w14:textId="77777777" w:rsidR="00B8757A" w:rsidRPr="00E75F02" w:rsidRDefault="00B8757A" w:rsidP="00B8757A">
      <w:pPr>
        <w:ind w:firstLine="0"/>
        <w:rPr>
          <w:lang w:val="it-IT"/>
        </w:rPr>
      </w:pPr>
      <w:r w:rsidRPr="00E75F02">
        <w:rPr>
          <w:noProof/>
          <w:lang w:val="it-IT"/>
        </w:rPr>
        <w:drawing>
          <wp:inline distT="0" distB="0" distL="0" distR="0" wp14:anchorId="79E3DE8B" wp14:editId="35DD651F">
            <wp:extent cx="5378450" cy="7566025"/>
            <wp:effectExtent l="0" t="0" r="6350" b="3175"/>
            <wp:docPr id="30" name="Picture 3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pap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78450" cy="7566025"/>
                    </a:xfrm>
                    <a:prstGeom prst="rect">
                      <a:avLst/>
                    </a:prstGeom>
                    <a:noFill/>
                  </pic:spPr>
                </pic:pic>
              </a:graphicData>
            </a:graphic>
          </wp:inline>
        </w:drawing>
      </w:r>
    </w:p>
    <w:p w14:paraId="0303D0D2" w14:textId="77777777" w:rsidR="00B8757A" w:rsidRPr="00E75F02" w:rsidRDefault="00B8757A" w:rsidP="00B8757A">
      <w:pPr>
        <w:ind w:firstLine="0"/>
      </w:pPr>
      <w:r w:rsidRPr="00E75F02">
        <w:rPr>
          <w:noProof/>
        </w:rPr>
        <w:lastRenderedPageBreak/>
        <w:drawing>
          <wp:inline distT="0" distB="0" distL="0" distR="0" wp14:anchorId="097D1C06" wp14:editId="1FA8C9C7">
            <wp:extent cx="5378450" cy="7685280"/>
            <wp:effectExtent l="0" t="0" r="0" b="0"/>
            <wp:docPr id="48" name="Picture 48"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aper with text and imag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0435" cy="7745273"/>
                    </a:xfrm>
                    <a:prstGeom prst="rect">
                      <a:avLst/>
                    </a:prstGeom>
                    <a:noFill/>
                  </pic:spPr>
                </pic:pic>
              </a:graphicData>
            </a:graphic>
          </wp:inline>
        </w:drawing>
      </w:r>
    </w:p>
    <w:p w14:paraId="446EC0A3" w14:textId="77777777" w:rsidR="00B8757A" w:rsidRPr="00E75F02" w:rsidRDefault="00B8757A" w:rsidP="00B8757A"/>
    <w:p w14:paraId="67E0F778" w14:textId="77777777" w:rsidR="00B8757A" w:rsidRPr="00E75F02" w:rsidRDefault="00B8757A" w:rsidP="00B8757A">
      <w:pPr>
        <w:ind w:firstLine="0"/>
      </w:pPr>
      <w:r w:rsidRPr="00E75F02">
        <w:rPr>
          <w:noProof/>
        </w:rPr>
        <w:lastRenderedPageBreak/>
        <w:drawing>
          <wp:inline distT="0" distB="0" distL="0" distR="0" wp14:anchorId="2951A898" wp14:editId="3CBD85C4">
            <wp:extent cx="5378450" cy="7114540"/>
            <wp:effectExtent l="0" t="0" r="6350" b="0"/>
            <wp:docPr id="49" name="Picture 49"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aper with text on i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8678" cy="7154525"/>
                    </a:xfrm>
                    <a:prstGeom prst="rect">
                      <a:avLst/>
                    </a:prstGeom>
                    <a:noFill/>
                  </pic:spPr>
                </pic:pic>
              </a:graphicData>
            </a:graphic>
          </wp:inline>
        </w:drawing>
      </w:r>
    </w:p>
    <w:p w14:paraId="3C82A7A9" w14:textId="77777777" w:rsidR="00B8757A" w:rsidRPr="00E75F02" w:rsidRDefault="00B8757A" w:rsidP="00B8757A"/>
    <w:p w14:paraId="7B66DBE7" w14:textId="77777777" w:rsidR="00B8757A" w:rsidRPr="00E75F02" w:rsidRDefault="00B8757A" w:rsidP="00B8757A"/>
    <w:p w14:paraId="340F2122" w14:textId="77777777" w:rsidR="00B8757A" w:rsidRPr="00E75F02" w:rsidRDefault="00B8757A" w:rsidP="00B8757A">
      <w:pPr>
        <w:ind w:firstLine="0"/>
        <w:rPr>
          <w:lang w:val="it-IT"/>
        </w:rPr>
      </w:pPr>
    </w:p>
    <w:p w14:paraId="4376E4B3" w14:textId="77777777" w:rsidR="00B8757A" w:rsidRPr="00E75F02" w:rsidRDefault="00B8757A" w:rsidP="00B8757A">
      <w:pPr>
        <w:ind w:firstLine="0"/>
        <w:rPr>
          <w:lang w:val="it-IT"/>
        </w:rPr>
      </w:pPr>
      <w:r w:rsidRPr="00E75F02">
        <w:rPr>
          <w:noProof/>
          <w:lang w:val="it-IT"/>
        </w:rPr>
        <w:drawing>
          <wp:inline distT="0" distB="0" distL="0" distR="0" wp14:anchorId="4DC19308" wp14:editId="16328A27">
            <wp:extent cx="5448300" cy="7504085"/>
            <wp:effectExtent l="0" t="0" r="0" b="1905"/>
            <wp:docPr id="51" name="Picture 5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ocument with text on 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0873" cy="7562721"/>
                    </a:xfrm>
                    <a:prstGeom prst="rect">
                      <a:avLst/>
                    </a:prstGeom>
                    <a:noFill/>
                  </pic:spPr>
                </pic:pic>
              </a:graphicData>
            </a:graphic>
          </wp:inline>
        </w:drawing>
      </w:r>
    </w:p>
    <w:p w14:paraId="3B3A5408" w14:textId="3D3110F9" w:rsidR="00B86B4B" w:rsidRPr="00E75F02" w:rsidRDefault="00B8757A" w:rsidP="00B8757A">
      <w:pPr>
        <w:pStyle w:val="Heading1"/>
      </w:pPr>
      <w:r w:rsidRPr="00E75F02">
        <w:br w:type="page"/>
      </w:r>
      <w:bookmarkStart w:id="1392" w:name="_Toc171695004"/>
      <w:r w:rsidR="00FE0171" w:rsidRPr="00E75F02">
        <w:lastRenderedPageBreak/>
        <w:t>Appendix</w:t>
      </w:r>
      <w:r w:rsidR="00352F41" w:rsidRPr="00E75F02">
        <w:t xml:space="preserve"> </w:t>
      </w:r>
      <w:r w:rsidR="0034679A" w:rsidRPr="00E75F02">
        <w:t>E.</w:t>
      </w:r>
      <w:r w:rsidR="0070146E" w:rsidRPr="00E75F02">
        <w:br/>
      </w:r>
      <w:r w:rsidR="00B86B4B" w:rsidRPr="00E75F02">
        <w:t>C</w:t>
      </w:r>
      <w:r w:rsidR="00FE0171" w:rsidRPr="00E75F02">
        <w:t>opy</w:t>
      </w:r>
      <w:r w:rsidR="00352F41" w:rsidRPr="00E75F02">
        <w:t xml:space="preserve"> </w:t>
      </w:r>
      <w:r w:rsidR="00FE0171" w:rsidRPr="00E75F02">
        <w:t>of</w:t>
      </w:r>
      <w:r w:rsidR="00352F41" w:rsidRPr="00E75F02">
        <w:t xml:space="preserve"> </w:t>
      </w:r>
      <w:r w:rsidR="00FE0171" w:rsidRPr="00E75F02">
        <w:t>Instrument</w:t>
      </w:r>
      <w:bookmarkEnd w:id="1390"/>
      <w:bookmarkEnd w:id="1391"/>
      <w:r w:rsidR="00B86B4B" w:rsidRPr="00E75F02">
        <w:t>s</w:t>
      </w:r>
      <w:bookmarkEnd w:id="1392"/>
    </w:p>
    <w:p w14:paraId="6FE153D4" w14:textId="1F348ECC" w:rsidR="00976859" w:rsidRPr="00E75F02" w:rsidRDefault="00976859" w:rsidP="009F13E4">
      <w:pPr>
        <w:ind w:firstLine="0"/>
        <w:rPr>
          <w:b/>
          <w:bCs/>
        </w:rPr>
      </w:pPr>
      <w:r w:rsidRPr="00E75F02">
        <w:rPr>
          <w:b/>
          <w:bCs/>
        </w:rPr>
        <w:t xml:space="preserve">Instrument 1: Demographic </w:t>
      </w:r>
      <w:r w:rsidR="001F10B9" w:rsidRPr="00E75F02">
        <w:rPr>
          <w:b/>
          <w:bCs/>
        </w:rPr>
        <w:t>Questionnaire</w:t>
      </w:r>
      <w:r w:rsidRPr="00E75F02">
        <w:rPr>
          <w:b/>
          <w:bCs/>
        </w:rPr>
        <w:t xml:space="preserve"> </w:t>
      </w:r>
    </w:p>
    <w:p w14:paraId="7007E6FA" w14:textId="1C6FABD0" w:rsidR="005D19F4" w:rsidRPr="00E75F02" w:rsidRDefault="005D19F4" w:rsidP="00BF227D">
      <w:pPr>
        <w:pStyle w:val="ListParagraph"/>
        <w:numPr>
          <w:ilvl w:val="0"/>
          <w:numId w:val="27"/>
        </w:numPr>
      </w:pPr>
      <w:r w:rsidRPr="00E75F02">
        <w:t>Do you identify as Black/African American? If yes, go to the next question. If not, thank you for applying.</w:t>
      </w:r>
    </w:p>
    <w:p w14:paraId="1286FDFC" w14:textId="78A6960E" w:rsidR="00923B95" w:rsidRPr="00E75F02" w:rsidRDefault="002D0C2C" w:rsidP="00BF227D">
      <w:pPr>
        <w:pStyle w:val="ListParagraph"/>
        <w:numPr>
          <w:ilvl w:val="0"/>
          <w:numId w:val="27"/>
        </w:numPr>
      </w:pPr>
      <w:r w:rsidRPr="00E75F02">
        <w:t>Age of participant</w:t>
      </w:r>
      <w:r w:rsidR="00923B95" w:rsidRPr="00E75F02">
        <w:t>?</w:t>
      </w:r>
    </w:p>
    <w:p w14:paraId="46FAFBBD" w14:textId="2A4AA01F" w:rsidR="00514B97" w:rsidRPr="00E75F02" w:rsidRDefault="00514B97" w:rsidP="00BF227D">
      <w:pPr>
        <w:pStyle w:val="ListParagraph"/>
        <w:numPr>
          <w:ilvl w:val="0"/>
          <w:numId w:val="27"/>
        </w:numPr>
      </w:pPr>
      <w:r w:rsidRPr="00E75F02">
        <w:t>Do you identify as male</w:t>
      </w:r>
      <w:r w:rsidR="00E85836" w:rsidRPr="00E75F02">
        <w:t>, f</w:t>
      </w:r>
      <w:r w:rsidRPr="00E75F02">
        <w:t>emale</w:t>
      </w:r>
      <w:r w:rsidR="00E85836" w:rsidRPr="00E75F02">
        <w:t xml:space="preserve">, or prefer </w:t>
      </w:r>
      <w:r w:rsidR="0092292F" w:rsidRPr="00E75F02">
        <w:t>not to say</w:t>
      </w:r>
      <w:r w:rsidRPr="00E75F02">
        <w:t>?</w:t>
      </w:r>
    </w:p>
    <w:p w14:paraId="5C1E7F52" w14:textId="583D449A" w:rsidR="00C56EC7" w:rsidRPr="00E75F02" w:rsidRDefault="00C56EC7" w:rsidP="00BF227D">
      <w:pPr>
        <w:pStyle w:val="ListParagraph"/>
        <w:numPr>
          <w:ilvl w:val="0"/>
          <w:numId w:val="27"/>
        </w:numPr>
      </w:pPr>
      <w:r w:rsidRPr="00E75F02">
        <w:t xml:space="preserve">Did you graduate from a 2 year or </w:t>
      </w:r>
      <w:r w:rsidR="0034679A" w:rsidRPr="00E75F02">
        <w:t>4-year</w:t>
      </w:r>
      <w:r w:rsidRPr="00E75F02">
        <w:t xml:space="preserve"> PWI?</w:t>
      </w:r>
    </w:p>
    <w:p w14:paraId="00C6FF67" w14:textId="3E17D431" w:rsidR="0082685B" w:rsidRPr="00E75F02" w:rsidRDefault="00024F55" w:rsidP="00BF227D">
      <w:pPr>
        <w:pStyle w:val="ListParagraph"/>
        <w:numPr>
          <w:ilvl w:val="0"/>
          <w:numId w:val="27"/>
        </w:numPr>
      </w:pPr>
      <w:r w:rsidRPr="00E75F02">
        <w:t>What is the</w:t>
      </w:r>
      <w:r w:rsidR="009E6174" w:rsidRPr="00E75F02">
        <w:t xml:space="preserve"> geographical</w:t>
      </w:r>
      <w:r w:rsidR="005F5CC7" w:rsidRPr="00E75F02">
        <w:t xml:space="preserve"> </w:t>
      </w:r>
      <w:r w:rsidR="009E6174" w:rsidRPr="00E75F02">
        <w:t>l</w:t>
      </w:r>
      <w:r w:rsidR="001B2246" w:rsidRPr="00E75F02">
        <w:t xml:space="preserve">ocation of </w:t>
      </w:r>
      <w:r w:rsidR="009E6174" w:rsidRPr="00E75F02">
        <w:t xml:space="preserve">your </w:t>
      </w:r>
      <w:r w:rsidR="001B2246" w:rsidRPr="00E75F02">
        <w:t>PWI?</w:t>
      </w:r>
    </w:p>
    <w:p w14:paraId="3B8BE35E" w14:textId="12B7F5CF" w:rsidR="00AE1CDA" w:rsidRPr="00E75F02" w:rsidRDefault="000356D8" w:rsidP="005F5CC7">
      <w:pPr>
        <w:ind w:firstLine="0"/>
        <w:rPr>
          <w:b/>
          <w:bCs/>
        </w:rPr>
      </w:pPr>
      <w:r w:rsidRPr="00E75F02">
        <w:rPr>
          <w:b/>
          <w:bCs/>
        </w:rPr>
        <w:t xml:space="preserve">Instrument 2: </w:t>
      </w:r>
      <w:r w:rsidR="00564DFB" w:rsidRPr="00E75F02">
        <w:rPr>
          <w:b/>
          <w:bCs/>
        </w:rPr>
        <w:t>Semi Structured</w:t>
      </w:r>
      <w:r w:rsidR="00AE1CDA" w:rsidRPr="00E75F02">
        <w:rPr>
          <w:b/>
          <w:bCs/>
        </w:rPr>
        <w:t xml:space="preserve"> Questionnaire</w:t>
      </w:r>
    </w:p>
    <w:p w14:paraId="0D0D85A2" w14:textId="4BD7EBC4" w:rsidR="00403731" w:rsidRPr="00E75F02" w:rsidRDefault="008432E0" w:rsidP="00BF227D">
      <w:pPr>
        <w:pStyle w:val="ListParagraph"/>
        <w:numPr>
          <w:ilvl w:val="0"/>
          <w:numId w:val="28"/>
        </w:numPr>
      </w:pPr>
      <w:r w:rsidRPr="00E75F02">
        <w:t xml:space="preserve">Tell me about </w:t>
      </w:r>
      <w:r w:rsidR="00403731" w:rsidRPr="00E75F02">
        <w:t>the</w:t>
      </w:r>
      <w:r w:rsidR="00197A19" w:rsidRPr="00E75F02">
        <w:t xml:space="preserve"> </w:t>
      </w:r>
      <w:r w:rsidR="00235245" w:rsidRPr="00E75F02">
        <w:t xml:space="preserve">best </w:t>
      </w:r>
      <w:r w:rsidR="00197A19" w:rsidRPr="00E75F02">
        <w:t>experience</w:t>
      </w:r>
      <w:r w:rsidR="00403731" w:rsidRPr="00E75F02">
        <w:t xml:space="preserve"> that stands out for you</w:t>
      </w:r>
      <w:r w:rsidR="00197A19" w:rsidRPr="00E75F02">
        <w:t xml:space="preserve"> at your </w:t>
      </w:r>
      <w:r w:rsidR="00A80ED4" w:rsidRPr="00E75F02">
        <w:t>PWI</w:t>
      </w:r>
      <w:r w:rsidR="00197A19" w:rsidRPr="00E75F02">
        <w:t xml:space="preserve">? </w:t>
      </w:r>
    </w:p>
    <w:p w14:paraId="6B1D1ED4" w14:textId="0ECA70AF" w:rsidR="00F40B4A" w:rsidRPr="00E75F02" w:rsidRDefault="00672088" w:rsidP="00BF227D">
      <w:pPr>
        <w:pStyle w:val="ListParagraph"/>
        <w:numPr>
          <w:ilvl w:val="0"/>
          <w:numId w:val="28"/>
        </w:numPr>
      </w:pPr>
      <w:r w:rsidRPr="00E75F02">
        <w:t>What year were you in when that happened</w:t>
      </w:r>
      <w:r w:rsidR="00E3197C" w:rsidRPr="00E75F02">
        <w:t>?</w:t>
      </w:r>
    </w:p>
    <w:p w14:paraId="2290115D" w14:textId="6D6C372F" w:rsidR="0050345F" w:rsidRPr="00E75F02" w:rsidRDefault="0050345F" w:rsidP="00BF227D">
      <w:pPr>
        <w:pStyle w:val="ListParagraph"/>
        <w:numPr>
          <w:ilvl w:val="0"/>
          <w:numId w:val="28"/>
        </w:numPr>
      </w:pPr>
      <w:r w:rsidRPr="00E75F02">
        <w:t xml:space="preserve">Tell me about the worst experience that stands out for you at your PWI? </w:t>
      </w:r>
    </w:p>
    <w:p w14:paraId="243C7044" w14:textId="027AAD9C" w:rsidR="00672088" w:rsidRPr="00E75F02" w:rsidRDefault="00672088" w:rsidP="00BF227D">
      <w:pPr>
        <w:pStyle w:val="ListParagraph"/>
        <w:numPr>
          <w:ilvl w:val="0"/>
          <w:numId w:val="28"/>
        </w:numPr>
      </w:pPr>
      <w:r w:rsidRPr="00E75F02">
        <w:t>What year were you in when th</w:t>
      </w:r>
      <w:r w:rsidR="002246CC" w:rsidRPr="00E75F02">
        <w:t xml:space="preserve">at </w:t>
      </w:r>
      <w:r w:rsidRPr="00E75F02">
        <w:t>happened?</w:t>
      </w:r>
    </w:p>
    <w:p w14:paraId="5762E757" w14:textId="50839D98" w:rsidR="00B21692" w:rsidRPr="00E75F02" w:rsidRDefault="00D66C69" w:rsidP="00BF227D">
      <w:pPr>
        <w:pStyle w:val="ListParagraph"/>
        <w:numPr>
          <w:ilvl w:val="0"/>
          <w:numId w:val="28"/>
        </w:numPr>
      </w:pPr>
      <w:r w:rsidRPr="00E75F02">
        <w:t xml:space="preserve">Can you describe your experience </w:t>
      </w:r>
      <w:r w:rsidR="00FE2DE0" w:rsidRPr="00E75F02">
        <w:t xml:space="preserve">at the </w:t>
      </w:r>
      <w:r w:rsidR="00FB364B" w:rsidRPr="00E75F02">
        <w:t>PWI</w:t>
      </w:r>
      <w:r w:rsidR="00FE2DE0" w:rsidRPr="00E75F02">
        <w:t xml:space="preserve"> in relation to race? </w:t>
      </w:r>
    </w:p>
    <w:p w14:paraId="576839D5" w14:textId="7D4D4165" w:rsidR="00C14A02" w:rsidRPr="00E75F02" w:rsidRDefault="00F321E4" w:rsidP="00BF227D">
      <w:pPr>
        <w:pStyle w:val="ListParagraph"/>
        <w:numPr>
          <w:ilvl w:val="0"/>
          <w:numId w:val="28"/>
        </w:numPr>
      </w:pPr>
      <w:r w:rsidRPr="00E75F02">
        <w:t xml:space="preserve">What </w:t>
      </w:r>
      <w:r w:rsidR="006A3903" w:rsidRPr="00E75F02">
        <w:t xml:space="preserve">academic </w:t>
      </w:r>
      <w:r w:rsidRPr="00E75F02">
        <w:t>goals</w:t>
      </w:r>
      <w:r w:rsidR="003C5EF6" w:rsidRPr="00E75F02">
        <w:t xml:space="preserve"> </w:t>
      </w:r>
      <w:r w:rsidR="006A3903" w:rsidRPr="00E75F02">
        <w:t>did you have at</w:t>
      </w:r>
      <w:r w:rsidR="003C5EF6" w:rsidRPr="00E75F02">
        <w:t xml:space="preserve"> your PWI? </w:t>
      </w:r>
    </w:p>
    <w:p w14:paraId="795CE1C2" w14:textId="20B9FD53" w:rsidR="008F7831" w:rsidRPr="00E75F02" w:rsidRDefault="00C14A02" w:rsidP="00BF227D">
      <w:pPr>
        <w:pStyle w:val="ListParagraph"/>
        <w:numPr>
          <w:ilvl w:val="0"/>
          <w:numId w:val="28"/>
        </w:numPr>
      </w:pPr>
      <w:r w:rsidRPr="00E75F02">
        <w:t>What social goals</w:t>
      </w:r>
      <w:r w:rsidR="00344361" w:rsidRPr="00E75F02">
        <w:t xml:space="preserve"> </w:t>
      </w:r>
      <w:r w:rsidR="00BE7DF1" w:rsidRPr="00E75F02">
        <w:t>did you have at your PWI?</w:t>
      </w:r>
    </w:p>
    <w:p w14:paraId="547EDAAA" w14:textId="48B7925B" w:rsidR="00D14CBD" w:rsidRPr="00E75F02" w:rsidRDefault="00EA0F8F" w:rsidP="00BF227D">
      <w:pPr>
        <w:pStyle w:val="ListParagraph"/>
        <w:numPr>
          <w:ilvl w:val="0"/>
          <w:numId w:val="28"/>
        </w:numPr>
      </w:pPr>
      <w:r w:rsidRPr="00E75F02">
        <w:t xml:space="preserve">Describe what </w:t>
      </w:r>
      <w:r w:rsidR="007477B8" w:rsidRPr="00E75F02">
        <w:t xml:space="preserve">helped you to persistence at your </w:t>
      </w:r>
      <w:r w:rsidR="000501B8" w:rsidRPr="00E75F02">
        <w:t>PWI</w:t>
      </w:r>
      <w:r w:rsidR="007477B8" w:rsidRPr="00E75F02">
        <w:t>?</w:t>
      </w:r>
    </w:p>
    <w:p w14:paraId="0588E35E" w14:textId="64901EDD" w:rsidR="007477B8" w:rsidRPr="00E75F02" w:rsidRDefault="00510364" w:rsidP="00BF227D">
      <w:pPr>
        <w:pStyle w:val="ListParagraph"/>
        <w:numPr>
          <w:ilvl w:val="0"/>
          <w:numId w:val="28"/>
        </w:numPr>
      </w:pPr>
      <w:r w:rsidRPr="00E75F02">
        <w:t xml:space="preserve">Tell me </w:t>
      </w:r>
      <w:r w:rsidR="005A65AB" w:rsidRPr="00E75F02">
        <w:t>about any</w:t>
      </w:r>
      <w:r w:rsidR="00981449" w:rsidRPr="00E75F02">
        <w:t xml:space="preserve"> experiences with faculty or peers, particularly those of African American </w:t>
      </w:r>
      <w:r w:rsidR="005A65AB" w:rsidRPr="00E75F02">
        <w:t>background</w:t>
      </w:r>
      <w:r w:rsidR="00981449" w:rsidRPr="00E75F02">
        <w:t xml:space="preserve">, </w:t>
      </w:r>
      <w:r w:rsidR="00192E6F" w:rsidRPr="00E75F02">
        <w:t>which</w:t>
      </w:r>
      <w:r w:rsidR="00981449" w:rsidRPr="00E75F02">
        <w:t xml:space="preserve"> helped you persist at your </w:t>
      </w:r>
      <w:r w:rsidR="009459D2" w:rsidRPr="00E75F02">
        <w:t>PWI</w:t>
      </w:r>
      <w:r w:rsidR="00981449" w:rsidRPr="00E75F02">
        <w:t>?</w:t>
      </w:r>
      <w:r w:rsidR="00180DB5" w:rsidRPr="00E75F02">
        <w:t xml:space="preserve"> </w:t>
      </w:r>
    </w:p>
    <w:p w14:paraId="5AB1024A" w14:textId="77777777" w:rsidR="00237245" w:rsidRPr="00E75F02" w:rsidRDefault="006F354D" w:rsidP="00BF227D">
      <w:pPr>
        <w:pStyle w:val="ListParagraph"/>
        <w:numPr>
          <w:ilvl w:val="0"/>
          <w:numId w:val="28"/>
        </w:numPr>
      </w:pPr>
      <w:r w:rsidRPr="00E75F02">
        <w:t>Did you ever consider leaving your PWI?</w:t>
      </w:r>
    </w:p>
    <w:p w14:paraId="77A35DCE" w14:textId="77777777" w:rsidR="00237245" w:rsidRPr="00E75F02" w:rsidRDefault="00592043" w:rsidP="00BF227D">
      <w:pPr>
        <w:pStyle w:val="ListParagraph"/>
        <w:numPr>
          <w:ilvl w:val="1"/>
          <w:numId w:val="28"/>
        </w:numPr>
      </w:pPr>
      <w:r w:rsidRPr="00E75F02">
        <w:t>If yes, what factors</w:t>
      </w:r>
      <w:r w:rsidR="00DA138F" w:rsidRPr="00E75F02">
        <w:t xml:space="preserve"> made you </w:t>
      </w:r>
      <w:proofErr w:type="gramStart"/>
      <w:r w:rsidR="00DA138F" w:rsidRPr="00E75F02">
        <w:t>considering</w:t>
      </w:r>
      <w:proofErr w:type="gramEnd"/>
      <w:r w:rsidR="00DA138F" w:rsidRPr="00E75F02">
        <w:t xml:space="preserve"> leaving your PWI?</w:t>
      </w:r>
    </w:p>
    <w:p w14:paraId="137D5752" w14:textId="77777777" w:rsidR="00237245" w:rsidRPr="00E75F02" w:rsidRDefault="006720EB" w:rsidP="00BF227D">
      <w:pPr>
        <w:pStyle w:val="ListParagraph"/>
        <w:numPr>
          <w:ilvl w:val="1"/>
          <w:numId w:val="28"/>
        </w:numPr>
      </w:pPr>
      <w:r w:rsidRPr="00E75F02">
        <w:t>What factors m</w:t>
      </w:r>
      <w:r w:rsidR="00CC70A7" w:rsidRPr="00E75F02">
        <w:t xml:space="preserve">otivated </w:t>
      </w:r>
      <w:r w:rsidRPr="00E75F02">
        <w:t>you</w:t>
      </w:r>
      <w:r w:rsidR="003B03DA" w:rsidRPr="00E75F02">
        <w:t xml:space="preserve"> to stay at your PWI?</w:t>
      </w:r>
    </w:p>
    <w:p w14:paraId="552AD560" w14:textId="77777777" w:rsidR="00237245" w:rsidRPr="00E75F02" w:rsidRDefault="00563886" w:rsidP="00BF227D">
      <w:pPr>
        <w:pStyle w:val="ListParagraph"/>
        <w:numPr>
          <w:ilvl w:val="0"/>
          <w:numId w:val="28"/>
        </w:numPr>
      </w:pPr>
      <w:r w:rsidRPr="00E75F02">
        <w:t>What other factors do you feel influenced your successful completion of your degree program</w:t>
      </w:r>
      <w:r w:rsidR="00237245" w:rsidRPr="00E75F02">
        <w:t>?</w:t>
      </w:r>
    </w:p>
    <w:p w14:paraId="62BF8688" w14:textId="2D70A305" w:rsidR="00362B81" w:rsidRPr="00E75F02" w:rsidRDefault="00D15DF4" w:rsidP="00BF227D">
      <w:pPr>
        <w:pStyle w:val="ListParagraph"/>
        <w:numPr>
          <w:ilvl w:val="0"/>
          <w:numId w:val="28"/>
        </w:numPr>
      </w:pPr>
      <w:r w:rsidRPr="00E75F02">
        <w:lastRenderedPageBreak/>
        <w:t xml:space="preserve">As a </w:t>
      </w:r>
      <w:proofErr w:type="gramStart"/>
      <w:r w:rsidRPr="00E75F02">
        <w:t>alumni</w:t>
      </w:r>
      <w:proofErr w:type="gramEnd"/>
      <w:r w:rsidRPr="00E75F02">
        <w:t xml:space="preserve"> from a PWI, </w:t>
      </w:r>
      <w:r w:rsidR="00A22D63" w:rsidRPr="00E75F02">
        <w:t>what can you do to help incoming African American students to persist at their college or university?</w:t>
      </w:r>
    </w:p>
    <w:p w14:paraId="24D0852A" w14:textId="156FA755" w:rsidR="00B37CD5" w:rsidRPr="00E75F02" w:rsidRDefault="00F37500" w:rsidP="00AE1CDA">
      <w:pPr>
        <w:ind w:firstLine="0"/>
        <w:rPr>
          <w:b/>
          <w:bCs/>
        </w:rPr>
      </w:pPr>
      <w:r w:rsidRPr="00E75F02">
        <w:rPr>
          <w:b/>
          <w:bCs/>
        </w:rPr>
        <w:t>I</w:t>
      </w:r>
      <w:r w:rsidR="004541B1" w:rsidRPr="00E75F02">
        <w:rPr>
          <w:b/>
          <w:bCs/>
        </w:rPr>
        <w:t>n</w:t>
      </w:r>
      <w:r w:rsidR="00100A83" w:rsidRPr="00E75F02">
        <w:rPr>
          <w:b/>
          <w:bCs/>
        </w:rPr>
        <w:t>s</w:t>
      </w:r>
      <w:r w:rsidR="004541B1" w:rsidRPr="00E75F02">
        <w:rPr>
          <w:b/>
          <w:bCs/>
        </w:rPr>
        <w:t>tr</w:t>
      </w:r>
      <w:r w:rsidR="00100A83" w:rsidRPr="00E75F02">
        <w:rPr>
          <w:b/>
          <w:bCs/>
        </w:rPr>
        <w:t>u</w:t>
      </w:r>
      <w:r w:rsidR="004541B1" w:rsidRPr="00E75F02">
        <w:rPr>
          <w:b/>
          <w:bCs/>
        </w:rPr>
        <w:t>ment 3</w:t>
      </w:r>
      <w:r w:rsidR="007161CB" w:rsidRPr="00E75F02">
        <w:rPr>
          <w:b/>
          <w:bCs/>
        </w:rPr>
        <w:t>: I</w:t>
      </w:r>
      <w:r w:rsidRPr="00E75F02">
        <w:rPr>
          <w:b/>
          <w:bCs/>
        </w:rPr>
        <w:t>nterview Questions</w:t>
      </w:r>
    </w:p>
    <w:p w14:paraId="00371262" w14:textId="3B75C643" w:rsidR="007161CB" w:rsidRPr="00E75F02" w:rsidRDefault="007161CB" w:rsidP="007161CB">
      <w:r w:rsidRPr="00E75F02">
        <w:t xml:space="preserve">RQ1: How do African American college alumni from </w:t>
      </w:r>
      <w:r w:rsidR="00517BA3" w:rsidRPr="00E75F02">
        <w:t>Predominantly</w:t>
      </w:r>
      <w:r w:rsidR="00431E1F" w:rsidRPr="00E75F02">
        <w:t xml:space="preserve"> White institution</w:t>
      </w:r>
      <w:r w:rsidRPr="00E75F02">
        <w:t xml:space="preserve"> located in the South Atlantic Region of the United States describe the contributions of their African American faculty</w:t>
      </w:r>
      <w:r w:rsidR="00AD563C" w:rsidRPr="00E75F02">
        <w:t xml:space="preserve"> and pe</w:t>
      </w:r>
      <w:r w:rsidRPr="00E75F02">
        <w:t>ers on goal setting?</w:t>
      </w:r>
    </w:p>
    <w:p w14:paraId="56964DB0" w14:textId="55AC536D" w:rsidR="0009178E" w:rsidRPr="00E75F02" w:rsidRDefault="00C1671F" w:rsidP="007161CB">
      <w:r w:rsidRPr="00E75F02">
        <w:t xml:space="preserve">Theme 1: </w:t>
      </w:r>
      <w:r w:rsidRPr="00E75F02">
        <w:rPr>
          <w:b/>
          <w:bCs/>
        </w:rPr>
        <w:t>Goal setting</w:t>
      </w:r>
    </w:p>
    <w:p w14:paraId="76B3ECA5" w14:textId="38C1321C" w:rsidR="00C94CC1" w:rsidRPr="00E75F02" w:rsidRDefault="00C94CC1" w:rsidP="00C94CC1">
      <w:pPr>
        <w:ind w:left="1440" w:firstLine="0"/>
      </w:pPr>
      <w:r w:rsidRPr="00E75F02">
        <w:t>Q.</w:t>
      </w:r>
      <w:r w:rsidR="00046A88" w:rsidRPr="00E75F02">
        <w:t>1</w:t>
      </w:r>
      <w:r w:rsidRPr="00E75F02">
        <w:t xml:space="preserve">. </w:t>
      </w:r>
      <w:r w:rsidR="001D3B90" w:rsidRPr="00E75F02">
        <w:t xml:space="preserve">Describe the </w:t>
      </w:r>
      <w:r w:rsidR="00F22D04" w:rsidRPr="00E75F02">
        <w:t>relationship with an African American faculty o</w:t>
      </w:r>
      <w:r w:rsidR="00FC09DD" w:rsidRPr="00E75F02">
        <w:t>r</w:t>
      </w:r>
      <w:r w:rsidR="00F22D04" w:rsidRPr="00E75F02">
        <w:t xml:space="preserve"> peer </w:t>
      </w:r>
      <w:r w:rsidR="00FC09DD" w:rsidRPr="00E75F02">
        <w:t>that you had du</w:t>
      </w:r>
      <w:r w:rsidR="00A36E80" w:rsidRPr="00E75F02">
        <w:t>ring</w:t>
      </w:r>
      <w:r w:rsidR="00046A88" w:rsidRPr="00E75F02">
        <w:t xml:space="preserve"> your time at your </w:t>
      </w:r>
      <w:r w:rsidR="00010B06" w:rsidRPr="00E75F02">
        <w:t>PWI</w:t>
      </w:r>
      <w:r w:rsidR="00725560" w:rsidRPr="00E75F02">
        <w:t xml:space="preserve">? </w:t>
      </w:r>
    </w:p>
    <w:p w14:paraId="2CEF0F19" w14:textId="7258518A" w:rsidR="00C94CC1" w:rsidRPr="00E75F02" w:rsidRDefault="00046A88" w:rsidP="00741A6D">
      <w:pPr>
        <w:ind w:left="1440" w:firstLine="0"/>
      </w:pPr>
      <w:r w:rsidRPr="00E75F02">
        <w:t>Q.</w:t>
      </w:r>
      <w:r w:rsidR="002920EC" w:rsidRPr="00E75F02">
        <w:t>2</w:t>
      </w:r>
      <w:r w:rsidRPr="00E75F02">
        <w:t xml:space="preserve">. How did your experience with African American faculty and peers at your </w:t>
      </w:r>
      <w:r w:rsidR="00431E1F" w:rsidRPr="00E75F02">
        <w:t xml:space="preserve">PWI </w:t>
      </w:r>
      <w:r w:rsidRPr="00E75F02">
        <w:t>influences your educational/career goals?</w:t>
      </w:r>
    </w:p>
    <w:p w14:paraId="367AB2B8" w14:textId="5218E836" w:rsidR="002920EC" w:rsidRPr="00E75F02" w:rsidRDefault="009D69F6" w:rsidP="00741A6D">
      <w:pPr>
        <w:ind w:left="1440" w:firstLine="0"/>
      </w:pPr>
      <w:r w:rsidRPr="00E75F02">
        <w:t xml:space="preserve">Q3. </w:t>
      </w:r>
      <w:r w:rsidR="00611D0C" w:rsidRPr="00E75F02">
        <w:t xml:space="preserve">Describe how the </w:t>
      </w:r>
      <w:r w:rsidR="00B7016D" w:rsidRPr="00E75F02">
        <w:t>curriculum at your</w:t>
      </w:r>
      <w:r w:rsidR="00F17727" w:rsidRPr="00E75F02">
        <w:t xml:space="preserve"> </w:t>
      </w:r>
      <w:r w:rsidR="00010B06" w:rsidRPr="00E75F02">
        <w:t>PWI</w:t>
      </w:r>
      <w:r w:rsidR="00B7016D" w:rsidRPr="00E75F02">
        <w:t xml:space="preserve"> influence your goals and </w:t>
      </w:r>
      <w:r w:rsidR="00795374" w:rsidRPr="00E75F02">
        <w:t>choices for academic success?</w:t>
      </w:r>
    </w:p>
    <w:p w14:paraId="5BC8DC71" w14:textId="3641B09B" w:rsidR="007161CB" w:rsidRPr="00E75F02" w:rsidRDefault="007161CB" w:rsidP="007161CB">
      <w:r w:rsidRPr="00E75F02">
        <w:t xml:space="preserve">RQ2: How do African American college alumni from </w:t>
      </w:r>
      <w:r w:rsidR="00517BA3" w:rsidRPr="00E75F02">
        <w:t>Predominantly</w:t>
      </w:r>
      <w:r w:rsidR="00FF08A4" w:rsidRPr="00E75F02">
        <w:t xml:space="preserve"> White </w:t>
      </w:r>
      <w:r w:rsidR="00F63C45" w:rsidRPr="00E75F02">
        <w:t>institution located</w:t>
      </w:r>
      <w:r w:rsidRPr="00E75F02">
        <w:t xml:space="preserve"> in the South Atlantic Region of the United States describe the contributions of their African American faculty and peers on self-motivation?</w:t>
      </w:r>
    </w:p>
    <w:p w14:paraId="15FDBA4A" w14:textId="48BEA994" w:rsidR="00741A6D" w:rsidRPr="00E75F02" w:rsidRDefault="00A34E67" w:rsidP="007161CB">
      <w:pPr>
        <w:rPr>
          <w:b/>
          <w:bCs/>
        </w:rPr>
      </w:pPr>
      <w:r w:rsidRPr="00E75F02">
        <w:t xml:space="preserve">Theme 2: </w:t>
      </w:r>
      <w:r w:rsidR="00C95A2A" w:rsidRPr="00E75F02">
        <w:rPr>
          <w:b/>
          <w:bCs/>
        </w:rPr>
        <w:t>Self-Motivation</w:t>
      </w:r>
    </w:p>
    <w:p w14:paraId="512EEF71" w14:textId="61C6D965" w:rsidR="007C44C0" w:rsidRPr="00E75F02" w:rsidRDefault="0070605C" w:rsidP="007C44C0">
      <w:pPr>
        <w:ind w:left="1440" w:firstLine="0"/>
      </w:pPr>
      <w:r w:rsidRPr="00E75F02">
        <w:t xml:space="preserve">Q.1. </w:t>
      </w:r>
      <w:r w:rsidR="007C44C0" w:rsidRPr="00E75F02">
        <w:t xml:space="preserve">Describe the relationship with an African American faculty or peer that </w:t>
      </w:r>
      <w:r w:rsidR="00803D38" w:rsidRPr="00E75F02">
        <w:t>motivated you</w:t>
      </w:r>
      <w:r w:rsidR="007C44C0" w:rsidRPr="00E75F02">
        <w:t xml:space="preserve"> during your time at your </w:t>
      </w:r>
      <w:r w:rsidR="00010B06" w:rsidRPr="00E75F02">
        <w:t>PWI</w:t>
      </w:r>
      <w:r w:rsidR="007C44C0" w:rsidRPr="00E75F02">
        <w:t>?</w:t>
      </w:r>
    </w:p>
    <w:p w14:paraId="09835FF8" w14:textId="32055CAE" w:rsidR="002E041E" w:rsidRPr="00E75F02" w:rsidRDefault="002E041E" w:rsidP="007C44C0">
      <w:pPr>
        <w:ind w:left="1440" w:firstLine="0"/>
      </w:pPr>
      <w:r w:rsidRPr="00E75F02">
        <w:t>Q</w:t>
      </w:r>
      <w:r w:rsidR="004D585C" w:rsidRPr="00E75F02">
        <w:t xml:space="preserve">.2. Describe </w:t>
      </w:r>
      <w:r w:rsidR="004F5B1C" w:rsidRPr="00E75F02">
        <w:t>the factors that motivate</w:t>
      </w:r>
      <w:r w:rsidR="007B27DC" w:rsidRPr="00E75F02">
        <w:t>d</w:t>
      </w:r>
      <w:r w:rsidR="004F5B1C" w:rsidRPr="00E75F02">
        <w:t xml:space="preserve"> you to academic suc</w:t>
      </w:r>
      <w:r w:rsidR="00D44C60" w:rsidRPr="00E75F02">
        <w:t>cess?</w:t>
      </w:r>
    </w:p>
    <w:p w14:paraId="4B447C91" w14:textId="27F8D81C" w:rsidR="0096225E" w:rsidRPr="00E75F02" w:rsidRDefault="00C95C25" w:rsidP="007F23B8">
      <w:pPr>
        <w:ind w:left="1440" w:firstLine="0"/>
      </w:pPr>
      <w:r w:rsidRPr="00E75F02">
        <w:lastRenderedPageBreak/>
        <w:t xml:space="preserve">Q.3. What life events happened that impact your ability </w:t>
      </w:r>
      <w:r w:rsidR="005A6CE1" w:rsidRPr="00E75F02">
        <w:t>for self-motivation?</w:t>
      </w:r>
    </w:p>
    <w:p w14:paraId="43BDC6A6" w14:textId="39FC7F3D" w:rsidR="007161CB" w:rsidRPr="00E75F02" w:rsidRDefault="007161CB" w:rsidP="009F13E4">
      <w:r w:rsidRPr="00E75F02">
        <w:t xml:space="preserve">RQ3: How do African American college alumni from </w:t>
      </w:r>
      <w:r w:rsidR="00517BA3" w:rsidRPr="00E75F02">
        <w:t>Predominantly</w:t>
      </w:r>
      <w:r w:rsidR="00881BD1" w:rsidRPr="00E75F02">
        <w:t xml:space="preserve"> White </w:t>
      </w:r>
      <w:r w:rsidR="00F63C45" w:rsidRPr="00E75F02">
        <w:t>institutions located</w:t>
      </w:r>
      <w:r w:rsidRPr="00E75F02">
        <w:t xml:space="preserve"> in the South Atlantic Region of the United States describe the contributions of their African American faculty and peers on ongoing persistence?</w:t>
      </w:r>
    </w:p>
    <w:p w14:paraId="684113BC" w14:textId="2E2899EE" w:rsidR="007D72A9" w:rsidRPr="00E75F02" w:rsidRDefault="007D72A9" w:rsidP="00AA6C6D">
      <w:pPr>
        <w:ind w:left="720" w:firstLine="0"/>
        <w:rPr>
          <w:b/>
          <w:bCs/>
        </w:rPr>
      </w:pPr>
      <w:r w:rsidRPr="00E75F02">
        <w:t xml:space="preserve">Theme 3: </w:t>
      </w:r>
      <w:r w:rsidR="00E16036" w:rsidRPr="00E75F02">
        <w:rPr>
          <w:b/>
          <w:bCs/>
        </w:rPr>
        <w:t>Ongoing Persistence</w:t>
      </w:r>
    </w:p>
    <w:p w14:paraId="63A9FA2E" w14:textId="66A61567" w:rsidR="00CA4847" w:rsidRPr="00E75F02" w:rsidRDefault="00CA4847" w:rsidP="009F13E4">
      <w:pPr>
        <w:ind w:left="1440" w:firstLine="0"/>
      </w:pPr>
      <w:r w:rsidRPr="00E75F02">
        <w:t xml:space="preserve">Q.1. </w:t>
      </w:r>
      <w:r w:rsidR="004A4A50" w:rsidRPr="00E75F02">
        <w:t xml:space="preserve">How would describe your overall college experience at your </w:t>
      </w:r>
      <w:r w:rsidR="00A421AF" w:rsidRPr="00E75F02">
        <w:t>PWI</w:t>
      </w:r>
      <w:r w:rsidR="007F107C" w:rsidRPr="00E75F02">
        <w:t xml:space="preserve">? </w:t>
      </w:r>
    </w:p>
    <w:p w14:paraId="5C38C679" w14:textId="77054015" w:rsidR="004A4A50" w:rsidRPr="00E75F02" w:rsidRDefault="004A4A50" w:rsidP="00826DE2">
      <w:pPr>
        <w:ind w:left="1440" w:firstLine="0"/>
      </w:pPr>
      <w:r w:rsidRPr="00E75F02">
        <w:t xml:space="preserve">Q.2. </w:t>
      </w:r>
      <w:r w:rsidR="00A6757B" w:rsidRPr="00E75F02">
        <w:t xml:space="preserve">What are some defining experiences that </w:t>
      </w:r>
      <w:r w:rsidR="009831E1" w:rsidRPr="00E75F02">
        <w:t>made</w:t>
      </w:r>
      <w:r w:rsidR="00A6757B" w:rsidRPr="00E75F02">
        <w:t xml:space="preserve"> you persist at your </w:t>
      </w:r>
      <w:r w:rsidR="00A421AF" w:rsidRPr="00E75F02">
        <w:t>PWI</w:t>
      </w:r>
      <w:r w:rsidR="00A6757B" w:rsidRPr="00E75F02">
        <w:t xml:space="preserve">? </w:t>
      </w:r>
    </w:p>
    <w:p w14:paraId="57E8410B" w14:textId="58D15F39" w:rsidR="00D153F2" w:rsidRPr="00E75F02" w:rsidRDefault="00D153F2" w:rsidP="00826DE2">
      <w:pPr>
        <w:ind w:left="1440" w:firstLine="0"/>
      </w:pPr>
      <w:r w:rsidRPr="00E75F02">
        <w:t xml:space="preserve">Q.3. </w:t>
      </w:r>
      <w:r w:rsidR="00177274" w:rsidRPr="00E75F02">
        <w:t xml:space="preserve">Describe any organizations </w:t>
      </w:r>
      <w:r w:rsidR="0096225E" w:rsidRPr="00E75F02">
        <w:t xml:space="preserve">that gave you a sense of belonging to cause you to persist at your </w:t>
      </w:r>
      <w:r w:rsidR="00F63C45" w:rsidRPr="00E75F02">
        <w:t>PWI?</w:t>
      </w:r>
    </w:p>
    <w:p w14:paraId="18779178" w14:textId="77777777" w:rsidR="004D6CC0" w:rsidRPr="00E75F02" w:rsidRDefault="004D6CC0" w:rsidP="00AE1CDA">
      <w:pPr>
        <w:ind w:firstLine="0"/>
        <w:rPr>
          <w:b/>
          <w:bCs/>
        </w:rPr>
      </w:pPr>
      <w:r w:rsidRPr="00E75F02">
        <w:rPr>
          <w:b/>
          <w:bCs/>
        </w:rPr>
        <w:t xml:space="preserve">Interview Protocol </w:t>
      </w:r>
    </w:p>
    <w:p w14:paraId="7150C1E7" w14:textId="0C8FF75F" w:rsidR="00747574" w:rsidRPr="00E75F02" w:rsidRDefault="004D6CC0" w:rsidP="00AE1CDA">
      <w:pPr>
        <w:ind w:firstLine="0"/>
      </w:pPr>
      <w:r w:rsidRPr="00E75F02">
        <w:t xml:space="preserve">1. </w:t>
      </w:r>
      <w:r w:rsidRPr="00E75F02">
        <w:rPr>
          <w:b/>
          <w:bCs/>
        </w:rPr>
        <w:t>Participant Invitation Process</w:t>
      </w:r>
      <w:r w:rsidRPr="00E75F02">
        <w:t xml:space="preserve">: </w:t>
      </w:r>
      <w:r w:rsidR="00B6495D" w:rsidRPr="00E75F02">
        <w:t xml:space="preserve">African American participants </w:t>
      </w:r>
      <w:r w:rsidRPr="00E75F02">
        <w:t xml:space="preserve">will be invited to participate in the </w:t>
      </w:r>
      <w:r w:rsidR="00015B04" w:rsidRPr="00E75F02">
        <w:t>study via the recruitment flyer</w:t>
      </w:r>
      <w:r w:rsidRPr="00E75F02">
        <w:t xml:space="preserve"> sent by the researcher. </w:t>
      </w:r>
      <w:r w:rsidR="00015B04" w:rsidRPr="00E75F02">
        <w:t xml:space="preserve">Participants </w:t>
      </w:r>
      <w:r w:rsidRPr="00E75F02">
        <w:t>will be provided with a</w:t>
      </w:r>
      <w:r w:rsidR="00015B04" w:rsidRPr="00E75F02">
        <w:t xml:space="preserve">n </w:t>
      </w:r>
      <w:r w:rsidRPr="00E75F02">
        <w:t>explanation of the topic</w:t>
      </w:r>
      <w:r w:rsidR="00015B04" w:rsidRPr="00E75F02">
        <w:t xml:space="preserve"> of the study</w:t>
      </w:r>
      <w:r w:rsidRPr="00E75F02">
        <w:t xml:space="preserve">, purpose of the study, importance of the study, and how the study </w:t>
      </w:r>
      <w:r w:rsidR="00015B04" w:rsidRPr="00E75F02">
        <w:t>will</w:t>
      </w:r>
      <w:r w:rsidRPr="00E75F02">
        <w:t xml:space="preserve"> benefit the participants. Th</w:t>
      </w:r>
      <w:r w:rsidR="00015B04" w:rsidRPr="00E75F02">
        <w:t>is</w:t>
      </w:r>
      <w:r w:rsidRPr="00E75F02">
        <w:t xml:space="preserve"> study will involve a questionnaire and </w:t>
      </w:r>
      <w:r w:rsidR="00015B04" w:rsidRPr="00E75F02">
        <w:t>int</w:t>
      </w:r>
      <w:r w:rsidR="005479D2" w:rsidRPr="00E75F02">
        <w:t>er</w:t>
      </w:r>
      <w:r w:rsidR="00FD3BAA" w:rsidRPr="00E75F02">
        <w:t>view</w:t>
      </w:r>
      <w:r w:rsidR="00C0535A" w:rsidRPr="00E75F02">
        <w:t xml:space="preserve"> questions</w:t>
      </w:r>
      <w:r w:rsidRPr="00E75F02">
        <w:t xml:space="preserve">. </w:t>
      </w:r>
      <w:proofErr w:type="gramStart"/>
      <w:r w:rsidRPr="00E75F02">
        <w:t>Participants</w:t>
      </w:r>
      <w:proofErr w:type="gramEnd"/>
      <w:r w:rsidRPr="00E75F02">
        <w:t xml:space="preserve"> </w:t>
      </w:r>
      <w:r w:rsidR="00FB7902" w:rsidRPr="00E75F02">
        <w:t xml:space="preserve">information will be </w:t>
      </w:r>
      <w:r w:rsidR="00C34355" w:rsidRPr="00E75F02">
        <w:t>confidential</w:t>
      </w:r>
      <w:r w:rsidR="00BD64A2" w:rsidRPr="00E75F02">
        <w:t xml:space="preserve"> and will be </w:t>
      </w:r>
      <w:r w:rsidRPr="00E75F02">
        <w:t>provide</w:t>
      </w:r>
      <w:r w:rsidR="00BD64A2" w:rsidRPr="00E75F02">
        <w:t>d numbers or letters for i</w:t>
      </w:r>
      <w:r w:rsidR="00B6139C" w:rsidRPr="00E75F02">
        <w:t xml:space="preserve">dentification. Participants must agree to a </w:t>
      </w:r>
      <w:r w:rsidR="00747574" w:rsidRPr="00E75F02">
        <w:t>Zoom video conference</w:t>
      </w:r>
      <w:r w:rsidRPr="00E75F02">
        <w:t xml:space="preserve">. </w:t>
      </w:r>
    </w:p>
    <w:p w14:paraId="1FFD624F" w14:textId="38B1CEAE" w:rsidR="00A03C93" w:rsidRPr="00E75F02" w:rsidRDefault="00776327" w:rsidP="00A03C93">
      <w:pPr>
        <w:ind w:firstLine="0"/>
      </w:pPr>
      <w:r w:rsidRPr="00E75F02">
        <w:rPr>
          <w:b/>
          <w:bCs/>
        </w:rPr>
        <w:t xml:space="preserve">2. </w:t>
      </w:r>
      <w:r w:rsidR="004D6CC0" w:rsidRPr="00E75F02">
        <w:rPr>
          <w:b/>
          <w:bCs/>
        </w:rPr>
        <w:t>Interview Setup and Location</w:t>
      </w:r>
      <w:r w:rsidR="004D6CC0" w:rsidRPr="00E75F02">
        <w:t>:</w:t>
      </w:r>
    </w:p>
    <w:p w14:paraId="5FBD4313" w14:textId="0A11C105" w:rsidR="00776327" w:rsidRPr="00E75F02" w:rsidRDefault="00301AC0" w:rsidP="002F7F08">
      <w:pPr>
        <w:ind w:firstLine="0"/>
        <w:rPr>
          <w:rFonts w:eastAsia="Calibri"/>
        </w:rPr>
      </w:pPr>
      <w:r w:rsidRPr="00E75F02">
        <w:rPr>
          <w:b/>
          <w:bCs/>
        </w:rPr>
        <w:lastRenderedPageBreak/>
        <w:t>Interview Location</w:t>
      </w:r>
      <w:r w:rsidRPr="00E75F02">
        <w:t xml:space="preserve">: </w:t>
      </w:r>
      <w:r w:rsidR="00B37989" w:rsidRPr="00E75F02">
        <w:t xml:space="preserve">Interviews will be held via </w:t>
      </w:r>
      <w:r w:rsidRPr="00E75F02">
        <w:t xml:space="preserve">Zoom </w:t>
      </w:r>
      <w:r w:rsidR="00B37989" w:rsidRPr="00E75F02">
        <w:t>video</w:t>
      </w:r>
      <w:r w:rsidR="00ED068D" w:rsidRPr="00E75F02">
        <w:t>/audio</w:t>
      </w:r>
      <w:r w:rsidR="00B37989" w:rsidRPr="00E75F02">
        <w:t xml:space="preserve"> </w:t>
      </w:r>
      <w:r w:rsidRPr="00E75F02">
        <w:t>conference</w:t>
      </w:r>
      <w:r w:rsidR="00B37989" w:rsidRPr="00E75F02">
        <w:t>.</w:t>
      </w:r>
      <w:r w:rsidRPr="00E75F02">
        <w:t xml:space="preserve"> </w:t>
      </w:r>
      <w:r w:rsidR="00B37989" w:rsidRPr="00E75F02">
        <w:t xml:space="preserve">All </w:t>
      </w:r>
      <w:r w:rsidRPr="00E75F02">
        <w:t>interview</w:t>
      </w:r>
      <w:r w:rsidR="00B37989" w:rsidRPr="00E75F02">
        <w:t xml:space="preserve">s </w:t>
      </w:r>
      <w:r w:rsidRPr="00E75F02">
        <w:t xml:space="preserve">will be recorded. </w:t>
      </w:r>
      <w:r w:rsidR="002927BF" w:rsidRPr="00E75F02">
        <w:t xml:space="preserve">Interviewer: </w:t>
      </w:r>
      <w:proofErr w:type="gramStart"/>
      <w:r w:rsidR="002927BF" w:rsidRPr="00E75F02">
        <w:t>Felicia Williams</w:t>
      </w:r>
      <w:r w:rsidR="00673FCF" w:rsidRPr="00E75F02">
        <w:t xml:space="preserve"> (Primary Researcher),</w:t>
      </w:r>
      <w:proofErr w:type="gramEnd"/>
      <w:r w:rsidR="00673FCF" w:rsidRPr="00E75F02">
        <w:t xml:space="preserve"> </w:t>
      </w:r>
      <w:r w:rsidR="00B37989" w:rsidRPr="00E75F02">
        <w:t>will use a h</w:t>
      </w:r>
      <w:r w:rsidRPr="00E75F02">
        <w:t xml:space="preserve">ard copy of </w:t>
      </w:r>
      <w:r w:rsidR="00B37989" w:rsidRPr="00E75F02">
        <w:t xml:space="preserve">the </w:t>
      </w:r>
      <w:r w:rsidRPr="00E75F02">
        <w:t>interview questions</w:t>
      </w:r>
      <w:r w:rsidR="00B37989" w:rsidRPr="00E75F02">
        <w:t xml:space="preserve">, </w:t>
      </w:r>
      <w:r w:rsidRPr="00E75F02">
        <w:t xml:space="preserve">notebook for field notes </w:t>
      </w:r>
      <w:r w:rsidR="001F578E" w:rsidRPr="00E75F02">
        <w:t>from the</w:t>
      </w:r>
      <w:r w:rsidRPr="00E75F02">
        <w:t xml:space="preserve"> researcher during interview</w:t>
      </w:r>
      <w:r w:rsidR="00673FCF" w:rsidRPr="00E75F02">
        <w:rPr>
          <w:rFonts w:eastAsia="Calibri"/>
        </w:rPr>
        <w:t xml:space="preserve">. </w:t>
      </w:r>
    </w:p>
    <w:p w14:paraId="5548EEF5" w14:textId="7DD7851A" w:rsidR="001F578E" w:rsidRPr="00E75F02" w:rsidRDefault="00ED068D" w:rsidP="00AE1CDA">
      <w:pPr>
        <w:ind w:firstLine="0"/>
      </w:pPr>
      <w:r w:rsidRPr="00E75F02">
        <w:rPr>
          <w:rFonts w:eastAsia="Calibri"/>
          <w:b/>
          <w:bCs/>
        </w:rPr>
        <w:t>Informed Consent</w:t>
      </w:r>
      <w:r w:rsidRPr="00E75F02">
        <w:rPr>
          <w:rFonts w:eastAsia="Calibri"/>
        </w:rPr>
        <w:t>:</w:t>
      </w:r>
      <w:r w:rsidR="00673FCF" w:rsidRPr="00E75F02">
        <w:rPr>
          <w:rFonts w:eastAsia="Calibri"/>
        </w:rPr>
        <w:t xml:space="preserve"> Researcher will complete a r</w:t>
      </w:r>
      <w:r w:rsidRPr="00E75F02">
        <w:rPr>
          <w:rFonts w:eastAsia="Calibri"/>
        </w:rPr>
        <w:t>eview of informed consent with participant</w:t>
      </w:r>
      <w:r w:rsidR="00E545BF" w:rsidRPr="00E75F02">
        <w:t>.</w:t>
      </w:r>
    </w:p>
    <w:p w14:paraId="7A5A02E6" w14:textId="77777777" w:rsidR="00776327" w:rsidRPr="00E75F02" w:rsidRDefault="00301AC0" w:rsidP="00445209">
      <w:pPr>
        <w:ind w:firstLine="0"/>
      </w:pPr>
      <w:r w:rsidRPr="00E75F02">
        <w:t xml:space="preserve">3. </w:t>
      </w:r>
      <w:r w:rsidRPr="00E75F02">
        <w:rPr>
          <w:b/>
          <w:bCs/>
        </w:rPr>
        <w:t>Interview Overview:</w:t>
      </w:r>
      <w:r w:rsidRPr="00E75F02">
        <w:t xml:space="preserve"> </w:t>
      </w:r>
    </w:p>
    <w:p w14:paraId="137A5C3F" w14:textId="7E31E5CB" w:rsidR="00445209" w:rsidRPr="00E75F02" w:rsidRDefault="00301AC0" w:rsidP="00445209">
      <w:pPr>
        <w:ind w:firstLine="0"/>
      </w:pPr>
      <w:r w:rsidRPr="00E75F02">
        <w:rPr>
          <w:b/>
          <w:bCs/>
        </w:rPr>
        <w:t>Study purpose</w:t>
      </w:r>
      <w:r w:rsidRPr="00E75F02">
        <w:t xml:space="preserve">: </w:t>
      </w:r>
      <w:r w:rsidR="00445209" w:rsidRPr="00E75F02">
        <w:t xml:space="preserve">The purpose of this descriptive qualitative study is to explore how African American Alumni </w:t>
      </w:r>
      <w:r w:rsidR="00B95913" w:rsidRPr="00E75F02">
        <w:t>d</w:t>
      </w:r>
      <w:r w:rsidR="00445209" w:rsidRPr="00E75F02">
        <w:t xml:space="preserve">escribes the </w:t>
      </w:r>
      <w:r w:rsidR="00B95913" w:rsidRPr="00E75F02">
        <w:t>c</w:t>
      </w:r>
      <w:r w:rsidR="00445209" w:rsidRPr="00E75F02">
        <w:t>ontribution</w:t>
      </w:r>
      <w:r w:rsidR="00300D65" w:rsidRPr="00E75F02">
        <w:t>s</w:t>
      </w:r>
      <w:r w:rsidR="00445209" w:rsidRPr="00E75F02">
        <w:t xml:space="preserve"> of African American </w:t>
      </w:r>
      <w:r w:rsidR="00B95913" w:rsidRPr="00E75F02">
        <w:t>f</w:t>
      </w:r>
      <w:r w:rsidR="00445209" w:rsidRPr="00E75F02">
        <w:t xml:space="preserve">aculty on </w:t>
      </w:r>
      <w:r w:rsidR="00B95913" w:rsidRPr="00E75F02">
        <w:t>g</w:t>
      </w:r>
      <w:r w:rsidR="00445209" w:rsidRPr="00E75F02">
        <w:t>oal</w:t>
      </w:r>
      <w:r w:rsidR="00B95913" w:rsidRPr="00E75F02">
        <w:t xml:space="preserve"> sett</w:t>
      </w:r>
      <w:r w:rsidR="007E08BA" w:rsidRPr="00E75F02">
        <w:t>ing</w:t>
      </w:r>
      <w:r w:rsidR="00445209" w:rsidRPr="00E75F02">
        <w:t xml:space="preserve">, </w:t>
      </w:r>
      <w:r w:rsidR="007E08BA" w:rsidRPr="00E75F02">
        <w:t>self-m</w:t>
      </w:r>
      <w:r w:rsidR="00445209" w:rsidRPr="00E75F02">
        <w:t xml:space="preserve">otivation, </w:t>
      </w:r>
      <w:r w:rsidR="00FB53F0" w:rsidRPr="00E75F02">
        <w:t>on</w:t>
      </w:r>
      <w:r w:rsidR="00327500" w:rsidRPr="00E75F02">
        <w:t>going p</w:t>
      </w:r>
      <w:r w:rsidR="00445209" w:rsidRPr="00E75F02">
        <w:t>ersistence at Predominantly White Institutions (PWI) in the South Atlantic Region of United States of America.</w:t>
      </w:r>
    </w:p>
    <w:p w14:paraId="0C2A98C8" w14:textId="6626978F" w:rsidR="00C42120" w:rsidRPr="00E75F02" w:rsidRDefault="00301AC0" w:rsidP="00C42120">
      <w:pPr>
        <w:ind w:firstLine="0"/>
      </w:pPr>
      <w:r w:rsidRPr="00E75F02">
        <w:t xml:space="preserve"> </w:t>
      </w:r>
      <w:r w:rsidRPr="00E75F02">
        <w:rPr>
          <w:b/>
          <w:bCs/>
        </w:rPr>
        <w:t>Value of the participant’s information:</w:t>
      </w:r>
      <w:r w:rsidRPr="00E75F02">
        <w:t xml:space="preserve"> </w:t>
      </w:r>
      <w:r w:rsidR="00327500" w:rsidRPr="00E75F02">
        <w:t xml:space="preserve">The data from this study </w:t>
      </w:r>
      <w:r w:rsidRPr="00E75F02">
        <w:t xml:space="preserve">is valuable as it will help to </w:t>
      </w:r>
      <w:r w:rsidR="003B1EAC" w:rsidRPr="00E75F02">
        <w:t>understand</w:t>
      </w:r>
      <w:r w:rsidRPr="00E75F02">
        <w:t xml:space="preserve"> how </w:t>
      </w:r>
      <w:r w:rsidR="003B1EAC" w:rsidRPr="00E75F02">
        <w:t xml:space="preserve">African American faculty and peers can </w:t>
      </w:r>
      <w:r w:rsidRPr="00E75F02">
        <w:t>contribute to</w:t>
      </w:r>
      <w:r w:rsidR="003B1EAC" w:rsidRPr="00E75F02">
        <w:t xml:space="preserve"> the </w:t>
      </w:r>
      <w:r w:rsidR="00776327" w:rsidRPr="00E75F02">
        <w:t>overall</w:t>
      </w:r>
      <w:r w:rsidR="003B1EAC" w:rsidRPr="00E75F02">
        <w:t xml:space="preserve"> retention and </w:t>
      </w:r>
      <w:r w:rsidR="00DB36D3" w:rsidRPr="00E75F02">
        <w:t xml:space="preserve">success of African American students at PWIs. </w:t>
      </w:r>
      <w:r w:rsidR="00C42120" w:rsidRPr="00E75F02">
        <w:rPr>
          <w:rFonts w:eastAsia="Calibri"/>
        </w:rPr>
        <w:t xml:space="preserve">The data in the study </w:t>
      </w:r>
      <w:r w:rsidR="00C710F9" w:rsidRPr="00E75F02">
        <w:rPr>
          <w:rFonts w:eastAsia="Calibri"/>
        </w:rPr>
        <w:t>could open</w:t>
      </w:r>
      <w:r w:rsidR="00C42120" w:rsidRPr="00E75F02">
        <w:rPr>
          <w:rFonts w:eastAsia="Calibri"/>
        </w:rPr>
        <w:t xml:space="preserve"> the doors for more research on </w:t>
      </w:r>
      <w:r w:rsidR="00E17060" w:rsidRPr="00E75F02">
        <w:rPr>
          <w:rFonts w:eastAsia="Calibri"/>
        </w:rPr>
        <w:t>retention of African American students at PWIs</w:t>
      </w:r>
      <w:r w:rsidR="00C42120" w:rsidRPr="00E75F02">
        <w:rPr>
          <w:rFonts w:eastAsia="Calibri"/>
        </w:rPr>
        <w:t>.</w:t>
      </w:r>
    </w:p>
    <w:p w14:paraId="670E3FEF" w14:textId="77777777" w:rsidR="00A0571D" w:rsidRPr="00E75F02" w:rsidRDefault="00C710F9" w:rsidP="00AE1CDA">
      <w:pPr>
        <w:ind w:firstLine="0"/>
      </w:pPr>
      <w:r w:rsidRPr="00E75F02">
        <w:rPr>
          <w:b/>
          <w:bCs/>
        </w:rPr>
        <w:t>Sharing Data Results</w:t>
      </w:r>
      <w:r w:rsidR="00186CC5" w:rsidRPr="00E75F02">
        <w:rPr>
          <w:b/>
          <w:bCs/>
        </w:rPr>
        <w:t xml:space="preserve">: </w:t>
      </w:r>
      <w:r w:rsidR="00DB36D3" w:rsidRPr="00E75F02">
        <w:t xml:space="preserve">The results of this study </w:t>
      </w:r>
      <w:r w:rsidR="00536C16" w:rsidRPr="00E75F02">
        <w:t xml:space="preserve">will be shared with the </w:t>
      </w:r>
      <w:r w:rsidR="00301AC0" w:rsidRPr="00E75F02">
        <w:t>participants</w:t>
      </w:r>
      <w:r w:rsidR="00536C16" w:rsidRPr="00E75F02">
        <w:t xml:space="preserve"> by</w:t>
      </w:r>
      <w:r w:rsidR="00301AC0" w:rsidRPr="00E75F02">
        <w:t xml:space="preserve"> provid</w:t>
      </w:r>
      <w:r w:rsidR="00536C16" w:rsidRPr="00E75F02">
        <w:t xml:space="preserve">ing them </w:t>
      </w:r>
      <w:r w:rsidR="00301AC0" w:rsidRPr="00E75F02">
        <w:t>with a summary</w:t>
      </w:r>
      <w:r w:rsidR="00536C16" w:rsidRPr="00E75F02">
        <w:t xml:space="preserve"> of the study</w:t>
      </w:r>
      <w:r w:rsidR="00301AC0" w:rsidRPr="00E75F02">
        <w:t xml:space="preserve">. </w:t>
      </w:r>
    </w:p>
    <w:p w14:paraId="2634DAA6" w14:textId="7191325F" w:rsidR="00DB27D7" w:rsidRPr="00E75F02" w:rsidRDefault="00567A09" w:rsidP="00AE1CDA">
      <w:pPr>
        <w:ind w:firstLine="0"/>
        <w:rPr>
          <w:b/>
          <w:bCs/>
        </w:rPr>
      </w:pPr>
      <w:r w:rsidRPr="00E75F02">
        <w:rPr>
          <w:b/>
          <w:bCs/>
        </w:rPr>
        <w:t>Interview length:</w:t>
      </w:r>
      <w:r w:rsidR="00C85DEB" w:rsidRPr="00E75F02">
        <w:rPr>
          <w:b/>
          <w:bCs/>
        </w:rPr>
        <w:t xml:space="preserve"> </w:t>
      </w:r>
      <w:r w:rsidR="00DD214E" w:rsidRPr="00E75F02">
        <w:t xml:space="preserve">The length of the interviews will be </w:t>
      </w:r>
      <w:r w:rsidR="00416372" w:rsidRPr="00E75F02">
        <w:t>45-</w:t>
      </w:r>
      <w:r w:rsidR="002B4005" w:rsidRPr="00E75F02">
        <w:t>60 minutes</w:t>
      </w:r>
      <w:r w:rsidR="00D64443" w:rsidRPr="00E75F02">
        <w:t>. The interview includes the</w:t>
      </w:r>
      <w:r w:rsidR="00301AC0" w:rsidRPr="00E75F02">
        <w:t xml:space="preserve"> researcher</w:t>
      </w:r>
      <w:r w:rsidR="00382939" w:rsidRPr="00E75F02">
        <w:t xml:space="preserve"> asking </w:t>
      </w:r>
      <w:r w:rsidR="006B1513" w:rsidRPr="00E75F02">
        <w:t>open-ended</w:t>
      </w:r>
      <w:r w:rsidR="00382939" w:rsidRPr="00E75F02">
        <w:t xml:space="preserve"> </w:t>
      </w:r>
      <w:r w:rsidR="00301AC0" w:rsidRPr="00E75F02">
        <w:t>question</w:t>
      </w:r>
      <w:r w:rsidR="00382939" w:rsidRPr="00E75F02">
        <w:t>s and</w:t>
      </w:r>
      <w:r w:rsidR="00301AC0" w:rsidRPr="00E75F02">
        <w:t xml:space="preserve"> follow up questions</w:t>
      </w:r>
      <w:r w:rsidR="00382939" w:rsidRPr="00E75F02">
        <w:t xml:space="preserve"> if needed</w:t>
      </w:r>
      <w:r w:rsidR="00301AC0" w:rsidRPr="00E75F02">
        <w:t>. The interview will be recorded</w:t>
      </w:r>
      <w:r w:rsidR="00F42FFD" w:rsidRPr="00E75F02">
        <w:t xml:space="preserve">. The </w:t>
      </w:r>
      <w:r w:rsidR="00C85E6E" w:rsidRPr="00E75F02">
        <w:t xml:space="preserve">researcher will address questions </w:t>
      </w:r>
      <w:r w:rsidR="00572BF7" w:rsidRPr="00E75F02">
        <w:t xml:space="preserve">before the start of the interviews and after the interviews. </w:t>
      </w:r>
    </w:p>
    <w:p w14:paraId="578EBEBC" w14:textId="60C716CA" w:rsidR="00301AC0" w:rsidRPr="00E75F02" w:rsidRDefault="00301AC0" w:rsidP="00AE1CDA">
      <w:pPr>
        <w:ind w:firstLine="0"/>
        <w:rPr>
          <w:b/>
          <w:bCs/>
        </w:rPr>
      </w:pPr>
      <w:r w:rsidRPr="00E75F02">
        <w:rPr>
          <w:b/>
          <w:bCs/>
        </w:rPr>
        <w:lastRenderedPageBreak/>
        <w:t>4. Consent Form/Ethical Considerations:</w:t>
      </w:r>
      <w:r w:rsidRPr="00E75F02">
        <w:t xml:space="preserve"> </w:t>
      </w:r>
      <w:r w:rsidR="008A2F8A" w:rsidRPr="00E75F02">
        <w:t>Participants must sign</w:t>
      </w:r>
      <w:r w:rsidRPr="00E75F02">
        <w:t xml:space="preserve"> </w:t>
      </w:r>
      <w:r w:rsidR="008A2F8A" w:rsidRPr="00E75F02">
        <w:t>a c</w:t>
      </w:r>
      <w:r w:rsidRPr="00E75F02">
        <w:t xml:space="preserve">onsent </w:t>
      </w:r>
      <w:r w:rsidR="008A2F8A" w:rsidRPr="00E75F02">
        <w:t>f</w:t>
      </w:r>
      <w:r w:rsidRPr="00E75F02">
        <w:t>orm</w:t>
      </w:r>
      <w:r w:rsidR="008A2F8A" w:rsidRPr="00E75F02">
        <w:t xml:space="preserve"> that will discuss h</w:t>
      </w:r>
      <w:r w:rsidRPr="00E75F02">
        <w:t>o</w:t>
      </w:r>
      <w:r w:rsidR="008A2F8A" w:rsidRPr="00E75F02">
        <w:t xml:space="preserve">w </w:t>
      </w:r>
      <w:r w:rsidRPr="00E75F02">
        <w:t>confidentiality will be maintained</w:t>
      </w:r>
      <w:r w:rsidR="006A61B6" w:rsidRPr="00E75F02">
        <w:t xml:space="preserve"> and</w:t>
      </w:r>
      <w:r w:rsidRPr="00E75F02">
        <w:t xml:space="preserve"> published in the final study. </w:t>
      </w:r>
      <w:r w:rsidR="008824A6" w:rsidRPr="00E75F02">
        <w:t xml:space="preserve">Participants will have an </w:t>
      </w:r>
      <w:r w:rsidRPr="00E75F02">
        <w:t xml:space="preserve">alias name </w:t>
      </w:r>
      <w:r w:rsidR="008824A6" w:rsidRPr="00E75F02">
        <w:t>or number</w:t>
      </w:r>
      <w:r w:rsidRPr="00E75F02">
        <w:t xml:space="preserve"> for anonymity. All transcripts and </w:t>
      </w:r>
      <w:r w:rsidR="006B1513" w:rsidRPr="00E75F02">
        <w:t>recordings</w:t>
      </w:r>
      <w:r w:rsidRPr="00E75F02">
        <w:t xml:space="preserve"> of the interview will be housed on</w:t>
      </w:r>
      <w:r w:rsidR="008824A6" w:rsidRPr="00E75F02">
        <w:t xml:space="preserve"> a </w:t>
      </w:r>
      <w:r w:rsidRPr="00E75F02">
        <w:t>password-protected computer</w:t>
      </w:r>
      <w:r w:rsidR="008824A6" w:rsidRPr="00E75F02">
        <w:t xml:space="preserve"> that will be </w:t>
      </w:r>
      <w:r w:rsidRPr="00E75F02">
        <w:t xml:space="preserve">accessible only to the researcher. </w:t>
      </w:r>
      <w:r w:rsidR="00695368" w:rsidRPr="00E75F02">
        <w:t xml:space="preserve">Researcher and participants will have the </w:t>
      </w:r>
      <w:r w:rsidRPr="00E75F02">
        <w:t>ability to stop</w:t>
      </w:r>
      <w:r w:rsidR="00695368" w:rsidRPr="00E75F02">
        <w:t xml:space="preserve"> the research at</w:t>
      </w:r>
      <w:r w:rsidRPr="00E75F02">
        <w:t xml:space="preserve"> any time without any consequences</w:t>
      </w:r>
      <w:r w:rsidR="00F10DD3" w:rsidRPr="00E75F02">
        <w:t>.</w:t>
      </w:r>
    </w:p>
    <w:p w14:paraId="20A4D763" w14:textId="77777777" w:rsidR="00CC68F2" w:rsidRPr="00E75F02" w:rsidRDefault="00CC68F2" w:rsidP="005F5CC7">
      <w:pPr>
        <w:ind w:firstLine="0"/>
        <w:rPr>
          <w:b/>
          <w:bCs/>
        </w:rPr>
      </w:pPr>
    </w:p>
    <w:p w14:paraId="027BA84A" w14:textId="77777777" w:rsidR="00DC4F6C" w:rsidRPr="00E75F02" w:rsidRDefault="00DC4F6C" w:rsidP="00DC4F6C">
      <w:pPr>
        <w:ind w:firstLine="0"/>
        <w:rPr>
          <w:b/>
          <w:bCs/>
        </w:rPr>
      </w:pPr>
      <w:r w:rsidRPr="00E75F02">
        <w:rPr>
          <w:b/>
          <w:bCs/>
        </w:rPr>
        <w:t>Probing Questions</w:t>
      </w:r>
    </w:p>
    <w:p w14:paraId="5CF3CACA" w14:textId="77777777" w:rsidR="00DC4F6C" w:rsidRPr="00E75F02" w:rsidRDefault="00DC4F6C" w:rsidP="00DC4F6C">
      <w:pPr>
        <w:ind w:firstLine="0"/>
      </w:pPr>
      <w:r w:rsidRPr="00E75F02">
        <w:rPr>
          <w:u w:val="single"/>
        </w:rPr>
        <w:t>PQ1</w:t>
      </w:r>
      <w:r w:rsidRPr="00E75F02">
        <w:t xml:space="preserve">: Could you please tell me more about… </w:t>
      </w:r>
    </w:p>
    <w:p w14:paraId="0FB79229" w14:textId="77777777" w:rsidR="00DC4F6C" w:rsidRPr="00E75F02" w:rsidRDefault="00DC4F6C" w:rsidP="00DC4F6C">
      <w:pPr>
        <w:ind w:firstLine="0"/>
      </w:pPr>
      <w:r w:rsidRPr="00E75F02">
        <w:rPr>
          <w:u w:val="single"/>
        </w:rPr>
        <w:t>PQ2</w:t>
      </w:r>
      <w:r w:rsidRPr="00E75F02">
        <w:t>: I’m not quite sure I understood…Could you tell me about that some more?</w:t>
      </w:r>
    </w:p>
    <w:p w14:paraId="106EF328" w14:textId="77777777" w:rsidR="00DC4F6C" w:rsidRPr="00E75F02" w:rsidRDefault="00DC4F6C" w:rsidP="00DC4F6C">
      <w:pPr>
        <w:ind w:firstLine="0"/>
      </w:pPr>
      <w:r w:rsidRPr="00E75F02">
        <w:rPr>
          <w:u w:val="single"/>
        </w:rPr>
        <w:t>PQ3</w:t>
      </w:r>
      <w:r w:rsidRPr="00E75F02">
        <w:t>: I’m not certain what you mean by…Could you give me an example?</w:t>
      </w:r>
    </w:p>
    <w:p w14:paraId="10010FA6" w14:textId="77777777" w:rsidR="006D2AEF" w:rsidRPr="00E75F02" w:rsidRDefault="00DC4F6C" w:rsidP="006D2AEF">
      <w:pPr>
        <w:ind w:firstLine="0"/>
      </w:pPr>
      <w:r w:rsidRPr="00E75F02">
        <w:rPr>
          <w:u w:val="single"/>
        </w:rPr>
        <w:t>PQ4</w:t>
      </w:r>
      <w:r w:rsidRPr="00E75F02">
        <w:t>: Could you tell me more about your thinking on that?</w:t>
      </w:r>
    </w:p>
    <w:p w14:paraId="7D98DD94" w14:textId="77777777" w:rsidR="00914D80" w:rsidRPr="00E75F02" w:rsidRDefault="00DC4F6C" w:rsidP="00914D80">
      <w:pPr>
        <w:ind w:firstLine="0"/>
        <w:rPr>
          <w:ins w:id="1393" w:author="Felicia Williams" w:date="2024-07-11T23:08:00Z"/>
        </w:rPr>
      </w:pPr>
      <w:r w:rsidRPr="00E75F02">
        <w:rPr>
          <w:u w:val="single"/>
        </w:rPr>
        <w:t>PQ5</w:t>
      </w:r>
      <w:r w:rsidRPr="00E75F02">
        <w:t xml:space="preserve">: You mentioned that…Could you </w:t>
      </w:r>
      <w:r w:rsidR="004305F1" w:rsidRPr="00E75F02">
        <w:t>provide more details?</w:t>
      </w:r>
    </w:p>
    <w:p w14:paraId="7A615FED" w14:textId="7EAD513F" w:rsidR="00F01EA4" w:rsidRPr="00E75F02" w:rsidRDefault="00F01EA4">
      <w:pPr>
        <w:ind w:firstLine="0"/>
        <w:rPr>
          <w:ins w:id="1394" w:author="Dr. Danisha Keating" w:date="2024-07-12T16:37:00Z"/>
        </w:rPr>
      </w:pPr>
      <w:ins w:id="1395" w:author="Dr. Danisha Keating" w:date="2024-07-12T16:37:00Z">
        <w:r w:rsidRPr="00E75F02">
          <w:br w:type="page"/>
        </w:r>
      </w:ins>
    </w:p>
    <w:p w14:paraId="6D7D5C87" w14:textId="77777777" w:rsidR="00ED4EA3" w:rsidRPr="00E75F02" w:rsidRDefault="00ED4EA3" w:rsidP="00914D80">
      <w:pPr>
        <w:ind w:firstLine="0"/>
      </w:pPr>
    </w:p>
    <w:p w14:paraId="45309F6B" w14:textId="15E581EA" w:rsidR="00ED4EA3" w:rsidRPr="00E75F02" w:rsidRDefault="00ED4EA3" w:rsidP="00914D80">
      <w:pPr>
        <w:ind w:firstLine="0"/>
      </w:pPr>
      <w:r w:rsidRPr="00E75F02">
        <w:t>Permission to Use Figure 1</w:t>
      </w:r>
    </w:p>
    <w:p w14:paraId="29AFFACF" w14:textId="7220FD9A" w:rsidR="00ED4EA3" w:rsidRPr="00E75F02" w:rsidRDefault="00ED4EA3" w:rsidP="00914D80">
      <w:pPr>
        <w:ind w:firstLine="0"/>
      </w:pPr>
      <w:ins w:id="1396" w:author="Felicia Williams" w:date="2024-07-11T23:09:00Z">
        <w:r w:rsidRPr="00E75F02">
          <w:rPr>
            <w:noProof/>
          </w:rPr>
          <w:drawing>
            <wp:inline distT="0" distB="0" distL="0" distR="0" wp14:anchorId="76ADFC8C" wp14:editId="0BBE6D97">
              <wp:extent cx="5176562" cy="2847109"/>
              <wp:effectExtent l="12700" t="12700" r="17780" b="10795"/>
              <wp:docPr id="1" name="Picture 1" descr="Retention Initiatives – University of Copenhagen">
                <a:extLst xmlns:a="http://schemas.openxmlformats.org/drawingml/2006/main">
                  <a:ext uri="{FF2B5EF4-FFF2-40B4-BE49-F238E27FC236}">
                    <a16:creationId xmlns:a16="http://schemas.microsoft.com/office/drawing/2014/main" id="{E84DC7FD-1331-4D32-9700-8994F526EF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Retention Initiatives – University of Copenhagen">
                        <a:extLst>
                          <a:ext uri="{FF2B5EF4-FFF2-40B4-BE49-F238E27FC236}">
                            <a16:creationId xmlns:a16="http://schemas.microsoft.com/office/drawing/2014/main" id="{E84DC7FD-1331-4D32-9700-8994F526EFBB}"/>
                          </a:ext>
                        </a:extLst>
                      </pic:cNvPr>
                      <pic:cNvPicPr>
                        <a:picLocks noGrp="1" noChangeAspect="1" noChangeArrowheads="1"/>
                      </pic:cNvPicPr>
                    </pic:nvPicPr>
                    <pic:blipFill rotWithShape="1">
                      <a:blip r:embed="rId20">
                        <a:extLst>
                          <a:ext uri="{28A0092B-C50C-407E-A947-70E740481C1C}">
                            <a14:useLocalDpi xmlns:a14="http://schemas.microsoft.com/office/drawing/2010/main" val="0"/>
                          </a:ext>
                        </a:extLst>
                      </a:blip>
                      <a:stretch/>
                    </pic:blipFill>
                    <pic:spPr bwMode="auto">
                      <a:xfrm>
                        <a:off x="0" y="0"/>
                        <a:ext cx="5189768" cy="2854372"/>
                      </a:xfrm>
                      <a:prstGeom prst="rect">
                        <a:avLst/>
                      </a:prstGeom>
                      <a:noFill/>
                      <a:ln>
                        <a:solidFill>
                          <a:sysClr val="windowText" lastClr="000000"/>
                        </a:solidFill>
                      </a:ln>
                    </pic:spPr>
                  </pic:pic>
                </a:graphicData>
              </a:graphic>
            </wp:inline>
          </w:drawing>
        </w:r>
      </w:ins>
    </w:p>
    <w:p w14:paraId="22BE6E2F" w14:textId="154C9F6E" w:rsidR="00870D4A" w:rsidRPr="00E75F02" w:rsidRDefault="00870D4A">
      <w:pPr>
        <w:spacing w:line="240" w:lineRule="auto"/>
        <w:ind w:firstLine="0"/>
        <w:rPr>
          <w:ins w:id="1397" w:author="Felicia Williams" w:date="2024-07-11T23:13:00Z"/>
          <w:rStyle w:val="Heading1Char"/>
        </w:rPr>
      </w:pPr>
      <w:r w:rsidRPr="00E75F02">
        <w:rPr>
          <w:rStyle w:val="Heading1Char"/>
        </w:rPr>
        <w:br w:type="page"/>
      </w:r>
      <w:ins w:id="1398" w:author="Felicia Williams" w:date="2024-07-11T23:12:00Z">
        <w:r w:rsidR="00ED4EA3" w:rsidRPr="00E75F02">
          <w:rPr>
            <w:b/>
            <w:bCs/>
            <w:noProof/>
          </w:rPr>
          <w:lastRenderedPageBreak/>
          <w:drawing>
            <wp:inline distT="0" distB="0" distL="0" distR="0" wp14:anchorId="378CF8F5" wp14:editId="3637991C">
              <wp:extent cx="2828230" cy="40132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28230" cy="4013200"/>
                      </a:xfrm>
                      <a:prstGeom prst="rect">
                        <a:avLst/>
                      </a:prstGeom>
                      <a:noFill/>
                    </pic:spPr>
                  </pic:pic>
                </a:graphicData>
              </a:graphic>
            </wp:inline>
          </w:drawing>
        </w:r>
      </w:ins>
    </w:p>
    <w:p w14:paraId="0F958719" w14:textId="77777777" w:rsidR="00ED4EA3" w:rsidRPr="00E75F02" w:rsidRDefault="00ED4EA3">
      <w:pPr>
        <w:spacing w:line="240" w:lineRule="auto"/>
        <w:ind w:firstLine="0"/>
        <w:rPr>
          <w:ins w:id="1399" w:author="Felicia Williams" w:date="2024-07-11T23:13:00Z"/>
          <w:rStyle w:val="Heading1Char"/>
        </w:rPr>
      </w:pPr>
    </w:p>
    <w:p w14:paraId="63D29B6D" w14:textId="77777777" w:rsidR="00ED4EA3" w:rsidRPr="00E75F02" w:rsidRDefault="00ED4EA3">
      <w:pPr>
        <w:spacing w:line="240" w:lineRule="auto"/>
        <w:ind w:firstLine="0"/>
        <w:rPr>
          <w:ins w:id="1400" w:author="Felicia Williams" w:date="2024-07-11T23:13:00Z"/>
          <w:rStyle w:val="Heading1Char"/>
        </w:rPr>
      </w:pPr>
    </w:p>
    <w:p w14:paraId="4C8EFC92" w14:textId="77777777" w:rsidR="00ED4EA3" w:rsidRPr="00E75F02" w:rsidRDefault="00ED4EA3">
      <w:pPr>
        <w:spacing w:line="240" w:lineRule="auto"/>
        <w:ind w:firstLine="0"/>
        <w:rPr>
          <w:ins w:id="1401" w:author="Felicia Williams" w:date="2024-07-11T23:13:00Z"/>
          <w:rStyle w:val="Heading1Char"/>
        </w:rPr>
      </w:pPr>
    </w:p>
    <w:p w14:paraId="31F66080" w14:textId="77777777" w:rsidR="00ED4EA3" w:rsidRPr="00E75F02" w:rsidRDefault="00ED4EA3">
      <w:pPr>
        <w:spacing w:line="240" w:lineRule="auto"/>
        <w:ind w:firstLine="0"/>
        <w:rPr>
          <w:ins w:id="1402" w:author="Felicia Williams" w:date="2024-07-11T23:13:00Z"/>
          <w:rStyle w:val="Heading1Char"/>
        </w:rPr>
      </w:pPr>
    </w:p>
    <w:p w14:paraId="34CFAD8A" w14:textId="77777777" w:rsidR="00ED4EA3" w:rsidRPr="00E75F02" w:rsidRDefault="00ED4EA3">
      <w:pPr>
        <w:spacing w:line="240" w:lineRule="auto"/>
        <w:ind w:firstLine="0"/>
        <w:rPr>
          <w:ins w:id="1403" w:author="Felicia Williams" w:date="2024-07-11T23:13:00Z"/>
          <w:rStyle w:val="Heading1Char"/>
        </w:rPr>
      </w:pPr>
    </w:p>
    <w:p w14:paraId="5A6CF93B" w14:textId="77777777" w:rsidR="00ED4EA3" w:rsidRPr="00E75F02" w:rsidRDefault="00ED4EA3">
      <w:pPr>
        <w:spacing w:line="240" w:lineRule="auto"/>
        <w:ind w:firstLine="0"/>
        <w:rPr>
          <w:ins w:id="1404" w:author="Felicia Williams" w:date="2024-07-11T23:13:00Z"/>
          <w:rStyle w:val="Heading1Char"/>
        </w:rPr>
      </w:pPr>
    </w:p>
    <w:p w14:paraId="1F0B782D" w14:textId="77777777" w:rsidR="00ED4EA3" w:rsidRPr="00E75F02" w:rsidRDefault="00ED4EA3">
      <w:pPr>
        <w:spacing w:line="240" w:lineRule="auto"/>
        <w:ind w:firstLine="0"/>
        <w:rPr>
          <w:ins w:id="1405" w:author="Felicia Williams" w:date="2024-07-11T23:13:00Z"/>
          <w:rStyle w:val="Heading1Char"/>
        </w:rPr>
      </w:pPr>
    </w:p>
    <w:p w14:paraId="31398257" w14:textId="77777777" w:rsidR="00ED4EA3" w:rsidRPr="00E75F02" w:rsidRDefault="00ED4EA3">
      <w:pPr>
        <w:spacing w:line="240" w:lineRule="auto"/>
        <w:ind w:firstLine="0"/>
        <w:rPr>
          <w:ins w:id="1406" w:author="Felicia Williams" w:date="2024-07-11T23:13:00Z"/>
          <w:rStyle w:val="Heading1Char"/>
        </w:rPr>
      </w:pPr>
    </w:p>
    <w:p w14:paraId="1CD0F780" w14:textId="77777777" w:rsidR="00ED4EA3" w:rsidRPr="00E75F02" w:rsidRDefault="00ED4EA3">
      <w:pPr>
        <w:spacing w:line="240" w:lineRule="auto"/>
        <w:ind w:firstLine="0"/>
        <w:rPr>
          <w:ins w:id="1407" w:author="Felicia Williams" w:date="2024-07-11T23:13:00Z"/>
          <w:rStyle w:val="Heading1Char"/>
        </w:rPr>
      </w:pPr>
    </w:p>
    <w:p w14:paraId="3ECF9421" w14:textId="77777777" w:rsidR="00ED4EA3" w:rsidRPr="00E75F02" w:rsidRDefault="00ED4EA3">
      <w:pPr>
        <w:spacing w:line="240" w:lineRule="auto"/>
        <w:ind w:firstLine="0"/>
        <w:rPr>
          <w:ins w:id="1408" w:author="Felicia Williams" w:date="2024-07-11T23:13:00Z"/>
          <w:rStyle w:val="Heading1Char"/>
        </w:rPr>
      </w:pPr>
    </w:p>
    <w:p w14:paraId="7F8C26C1" w14:textId="77777777" w:rsidR="00ED4EA3" w:rsidRPr="00E75F02" w:rsidRDefault="00ED4EA3">
      <w:pPr>
        <w:spacing w:line="240" w:lineRule="auto"/>
        <w:ind w:firstLine="0"/>
        <w:rPr>
          <w:ins w:id="1409" w:author="Felicia Williams" w:date="2024-07-11T23:13:00Z"/>
          <w:rStyle w:val="Heading1Char"/>
        </w:rPr>
      </w:pPr>
    </w:p>
    <w:p w14:paraId="315CAAAE" w14:textId="77777777" w:rsidR="00ED4EA3" w:rsidRPr="00E75F02" w:rsidRDefault="00ED4EA3">
      <w:pPr>
        <w:spacing w:line="240" w:lineRule="auto"/>
        <w:ind w:firstLine="0"/>
        <w:rPr>
          <w:rStyle w:val="Heading1Char"/>
        </w:rPr>
      </w:pPr>
    </w:p>
    <w:p w14:paraId="25DBC762" w14:textId="6454923C" w:rsidR="004C61F8" w:rsidRPr="00E75F02" w:rsidDel="0024199A" w:rsidRDefault="00145A73" w:rsidP="00E243E6">
      <w:pPr>
        <w:pStyle w:val="Heading1"/>
        <w:rPr>
          <w:del w:id="1410" w:author="Felicia Williams" w:date="2024-07-12T00:23:00Z"/>
        </w:rPr>
      </w:pPr>
      <w:bookmarkStart w:id="1411" w:name="_Toc503990786"/>
      <w:del w:id="1412" w:author="Felicia Williams" w:date="2024-07-12T00:23:00Z">
        <w:r w:rsidRPr="00E75F02" w:rsidDel="0024199A">
          <w:lastRenderedPageBreak/>
          <w:delText>Appendix F</w:delText>
        </w:r>
        <w:r w:rsidR="00AC2EF4" w:rsidRPr="00E75F02" w:rsidDel="0024199A">
          <w:delText>.</w:delText>
        </w:r>
        <w:r w:rsidRPr="00E75F02" w:rsidDel="0024199A">
          <w:br/>
        </w:r>
        <w:r w:rsidR="00F334CE" w:rsidRPr="00E75F02" w:rsidDel="0024199A">
          <w:delText xml:space="preserve"> Full </w:delText>
        </w:r>
        <w:r w:rsidRPr="00E75F02" w:rsidDel="0024199A">
          <w:delText>Codebook</w:delText>
        </w:r>
      </w:del>
    </w:p>
    <w:p w14:paraId="6ACD4DF2" w14:textId="796E652E" w:rsidR="004C61F8" w:rsidRPr="00E75F02" w:rsidDel="0024199A" w:rsidRDefault="004C61F8" w:rsidP="00E243E6">
      <w:pPr>
        <w:spacing w:after="0"/>
        <w:ind w:firstLine="0"/>
        <w:rPr>
          <w:del w:id="1413" w:author="Felicia Williams" w:date="2024-07-12T00:23:00Z"/>
        </w:rPr>
      </w:pPr>
      <w:del w:id="1414" w:author="Felicia Williams" w:date="2024-07-12T00:23:00Z">
        <w:r w:rsidRPr="00E75F02" w:rsidDel="0024199A">
          <w:delText xml:space="preserve">Initial Codes, Descriptions, and Quotes from Transcripts </w:delText>
        </w:r>
      </w:del>
    </w:p>
    <w:tbl>
      <w:tblPr>
        <w:tblStyle w:val="TableGrid"/>
        <w:tblW w:w="8580"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83"/>
        <w:gridCol w:w="3861"/>
      </w:tblGrid>
      <w:tr w:rsidR="004C61F8" w:rsidRPr="00E75F02" w:rsidDel="0024199A" w14:paraId="71F000FB" w14:textId="178CE6AD" w:rsidTr="00B22AAF">
        <w:trPr>
          <w:cnfStyle w:val="100000000000" w:firstRow="1" w:lastRow="0" w:firstColumn="0" w:lastColumn="0" w:oddVBand="0" w:evenVBand="0" w:oddHBand="0" w:evenHBand="0" w:firstRowFirstColumn="0" w:firstRowLastColumn="0" w:lastRowFirstColumn="0" w:lastRowLastColumn="0"/>
          <w:jc w:val="left"/>
          <w:del w:id="1415" w:author="Felicia Williams" w:date="2024-07-12T00:23:00Z"/>
        </w:trPr>
        <w:tc>
          <w:tcPr>
            <w:tcW w:w="2121" w:type="dxa"/>
            <w:tcBorders>
              <w:top w:val="single" w:sz="4" w:space="0" w:color="auto"/>
              <w:bottom w:val="single" w:sz="4" w:space="0" w:color="auto"/>
            </w:tcBorders>
            <w:vAlign w:val="top"/>
          </w:tcPr>
          <w:p w14:paraId="61342D3B" w14:textId="183DE6A8" w:rsidR="004C61F8" w:rsidRPr="001B1050" w:rsidDel="0024199A" w:rsidRDefault="004C61F8" w:rsidP="00B22AAF">
            <w:pPr>
              <w:pStyle w:val="TableText"/>
              <w:rPr>
                <w:del w:id="1416" w:author="Felicia Williams" w:date="2024-07-12T00:23:00Z"/>
              </w:rPr>
            </w:pPr>
            <w:del w:id="1417" w:author="Felicia Williams" w:date="2024-07-12T00:23:00Z">
              <w:r w:rsidRPr="001B1050" w:rsidDel="0024199A">
                <w:delText>Code</w:delText>
              </w:r>
            </w:del>
          </w:p>
        </w:tc>
        <w:tc>
          <w:tcPr>
            <w:tcW w:w="2454" w:type="dxa"/>
            <w:tcBorders>
              <w:top w:val="single" w:sz="4" w:space="0" w:color="auto"/>
              <w:bottom w:val="single" w:sz="4" w:space="0" w:color="auto"/>
            </w:tcBorders>
            <w:vAlign w:val="top"/>
          </w:tcPr>
          <w:p w14:paraId="29B81510" w14:textId="6F2DC481" w:rsidR="004C61F8" w:rsidRPr="001B1050" w:rsidDel="0024199A" w:rsidRDefault="004C61F8" w:rsidP="00B22AAF">
            <w:pPr>
              <w:pStyle w:val="TableText"/>
              <w:rPr>
                <w:del w:id="1418" w:author="Felicia Williams" w:date="2024-07-12T00:23:00Z"/>
              </w:rPr>
            </w:pPr>
            <w:del w:id="1419" w:author="Felicia Williams" w:date="2024-07-12T00:23:00Z">
              <w:r w:rsidRPr="001B1050" w:rsidDel="0024199A">
                <w:delText>Column A</w:delText>
              </w:r>
            </w:del>
          </w:p>
          <w:p w14:paraId="160CDE7B" w14:textId="119693CB" w:rsidR="004C61F8" w:rsidRPr="001B1050" w:rsidDel="0024199A" w:rsidRDefault="004C61F8" w:rsidP="00B22AAF">
            <w:pPr>
              <w:pStyle w:val="TableText"/>
              <w:rPr>
                <w:del w:id="1420" w:author="Felicia Williams" w:date="2024-07-12T00:23:00Z"/>
                <w:i/>
              </w:rPr>
            </w:pPr>
            <w:del w:id="1421" w:author="Felicia Williams" w:date="2024-07-12T00:23:00Z">
              <w:r w:rsidRPr="001B1050" w:rsidDel="0024199A">
                <w:rPr>
                  <w:i/>
                </w:rPr>
                <w:delText>Description of Code</w:delText>
              </w:r>
            </w:del>
          </w:p>
        </w:tc>
        <w:tc>
          <w:tcPr>
            <w:tcW w:w="4005" w:type="dxa"/>
            <w:tcBorders>
              <w:top w:val="single" w:sz="4" w:space="0" w:color="auto"/>
              <w:bottom w:val="single" w:sz="4" w:space="0" w:color="auto"/>
            </w:tcBorders>
            <w:vAlign w:val="top"/>
          </w:tcPr>
          <w:p w14:paraId="06BFDC18" w14:textId="07732660" w:rsidR="004C61F8" w:rsidRPr="001B1050" w:rsidDel="0024199A" w:rsidRDefault="004C61F8" w:rsidP="00B22AAF">
            <w:pPr>
              <w:pStyle w:val="TableText"/>
              <w:rPr>
                <w:del w:id="1422" w:author="Felicia Williams" w:date="2024-07-12T00:23:00Z"/>
              </w:rPr>
            </w:pPr>
            <w:del w:id="1423" w:author="Felicia Williams" w:date="2024-07-12T00:23:00Z">
              <w:r w:rsidRPr="001B1050" w:rsidDel="0024199A">
                <w:delText>Column B</w:delText>
              </w:r>
            </w:del>
          </w:p>
          <w:p w14:paraId="096B3C2B" w14:textId="2DB51900" w:rsidR="004C61F8" w:rsidRPr="001B1050" w:rsidDel="0024199A" w:rsidRDefault="004C61F8" w:rsidP="00B22AAF">
            <w:pPr>
              <w:pStyle w:val="TableText"/>
              <w:rPr>
                <w:del w:id="1424" w:author="Felicia Williams" w:date="2024-07-12T00:23:00Z"/>
              </w:rPr>
            </w:pPr>
            <w:del w:id="1425" w:author="Felicia Williams" w:date="2024-07-12T00:23:00Z">
              <w:r w:rsidRPr="001B1050" w:rsidDel="0024199A">
                <w:rPr>
                  <w:i/>
                </w:rPr>
                <w:delText xml:space="preserve"> Quotes Examples from Transcript</w:delText>
              </w:r>
            </w:del>
          </w:p>
        </w:tc>
      </w:tr>
      <w:tr w:rsidR="004C61F8" w:rsidRPr="00E75F02" w:rsidDel="0024199A" w14:paraId="23B35BEC" w14:textId="4F8B5166" w:rsidTr="00B22AAF">
        <w:trPr>
          <w:jc w:val="left"/>
          <w:del w:id="1426" w:author="Felicia Williams" w:date="2024-07-12T00:23:00Z"/>
        </w:trPr>
        <w:tc>
          <w:tcPr>
            <w:tcW w:w="2121" w:type="dxa"/>
            <w:tcBorders>
              <w:top w:val="single" w:sz="4" w:space="0" w:color="auto"/>
            </w:tcBorders>
          </w:tcPr>
          <w:p w14:paraId="1F628257" w14:textId="513EB899" w:rsidR="004C61F8" w:rsidRPr="001B1050" w:rsidDel="0024199A" w:rsidRDefault="004C61F8" w:rsidP="00116286">
            <w:pPr>
              <w:pStyle w:val="TableText"/>
              <w:numPr>
                <w:ilvl w:val="0"/>
                <w:numId w:val="37"/>
              </w:numPr>
              <w:rPr>
                <w:del w:id="1427" w:author="Felicia Williams" w:date="2024-07-12T00:23:00Z"/>
              </w:rPr>
            </w:pPr>
            <w:bookmarkStart w:id="1428" w:name="_Hlk169562724"/>
            <w:del w:id="1429" w:author="Felicia Williams" w:date="2024-07-12T00:23:00Z">
              <w:r w:rsidRPr="001B1050" w:rsidDel="0024199A">
                <w:delText>Mentorship</w:delText>
              </w:r>
            </w:del>
          </w:p>
          <w:p w14:paraId="212EFF7A" w14:textId="6E3CB7B2" w:rsidR="004C61F8" w:rsidRPr="001B1050" w:rsidDel="0024199A" w:rsidRDefault="004C61F8" w:rsidP="00B22AAF">
            <w:pPr>
              <w:pStyle w:val="TableText"/>
              <w:rPr>
                <w:del w:id="1430" w:author="Felicia Williams" w:date="2024-07-12T00:23:00Z"/>
              </w:rPr>
            </w:pPr>
          </w:p>
          <w:p w14:paraId="230BA3D1" w14:textId="2A601A02" w:rsidR="004C61F8" w:rsidRPr="001B1050" w:rsidDel="0024199A" w:rsidRDefault="004C61F8" w:rsidP="00B22AAF">
            <w:pPr>
              <w:pStyle w:val="TableText"/>
              <w:rPr>
                <w:del w:id="1431" w:author="Felicia Williams" w:date="2024-07-12T00:23:00Z"/>
              </w:rPr>
            </w:pPr>
          </w:p>
          <w:p w14:paraId="1098611F" w14:textId="43D27965" w:rsidR="004C61F8" w:rsidRPr="001B1050" w:rsidDel="0024199A" w:rsidRDefault="004C61F8" w:rsidP="00B22AAF">
            <w:pPr>
              <w:pStyle w:val="TableText"/>
              <w:rPr>
                <w:del w:id="1432" w:author="Felicia Williams" w:date="2024-07-12T00:23:00Z"/>
              </w:rPr>
            </w:pPr>
          </w:p>
          <w:p w14:paraId="40D28DB8" w14:textId="7C87FA25" w:rsidR="004C61F8" w:rsidRPr="001B1050" w:rsidDel="0024199A" w:rsidRDefault="004C61F8" w:rsidP="00B22AAF">
            <w:pPr>
              <w:pStyle w:val="TableText"/>
              <w:rPr>
                <w:del w:id="1433" w:author="Felicia Williams" w:date="2024-07-12T00:23:00Z"/>
              </w:rPr>
            </w:pPr>
          </w:p>
          <w:p w14:paraId="6893B32B" w14:textId="07945136" w:rsidR="004C61F8" w:rsidRPr="001B1050" w:rsidDel="0024199A" w:rsidRDefault="004C61F8" w:rsidP="00B22AAF">
            <w:pPr>
              <w:pStyle w:val="TableText"/>
              <w:rPr>
                <w:del w:id="1434" w:author="Felicia Williams" w:date="2024-07-12T00:23:00Z"/>
              </w:rPr>
            </w:pPr>
          </w:p>
        </w:tc>
        <w:tc>
          <w:tcPr>
            <w:tcW w:w="2454" w:type="dxa"/>
            <w:tcBorders>
              <w:top w:val="single" w:sz="4" w:space="0" w:color="auto"/>
            </w:tcBorders>
          </w:tcPr>
          <w:p w14:paraId="054D64F9" w14:textId="67EA1A71" w:rsidR="004C61F8" w:rsidRPr="001B1050" w:rsidDel="0024199A" w:rsidRDefault="004C61F8" w:rsidP="00B22AAF">
            <w:pPr>
              <w:pStyle w:val="TableText"/>
              <w:rPr>
                <w:del w:id="1435" w:author="Felicia Williams" w:date="2024-07-12T00:23:00Z"/>
              </w:rPr>
            </w:pPr>
            <w:del w:id="1436" w:author="Felicia Williams" w:date="2024-07-12T00:23:00Z">
              <w:r w:rsidRPr="001B1050" w:rsidDel="0024199A">
                <w:delText>Participants describe the influence of their African American mentor during their time at their PWI and the professional network.</w:delText>
              </w:r>
            </w:del>
          </w:p>
          <w:p w14:paraId="05274A99" w14:textId="1B05600F" w:rsidR="004C61F8" w:rsidRPr="001B1050" w:rsidDel="0024199A" w:rsidRDefault="004C61F8" w:rsidP="00B22AAF">
            <w:pPr>
              <w:pStyle w:val="TableText"/>
              <w:rPr>
                <w:del w:id="1437" w:author="Felicia Williams" w:date="2024-07-12T00:23:00Z"/>
              </w:rPr>
            </w:pPr>
          </w:p>
          <w:p w14:paraId="4F659484" w14:textId="3842CE5B" w:rsidR="004C61F8" w:rsidRPr="001B1050" w:rsidDel="0024199A" w:rsidRDefault="004C61F8" w:rsidP="00B22AAF">
            <w:pPr>
              <w:pStyle w:val="TableText"/>
              <w:rPr>
                <w:del w:id="1438" w:author="Felicia Williams" w:date="2024-07-12T00:23:00Z"/>
              </w:rPr>
            </w:pPr>
          </w:p>
          <w:p w14:paraId="06FF69FE" w14:textId="75F347A8" w:rsidR="004C61F8" w:rsidRPr="001B1050" w:rsidDel="0024199A" w:rsidRDefault="004C61F8" w:rsidP="00B22AAF">
            <w:pPr>
              <w:pStyle w:val="TableText"/>
              <w:rPr>
                <w:del w:id="1439" w:author="Felicia Williams" w:date="2024-07-12T00:23:00Z"/>
              </w:rPr>
            </w:pPr>
          </w:p>
          <w:p w14:paraId="0F91E72E" w14:textId="1110E6A1" w:rsidR="004C61F8" w:rsidRPr="001B1050" w:rsidDel="0024199A" w:rsidRDefault="004C61F8" w:rsidP="00B22AAF">
            <w:pPr>
              <w:pStyle w:val="TableText"/>
              <w:rPr>
                <w:del w:id="1440" w:author="Felicia Williams" w:date="2024-07-12T00:23:00Z"/>
              </w:rPr>
            </w:pPr>
          </w:p>
        </w:tc>
        <w:tc>
          <w:tcPr>
            <w:tcW w:w="4005" w:type="dxa"/>
            <w:tcBorders>
              <w:top w:val="single" w:sz="4" w:space="0" w:color="auto"/>
            </w:tcBorders>
          </w:tcPr>
          <w:p w14:paraId="6B5E8223" w14:textId="6B4BA1CE" w:rsidR="004C61F8" w:rsidRPr="001B1050" w:rsidDel="0024199A" w:rsidRDefault="004C61F8" w:rsidP="00B22AAF">
            <w:pPr>
              <w:pStyle w:val="TableText"/>
              <w:jc w:val="left"/>
              <w:rPr>
                <w:del w:id="1441" w:author="Felicia Williams" w:date="2024-07-12T00:23:00Z"/>
              </w:rPr>
            </w:pPr>
            <w:del w:id="1442" w:author="Felicia Williams" w:date="2024-07-12T00:23:00Z">
              <w:r w:rsidRPr="001B1050" w:rsidDel="0024199A">
                <w:delText>“My mentor and faculty/staff (African Americans) were continuously supportive and found opportunities that best fit me (personally, socially, professionally, etc.). They also checked in on me. I developed a great professional network because of them and travel new places and experiences new things because of them (went on an immersive trip to NOLA and a gender-focus trip to Guatemala)</w:delText>
              </w:r>
              <w:r w:rsidRPr="001B1050" w:rsidDel="0024199A">
                <w:rPr>
                  <w:color w:val="000000"/>
                </w:rPr>
                <w:delText>”</w:delText>
              </w:r>
              <w:r w:rsidRPr="001B1050" w:rsidDel="0024199A">
                <w:delText xml:space="preserve"> (QP16).</w:delText>
              </w:r>
            </w:del>
          </w:p>
        </w:tc>
      </w:tr>
      <w:tr w:rsidR="004C61F8" w:rsidRPr="00E75F02" w:rsidDel="0024199A" w14:paraId="113AFFD5" w14:textId="65D5BFE6" w:rsidTr="00B22AAF">
        <w:trPr>
          <w:jc w:val="left"/>
          <w:del w:id="1443" w:author="Felicia Williams" w:date="2024-07-12T00:23:00Z"/>
        </w:trPr>
        <w:tc>
          <w:tcPr>
            <w:tcW w:w="2121" w:type="dxa"/>
          </w:tcPr>
          <w:p w14:paraId="32DA3318" w14:textId="31FDC4E5" w:rsidR="004C61F8" w:rsidRPr="001B1050" w:rsidDel="0024199A" w:rsidRDefault="004C61F8" w:rsidP="00116286">
            <w:pPr>
              <w:pStyle w:val="TableText"/>
              <w:numPr>
                <w:ilvl w:val="0"/>
                <w:numId w:val="37"/>
              </w:numPr>
              <w:jc w:val="left"/>
              <w:rPr>
                <w:del w:id="1444" w:author="Felicia Williams" w:date="2024-07-12T00:23:00Z"/>
              </w:rPr>
            </w:pPr>
            <w:del w:id="1445" w:author="Felicia Williams" w:date="2024-07-12T00:23:00Z">
              <w:r w:rsidRPr="001B1050" w:rsidDel="0024199A">
                <w:delText>Curriculum helped influence success</w:delText>
              </w:r>
            </w:del>
          </w:p>
        </w:tc>
        <w:tc>
          <w:tcPr>
            <w:tcW w:w="2454" w:type="dxa"/>
          </w:tcPr>
          <w:p w14:paraId="77E6E8B2" w14:textId="774CD244" w:rsidR="004C61F8" w:rsidRPr="001B1050" w:rsidDel="0024199A" w:rsidRDefault="004C61F8" w:rsidP="00B22AAF">
            <w:pPr>
              <w:pStyle w:val="TableText"/>
              <w:rPr>
                <w:del w:id="1446" w:author="Felicia Williams" w:date="2024-07-12T00:23:00Z"/>
              </w:rPr>
            </w:pPr>
            <w:del w:id="1447" w:author="Felicia Williams" w:date="2024-07-12T00:23:00Z">
              <w:r w:rsidRPr="001B1050" w:rsidDel="0024199A">
                <w:delText>Participants describe how the curriculum at the PWI contributed to career aspirations and skill acquisition.</w:delText>
              </w:r>
            </w:del>
          </w:p>
        </w:tc>
        <w:tc>
          <w:tcPr>
            <w:tcW w:w="4005" w:type="dxa"/>
          </w:tcPr>
          <w:p w14:paraId="7079F1B7" w14:textId="085FFF67" w:rsidR="004C61F8" w:rsidRPr="001B1050" w:rsidDel="0024199A" w:rsidRDefault="004C61F8" w:rsidP="00B22AAF">
            <w:pPr>
              <w:pStyle w:val="TableText"/>
              <w:jc w:val="left"/>
              <w:rPr>
                <w:del w:id="1448" w:author="Felicia Williams" w:date="2024-07-12T00:23:00Z"/>
              </w:rPr>
            </w:pPr>
            <w:del w:id="1449" w:author="Felicia Williams" w:date="2024-07-12T00:23:00Z">
              <w:r w:rsidRPr="001B1050" w:rsidDel="0024199A">
                <w:delText>“</w:delText>
              </w:r>
              <w:r w:rsidRPr="001B1050" w:rsidDel="0024199A">
                <w:rPr>
                  <w:rFonts w:eastAsia="Arial"/>
                  <w:color w:val="000000"/>
                </w:rPr>
                <w:delText>The curriculum there really supported my long-term goals of being an attorney because they also had a legal assistance studies minor. So, I was able to take those sorts of courses and get exposure to the law prior to leaving</w:delText>
              </w:r>
              <w:r w:rsidRPr="001B1050" w:rsidDel="0024199A">
                <w:delText>” (P6)</w:delText>
              </w:r>
            </w:del>
          </w:p>
        </w:tc>
      </w:tr>
      <w:tr w:rsidR="004C61F8" w:rsidRPr="00E75F02" w:rsidDel="0024199A" w14:paraId="7BA8C595" w14:textId="0AAEB312" w:rsidTr="00B22AAF">
        <w:trPr>
          <w:trHeight w:val="1242"/>
          <w:jc w:val="left"/>
          <w:del w:id="1450" w:author="Felicia Williams" w:date="2024-07-12T00:23:00Z"/>
        </w:trPr>
        <w:tc>
          <w:tcPr>
            <w:tcW w:w="2121" w:type="dxa"/>
          </w:tcPr>
          <w:p w14:paraId="1F7535B8" w14:textId="46A0E76C" w:rsidR="004C61F8" w:rsidRPr="001B1050" w:rsidDel="0024199A" w:rsidRDefault="004C61F8" w:rsidP="00116286">
            <w:pPr>
              <w:pStyle w:val="TableText"/>
              <w:numPr>
                <w:ilvl w:val="0"/>
                <w:numId w:val="37"/>
              </w:numPr>
              <w:rPr>
                <w:del w:id="1451" w:author="Felicia Williams" w:date="2024-07-12T00:23:00Z"/>
              </w:rPr>
            </w:pPr>
            <w:del w:id="1452" w:author="Felicia Williams" w:date="2024-07-12T00:23:00Z">
              <w:r w:rsidRPr="001B1050" w:rsidDel="0024199A">
                <w:delText>Racial Microaggression Experience</w:delText>
              </w:r>
            </w:del>
          </w:p>
          <w:p w14:paraId="6E9A952E" w14:textId="25DAF0DA" w:rsidR="004C61F8" w:rsidRPr="001B1050" w:rsidDel="0024199A" w:rsidRDefault="004C61F8" w:rsidP="00B22AAF">
            <w:pPr>
              <w:pStyle w:val="TableText"/>
              <w:rPr>
                <w:del w:id="1453" w:author="Felicia Williams" w:date="2024-07-12T00:23:00Z"/>
              </w:rPr>
            </w:pPr>
          </w:p>
        </w:tc>
        <w:tc>
          <w:tcPr>
            <w:tcW w:w="2454" w:type="dxa"/>
          </w:tcPr>
          <w:p w14:paraId="3B59EE89" w14:textId="28496D7F" w:rsidR="004C61F8" w:rsidRPr="001B1050" w:rsidDel="0024199A" w:rsidRDefault="004C61F8" w:rsidP="00B22AAF">
            <w:pPr>
              <w:pStyle w:val="TableText"/>
              <w:rPr>
                <w:del w:id="1454" w:author="Felicia Williams" w:date="2024-07-12T00:23:00Z"/>
              </w:rPr>
            </w:pPr>
            <w:del w:id="1455" w:author="Felicia Williams" w:date="2024-07-12T00:23:00Z">
              <w:r w:rsidRPr="001B1050" w:rsidDel="0024199A">
                <w:delText xml:space="preserve">Participants describe verbal assumption regarding when a White friend from an on-campus job at PWI found out she was African American. </w:delText>
              </w:r>
            </w:del>
          </w:p>
        </w:tc>
        <w:tc>
          <w:tcPr>
            <w:tcW w:w="4005" w:type="dxa"/>
          </w:tcPr>
          <w:p w14:paraId="0420DC1C" w14:textId="7F160444" w:rsidR="004C61F8" w:rsidRPr="001B1050" w:rsidDel="0024199A" w:rsidRDefault="004C61F8" w:rsidP="00B22AAF">
            <w:pPr>
              <w:spacing w:line="240" w:lineRule="auto"/>
              <w:ind w:firstLine="0"/>
              <w:jc w:val="left"/>
              <w:rPr>
                <w:del w:id="1456" w:author="Felicia Williams" w:date="2024-07-12T00:23:00Z"/>
                <w:color w:val="000000"/>
                <w:sz w:val="20"/>
                <w:szCs w:val="20"/>
              </w:rPr>
            </w:pPr>
            <w:del w:id="1457" w:author="Felicia Williams" w:date="2024-07-12T00:23:00Z">
              <w:r w:rsidRPr="001B1050" w:rsidDel="0024199A">
                <w:rPr>
                  <w:color w:val="000000"/>
                  <w:sz w:val="20"/>
                  <w:szCs w:val="20"/>
                </w:rPr>
                <w:delText>“</w:delText>
              </w:r>
              <w:r w:rsidRPr="001B1050" w:rsidDel="0024199A">
                <w:rPr>
                  <w:sz w:val="20"/>
                  <w:szCs w:val="20"/>
                </w:rPr>
                <w:delText>Thankfully there weren’t many awful experiences, but a few microaggressions. There was one instance when I had made a friend at work and we’d only chatted via instant message and when she finally met me, she was shocked that I was black and verbally expressed that shock” (QP1)</w:delText>
              </w:r>
              <w:r w:rsidRPr="001B1050" w:rsidDel="0024199A">
                <w:rPr>
                  <w:color w:val="000000"/>
                  <w:sz w:val="20"/>
                  <w:szCs w:val="20"/>
                </w:rPr>
                <w:delText xml:space="preserve"> </w:delText>
              </w:r>
            </w:del>
          </w:p>
        </w:tc>
      </w:tr>
      <w:tr w:rsidR="004C61F8" w:rsidRPr="00E75F02" w:rsidDel="0024199A" w14:paraId="726C2FF3" w14:textId="72B6101E" w:rsidTr="00B22AAF">
        <w:trPr>
          <w:jc w:val="left"/>
          <w:del w:id="1458" w:author="Felicia Williams" w:date="2024-07-12T00:23:00Z"/>
        </w:trPr>
        <w:tc>
          <w:tcPr>
            <w:tcW w:w="2121" w:type="dxa"/>
          </w:tcPr>
          <w:p w14:paraId="14B0D3CD" w14:textId="23C77C5E" w:rsidR="004C61F8" w:rsidRPr="001B1050" w:rsidDel="0024199A" w:rsidRDefault="004C61F8" w:rsidP="00116286">
            <w:pPr>
              <w:pStyle w:val="TableText"/>
              <w:numPr>
                <w:ilvl w:val="0"/>
                <w:numId w:val="37"/>
              </w:numPr>
              <w:rPr>
                <w:del w:id="1459" w:author="Felicia Williams" w:date="2024-07-12T00:23:00Z"/>
              </w:rPr>
            </w:pPr>
            <w:del w:id="1460" w:author="Felicia Williams" w:date="2024-07-12T00:23:00Z">
              <w:r w:rsidRPr="001B1050" w:rsidDel="0024199A">
                <w:delText>Alumni Relations</w:delText>
              </w:r>
            </w:del>
          </w:p>
        </w:tc>
        <w:tc>
          <w:tcPr>
            <w:tcW w:w="2454" w:type="dxa"/>
          </w:tcPr>
          <w:p w14:paraId="5EBA1DE3" w14:textId="53070896" w:rsidR="004C61F8" w:rsidRPr="001B1050" w:rsidDel="0024199A" w:rsidRDefault="004C61F8" w:rsidP="00B22AAF">
            <w:pPr>
              <w:pStyle w:val="TableText"/>
              <w:rPr>
                <w:del w:id="1461" w:author="Felicia Williams" w:date="2024-07-12T00:23:00Z"/>
              </w:rPr>
            </w:pPr>
            <w:del w:id="1462" w:author="Felicia Williams" w:date="2024-07-12T00:23:00Z">
              <w:r w:rsidRPr="001B1050" w:rsidDel="0024199A">
                <w:delText>Participants describe how they give back to other students at their PWI.</w:delText>
              </w:r>
            </w:del>
          </w:p>
          <w:p w14:paraId="25197312" w14:textId="4FE138E2" w:rsidR="004C61F8" w:rsidRPr="001B1050" w:rsidDel="0024199A" w:rsidRDefault="004C61F8" w:rsidP="00B22AAF">
            <w:pPr>
              <w:pStyle w:val="TableText"/>
              <w:rPr>
                <w:del w:id="1463" w:author="Felicia Williams" w:date="2024-07-12T00:23:00Z"/>
              </w:rPr>
            </w:pPr>
          </w:p>
        </w:tc>
        <w:tc>
          <w:tcPr>
            <w:tcW w:w="4005" w:type="dxa"/>
          </w:tcPr>
          <w:p w14:paraId="5C6038B4" w14:textId="7B0E67EE" w:rsidR="004C61F8" w:rsidRPr="001B1050" w:rsidDel="0024199A" w:rsidRDefault="004C61F8" w:rsidP="00B22AAF">
            <w:pPr>
              <w:spacing w:before="60" w:after="0" w:line="240" w:lineRule="auto"/>
              <w:ind w:firstLine="0"/>
              <w:jc w:val="left"/>
              <w:rPr>
                <w:del w:id="1464" w:author="Felicia Williams" w:date="2024-07-12T00:23:00Z"/>
                <w:sz w:val="20"/>
                <w:szCs w:val="20"/>
              </w:rPr>
            </w:pPr>
            <w:del w:id="1465" w:author="Felicia Williams" w:date="2024-07-12T00:23:00Z">
              <w:r w:rsidRPr="001B1050" w:rsidDel="0024199A">
                <w:rPr>
                  <w:sz w:val="20"/>
                  <w:szCs w:val="20"/>
                </w:rPr>
                <w:delText>“Provide support however I can to those I know at PWIs, even if it is just lending a listening ear. I worked at a college advisor in a low-income, underserved area so I have many former students who are at PWIs that I often checkup/follow up with” (QP16)</w:delText>
              </w:r>
            </w:del>
          </w:p>
        </w:tc>
      </w:tr>
      <w:tr w:rsidR="004C61F8" w:rsidRPr="00E75F02" w:rsidDel="0024199A" w14:paraId="2CC3C101" w14:textId="50305125" w:rsidTr="00B22AAF">
        <w:trPr>
          <w:jc w:val="left"/>
          <w:del w:id="1466" w:author="Felicia Williams" w:date="2024-07-12T00:23:00Z"/>
        </w:trPr>
        <w:tc>
          <w:tcPr>
            <w:tcW w:w="2121" w:type="dxa"/>
          </w:tcPr>
          <w:p w14:paraId="3B785FF5" w14:textId="220092AE" w:rsidR="004C61F8" w:rsidRPr="001B1050" w:rsidDel="0024199A" w:rsidRDefault="004C61F8" w:rsidP="00116286">
            <w:pPr>
              <w:pStyle w:val="TableText"/>
              <w:numPr>
                <w:ilvl w:val="0"/>
                <w:numId w:val="37"/>
              </w:numPr>
              <w:jc w:val="left"/>
              <w:rPr>
                <w:del w:id="1467" w:author="Felicia Williams" w:date="2024-07-12T00:23:00Z"/>
              </w:rPr>
            </w:pPr>
            <w:del w:id="1468" w:author="Felicia Williams" w:date="2024-07-12T00:23:00Z">
              <w:r w:rsidRPr="001B1050" w:rsidDel="0024199A">
                <w:delText xml:space="preserve">Provided Leadership </w:delText>
              </w:r>
              <w:r w:rsidR="0099200D" w:rsidRPr="001B1050" w:rsidDel="0024199A">
                <w:delText>Roles</w:delText>
              </w:r>
            </w:del>
          </w:p>
        </w:tc>
        <w:tc>
          <w:tcPr>
            <w:tcW w:w="2454" w:type="dxa"/>
          </w:tcPr>
          <w:p w14:paraId="14061C63" w14:textId="1382711B" w:rsidR="004C61F8" w:rsidRPr="001B1050" w:rsidDel="0024199A" w:rsidRDefault="004C61F8" w:rsidP="00B22AAF">
            <w:pPr>
              <w:pStyle w:val="TableText"/>
              <w:jc w:val="left"/>
              <w:rPr>
                <w:del w:id="1469" w:author="Felicia Williams" w:date="2024-07-12T00:23:00Z"/>
              </w:rPr>
            </w:pPr>
            <w:del w:id="1470" w:author="Felicia Williams" w:date="2024-07-12T00:23:00Z">
              <w:r w:rsidRPr="001B1050" w:rsidDel="0024199A">
                <w:delText>Participants describe opportunities to be leaders or have leadership roles through black organizations at PWI.</w:delText>
              </w:r>
            </w:del>
          </w:p>
        </w:tc>
        <w:tc>
          <w:tcPr>
            <w:tcW w:w="4005" w:type="dxa"/>
          </w:tcPr>
          <w:p w14:paraId="497BC866" w14:textId="754416EC" w:rsidR="004C61F8" w:rsidRPr="001B1050" w:rsidDel="0024199A" w:rsidRDefault="004C61F8" w:rsidP="00B22AAF">
            <w:pPr>
              <w:spacing w:line="240" w:lineRule="auto"/>
              <w:ind w:firstLine="0"/>
              <w:jc w:val="left"/>
              <w:rPr>
                <w:del w:id="1471" w:author="Felicia Williams" w:date="2024-07-12T00:23:00Z"/>
                <w:rFonts w:eastAsia="Arial"/>
                <w:color w:val="000000"/>
                <w:sz w:val="20"/>
                <w:szCs w:val="20"/>
              </w:rPr>
            </w:pPr>
            <w:del w:id="1472" w:author="Felicia Williams" w:date="2024-07-12T00:23:00Z">
              <w:r w:rsidRPr="001B1050" w:rsidDel="0024199A">
                <w:rPr>
                  <w:rFonts w:cs="Arial"/>
                  <w:color w:val="000000"/>
                  <w:sz w:val="20"/>
                  <w:szCs w:val="20"/>
                </w:rPr>
                <w:delText>“T</w:delText>
              </w:r>
              <w:r w:rsidRPr="001B1050" w:rsidDel="0024199A">
                <w:rPr>
                  <w:rFonts w:eastAsia="Arial"/>
                  <w:color w:val="000000"/>
                  <w:sz w:val="20"/>
                  <w:szCs w:val="20"/>
                </w:rPr>
                <w:delText>hese Black organizations we were in, you could be leaders in them. You could be on the front; you could be in the pictures representing them” (P5)</w:delText>
              </w:r>
            </w:del>
          </w:p>
        </w:tc>
      </w:tr>
      <w:tr w:rsidR="004C61F8" w:rsidRPr="00E75F02" w:rsidDel="0024199A" w14:paraId="115E246D" w14:textId="65378BDD" w:rsidTr="00B22AAF">
        <w:trPr>
          <w:jc w:val="left"/>
          <w:del w:id="1473" w:author="Felicia Williams" w:date="2024-07-12T00:23:00Z"/>
        </w:trPr>
        <w:tc>
          <w:tcPr>
            <w:tcW w:w="2121" w:type="dxa"/>
          </w:tcPr>
          <w:p w14:paraId="6CD015EF" w14:textId="40243BED" w:rsidR="004C61F8" w:rsidRPr="001B1050" w:rsidDel="0024199A" w:rsidRDefault="004C61F8" w:rsidP="00116286">
            <w:pPr>
              <w:pStyle w:val="TableText"/>
              <w:numPr>
                <w:ilvl w:val="0"/>
                <w:numId w:val="37"/>
              </w:numPr>
              <w:jc w:val="left"/>
              <w:rPr>
                <w:del w:id="1474" w:author="Felicia Williams" w:date="2024-07-12T00:23:00Z"/>
              </w:rPr>
            </w:pPr>
            <w:del w:id="1475" w:author="Felicia Williams" w:date="2024-07-12T00:23:00Z">
              <w:r w:rsidRPr="001B1050" w:rsidDel="0024199A">
                <w:delText>African American Faculty Support</w:delText>
              </w:r>
            </w:del>
          </w:p>
        </w:tc>
        <w:tc>
          <w:tcPr>
            <w:tcW w:w="2454" w:type="dxa"/>
          </w:tcPr>
          <w:p w14:paraId="05E6521C" w14:textId="4BA018B4" w:rsidR="004C61F8" w:rsidRPr="001B1050" w:rsidDel="0024199A" w:rsidRDefault="004C61F8" w:rsidP="00B22AAF">
            <w:pPr>
              <w:pStyle w:val="TableText"/>
              <w:jc w:val="left"/>
              <w:rPr>
                <w:del w:id="1476" w:author="Felicia Williams" w:date="2024-07-12T00:23:00Z"/>
              </w:rPr>
            </w:pPr>
            <w:del w:id="1477" w:author="Felicia Williams" w:date="2024-07-12T00:23:00Z">
              <w:r w:rsidRPr="001B1050" w:rsidDel="0024199A">
                <w:delText>Participants describe the importance of African American faculty support.</w:delText>
              </w:r>
            </w:del>
          </w:p>
          <w:p w14:paraId="6FE8BF61" w14:textId="57E08708" w:rsidR="004C61F8" w:rsidRPr="001B1050" w:rsidDel="0024199A" w:rsidRDefault="004C61F8" w:rsidP="00B22AAF">
            <w:pPr>
              <w:pStyle w:val="TableText"/>
              <w:jc w:val="left"/>
              <w:rPr>
                <w:del w:id="1478" w:author="Felicia Williams" w:date="2024-07-12T00:23:00Z"/>
              </w:rPr>
            </w:pPr>
          </w:p>
        </w:tc>
        <w:tc>
          <w:tcPr>
            <w:tcW w:w="4005" w:type="dxa"/>
          </w:tcPr>
          <w:p w14:paraId="4F02E9D1" w14:textId="47458066" w:rsidR="004C61F8" w:rsidRPr="001B1050" w:rsidDel="0024199A" w:rsidRDefault="004C61F8" w:rsidP="00B22AAF">
            <w:pPr>
              <w:spacing w:line="240" w:lineRule="auto"/>
              <w:ind w:firstLine="0"/>
              <w:jc w:val="left"/>
              <w:rPr>
                <w:del w:id="1479" w:author="Felicia Williams" w:date="2024-07-12T00:23:00Z"/>
                <w:sz w:val="20"/>
                <w:szCs w:val="20"/>
              </w:rPr>
            </w:pPr>
            <w:del w:id="1480" w:author="Felicia Williams" w:date="2024-07-12T00:23:00Z">
              <w:r w:rsidRPr="001B1050" w:rsidDel="0024199A">
                <w:rPr>
                  <w:sz w:val="20"/>
                  <w:szCs w:val="20"/>
                </w:rPr>
                <w:delText>“There were so few AA faculty, but I remember that the ones that were there made an effort to get to know me. They became like guardians to the Black students” (QP10)</w:delText>
              </w:r>
            </w:del>
          </w:p>
          <w:p w14:paraId="3DD0E140" w14:textId="505B9A34" w:rsidR="004C61F8" w:rsidRPr="001B1050" w:rsidDel="0024199A" w:rsidRDefault="004C61F8" w:rsidP="00B22AAF">
            <w:pPr>
              <w:spacing w:before="60" w:line="240" w:lineRule="auto"/>
              <w:ind w:firstLine="0"/>
              <w:rPr>
                <w:del w:id="1481" w:author="Felicia Williams" w:date="2024-07-12T00:23:00Z"/>
                <w:sz w:val="20"/>
                <w:szCs w:val="20"/>
              </w:rPr>
            </w:pPr>
          </w:p>
        </w:tc>
      </w:tr>
      <w:tr w:rsidR="004C61F8" w:rsidRPr="00E75F02" w:rsidDel="0024199A" w14:paraId="4A7FCD5E" w14:textId="433406B7" w:rsidTr="00B22AAF">
        <w:trPr>
          <w:jc w:val="left"/>
          <w:del w:id="1482" w:author="Felicia Williams" w:date="2024-07-12T00:23:00Z"/>
        </w:trPr>
        <w:tc>
          <w:tcPr>
            <w:tcW w:w="2121" w:type="dxa"/>
          </w:tcPr>
          <w:p w14:paraId="63A82AB5" w14:textId="7F64FA8C" w:rsidR="004C61F8" w:rsidRPr="001B1050" w:rsidDel="0024199A" w:rsidRDefault="004C61F8" w:rsidP="00116286">
            <w:pPr>
              <w:pStyle w:val="TableText"/>
              <w:numPr>
                <w:ilvl w:val="0"/>
                <w:numId w:val="37"/>
              </w:numPr>
              <w:jc w:val="left"/>
              <w:rPr>
                <w:del w:id="1483" w:author="Felicia Williams" w:date="2024-07-12T00:23:00Z"/>
              </w:rPr>
            </w:pPr>
            <w:del w:id="1484" w:author="Felicia Williams" w:date="2024-07-12T00:23:00Z">
              <w:r w:rsidRPr="001B1050" w:rsidDel="0024199A">
                <w:delText>Peer Connections</w:delText>
              </w:r>
            </w:del>
          </w:p>
        </w:tc>
        <w:tc>
          <w:tcPr>
            <w:tcW w:w="2454" w:type="dxa"/>
          </w:tcPr>
          <w:p w14:paraId="457B5C09" w14:textId="1C219DF0" w:rsidR="004C61F8" w:rsidRPr="001B1050" w:rsidDel="0024199A" w:rsidRDefault="004C61F8" w:rsidP="00B22AAF">
            <w:pPr>
              <w:pStyle w:val="TableText"/>
              <w:jc w:val="left"/>
              <w:rPr>
                <w:del w:id="1485" w:author="Felicia Williams" w:date="2024-07-12T00:23:00Z"/>
              </w:rPr>
            </w:pPr>
            <w:del w:id="1486" w:author="Felicia Williams" w:date="2024-07-12T00:23:00Z">
              <w:r w:rsidRPr="001B1050" w:rsidDel="0024199A">
                <w:delText>Participants describe peer connection and support at PWI.</w:delText>
              </w:r>
            </w:del>
          </w:p>
          <w:p w14:paraId="2886AFE5" w14:textId="50B4CE90" w:rsidR="004C61F8" w:rsidRPr="001B1050" w:rsidDel="0024199A" w:rsidRDefault="004C61F8" w:rsidP="00B22AAF">
            <w:pPr>
              <w:pStyle w:val="TableText"/>
              <w:jc w:val="left"/>
              <w:rPr>
                <w:del w:id="1487" w:author="Felicia Williams" w:date="2024-07-12T00:23:00Z"/>
              </w:rPr>
            </w:pPr>
          </w:p>
        </w:tc>
        <w:tc>
          <w:tcPr>
            <w:tcW w:w="4005" w:type="dxa"/>
          </w:tcPr>
          <w:p w14:paraId="5216A9E0" w14:textId="1EEE9E1A" w:rsidR="004C61F8" w:rsidRPr="001B1050" w:rsidDel="0024199A" w:rsidRDefault="004C61F8" w:rsidP="00B22AAF">
            <w:pPr>
              <w:spacing w:before="60" w:line="240" w:lineRule="auto"/>
              <w:ind w:firstLine="0"/>
              <w:jc w:val="left"/>
              <w:rPr>
                <w:del w:id="1488" w:author="Felicia Williams" w:date="2024-07-12T00:23:00Z"/>
                <w:sz w:val="20"/>
                <w:szCs w:val="20"/>
              </w:rPr>
            </w:pPr>
            <w:del w:id="1489" w:author="Felicia Williams" w:date="2024-07-12T00:23:00Z">
              <w:r w:rsidRPr="001B1050" w:rsidDel="0024199A">
                <w:rPr>
                  <w:sz w:val="20"/>
                  <w:szCs w:val="20"/>
                </w:rPr>
                <w:delText>“I believe my friends and social groups helped a lot. They motivated me and we shared a common goal” (QP10)</w:delText>
              </w:r>
            </w:del>
          </w:p>
        </w:tc>
      </w:tr>
      <w:tr w:rsidR="004C61F8" w:rsidRPr="00E75F02" w:rsidDel="0024199A" w14:paraId="6FCC2D7A" w14:textId="54167874" w:rsidTr="00B22AAF">
        <w:trPr>
          <w:jc w:val="left"/>
          <w:del w:id="1490" w:author="Felicia Williams" w:date="2024-07-12T00:23:00Z"/>
        </w:trPr>
        <w:tc>
          <w:tcPr>
            <w:tcW w:w="2121" w:type="dxa"/>
          </w:tcPr>
          <w:p w14:paraId="23F66492" w14:textId="178AF4CD" w:rsidR="004C61F8" w:rsidRPr="001B1050" w:rsidDel="0024199A" w:rsidRDefault="004C61F8" w:rsidP="00116286">
            <w:pPr>
              <w:pStyle w:val="TableText"/>
              <w:numPr>
                <w:ilvl w:val="0"/>
                <w:numId w:val="37"/>
              </w:numPr>
              <w:jc w:val="left"/>
              <w:rPr>
                <w:del w:id="1491" w:author="Felicia Williams" w:date="2024-07-12T00:23:00Z"/>
              </w:rPr>
            </w:pPr>
            <w:del w:id="1492" w:author="Felicia Williams" w:date="2024-07-12T00:23:00Z">
              <w:r w:rsidRPr="001B1050" w:rsidDel="0024199A">
                <w:lastRenderedPageBreak/>
                <w:delText>Self-Motivation</w:delText>
              </w:r>
            </w:del>
          </w:p>
        </w:tc>
        <w:tc>
          <w:tcPr>
            <w:tcW w:w="2454" w:type="dxa"/>
          </w:tcPr>
          <w:p w14:paraId="3E7CEB36" w14:textId="0E2FDFC0" w:rsidR="004C61F8" w:rsidRPr="001B1050" w:rsidDel="0024199A" w:rsidRDefault="004C61F8" w:rsidP="00B22AAF">
            <w:pPr>
              <w:pStyle w:val="TableText"/>
              <w:jc w:val="left"/>
              <w:rPr>
                <w:del w:id="1493" w:author="Felicia Williams" w:date="2024-07-12T00:23:00Z"/>
              </w:rPr>
            </w:pPr>
            <w:del w:id="1494" w:author="Felicia Williams" w:date="2024-07-12T00:23:00Z">
              <w:r w:rsidRPr="001B1050" w:rsidDel="0024199A">
                <w:delText>Participants describe self-motivation motivated to accomplish their goals at PWI.</w:delText>
              </w:r>
            </w:del>
          </w:p>
          <w:p w14:paraId="59585CF8" w14:textId="5DA773C2" w:rsidR="004C61F8" w:rsidRPr="001B1050" w:rsidDel="0024199A" w:rsidRDefault="004C61F8" w:rsidP="00B22AAF">
            <w:pPr>
              <w:pStyle w:val="TableText"/>
              <w:jc w:val="left"/>
              <w:rPr>
                <w:del w:id="1495" w:author="Felicia Williams" w:date="2024-07-12T00:23:00Z"/>
              </w:rPr>
            </w:pPr>
          </w:p>
        </w:tc>
        <w:tc>
          <w:tcPr>
            <w:tcW w:w="4005" w:type="dxa"/>
          </w:tcPr>
          <w:p w14:paraId="2DF37494" w14:textId="44ED0646" w:rsidR="004C61F8" w:rsidRPr="001B1050" w:rsidDel="0024199A" w:rsidRDefault="004C61F8" w:rsidP="00B22AAF">
            <w:pPr>
              <w:spacing w:before="60" w:after="0" w:line="240" w:lineRule="auto"/>
              <w:ind w:firstLine="0"/>
              <w:jc w:val="left"/>
              <w:rPr>
                <w:del w:id="1496" w:author="Felicia Williams" w:date="2024-07-12T00:23:00Z"/>
                <w:sz w:val="20"/>
                <w:szCs w:val="20"/>
              </w:rPr>
            </w:pPr>
            <w:del w:id="1497" w:author="Felicia Williams" w:date="2024-07-12T00:23:00Z">
              <w:r w:rsidRPr="001B1050" w:rsidDel="0024199A">
                <w:rPr>
                  <w:sz w:val="20"/>
                  <w:szCs w:val="20"/>
                </w:rPr>
                <w:delText>“I</w:delText>
              </w:r>
              <w:r w:rsidRPr="001B1050" w:rsidDel="0024199A">
                <w:rPr>
                  <w:rFonts w:eastAsia="Arial"/>
                  <w:color w:val="000000"/>
                  <w:sz w:val="20"/>
                  <w:szCs w:val="20"/>
                </w:rPr>
                <w:delText>f you're willing to put in the effort, then everything else will be what it is supposed to be in a time that it is supposed to be. But you have to be diligent about seeking resources, about communicating your needs</w:delText>
              </w:r>
              <w:r w:rsidRPr="001B1050" w:rsidDel="0024199A">
                <w:rPr>
                  <w:sz w:val="20"/>
                  <w:szCs w:val="20"/>
                </w:rPr>
                <w:delText>” (P1)</w:delText>
              </w:r>
            </w:del>
          </w:p>
        </w:tc>
      </w:tr>
      <w:tr w:rsidR="004C61F8" w:rsidRPr="00E75F02" w:rsidDel="0024199A" w14:paraId="4C472A01" w14:textId="2227CD73" w:rsidTr="00B22AAF">
        <w:trPr>
          <w:jc w:val="left"/>
          <w:del w:id="1498" w:author="Felicia Williams" w:date="2024-07-12T00:23:00Z"/>
        </w:trPr>
        <w:tc>
          <w:tcPr>
            <w:tcW w:w="2121" w:type="dxa"/>
          </w:tcPr>
          <w:p w14:paraId="06F987C0" w14:textId="72A12B6C" w:rsidR="004C61F8" w:rsidRPr="001B1050" w:rsidDel="0024199A" w:rsidRDefault="004C61F8" w:rsidP="00116286">
            <w:pPr>
              <w:pStyle w:val="TableText"/>
              <w:numPr>
                <w:ilvl w:val="0"/>
                <w:numId w:val="37"/>
              </w:numPr>
              <w:jc w:val="left"/>
              <w:rPr>
                <w:del w:id="1499" w:author="Felicia Williams" w:date="2024-07-12T00:23:00Z"/>
              </w:rPr>
            </w:pPr>
            <w:del w:id="1500" w:author="Felicia Williams" w:date="2024-07-12T00:23:00Z">
              <w:r w:rsidRPr="001B1050" w:rsidDel="0024199A">
                <w:delText>Family</w:delText>
              </w:r>
              <w:r w:rsidR="00553307" w:rsidRPr="001B1050" w:rsidDel="0024199A">
                <w:delText xml:space="preserve"> Support</w:delText>
              </w:r>
            </w:del>
          </w:p>
        </w:tc>
        <w:tc>
          <w:tcPr>
            <w:tcW w:w="2454" w:type="dxa"/>
          </w:tcPr>
          <w:p w14:paraId="2DD98FEA" w14:textId="5A3824D0" w:rsidR="004C61F8" w:rsidRPr="001B1050" w:rsidDel="0024199A" w:rsidRDefault="004C61F8" w:rsidP="00B22AAF">
            <w:pPr>
              <w:pStyle w:val="TableText"/>
              <w:jc w:val="left"/>
              <w:rPr>
                <w:del w:id="1501" w:author="Felicia Williams" w:date="2024-07-12T00:23:00Z"/>
              </w:rPr>
            </w:pPr>
            <w:del w:id="1502" w:author="Felicia Williams" w:date="2024-07-12T00:23:00Z">
              <w:r w:rsidRPr="001B1050" w:rsidDel="0024199A">
                <w:delText>Participants describe the importance of support from family and friends during time at PWI.</w:delText>
              </w:r>
            </w:del>
          </w:p>
          <w:p w14:paraId="0E72E292" w14:textId="36E921B8" w:rsidR="004C61F8" w:rsidRPr="001B1050" w:rsidDel="0024199A" w:rsidRDefault="004C61F8" w:rsidP="00B22AAF">
            <w:pPr>
              <w:pStyle w:val="TableText"/>
              <w:jc w:val="left"/>
              <w:rPr>
                <w:del w:id="1503" w:author="Felicia Williams" w:date="2024-07-12T00:23:00Z"/>
              </w:rPr>
            </w:pPr>
          </w:p>
        </w:tc>
        <w:tc>
          <w:tcPr>
            <w:tcW w:w="4005" w:type="dxa"/>
          </w:tcPr>
          <w:p w14:paraId="686AB75B" w14:textId="51FB739C" w:rsidR="004C61F8" w:rsidRPr="001B1050" w:rsidDel="0024199A" w:rsidRDefault="004C61F8" w:rsidP="00B22AAF">
            <w:pPr>
              <w:spacing w:after="0" w:line="240" w:lineRule="auto"/>
              <w:ind w:firstLine="0"/>
              <w:jc w:val="left"/>
              <w:rPr>
                <w:del w:id="1504" w:author="Felicia Williams" w:date="2024-07-12T00:23:00Z"/>
                <w:color w:val="000000"/>
                <w:sz w:val="20"/>
                <w:szCs w:val="20"/>
              </w:rPr>
            </w:pPr>
            <w:del w:id="1505" w:author="Felicia Williams" w:date="2024-07-12T00:23:00Z">
              <w:r w:rsidRPr="001B1050" w:rsidDel="0024199A">
                <w:rPr>
                  <w:color w:val="000000"/>
                  <w:sz w:val="20"/>
                  <w:szCs w:val="20"/>
                </w:rPr>
                <w:delText>“My dad! He went to a HBCU. So, he always stressed academics” (P3).</w:delText>
              </w:r>
            </w:del>
          </w:p>
          <w:p w14:paraId="6109005D" w14:textId="08320653" w:rsidR="004C61F8" w:rsidRPr="001B1050" w:rsidDel="0024199A" w:rsidRDefault="004C61F8" w:rsidP="00B22AAF">
            <w:pPr>
              <w:spacing w:after="0" w:line="240" w:lineRule="auto"/>
              <w:ind w:firstLine="0"/>
              <w:jc w:val="left"/>
              <w:rPr>
                <w:del w:id="1506" w:author="Felicia Williams" w:date="2024-07-12T00:23:00Z"/>
                <w:color w:val="000000"/>
                <w:sz w:val="20"/>
                <w:szCs w:val="20"/>
              </w:rPr>
            </w:pPr>
            <w:del w:id="1507" w:author="Felicia Williams" w:date="2024-07-12T00:23:00Z">
              <w:r w:rsidRPr="001B1050" w:rsidDel="0024199A">
                <w:rPr>
                  <w:color w:val="000000"/>
                  <w:sz w:val="20"/>
                  <w:szCs w:val="20"/>
                </w:rPr>
                <w:delText>“No other factors besides my daughter and my immediate family” (P9)</w:delText>
              </w:r>
            </w:del>
          </w:p>
          <w:p w14:paraId="315FD59D" w14:textId="04FF8CBE" w:rsidR="004C61F8" w:rsidRPr="001B1050" w:rsidDel="0024199A" w:rsidRDefault="004C61F8" w:rsidP="00B22AAF">
            <w:pPr>
              <w:spacing w:before="60" w:after="0" w:line="240" w:lineRule="auto"/>
              <w:ind w:firstLine="0"/>
              <w:jc w:val="left"/>
              <w:rPr>
                <w:del w:id="1508" w:author="Felicia Williams" w:date="2024-07-12T00:23:00Z"/>
                <w:sz w:val="20"/>
                <w:szCs w:val="20"/>
              </w:rPr>
            </w:pPr>
            <w:del w:id="1509" w:author="Felicia Williams" w:date="2024-07-12T00:23:00Z">
              <w:r w:rsidRPr="001B1050" w:rsidDel="0024199A">
                <w:rPr>
                  <w:sz w:val="20"/>
                  <w:szCs w:val="20"/>
                </w:rPr>
                <w:delText>“I stayed because of the support from my family and friends” (P21)</w:delText>
              </w:r>
            </w:del>
          </w:p>
          <w:p w14:paraId="4492BC1B" w14:textId="5AC712C4" w:rsidR="004C61F8" w:rsidRPr="001B1050" w:rsidDel="0024199A" w:rsidRDefault="004C61F8" w:rsidP="00B22AAF">
            <w:pPr>
              <w:spacing w:before="60" w:line="240" w:lineRule="auto"/>
              <w:ind w:firstLine="0"/>
              <w:jc w:val="left"/>
              <w:rPr>
                <w:del w:id="1510" w:author="Felicia Williams" w:date="2024-07-12T00:23:00Z"/>
                <w:sz w:val="20"/>
                <w:szCs w:val="20"/>
              </w:rPr>
            </w:pPr>
          </w:p>
        </w:tc>
      </w:tr>
      <w:tr w:rsidR="004C61F8" w:rsidRPr="00E75F02" w:rsidDel="0024199A" w14:paraId="14DA93DF" w14:textId="26D99175" w:rsidTr="00B22AAF">
        <w:trPr>
          <w:jc w:val="left"/>
          <w:del w:id="1511" w:author="Felicia Williams" w:date="2024-07-12T00:23:00Z"/>
        </w:trPr>
        <w:tc>
          <w:tcPr>
            <w:tcW w:w="2121" w:type="dxa"/>
          </w:tcPr>
          <w:p w14:paraId="61234C2B" w14:textId="10B26D21" w:rsidR="004C61F8" w:rsidRPr="001B1050" w:rsidDel="0024199A" w:rsidRDefault="004C61F8" w:rsidP="00116286">
            <w:pPr>
              <w:pStyle w:val="TableText"/>
              <w:numPr>
                <w:ilvl w:val="0"/>
                <w:numId w:val="37"/>
              </w:numPr>
              <w:jc w:val="left"/>
              <w:rPr>
                <w:del w:id="1512" w:author="Felicia Williams" w:date="2024-07-12T00:23:00Z"/>
              </w:rPr>
            </w:pPr>
            <w:del w:id="1513" w:author="Felicia Williams" w:date="2024-07-12T00:23:00Z">
              <w:r w:rsidRPr="001B1050" w:rsidDel="0024199A">
                <w:delText>Positive Relationship with Non-Black Faculty</w:delText>
              </w:r>
            </w:del>
          </w:p>
        </w:tc>
        <w:tc>
          <w:tcPr>
            <w:tcW w:w="2454" w:type="dxa"/>
          </w:tcPr>
          <w:p w14:paraId="222DE55D" w14:textId="0FDED50F" w:rsidR="004C61F8" w:rsidRPr="001B1050" w:rsidDel="0024199A" w:rsidRDefault="004C61F8" w:rsidP="00B22AAF">
            <w:pPr>
              <w:pStyle w:val="TableText"/>
              <w:jc w:val="left"/>
              <w:rPr>
                <w:del w:id="1514" w:author="Felicia Williams" w:date="2024-07-12T00:23:00Z"/>
              </w:rPr>
            </w:pPr>
            <w:del w:id="1515" w:author="Felicia Williams" w:date="2024-07-12T00:23:00Z">
              <w:r w:rsidRPr="001B1050" w:rsidDel="0024199A">
                <w:delText>Participants describe a relationship with faculty of non-African descent that helped them at their PWI.</w:delText>
              </w:r>
            </w:del>
          </w:p>
          <w:p w14:paraId="55C4EF29" w14:textId="72A068AD" w:rsidR="004C61F8" w:rsidRPr="001B1050" w:rsidDel="0024199A" w:rsidRDefault="004C61F8" w:rsidP="00B22AAF">
            <w:pPr>
              <w:pStyle w:val="TableText"/>
              <w:jc w:val="left"/>
              <w:rPr>
                <w:del w:id="1516" w:author="Felicia Williams" w:date="2024-07-12T00:23:00Z"/>
              </w:rPr>
            </w:pPr>
          </w:p>
        </w:tc>
        <w:tc>
          <w:tcPr>
            <w:tcW w:w="4005" w:type="dxa"/>
          </w:tcPr>
          <w:p w14:paraId="7F17D195" w14:textId="44AFFEBF" w:rsidR="004C61F8" w:rsidRPr="00E75F02" w:rsidDel="0024199A" w:rsidRDefault="004C61F8" w:rsidP="00B22AAF">
            <w:pPr>
              <w:spacing w:after="0" w:line="240" w:lineRule="auto"/>
              <w:ind w:firstLine="0"/>
              <w:jc w:val="left"/>
              <w:rPr>
                <w:del w:id="1517" w:author="Felicia Williams" w:date="2024-07-12T00:23:00Z"/>
                <w:rPrChange w:id="1518" w:author="Michael Grohs" w:date="2024-07-15T17:38:00Z" w16du:dateUtc="2024-07-15T22:38:00Z">
                  <w:rPr>
                    <w:del w:id="1519" w:author="Felicia Williams" w:date="2024-07-12T00:23:00Z"/>
                    <w:rFonts w:asciiTheme="minorHAnsi" w:hAnsiTheme="minorHAnsi" w:cstheme="minorBidi"/>
                    <w:sz w:val="20"/>
                    <w:szCs w:val="20"/>
                  </w:rPr>
                </w:rPrChange>
              </w:rPr>
            </w:pPr>
            <w:del w:id="1520" w:author="Felicia Williams" w:date="2024-07-12T00:23:00Z">
              <w:r w:rsidRPr="001B1050" w:rsidDel="0024199A">
                <w:rPr>
                  <w:color w:val="000000"/>
                  <w:sz w:val="20"/>
                  <w:szCs w:val="20"/>
                </w:rPr>
                <w:delText>“I could say, like one faculty member did make me feel like very welcome and he wasn't even Black. He was white” (P0)</w:delText>
              </w:r>
            </w:del>
          </w:p>
          <w:p w14:paraId="4FD02B3A" w14:textId="4B7468B4" w:rsidR="004C61F8" w:rsidRPr="001B1050" w:rsidDel="0024199A" w:rsidRDefault="004C61F8" w:rsidP="00B22AAF">
            <w:pPr>
              <w:spacing w:before="60" w:after="0" w:line="240" w:lineRule="auto"/>
              <w:ind w:firstLine="0"/>
              <w:jc w:val="left"/>
              <w:rPr>
                <w:del w:id="1521" w:author="Felicia Williams" w:date="2024-07-12T00:23:00Z"/>
                <w:color w:val="000000"/>
                <w:sz w:val="20"/>
                <w:szCs w:val="20"/>
              </w:rPr>
            </w:pPr>
            <w:del w:id="1522" w:author="Felicia Williams" w:date="2024-07-12T00:23:00Z">
              <w:r w:rsidRPr="001B1050" w:rsidDel="0024199A">
                <w:rPr>
                  <w:color w:val="000000"/>
                  <w:sz w:val="20"/>
                  <w:szCs w:val="20"/>
                </w:rPr>
                <w:delText>“Believe it or not it was my WHITE advisor and another white professor who pushed me the most” (P6)</w:delText>
              </w:r>
            </w:del>
          </w:p>
          <w:p w14:paraId="001731B5" w14:textId="4BE18C8B" w:rsidR="004C61F8" w:rsidRPr="001B1050" w:rsidDel="0024199A" w:rsidRDefault="004C61F8" w:rsidP="00B22AAF">
            <w:pPr>
              <w:spacing w:line="240" w:lineRule="auto"/>
              <w:ind w:firstLine="0"/>
              <w:jc w:val="left"/>
              <w:rPr>
                <w:del w:id="1523" w:author="Felicia Williams" w:date="2024-07-12T00:23:00Z"/>
                <w:sz w:val="20"/>
                <w:szCs w:val="20"/>
              </w:rPr>
            </w:pPr>
          </w:p>
        </w:tc>
      </w:tr>
      <w:tr w:rsidR="004C61F8" w:rsidRPr="00E75F02" w:rsidDel="0024199A" w14:paraId="3766BC6B" w14:textId="4A380DA9" w:rsidTr="00B22AAF">
        <w:trPr>
          <w:jc w:val="left"/>
          <w:del w:id="1524" w:author="Felicia Williams" w:date="2024-07-12T00:23:00Z"/>
        </w:trPr>
        <w:tc>
          <w:tcPr>
            <w:tcW w:w="2121" w:type="dxa"/>
            <w:tcBorders>
              <w:bottom w:val="single" w:sz="4" w:space="0" w:color="auto"/>
            </w:tcBorders>
          </w:tcPr>
          <w:p w14:paraId="20677E73" w14:textId="420EF403" w:rsidR="004C61F8" w:rsidRPr="001B1050" w:rsidDel="0024199A" w:rsidRDefault="004C61F8" w:rsidP="00116286">
            <w:pPr>
              <w:pStyle w:val="TableText"/>
              <w:numPr>
                <w:ilvl w:val="0"/>
                <w:numId w:val="37"/>
              </w:numPr>
              <w:jc w:val="left"/>
              <w:rPr>
                <w:del w:id="1525" w:author="Felicia Williams" w:date="2024-07-12T00:23:00Z"/>
              </w:rPr>
            </w:pPr>
            <w:del w:id="1526" w:author="Felicia Williams" w:date="2024-07-12T00:23:00Z">
              <w:r w:rsidRPr="001B1050" w:rsidDel="0024199A">
                <w:delText>Sense of Belonging</w:delText>
              </w:r>
            </w:del>
          </w:p>
          <w:p w14:paraId="3D6AB7E5" w14:textId="52B3E28B" w:rsidR="004C61F8" w:rsidRPr="001B1050" w:rsidDel="0024199A" w:rsidRDefault="004C61F8" w:rsidP="00B22AAF">
            <w:pPr>
              <w:pStyle w:val="TableText"/>
              <w:jc w:val="left"/>
              <w:rPr>
                <w:del w:id="1527" w:author="Felicia Williams" w:date="2024-07-12T00:23:00Z"/>
              </w:rPr>
            </w:pPr>
          </w:p>
          <w:p w14:paraId="421DA3B5" w14:textId="5A06C4F6" w:rsidR="004C61F8" w:rsidRPr="001B1050" w:rsidDel="0024199A" w:rsidRDefault="004C61F8" w:rsidP="00B22AAF">
            <w:pPr>
              <w:pStyle w:val="TableText"/>
              <w:jc w:val="left"/>
              <w:rPr>
                <w:del w:id="1528" w:author="Felicia Williams" w:date="2024-07-12T00:23:00Z"/>
              </w:rPr>
            </w:pPr>
          </w:p>
          <w:p w14:paraId="061E3697" w14:textId="50BF02BC" w:rsidR="004C61F8" w:rsidRPr="001B1050" w:rsidDel="0024199A" w:rsidRDefault="004C61F8" w:rsidP="00B22AAF">
            <w:pPr>
              <w:pStyle w:val="TableText"/>
              <w:jc w:val="left"/>
              <w:rPr>
                <w:del w:id="1529" w:author="Felicia Williams" w:date="2024-07-12T00:23:00Z"/>
              </w:rPr>
            </w:pPr>
          </w:p>
          <w:p w14:paraId="5020FE8B" w14:textId="4AD8B951" w:rsidR="004C61F8" w:rsidRPr="001B1050" w:rsidDel="0024199A" w:rsidRDefault="004C61F8" w:rsidP="00B22AAF">
            <w:pPr>
              <w:pStyle w:val="TableText"/>
              <w:jc w:val="left"/>
              <w:rPr>
                <w:del w:id="1530" w:author="Felicia Williams" w:date="2024-07-12T00:23:00Z"/>
              </w:rPr>
            </w:pPr>
          </w:p>
          <w:p w14:paraId="1CD20379" w14:textId="774A3C27" w:rsidR="004C61F8" w:rsidRPr="001B1050" w:rsidDel="0024199A" w:rsidRDefault="004C61F8" w:rsidP="00B22AAF">
            <w:pPr>
              <w:pStyle w:val="TableText"/>
              <w:jc w:val="left"/>
              <w:rPr>
                <w:del w:id="1531" w:author="Felicia Williams" w:date="2024-07-12T00:23:00Z"/>
              </w:rPr>
            </w:pPr>
          </w:p>
          <w:p w14:paraId="72437A3C" w14:textId="773CD1FB" w:rsidR="004C61F8" w:rsidRPr="001B1050" w:rsidDel="0024199A" w:rsidRDefault="004C61F8" w:rsidP="00116286">
            <w:pPr>
              <w:pStyle w:val="TableText"/>
              <w:numPr>
                <w:ilvl w:val="0"/>
                <w:numId w:val="37"/>
              </w:numPr>
              <w:jc w:val="left"/>
              <w:rPr>
                <w:del w:id="1532" w:author="Felicia Williams" w:date="2024-07-12T00:23:00Z"/>
              </w:rPr>
            </w:pPr>
            <w:del w:id="1533" w:author="Felicia Williams" w:date="2024-07-12T00:23:00Z">
              <w:r w:rsidRPr="001B1050" w:rsidDel="0024199A">
                <w:delText>Provide Scholarships</w:delText>
              </w:r>
            </w:del>
          </w:p>
          <w:p w14:paraId="21B55399" w14:textId="73507182" w:rsidR="004C61F8" w:rsidRPr="001B1050" w:rsidDel="0024199A" w:rsidRDefault="004C61F8" w:rsidP="00B22AAF">
            <w:pPr>
              <w:pStyle w:val="TableText"/>
              <w:jc w:val="left"/>
              <w:rPr>
                <w:del w:id="1534" w:author="Felicia Williams" w:date="2024-07-12T00:23:00Z"/>
              </w:rPr>
            </w:pPr>
          </w:p>
          <w:p w14:paraId="08E880EF" w14:textId="701F74A5" w:rsidR="00553307" w:rsidRPr="001B1050" w:rsidDel="0024199A" w:rsidRDefault="00553307" w:rsidP="00B22AAF">
            <w:pPr>
              <w:pStyle w:val="TableText"/>
              <w:jc w:val="left"/>
              <w:rPr>
                <w:del w:id="1535" w:author="Felicia Williams" w:date="2024-07-12T00:23:00Z"/>
              </w:rPr>
            </w:pPr>
          </w:p>
          <w:p w14:paraId="4454DB8A" w14:textId="5DC78E0D" w:rsidR="004C61F8" w:rsidRPr="001B1050" w:rsidDel="0024199A" w:rsidRDefault="004C61F8" w:rsidP="00116286">
            <w:pPr>
              <w:pStyle w:val="TableText"/>
              <w:numPr>
                <w:ilvl w:val="0"/>
                <w:numId w:val="37"/>
              </w:numPr>
              <w:jc w:val="left"/>
              <w:rPr>
                <w:del w:id="1536" w:author="Felicia Williams" w:date="2024-07-12T00:23:00Z"/>
              </w:rPr>
            </w:pPr>
            <w:del w:id="1537" w:author="Felicia Williams" w:date="2024-07-12T00:23:00Z">
              <w:r w:rsidRPr="001B1050" w:rsidDel="0024199A">
                <w:delText xml:space="preserve">Encourage Diversity  </w:delText>
              </w:r>
            </w:del>
          </w:p>
          <w:p w14:paraId="06771780" w14:textId="4BA169FB" w:rsidR="004C61F8" w:rsidRPr="001B1050" w:rsidDel="0024199A" w:rsidRDefault="004C61F8" w:rsidP="00B22AAF">
            <w:pPr>
              <w:pStyle w:val="TableText"/>
              <w:jc w:val="left"/>
              <w:rPr>
                <w:del w:id="1538" w:author="Felicia Williams" w:date="2024-07-12T00:23:00Z"/>
              </w:rPr>
            </w:pPr>
          </w:p>
          <w:p w14:paraId="21CD3F3A" w14:textId="0A6BAA30" w:rsidR="004C61F8" w:rsidRPr="001B1050" w:rsidDel="0024199A" w:rsidRDefault="004C61F8" w:rsidP="00B22AAF">
            <w:pPr>
              <w:pStyle w:val="TableText"/>
              <w:jc w:val="left"/>
              <w:rPr>
                <w:del w:id="1539" w:author="Felicia Williams" w:date="2024-07-12T00:23:00Z"/>
              </w:rPr>
            </w:pPr>
          </w:p>
          <w:p w14:paraId="59FF509C" w14:textId="66F8A8EB" w:rsidR="004C61F8" w:rsidRPr="001B1050" w:rsidDel="0024199A" w:rsidRDefault="004C61F8" w:rsidP="00116286">
            <w:pPr>
              <w:pStyle w:val="TableText"/>
              <w:numPr>
                <w:ilvl w:val="0"/>
                <w:numId w:val="37"/>
              </w:numPr>
              <w:jc w:val="left"/>
              <w:rPr>
                <w:del w:id="1540" w:author="Felicia Williams" w:date="2024-07-12T00:23:00Z"/>
              </w:rPr>
            </w:pPr>
            <w:del w:id="1541" w:author="Felicia Williams" w:date="2024-07-12T00:23:00Z">
              <w:r w:rsidRPr="001B1050" w:rsidDel="0024199A">
                <w:delText>Limited or noncultural diversity</w:delText>
              </w:r>
            </w:del>
          </w:p>
          <w:p w14:paraId="32C467E2" w14:textId="6C752E0A" w:rsidR="004C61F8" w:rsidRPr="001B1050" w:rsidDel="0024199A" w:rsidRDefault="004C61F8" w:rsidP="00B22AAF">
            <w:pPr>
              <w:pStyle w:val="TableText"/>
              <w:jc w:val="left"/>
              <w:rPr>
                <w:del w:id="1542" w:author="Felicia Williams" w:date="2024-07-12T00:23:00Z"/>
              </w:rPr>
            </w:pPr>
          </w:p>
          <w:p w14:paraId="33D22291" w14:textId="66741A56" w:rsidR="004C61F8" w:rsidRPr="001B1050" w:rsidDel="0024199A" w:rsidRDefault="004C61F8" w:rsidP="00B22AAF">
            <w:pPr>
              <w:pStyle w:val="TableText"/>
              <w:jc w:val="left"/>
              <w:rPr>
                <w:del w:id="1543" w:author="Felicia Williams" w:date="2024-07-12T00:23:00Z"/>
              </w:rPr>
            </w:pPr>
          </w:p>
          <w:p w14:paraId="1F84E9DF" w14:textId="548A0206" w:rsidR="004C61F8" w:rsidRPr="001B1050" w:rsidDel="0024199A" w:rsidRDefault="004C61F8" w:rsidP="00116286">
            <w:pPr>
              <w:pStyle w:val="TableText"/>
              <w:numPr>
                <w:ilvl w:val="0"/>
                <w:numId w:val="37"/>
              </w:numPr>
              <w:jc w:val="left"/>
              <w:rPr>
                <w:del w:id="1544" w:author="Felicia Williams" w:date="2024-07-12T00:23:00Z"/>
              </w:rPr>
            </w:pPr>
            <w:del w:id="1545" w:author="Felicia Williams" w:date="2024-07-12T00:23:00Z">
              <w:r w:rsidRPr="001B1050" w:rsidDel="0024199A">
                <w:delText>Disparity in grades</w:delText>
              </w:r>
            </w:del>
          </w:p>
          <w:p w14:paraId="490CD7A5" w14:textId="4D7C7E5D" w:rsidR="004C61F8" w:rsidRPr="001B1050" w:rsidDel="0024199A" w:rsidRDefault="004C61F8" w:rsidP="00B22AAF">
            <w:pPr>
              <w:pStyle w:val="TableText"/>
              <w:jc w:val="left"/>
              <w:rPr>
                <w:del w:id="1546" w:author="Felicia Williams" w:date="2024-07-12T00:23:00Z"/>
              </w:rPr>
            </w:pPr>
          </w:p>
          <w:p w14:paraId="0CB9A14C" w14:textId="3C089BFD" w:rsidR="004C61F8" w:rsidRPr="001B1050" w:rsidDel="0024199A" w:rsidRDefault="004C61F8" w:rsidP="00B22AAF">
            <w:pPr>
              <w:pStyle w:val="TableText"/>
              <w:jc w:val="left"/>
              <w:rPr>
                <w:del w:id="1547" w:author="Felicia Williams" w:date="2024-07-12T00:23:00Z"/>
              </w:rPr>
            </w:pPr>
          </w:p>
          <w:p w14:paraId="486D979B" w14:textId="2658B176" w:rsidR="004C61F8" w:rsidRPr="001B1050" w:rsidDel="0024199A" w:rsidRDefault="004C61F8" w:rsidP="00116286">
            <w:pPr>
              <w:pStyle w:val="TableText"/>
              <w:numPr>
                <w:ilvl w:val="0"/>
                <w:numId w:val="37"/>
              </w:numPr>
              <w:jc w:val="left"/>
              <w:rPr>
                <w:del w:id="1548" w:author="Felicia Williams" w:date="2024-07-12T00:23:00Z"/>
                <w:rFonts w:eastAsia="Arial"/>
                <w:color w:val="000000"/>
              </w:rPr>
            </w:pPr>
            <w:del w:id="1549" w:author="Felicia Williams" w:date="2024-07-12T00:23:00Z">
              <w:r w:rsidRPr="001B1050" w:rsidDel="0024199A">
                <w:rPr>
                  <w:rFonts w:eastAsia="Arial"/>
                  <w:color w:val="000000"/>
                </w:rPr>
                <w:delText>Have to worker harder at PWI than other nonblack students.</w:delText>
              </w:r>
            </w:del>
          </w:p>
          <w:p w14:paraId="2F5DFB96" w14:textId="339CBB2F" w:rsidR="004C61F8" w:rsidRPr="001B1050" w:rsidDel="0024199A" w:rsidRDefault="004C61F8" w:rsidP="00B22AAF">
            <w:pPr>
              <w:pStyle w:val="TableText"/>
              <w:jc w:val="left"/>
              <w:rPr>
                <w:del w:id="1550" w:author="Felicia Williams" w:date="2024-07-12T00:23:00Z"/>
                <w:rFonts w:eastAsia="Arial"/>
                <w:color w:val="000000"/>
              </w:rPr>
            </w:pPr>
          </w:p>
          <w:p w14:paraId="43898102" w14:textId="6FDAE85A" w:rsidR="004C61F8" w:rsidRPr="001B1050" w:rsidDel="0024199A" w:rsidRDefault="004C61F8" w:rsidP="00116286">
            <w:pPr>
              <w:pStyle w:val="TableText"/>
              <w:numPr>
                <w:ilvl w:val="0"/>
                <w:numId w:val="37"/>
              </w:numPr>
              <w:jc w:val="left"/>
              <w:rPr>
                <w:del w:id="1551" w:author="Felicia Williams" w:date="2024-07-12T00:23:00Z"/>
                <w:rFonts w:eastAsia="Arial"/>
                <w:color w:val="000000"/>
              </w:rPr>
            </w:pPr>
            <w:del w:id="1552" w:author="Felicia Williams" w:date="2024-07-12T00:23:00Z">
              <w:r w:rsidRPr="001B1050" w:rsidDel="0024199A">
                <w:rPr>
                  <w:rFonts w:eastAsia="Arial"/>
                  <w:color w:val="000000"/>
                </w:rPr>
                <w:lastRenderedPageBreak/>
                <w:delText>Insecurities, lack of confidence of not having black faculty</w:delText>
              </w:r>
            </w:del>
          </w:p>
          <w:p w14:paraId="0D270990" w14:textId="3C10C9D8" w:rsidR="004C61F8" w:rsidRPr="001B1050" w:rsidDel="0024199A" w:rsidRDefault="004C61F8" w:rsidP="00B22AAF">
            <w:pPr>
              <w:pStyle w:val="TableText"/>
              <w:jc w:val="left"/>
              <w:rPr>
                <w:del w:id="1553" w:author="Felicia Williams" w:date="2024-07-12T00:23:00Z"/>
                <w:rFonts w:eastAsia="Arial"/>
                <w:color w:val="000000"/>
              </w:rPr>
            </w:pPr>
          </w:p>
          <w:p w14:paraId="25A3ECD8" w14:textId="6B1C34C3" w:rsidR="00553307" w:rsidRPr="001B1050" w:rsidDel="0024199A" w:rsidRDefault="00553307" w:rsidP="00B22AAF">
            <w:pPr>
              <w:pStyle w:val="TableText"/>
              <w:jc w:val="left"/>
              <w:rPr>
                <w:del w:id="1554" w:author="Felicia Williams" w:date="2024-07-12T00:23:00Z"/>
                <w:rFonts w:eastAsia="Arial"/>
                <w:color w:val="000000"/>
              </w:rPr>
            </w:pPr>
          </w:p>
          <w:p w14:paraId="2DA69901" w14:textId="75D9DB5D" w:rsidR="004C61F8" w:rsidRPr="001B1050" w:rsidDel="0024199A" w:rsidRDefault="004C61F8" w:rsidP="00116286">
            <w:pPr>
              <w:pStyle w:val="TableText"/>
              <w:numPr>
                <w:ilvl w:val="0"/>
                <w:numId w:val="37"/>
              </w:numPr>
              <w:jc w:val="left"/>
              <w:rPr>
                <w:del w:id="1555" w:author="Felicia Williams" w:date="2024-07-12T00:23:00Z"/>
                <w:rFonts w:eastAsia="Arial"/>
                <w:color w:val="000000"/>
              </w:rPr>
            </w:pPr>
            <w:del w:id="1556" w:author="Felicia Williams" w:date="2024-07-12T00:23:00Z">
              <w:r w:rsidRPr="001B1050" w:rsidDel="0024199A">
                <w:rPr>
                  <w:rFonts w:eastAsia="Arial"/>
                  <w:color w:val="000000"/>
                </w:rPr>
                <w:delText>Having diversity to understand each other</w:delText>
              </w:r>
            </w:del>
          </w:p>
          <w:p w14:paraId="6B487DF9" w14:textId="41C16F07" w:rsidR="004C61F8" w:rsidRPr="001B1050" w:rsidDel="0024199A" w:rsidRDefault="004C61F8" w:rsidP="00B22AAF">
            <w:pPr>
              <w:pStyle w:val="TableText"/>
              <w:jc w:val="left"/>
              <w:rPr>
                <w:del w:id="1557" w:author="Felicia Williams" w:date="2024-07-12T00:23:00Z"/>
                <w:rFonts w:eastAsia="Arial"/>
                <w:color w:val="000000"/>
              </w:rPr>
            </w:pPr>
          </w:p>
          <w:p w14:paraId="67FB2207" w14:textId="34CD3D47" w:rsidR="007572B9" w:rsidRPr="001B1050" w:rsidDel="0024199A" w:rsidRDefault="007572B9" w:rsidP="00B22AAF">
            <w:pPr>
              <w:pStyle w:val="TableText"/>
              <w:jc w:val="left"/>
              <w:rPr>
                <w:del w:id="1558" w:author="Felicia Williams" w:date="2024-07-12T00:23:00Z"/>
                <w:rFonts w:eastAsia="Arial"/>
                <w:color w:val="000000"/>
              </w:rPr>
            </w:pPr>
          </w:p>
          <w:p w14:paraId="5715A5A7" w14:textId="424A350F" w:rsidR="004C61F8" w:rsidRPr="001B1050" w:rsidDel="0024199A" w:rsidRDefault="004C61F8" w:rsidP="00116286">
            <w:pPr>
              <w:pStyle w:val="TableText"/>
              <w:numPr>
                <w:ilvl w:val="0"/>
                <w:numId w:val="37"/>
              </w:numPr>
              <w:jc w:val="left"/>
              <w:rPr>
                <w:del w:id="1559" w:author="Felicia Williams" w:date="2024-07-12T00:23:00Z"/>
                <w:rFonts w:eastAsia="Arial"/>
                <w:color w:val="000000"/>
              </w:rPr>
            </w:pPr>
            <w:del w:id="1560" w:author="Felicia Williams" w:date="2024-07-12T00:23:00Z">
              <w:r w:rsidRPr="001B1050" w:rsidDel="0024199A">
                <w:rPr>
                  <w:rFonts w:eastAsia="Arial"/>
                  <w:color w:val="000000"/>
                </w:rPr>
                <w:delText xml:space="preserve">Code switching </w:delText>
              </w:r>
            </w:del>
          </w:p>
          <w:p w14:paraId="7480DC98" w14:textId="33E254E5" w:rsidR="004C61F8" w:rsidRPr="001B1050" w:rsidDel="0024199A" w:rsidRDefault="004C61F8" w:rsidP="00B22AAF">
            <w:pPr>
              <w:pStyle w:val="TableText"/>
              <w:jc w:val="left"/>
              <w:rPr>
                <w:del w:id="1561" w:author="Felicia Williams" w:date="2024-07-12T00:23:00Z"/>
                <w:rFonts w:eastAsia="Arial"/>
                <w:color w:val="000000"/>
              </w:rPr>
            </w:pPr>
          </w:p>
          <w:p w14:paraId="0E9BA6C3" w14:textId="7A9E4AD8" w:rsidR="004C61F8" w:rsidRPr="001B1050" w:rsidDel="0024199A" w:rsidRDefault="00A54B66" w:rsidP="00116286">
            <w:pPr>
              <w:pStyle w:val="TableText"/>
              <w:numPr>
                <w:ilvl w:val="0"/>
                <w:numId w:val="37"/>
              </w:numPr>
              <w:jc w:val="left"/>
              <w:rPr>
                <w:del w:id="1562" w:author="Felicia Williams" w:date="2024-07-12T00:23:00Z"/>
                <w:rFonts w:eastAsia="Arial"/>
                <w:color w:val="000000"/>
              </w:rPr>
            </w:pPr>
            <w:del w:id="1563" w:author="Felicia Williams" w:date="2024-07-12T00:23:00Z">
              <w:r w:rsidRPr="001B1050" w:rsidDel="0024199A">
                <w:rPr>
                  <w:rFonts w:eastAsia="Arial"/>
                  <w:color w:val="000000"/>
                </w:rPr>
                <w:delText>Peer support to help other African Americans</w:delText>
              </w:r>
            </w:del>
          </w:p>
          <w:p w14:paraId="04593DEB" w14:textId="25AA4073" w:rsidR="004C61F8" w:rsidRPr="001B1050" w:rsidDel="0024199A" w:rsidRDefault="004C61F8" w:rsidP="00B22AAF">
            <w:pPr>
              <w:pStyle w:val="TableText"/>
              <w:jc w:val="left"/>
              <w:rPr>
                <w:del w:id="1564" w:author="Felicia Williams" w:date="2024-07-12T00:23:00Z"/>
                <w:rFonts w:eastAsia="Arial"/>
                <w:color w:val="000000"/>
              </w:rPr>
            </w:pPr>
          </w:p>
          <w:p w14:paraId="6EA900E3" w14:textId="6BC1123F" w:rsidR="004C61F8" w:rsidRPr="001B1050" w:rsidDel="0024199A" w:rsidRDefault="004C61F8" w:rsidP="00116286">
            <w:pPr>
              <w:pStyle w:val="TableText"/>
              <w:numPr>
                <w:ilvl w:val="0"/>
                <w:numId w:val="37"/>
              </w:numPr>
              <w:jc w:val="left"/>
              <w:rPr>
                <w:del w:id="1565" w:author="Felicia Williams" w:date="2024-07-12T00:23:00Z"/>
                <w:rFonts w:eastAsia="Arial"/>
                <w:color w:val="000000"/>
              </w:rPr>
            </w:pPr>
            <w:del w:id="1566" w:author="Felicia Williams" w:date="2024-07-12T00:23:00Z">
              <w:r w:rsidRPr="001B1050" w:rsidDel="0024199A">
                <w:rPr>
                  <w:rFonts w:eastAsia="Arial"/>
                  <w:color w:val="000000"/>
                </w:rPr>
                <w:delText>Persisted through negative life event.</w:delText>
              </w:r>
            </w:del>
          </w:p>
          <w:p w14:paraId="6493FE39" w14:textId="68E5EE59" w:rsidR="004C61F8" w:rsidRPr="001B1050" w:rsidDel="0024199A" w:rsidRDefault="004C61F8" w:rsidP="00B22AAF">
            <w:pPr>
              <w:pStyle w:val="TableText"/>
              <w:jc w:val="left"/>
              <w:rPr>
                <w:del w:id="1567" w:author="Felicia Williams" w:date="2024-07-12T00:23:00Z"/>
                <w:rFonts w:eastAsia="Arial"/>
                <w:color w:val="000000"/>
              </w:rPr>
            </w:pPr>
          </w:p>
          <w:p w14:paraId="1C8CB0FE" w14:textId="0B303B65" w:rsidR="004C61F8" w:rsidRPr="001B1050" w:rsidDel="0024199A" w:rsidRDefault="004C61F8" w:rsidP="00116286">
            <w:pPr>
              <w:pStyle w:val="TableText"/>
              <w:numPr>
                <w:ilvl w:val="0"/>
                <w:numId w:val="37"/>
              </w:numPr>
              <w:jc w:val="left"/>
              <w:rPr>
                <w:del w:id="1568" w:author="Felicia Williams" w:date="2024-07-12T00:23:00Z"/>
                <w:rFonts w:eastAsia="Arial"/>
                <w:color w:val="000000"/>
              </w:rPr>
            </w:pPr>
            <w:del w:id="1569" w:author="Felicia Williams" w:date="2024-07-12T00:23:00Z">
              <w:r w:rsidRPr="001B1050" w:rsidDel="0024199A">
                <w:rPr>
                  <w:rFonts w:eastAsia="Arial"/>
                  <w:color w:val="000000"/>
                </w:rPr>
                <w:delText>Identity, not being black enough</w:delText>
              </w:r>
            </w:del>
          </w:p>
          <w:p w14:paraId="5C6EC368" w14:textId="54634278" w:rsidR="004C61F8" w:rsidRPr="001B1050" w:rsidDel="0024199A" w:rsidRDefault="004C61F8" w:rsidP="00B22AAF">
            <w:pPr>
              <w:pStyle w:val="TableText"/>
              <w:jc w:val="left"/>
              <w:rPr>
                <w:del w:id="1570" w:author="Felicia Williams" w:date="2024-07-12T00:23:00Z"/>
                <w:rFonts w:eastAsia="Arial"/>
                <w:color w:val="000000"/>
              </w:rPr>
            </w:pPr>
          </w:p>
          <w:p w14:paraId="204B6365" w14:textId="5F1E7EBA" w:rsidR="004C61F8" w:rsidRPr="001B1050" w:rsidDel="0024199A" w:rsidRDefault="004C61F8" w:rsidP="00116286">
            <w:pPr>
              <w:pStyle w:val="TableText"/>
              <w:numPr>
                <w:ilvl w:val="0"/>
                <w:numId w:val="37"/>
              </w:numPr>
              <w:jc w:val="left"/>
              <w:rPr>
                <w:del w:id="1571" w:author="Felicia Williams" w:date="2024-07-12T00:23:00Z"/>
                <w:rFonts w:eastAsia="Arial"/>
                <w:color w:val="000000"/>
              </w:rPr>
            </w:pPr>
            <w:del w:id="1572" w:author="Felicia Williams" w:date="2024-07-12T00:23:00Z">
              <w:r w:rsidRPr="001B1050" w:rsidDel="0024199A">
                <w:rPr>
                  <w:rFonts w:eastAsia="Arial"/>
                  <w:color w:val="000000"/>
                </w:rPr>
                <w:delText>A</w:delText>
              </w:r>
              <w:r w:rsidR="00553307" w:rsidRPr="001B1050" w:rsidDel="0024199A">
                <w:rPr>
                  <w:rFonts w:eastAsia="Arial"/>
                  <w:color w:val="000000"/>
                </w:rPr>
                <w:delText xml:space="preserve">frican </w:delText>
              </w:r>
              <w:r w:rsidRPr="001B1050" w:rsidDel="0024199A">
                <w:rPr>
                  <w:rFonts w:eastAsia="Arial"/>
                  <w:color w:val="000000"/>
                </w:rPr>
                <w:delText>A</w:delText>
              </w:r>
              <w:r w:rsidR="00553307" w:rsidRPr="001B1050" w:rsidDel="0024199A">
                <w:rPr>
                  <w:rFonts w:eastAsia="Arial"/>
                  <w:color w:val="000000"/>
                </w:rPr>
                <w:delText>merican</w:delText>
              </w:r>
              <w:r w:rsidRPr="001B1050" w:rsidDel="0024199A">
                <w:rPr>
                  <w:rFonts w:eastAsia="Arial"/>
                  <w:color w:val="000000"/>
                </w:rPr>
                <w:delText xml:space="preserve"> </w:delText>
              </w:r>
              <w:r w:rsidR="00553307" w:rsidRPr="001B1050" w:rsidDel="0024199A">
                <w:rPr>
                  <w:rFonts w:eastAsia="Arial"/>
                  <w:color w:val="000000"/>
                </w:rPr>
                <w:delText>f</w:delText>
              </w:r>
              <w:r w:rsidRPr="001B1050" w:rsidDel="0024199A">
                <w:rPr>
                  <w:rFonts w:eastAsia="Arial"/>
                  <w:color w:val="000000"/>
                </w:rPr>
                <w:delText>aculty help with goal setting</w:delText>
              </w:r>
            </w:del>
          </w:p>
          <w:p w14:paraId="0730E1C7" w14:textId="2FF08195" w:rsidR="004C61F8" w:rsidRPr="001B1050" w:rsidDel="0024199A" w:rsidRDefault="004C61F8" w:rsidP="00B22AAF">
            <w:pPr>
              <w:pStyle w:val="TableText"/>
              <w:jc w:val="left"/>
              <w:rPr>
                <w:del w:id="1573" w:author="Felicia Williams" w:date="2024-07-12T00:23:00Z"/>
                <w:rFonts w:eastAsia="Arial"/>
                <w:color w:val="000000"/>
              </w:rPr>
            </w:pPr>
          </w:p>
          <w:p w14:paraId="795238BA" w14:textId="7899D687" w:rsidR="004C61F8" w:rsidRPr="001B1050" w:rsidDel="0024199A" w:rsidRDefault="004C61F8" w:rsidP="00116286">
            <w:pPr>
              <w:pStyle w:val="TableText"/>
              <w:numPr>
                <w:ilvl w:val="0"/>
                <w:numId w:val="37"/>
              </w:numPr>
              <w:jc w:val="left"/>
              <w:rPr>
                <w:del w:id="1574" w:author="Felicia Williams" w:date="2024-07-12T00:23:00Z"/>
                <w:rFonts w:eastAsia="Arial"/>
                <w:color w:val="000000"/>
              </w:rPr>
            </w:pPr>
            <w:del w:id="1575" w:author="Felicia Williams" w:date="2024-07-12T00:23:00Z">
              <w:r w:rsidRPr="001B1050" w:rsidDel="0024199A">
                <w:rPr>
                  <w:rFonts w:eastAsia="Arial"/>
                  <w:color w:val="000000"/>
                </w:rPr>
                <w:delText>Goal was only to graduate</w:delText>
              </w:r>
            </w:del>
          </w:p>
          <w:p w14:paraId="62572291" w14:textId="40C7F81F" w:rsidR="004C61F8" w:rsidRPr="001B1050" w:rsidDel="0024199A" w:rsidRDefault="004C61F8" w:rsidP="00B22AAF">
            <w:pPr>
              <w:pStyle w:val="TableText"/>
              <w:jc w:val="left"/>
              <w:rPr>
                <w:del w:id="1576" w:author="Felicia Williams" w:date="2024-07-12T00:23:00Z"/>
                <w:rFonts w:eastAsia="Arial"/>
                <w:color w:val="000000"/>
              </w:rPr>
            </w:pPr>
          </w:p>
          <w:p w14:paraId="43D5FD33" w14:textId="10BB8DFB" w:rsidR="004C61F8" w:rsidRPr="001B1050" w:rsidDel="0024199A" w:rsidRDefault="004C61F8" w:rsidP="00116286">
            <w:pPr>
              <w:pStyle w:val="TableText"/>
              <w:numPr>
                <w:ilvl w:val="0"/>
                <w:numId w:val="37"/>
              </w:numPr>
              <w:jc w:val="left"/>
              <w:rPr>
                <w:del w:id="1577" w:author="Felicia Williams" w:date="2024-07-12T00:23:00Z"/>
                <w:rFonts w:eastAsia="Arial"/>
                <w:color w:val="000000"/>
              </w:rPr>
            </w:pPr>
            <w:del w:id="1578" w:author="Felicia Williams" w:date="2024-07-12T00:23:00Z">
              <w:r w:rsidRPr="001B1050" w:rsidDel="0024199A">
                <w:rPr>
                  <w:rFonts w:eastAsia="Arial"/>
                  <w:color w:val="000000"/>
                </w:rPr>
                <w:delText>Faculty helped influence success through curriculum.</w:delText>
              </w:r>
            </w:del>
          </w:p>
          <w:p w14:paraId="035F7648" w14:textId="06429ECB" w:rsidR="004C61F8" w:rsidRPr="001B1050" w:rsidDel="0024199A" w:rsidRDefault="004C61F8" w:rsidP="00B22AAF">
            <w:pPr>
              <w:pStyle w:val="TableText"/>
              <w:jc w:val="left"/>
              <w:rPr>
                <w:del w:id="1579" w:author="Felicia Williams" w:date="2024-07-12T00:23:00Z"/>
                <w:rFonts w:eastAsia="Arial"/>
                <w:color w:val="000000"/>
              </w:rPr>
            </w:pPr>
          </w:p>
          <w:p w14:paraId="00495917" w14:textId="44D28599" w:rsidR="004C61F8" w:rsidRPr="001B1050" w:rsidDel="0024199A" w:rsidRDefault="004C61F8" w:rsidP="00B22AAF">
            <w:pPr>
              <w:pStyle w:val="TableText"/>
              <w:jc w:val="left"/>
              <w:rPr>
                <w:del w:id="1580" w:author="Felicia Williams" w:date="2024-07-12T00:23:00Z"/>
                <w:rFonts w:eastAsia="Arial"/>
                <w:color w:val="000000"/>
              </w:rPr>
            </w:pPr>
          </w:p>
          <w:p w14:paraId="18EB6BEC" w14:textId="5B5C0CBB" w:rsidR="004C61F8" w:rsidRPr="001B1050" w:rsidDel="0024199A" w:rsidRDefault="004C61F8" w:rsidP="00B22AAF">
            <w:pPr>
              <w:pStyle w:val="TableText"/>
              <w:jc w:val="left"/>
              <w:rPr>
                <w:del w:id="1581" w:author="Felicia Williams" w:date="2024-07-12T00:23:00Z"/>
                <w:rFonts w:eastAsia="Arial"/>
                <w:color w:val="000000"/>
              </w:rPr>
            </w:pPr>
          </w:p>
          <w:p w14:paraId="1A9808CA" w14:textId="30D6EEBA" w:rsidR="004C61F8" w:rsidRPr="001B1050" w:rsidDel="0024199A" w:rsidRDefault="004C61F8" w:rsidP="00116286">
            <w:pPr>
              <w:pStyle w:val="TableText"/>
              <w:numPr>
                <w:ilvl w:val="0"/>
                <w:numId w:val="37"/>
              </w:numPr>
              <w:jc w:val="left"/>
              <w:rPr>
                <w:del w:id="1582" w:author="Felicia Williams" w:date="2024-07-12T00:23:00Z"/>
                <w:rFonts w:eastAsia="Arial"/>
                <w:color w:val="000000"/>
              </w:rPr>
            </w:pPr>
            <w:del w:id="1583" w:author="Felicia Williams" w:date="2024-07-12T00:23:00Z">
              <w:r w:rsidRPr="001B1050" w:rsidDel="0024199A">
                <w:rPr>
                  <w:rFonts w:eastAsia="Arial"/>
                  <w:color w:val="000000"/>
                </w:rPr>
                <w:delText>Provide mentorship to students</w:delText>
              </w:r>
            </w:del>
          </w:p>
          <w:p w14:paraId="5595FD3D" w14:textId="40913627" w:rsidR="004C61F8" w:rsidRPr="001B1050" w:rsidDel="0024199A" w:rsidRDefault="004C61F8" w:rsidP="00B22AAF">
            <w:pPr>
              <w:pStyle w:val="TableText"/>
              <w:jc w:val="left"/>
              <w:rPr>
                <w:del w:id="1584" w:author="Felicia Williams" w:date="2024-07-12T00:23:00Z"/>
                <w:rFonts w:eastAsia="Arial"/>
                <w:color w:val="000000"/>
              </w:rPr>
            </w:pPr>
          </w:p>
          <w:p w14:paraId="7620E09C" w14:textId="1DD7552E" w:rsidR="004C61F8" w:rsidRPr="001B1050" w:rsidDel="0024199A" w:rsidRDefault="004C61F8" w:rsidP="00B22AAF">
            <w:pPr>
              <w:pStyle w:val="TableText"/>
              <w:jc w:val="left"/>
              <w:rPr>
                <w:del w:id="1585" w:author="Felicia Williams" w:date="2024-07-12T00:23:00Z"/>
                <w:rFonts w:eastAsia="Arial"/>
                <w:color w:val="000000"/>
              </w:rPr>
            </w:pPr>
          </w:p>
          <w:p w14:paraId="6655AFB7" w14:textId="68EB8579" w:rsidR="004C61F8" w:rsidRPr="001B1050" w:rsidDel="0024199A" w:rsidRDefault="004C61F8" w:rsidP="00B22AAF">
            <w:pPr>
              <w:pStyle w:val="TableText"/>
              <w:jc w:val="left"/>
              <w:rPr>
                <w:del w:id="1586" w:author="Felicia Williams" w:date="2024-07-12T00:23:00Z"/>
                <w:rFonts w:eastAsia="Arial"/>
                <w:color w:val="000000"/>
              </w:rPr>
            </w:pPr>
          </w:p>
          <w:p w14:paraId="0042E0D1" w14:textId="2E6C62E7" w:rsidR="004C61F8" w:rsidRPr="001B1050" w:rsidDel="0024199A" w:rsidRDefault="004C61F8" w:rsidP="00B22AAF">
            <w:pPr>
              <w:pStyle w:val="TableText"/>
              <w:jc w:val="left"/>
              <w:rPr>
                <w:del w:id="1587" w:author="Felicia Williams" w:date="2024-07-12T00:23:00Z"/>
                <w:rFonts w:eastAsia="Arial"/>
                <w:color w:val="000000"/>
              </w:rPr>
            </w:pPr>
          </w:p>
          <w:p w14:paraId="20B76388" w14:textId="18E77ACB" w:rsidR="004C61F8" w:rsidRPr="001B1050" w:rsidDel="0024199A" w:rsidRDefault="004C61F8" w:rsidP="00116286">
            <w:pPr>
              <w:pStyle w:val="TableText"/>
              <w:numPr>
                <w:ilvl w:val="0"/>
                <w:numId w:val="37"/>
              </w:numPr>
              <w:jc w:val="left"/>
              <w:rPr>
                <w:del w:id="1588" w:author="Felicia Williams" w:date="2024-07-12T00:23:00Z"/>
                <w:rFonts w:eastAsia="Arial"/>
                <w:color w:val="000000"/>
              </w:rPr>
            </w:pPr>
            <w:del w:id="1589" w:author="Felicia Williams" w:date="2024-07-12T00:23:00Z">
              <w:r w:rsidRPr="001B1050" w:rsidDel="0024199A">
                <w:rPr>
                  <w:rFonts w:eastAsia="Arial"/>
                  <w:color w:val="000000"/>
                </w:rPr>
                <w:delText xml:space="preserve">Provided mentorship to </w:delText>
              </w:r>
              <w:r w:rsidRPr="001B1050" w:rsidDel="0024199A">
                <w:rPr>
                  <w:rFonts w:eastAsia="Arial"/>
                  <w:color w:val="000000"/>
                </w:rPr>
                <w:lastRenderedPageBreak/>
                <w:delText>non-African American</w:delText>
              </w:r>
            </w:del>
          </w:p>
          <w:p w14:paraId="36721553" w14:textId="035E8768" w:rsidR="004C61F8" w:rsidRPr="001B1050" w:rsidDel="0024199A" w:rsidRDefault="004C61F8" w:rsidP="00B22AAF">
            <w:pPr>
              <w:pStyle w:val="TableText"/>
              <w:jc w:val="left"/>
              <w:rPr>
                <w:del w:id="1590" w:author="Felicia Williams" w:date="2024-07-12T00:23:00Z"/>
                <w:rFonts w:eastAsia="Arial"/>
                <w:color w:val="000000"/>
              </w:rPr>
            </w:pPr>
          </w:p>
          <w:p w14:paraId="51A8ECDD" w14:textId="7DB1B5BB" w:rsidR="004C61F8" w:rsidRPr="001B1050" w:rsidDel="0024199A" w:rsidRDefault="004C61F8" w:rsidP="00116286">
            <w:pPr>
              <w:pStyle w:val="TableText"/>
              <w:numPr>
                <w:ilvl w:val="0"/>
                <w:numId w:val="37"/>
              </w:numPr>
              <w:jc w:val="left"/>
              <w:rPr>
                <w:del w:id="1591" w:author="Felicia Williams" w:date="2024-07-12T00:23:00Z"/>
                <w:rFonts w:eastAsia="Arial"/>
                <w:color w:val="000000"/>
              </w:rPr>
            </w:pPr>
            <w:del w:id="1592" w:author="Felicia Williams" w:date="2024-07-12T00:23:00Z">
              <w:r w:rsidRPr="001B1050" w:rsidDel="0024199A">
                <w:rPr>
                  <w:rFonts w:eastAsia="Arial"/>
                  <w:color w:val="000000"/>
                </w:rPr>
                <w:delText xml:space="preserve">Limited NON-African American peers as mentors </w:delText>
              </w:r>
            </w:del>
          </w:p>
          <w:p w14:paraId="5893C0B6" w14:textId="7AEBFF27" w:rsidR="004C61F8" w:rsidRPr="001B1050" w:rsidDel="0024199A" w:rsidRDefault="004C61F8" w:rsidP="00116286">
            <w:pPr>
              <w:pStyle w:val="TableText"/>
              <w:numPr>
                <w:ilvl w:val="0"/>
                <w:numId w:val="37"/>
              </w:numPr>
              <w:jc w:val="left"/>
              <w:rPr>
                <w:del w:id="1593" w:author="Felicia Williams" w:date="2024-07-12T00:23:00Z"/>
                <w:rFonts w:eastAsia="Arial"/>
                <w:color w:val="000000"/>
              </w:rPr>
            </w:pPr>
            <w:del w:id="1594" w:author="Felicia Williams" w:date="2024-07-12T00:23:00Z">
              <w:r w:rsidRPr="001B1050" w:rsidDel="0024199A">
                <w:rPr>
                  <w:rFonts w:eastAsia="Arial"/>
                  <w:color w:val="000000"/>
                </w:rPr>
                <w:delText>Disparity in affirmative action</w:delText>
              </w:r>
            </w:del>
          </w:p>
          <w:p w14:paraId="3754EB92" w14:textId="4AA87467" w:rsidR="004C61F8" w:rsidRPr="001B1050" w:rsidDel="0024199A" w:rsidRDefault="004C61F8" w:rsidP="00B22AAF">
            <w:pPr>
              <w:pStyle w:val="TableText"/>
              <w:jc w:val="left"/>
              <w:rPr>
                <w:del w:id="1595" w:author="Felicia Williams" w:date="2024-07-12T00:23:00Z"/>
                <w:rFonts w:eastAsia="Arial"/>
                <w:color w:val="000000"/>
              </w:rPr>
            </w:pPr>
          </w:p>
          <w:p w14:paraId="4FDE17A1" w14:textId="3B86695C" w:rsidR="004C61F8" w:rsidRPr="001B1050" w:rsidDel="0024199A" w:rsidRDefault="004C61F8" w:rsidP="00B22AAF">
            <w:pPr>
              <w:pStyle w:val="TableText"/>
              <w:jc w:val="left"/>
              <w:rPr>
                <w:del w:id="1596" w:author="Felicia Williams" w:date="2024-07-12T00:23:00Z"/>
                <w:rFonts w:eastAsia="Arial"/>
                <w:color w:val="000000"/>
              </w:rPr>
            </w:pPr>
          </w:p>
          <w:p w14:paraId="163D624B" w14:textId="2E84D560" w:rsidR="004C61F8" w:rsidRPr="001B1050" w:rsidDel="0024199A" w:rsidRDefault="004C61F8" w:rsidP="00B22AAF">
            <w:pPr>
              <w:pStyle w:val="TableText"/>
              <w:jc w:val="left"/>
              <w:rPr>
                <w:del w:id="1597" w:author="Felicia Williams" w:date="2024-07-12T00:23:00Z"/>
                <w:rFonts w:eastAsia="Arial"/>
                <w:color w:val="000000"/>
              </w:rPr>
            </w:pPr>
          </w:p>
          <w:p w14:paraId="4BF092D0" w14:textId="7F0EA358" w:rsidR="004C61F8" w:rsidRPr="001B1050" w:rsidDel="0024199A" w:rsidRDefault="004C61F8" w:rsidP="00116286">
            <w:pPr>
              <w:pStyle w:val="TableText"/>
              <w:numPr>
                <w:ilvl w:val="0"/>
                <w:numId w:val="37"/>
              </w:numPr>
              <w:jc w:val="left"/>
              <w:rPr>
                <w:del w:id="1598" w:author="Felicia Williams" w:date="2024-07-12T00:23:00Z"/>
                <w:rFonts w:eastAsia="Arial"/>
                <w:color w:val="000000"/>
              </w:rPr>
            </w:pPr>
            <w:del w:id="1599" w:author="Felicia Williams" w:date="2024-07-12T00:23:00Z">
              <w:r w:rsidRPr="001B1050" w:rsidDel="0024199A">
                <w:rPr>
                  <w:rFonts w:eastAsia="Arial"/>
                  <w:color w:val="000000"/>
                </w:rPr>
                <w:delText>Empathy Factor</w:delText>
              </w:r>
            </w:del>
          </w:p>
          <w:p w14:paraId="673D1EE9" w14:textId="6F9D5064" w:rsidR="004C61F8" w:rsidRPr="001B1050" w:rsidDel="0024199A" w:rsidRDefault="004C61F8" w:rsidP="00B22AAF">
            <w:pPr>
              <w:pStyle w:val="TableText"/>
              <w:jc w:val="left"/>
              <w:rPr>
                <w:del w:id="1600" w:author="Felicia Williams" w:date="2024-07-12T00:23:00Z"/>
                <w:rFonts w:eastAsia="Arial"/>
                <w:color w:val="000000"/>
              </w:rPr>
            </w:pPr>
          </w:p>
          <w:p w14:paraId="16A62346" w14:textId="0121FC0D" w:rsidR="00553307" w:rsidRPr="001B1050" w:rsidDel="0024199A" w:rsidRDefault="00553307" w:rsidP="00B22AAF">
            <w:pPr>
              <w:pStyle w:val="TableText"/>
              <w:jc w:val="left"/>
              <w:rPr>
                <w:del w:id="1601" w:author="Felicia Williams" w:date="2024-07-12T00:23:00Z"/>
                <w:rFonts w:eastAsia="Arial"/>
                <w:color w:val="000000"/>
              </w:rPr>
            </w:pPr>
          </w:p>
          <w:p w14:paraId="2ED7B952" w14:textId="426B430A" w:rsidR="004C61F8" w:rsidRPr="001B1050" w:rsidDel="0024199A" w:rsidRDefault="004C61F8" w:rsidP="00116286">
            <w:pPr>
              <w:pStyle w:val="TableText"/>
              <w:numPr>
                <w:ilvl w:val="0"/>
                <w:numId w:val="37"/>
              </w:numPr>
              <w:jc w:val="left"/>
              <w:rPr>
                <w:del w:id="1602" w:author="Felicia Williams" w:date="2024-07-12T00:23:00Z"/>
                <w:rFonts w:eastAsia="Arial"/>
                <w:color w:val="000000"/>
              </w:rPr>
            </w:pPr>
            <w:del w:id="1603" w:author="Felicia Williams" w:date="2024-07-12T00:23:00Z">
              <w:r w:rsidRPr="001B1050" w:rsidDel="0024199A">
                <w:rPr>
                  <w:rFonts w:eastAsia="Arial"/>
                  <w:color w:val="000000"/>
                </w:rPr>
                <w:delText>Exhausting experience of being the only African American in a group</w:delText>
              </w:r>
            </w:del>
          </w:p>
          <w:p w14:paraId="24ED4F1D" w14:textId="27F7B8E7" w:rsidR="004C61F8" w:rsidRPr="001B1050" w:rsidDel="0024199A" w:rsidRDefault="004C61F8" w:rsidP="00B22AAF">
            <w:pPr>
              <w:pStyle w:val="TableText"/>
              <w:jc w:val="left"/>
              <w:rPr>
                <w:del w:id="1604" w:author="Felicia Williams" w:date="2024-07-12T00:23:00Z"/>
                <w:rFonts w:eastAsia="Arial"/>
                <w:color w:val="000000"/>
              </w:rPr>
            </w:pPr>
          </w:p>
          <w:p w14:paraId="3F00DA96" w14:textId="11CE89A5" w:rsidR="004C61F8" w:rsidRPr="001B1050" w:rsidDel="0024199A" w:rsidRDefault="004C61F8" w:rsidP="00116286">
            <w:pPr>
              <w:pStyle w:val="TableText"/>
              <w:numPr>
                <w:ilvl w:val="0"/>
                <w:numId w:val="37"/>
              </w:numPr>
              <w:jc w:val="left"/>
              <w:rPr>
                <w:del w:id="1605" w:author="Felicia Williams" w:date="2024-07-12T00:23:00Z"/>
                <w:rFonts w:eastAsia="Arial"/>
                <w:color w:val="000000"/>
              </w:rPr>
            </w:pPr>
            <w:del w:id="1606" w:author="Felicia Williams" w:date="2024-07-12T00:23:00Z">
              <w:r w:rsidRPr="001B1050" w:rsidDel="0024199A">
                <w:rPr>
                  <w:rFonts w:eastAsia="Arial"/>
                  <w:color w:val="000000"/>
                </w:rPr>
                <w:delText>No racial microaggressions</w:delText>
              </w:r>
            </w:del>
          </w:p>
          <w:p w14:paraId="1ECE782C" w14:textId="3B833FD4" w:rsidR="004C61F8" w:rsidRPr="001B1050" w:rsidDel="0024199A" w:rsidRDefault="004C61F8" w:rsidP="00B22AAF">
            <w:pPr>
              <w:pStyle w:val="TableText"/>
              <w:jc w:val="left"/>
              <w:rPr>
                <w:del w:id="1607" w:author="Felicia Williams" w:date="2024-07-12T00:23:00Z"/>
                <w:rFonts w:eastAsia="Arial"/>
                <w:color w:val="000000"/>
              </w:rPr>
            </w:pPr>
          </w:p>
          <w:p w14:paraId="71E4F4FE" w14:textId="3C212C51" w:rsidR="004C61F8" w:rsidRPr="001B1050" w:rsidDel="0024199A" w:rsidRDefault="004C61F8" w:rsidP="00116286">
            <w:pPr>
              <w:pStyle w:val="TableText"/>
              <w:numPr>
                <w:ilvl w:val="0"/>
                <w:numId w:val="37"/>
              </w:numPr>
              <w:jc w:val="left"/>
              <w:rPr>
                <w:del w:id="1608" w:author="Felicia Williams" w:date="2024-07-12T00:23:00Z"/>
                <w:rFonts w:eastAsia="Arial"/>
                <w:color w:val="000000"/>
              </w:rPr>
            </w:pPr>
            <w:del w:id="1609" w:author="Felicia Williams" w:date="2024-07-12T00:23:00Z">
              <w:r w:rsidRPr="001B1050" w:rsidDel="0024199A">
                <w:rPr>
                  <w:rFonts w:eastAsia="Arial"/>
                  <w:color w:val="000000"/>
                </w:rPr>
                <w:delText>Racial issues -Non-African American room mates</w:delText>
              </w:r>
            </w:del>
          </w:p>
          <w:p w14:paraId="77979946" w14:textId="5FADE3FC" w:rsidR="004C61F8" w:rsidRPr="001B1050" w:rsidDel="0024199A" w:rsidRDefault="004C61F8" w:rsidP="00B22AAF">
            <w:pPr>
              <w:pStyle w:val="TableText"/>
              <w:jc w:val="left"/>
              <w:rPr>
                <w:del w:id="1610" w:author="Felicia Williams" w:date="2024-07-12T00:23:00Z"/>
                <w:rFonts w:eastAsia="Arial"/>
                <w:color w:val="000000"/>
              </w:rPr>
            </w:pPr>
          </w:p>
          <w:p w14:paraId="0DE00CF1" w14:textId="5E12FE51" w:rsidR="004C61F8" w:rsidRPr="001B1050" w:rsidDel="0024199A" w:rsidRDefault="004C61F8" w:rsidP="00116286">
            <w:pPr>
              <w:pStyle w:val="TableText"/>
              <w:numPr>
                <w:ilvl w:val="0"/>
                <w:numId w:val="37"/>
              </w:numPr>
              <w:jc w:val="left"/>
              <w:rPr>
                <w:del w:id="1611" w:author="Felicia Williams" w:date="2024-07-12T00:23:00Z"/>
                <w:rFonts w:eastAsia="Arial"/>
                <w:color w:val="000000"/>
              </w:rPr>
            </w:pPr>
            <w:del w:id="1612" w:author="Felicia Williams" w:date="2024-07-12T00:23:00Z">
              <w:r w:rsidRPr="001B1050" w:rsidDel="0024199A">
                <w:rPr>
                  <w:rFonts w:eastAsia="Arial"/>
                  <w:color w:val="000000"/>
                </w:rPr>
                <w:delText>Reliance factors</w:delText>
              </w:r>
            </w:del>
          </w:p>
          <w:p w14:paraId="675D2C6D" w14:textId="19B34058" w:rsidR="004C61F8" w:rsidRPr="001B1050" w:rsidDel="0024199A" w:rsidRDefault="004C61F8" w:rsidP="00B22AAF">
            <w:pPr>
              <w:pStyle w:val="TableText"/>
              <w:jc w:val="left"/>
              <w:rPr>
                <w:del w:id="1613" w:author="Felicia Williams" w:date="2024-07-12T00:23:00Z"/>
                <w:rFonts w:eastAsia="Arial"/>
                <w:color w:val="000000"/>
              </w:rPr>
            </w:pPr>
          </w:p>
          <w:p w14:paraId="7C7E383F" w14:textId="0CB83E6C" w:rsidR="004C61F8" w:rsidRPr="001B1050" w:rsidDel="0024199A" w:rsidRDefault="004C61F8" w:rsidP="00B22AAF">
            <w:pPr>
              <w:pStyle w:val="TableText"/>
              <w:jc w:val="left"/>
              <w:rPr>
                <w:del w:id="1614" w:author="Felicia Williams" w:date="2024-07-12T00:23:00Z"/>
                <w:rFonts w:eastAsia="Arial"/>
                <w:color w:val="000000"/>
              </w:rPr>
            </w:pPr>
          </w:p>
          <w:p w14:paraId="1140C33F" w14:textId="133F6F88" w:rsidR="004C61F8" w:rsidRPr="001B1050" w:rsidDel="0024199A" w:rsidRDefault="004C61F8" w:rsidP="00B22AAF">
            <w:pPr>
              <w:pStyle w:val="TableText"/>
              <w:jc w:val="left"/>
              <w:rPr>
                <w:del w:id="1615" w:author="Felicia Williams" w:date="2024-07-12T00:23:00Z"/>
                <w:rFonts w:eastAsia="Arial"/>
                <w:color w:val="000000"/>
              </w:rPr>
            </w:pPr>
          </w:p>
          <w:p w14:paraId="7C8F1330" w14:textId="23BDC5D3" w:rsidR="004C61F8" w:rsidRPr="001B1050" w:rsidDel="0024199A" w:rsidRDefault="004C61F8" w:rsidP="00116286">
            <w:pPr>
              <w:pStyle w:val="TableText"/>
              <w:numPr>
                <w:ilvl w:val="0"/>
                <w:numId w:val="37"/>
              </w:numPr>
              <w:jc w:val="left"/>
              <w:rPr>
                <w:del w:id="1616" w:author="Felicia Williams" w:date="2024-07-12T00:23:00Z"/>
                <w:rFonts w:eastAsia="Arial"/>
                <w:color w:val="000000"/>
              </w:rPr>
            </w:pPr>
            <w:del w:id="1617" w:author="Felicia Williams" w:date="2024-07-12T00:23:00Z">
              <w:r w:rsidRPr="001B1050" w:rsidDel="0024199A">
                <w:rPr>
                  <w:rFonts w:eastAsia="Arial"/>
                  <w:color w:val="000000"/>
                </w:rPr>
                <w:delText>Limited African American students in classes</w:delText>
              </w:r>
            </w:del>
          </w:p>
          <w:p w14:paraId="17E00756" w14:textId="425AF99B" w:rsidR="004C61F8" w:rsidRPr="001B1050" w:rsidDel="0024199A" w:rsidRDefault="004C61F8" w:rsidP="00B22AAF">
            <w:pPr>
              <w:pStyle w:val="TableText"/>
              <w:jc w:val="left"/>
              <w:rPr>
                <w:del w:id="1618" w:author="Felicia Williams" w:date="2024-07-12T00:23:00Z"/>
              </w:rPr>
            </w:pPr>
          </w:p>
          <w:p w14:paraId="08861B21" w14:textId="372693DD" w:rsidR="004C61F8" w:rsidRPr="001B1050" w:rsidDel="0024199A" w:rsidRDefault="004C61F8" w:rsidP="00B22AAF">
            <w:pPr>
              <w:pStyle w:val="TableText"/>
              <w:jc w:val="left"/>
              <w:rPr>
                <w:del w:id="1619" w:author="Felicia Williams" w:date="2024-07-12T00:23:00Z"/>
                <w:rFonts w:eastAsia="Arial"/>
                <w:color w:val="000000"/>
              </w:rPr>
            </w:pPr>
          </w:p>
          <w:p w14:paraId="1BCB6CE6" w14:textId="275AA30C" w:rsidR="004C61F8" w:rsidRPr="001B1050" w:rsidDel="0024199A" w:rsidRDefault="004C61F8" w:rsidP="00116286">
            <w:pPr>
              <w:pStyle w:val="TableText"/>
              <w:numPr>
                <w:ilvl w:val="0"/>
                <w:numId w:val="37"/>
              </w:numPr>
              <w:jc w:val="left"/>
              <w:rPr>
                <w:del w:id="1620" w:author="Felicia Williams" w:date="2024-07-12T00:23:00Z"/>
              </w:rPr>
            </w:pPr>
            <w:del w:id="1621" w:author="Felicia Williams" w:date="2024-07-12T00:23:00Z">
              <w:r w:rsidRPr="001B1050" w:rsidDel="0024199A">
                <w:rPr>
                  <w:rFonts w:eastAsia="Arial"/>
                  <w:color w:val="000000"/>
                </w:rPr>
                <w:delText>Only A</w:delText>
              </w:r>
              <w:r w:rsidR="00553307" w:rsidRPr="001B1050" w:rsidDel="0024199A">
                <w:rPr>
                  <w:rFonts w:eastAsia="Arial"/>
                  <w:color w:val="000000"/>
                </w:rPr>
                <w:delText xml:space="preserve">frican </w:delText>
              </w:r>
              <w:r w:rsidRPr="001B1050" w:rsidDel="0024199A">
                <w:rPr>
                  <w:rFonts w:eastAsia="Arial"/>
                  <w:color w:val="000000"/>
                </w:rPr>
                <w:delText>A</w:delText>
              </w:r>
              <w:r w:rsidR="00553307" w:rsidRPr="001B1050" w:rsidDel="0024199A">
                <w:rPr>
                  <w:rFonts w:eastAsia="Arial"/>
                  <w:color w:val="000000"/>
                </w:rPr>
                <w:delText>merican</w:delText>
              </w:r>
              <w:r w:rsidRPr="001B1050" w:rsidDel="0024199A">
                <w:rPr>
                  <w:rFonts w:eastAsia="Arial"/>
                  <w:color w:val="000000"/>
                </w:rPr>
                <w:delText xml:space="preserve"> student in class</w:delText>
              </w:r>
            </w:del>
          </w:p>
          <w:p w14:paraId="661D77F6" w14:textId="5B2DBF87" w:rsidR="004C61F8" w:rsidRPr="001B1050" w:rsidDel="0024199A" w:rsidRDefault="004C61F8" w:rsidP="00B22AAF">
            <w:pPr>
              <w:pStyle w:val="TableText"/>
              <w:jc w:val="left"/>
              <w:rPr>
                <w:del w:id="1622" w:author="Felicia Williams" w:date="2024-07-12T00:23:00Z"/>
              </w:rPr>
            </w:pPr>
          </w:p>
          <w:p w14:paraId="1390125A" w14:textId="3C471437" w:rsidR="004C61F8" w:rsidRPr="001B1050" w:rsidDel="0024199A" w:rsidRDefault="004C61F8" w:rsidP="00116286">
            <w:pPr>
              <w:pStyle w:val="TableText"/>
              <w:numPr>
                <w:ilvl w:val="0"/>
                <w:numId w:val="37"/>
              </w:numPr>
              <w:jc w:val="left"/>
              <w:rPr>
                <w:del w:id="1623" w:author="Felicia Williams" w:date="2024-07-12T00:23:00Z"/>
              </w:rPr>
            </w:pPr>
            <w:del w:id="1624" w:author="Felicia Williams" w:date="2024-07-12T00:23:00Z">
              <w:r w:rsidRPr="001B1050" w:rsidDel="0024199A">
                <w:rPr>
                  <w:rFonts w:eastAsia="Arial"/>
                  <w:color w:val="000000"/>
                </w:rPr>
                <w:delText>Poor recruitment from nonblack at PWI</w:delText>
              </w:r>
            </w:del>
          </w:p>
          <w:p w14:paraId="191CD573" w14:textId="0DDF554E" w:rsidR="004C61F8" w:rsidRPr="001B1050" w:rsidDel="0024199A" w:rsidRDefault="004C61F8" w:rsidP="00B22AAF">
            <w:pPr>
              <w:pStyle w:val="TableText"/>
              <w:jc w:val="left"/>
              <w:rPr>
                <w:del w:id="1625" w:author="Felicia Williams" w:date="2024-07-12T00:23:00Z"/>
              </w:rPr>
            </w:pPr>
          </w:p>
          <w:p w14:paraId="02354C96" w14:textId="4BD84436" w:rsidR="004C61F8" w:rsidRPr="001B1050" w:rsidDel="0024199A" w:rsidRDefault="004C61F8" w:rsidP="00B22AAF">
            <w:pPr>
              <w:pStyle w:val="TableText"/>
              <w:jc w:val="left"/>
              <w:rPr>
                <w:del w:id="1626" w:author="Felicia Williams" w:date="2024-07-12T00:23:00Z"/>
                <w:rFonts w:eastAsia="Arial"/>
                <w:color w:val="000000"/>
              </w:rPr>
            </w:pPr>
          </w:p>
          <w:p w14:paraId="51C7C59F" w14:textId="76B7379E" w:rsidR="004C61F8" w:rsidRPr="001B1050" w:rsidDel="0024199A" w:rsidRDefault="004C61F8" w:rsidP="00116286">
            <w:pPr>
              <w:pStyle w:val="TableText"/>
              <w:numPr>
                <w:ilvl w:val="0"/>
                <w:numId w:val="37"/>
              </w:numPr>
              <w:jc w:val="left"/>
              <w:rPr>
                <w:del w:id="1627" w:author="Felicia Williams" w:date="2024-07-12T00:23:00Z"/>
              </w:rPr>
            </w:pPr>
            <w:del w:id="1628" w:author="Felicia Williams" w:date="2024-07-12T00:23:00Z">
              <w:r w:rsidRPr="001B1050" w:rsidDel="0024199A">
                <w:rPr>
                  <w:rFonts w:eastAsia="Arial"/>
                  <w:color w:val="000000"/>
                </w:rPr>
                <w:lastRenderedPageBreak/>
                <w:delText>Alumni mentoring A</w:delText>
              </w:r>
              <w:r w:rsidR="00553307" w:rsidRPr="001B1050" w:rsidDel="0024199A">
                <w:rPr>
                  <w:rFonts w:eastAsia="Arial"/>
                  <w:color w:val="000000"/>
                </w:rPr>
                <w:delText xml:space="preserve">frican </w:delText>
              </w:r>
              <w:r w:rsidRPr="001B1050" w:rsidDel="0024199A">
                <w:rPr>
                  <w:rFonts w:eastAsia="Arial"/>
                  <w:color w:val="000000"/>
                </w:rPr>
                <w:delText>A</w:delText>
              </w:r>
              <w:r w:rsidR="00553307" w:rsidRPr="001B1050" w:rsidDel="0024199A">
                <w:rPr>
                  <w:rFonts w:eastAsia="Arial"/>
                  <w:color w:val="000000"/>
                </w:rPr>
                <w:delText>merican</w:delText>
              </w:r>
              <w:r w:rsidRPr="001B1050" w:rsidDel="0024199A">
                <w:rPr>
                  <w:rFonts w:eastAsia="Arial"/>
                  <w:color w:val="000000"/>
                </w:rPr>
                <w:delText xml:space="preserve"> students at PWI</w:delText>
              </w:r>
            </w:del>
          </w:p>
          <w:p w14:paraId="77F54844" w14:textId="6DDD9784" w:rsidR="004C61F8" w:rsidRPr="001B1050" w:rsidDel="0024199A" w:rsidRDefault="004C61F8" w:rsidP="00B22AAF">
            <w:pPr>
              <w:pStyle w:val="TableText"/>
              <w:jc w:val="left"/>
              <w:rPr>
                <w:del w:id="1629" w:author="Felicia Williams" w:date="2024-07-12T00:23:00Z"/>
              </w:rPr>
            </w:pPr>
          </w:p>
          <w:p w14:paraId="17E251F1" w14:textId="548A30A9" w:rsidR="004C61F8" w:rsidRPr="001B1050" w:rsidDel="0024199A" w:rsidRDefault="004C61F8" w:rsidP="00116286">
            <w:pPr>
              <w:pStyle w:val="TableText"/>
              <w:numPr>
                <w:ilvl w:val="0"/>
                <w:numId w:val="37"/>
              </w:numPr>
              <w:jc w:val="left"/>
              <w:rPr>
                <w:del w:id="1630" w:author="Felicia Williams" w:date="2024-07-12T00:23:00Z"/>
              </w:rPr>
            </w:pPr>
            <w:del w:id="1631" w:author="Felicia Williams" w:date="2024-07-12T00:23:00Z">
              <w:r w:rsidRPr="001B1050" w:rsidDel="0024199A">
                <w:rPr>
                  <w:rFonts w:eastAsia="Arial"/>
                  <w:color w:val="000000"/>
                </w:rPr>
                <w:delText>Importance of having African American Faculty at PWI</w:delText>
              </w:r>
            </w:del>
          </w:p>
          <w:p w14:paraId="606E3A21" w14:textId="5479B223" w:rsidR="004C61F8" w:rsidRPr="001B1050" w:rsidDel="0024199A" w:rsidRDefault="004C61F8" w:rsidP="00B22AAF">
            <w:pPr>
              <w:pStyle w:val="TableText"/>
              <w:jc w:val="left"/>
              <w:rPr>
                <w:del w:id="1632" w:author="Felicia Williams" w:date="2024-07-12T00:23:00Z"/>
              </w:rPr>
            </w:pPr>
          </w:p>
          <w:p w14:paraId="7FB8EAF0" w14:textId="24AB88A2" w:rsidR="004C61F8" w:rsidRPr="001B1050" w:rsidDel="0024199A" w:rsidRDefault="004C61F8" w:rsidP="00116286">
            <w:pPr>
              <w:pStyle w:val="TableText"/>
              <w:numPr>
                <w:ilvl w:val="0"/>
                <w:numId w:val="37"/>
              </w:numPr>
              <w:jc w:val="left"/>
              <w:rPr>
                <w:del w:id="1633" w:author="Felicia Williams" w:date="2024-07-12T00:23:00Z"/>
                <w:rFonts w:eastAsia="Arial"/>
                <w:color w:val="000000"/>
              </w:rPr>
            </w:pPr>
            <w:del w:id="1634" w:author="Felicia Williams" w:date="2024-07-12T00:23:00Z">
              <w:r w:rsidRPr="001B1050" w:rsidDel="0024199A">
                <w:rPr>
                  <w:rFonts w:eastAsia="Arial"/>
                  <w:color w:val="000000"/>
                </w:rPr>
                <w:delText xml:space="preserve">No </w:delText>
              </w:r>
              <w:r w:rsidR="00E06E79" w:rsidRPr="001B1050" w:rsidDel="0024199A">
                <w:rPr>
                  <w:rFonts w:eastAsia="Arial"/>
                  <w:color w:val="000000"/>
                </w:rPr>
                <w:delText>peer connection at PWI outside of research area</w:delText>
              </w:r>
              <w:r w:rsidRPr="001B1050" w:rsidDel="0024199A">
                <w:rPr>
                  <w:rFonts w:eastAsia="Arial"/>
                  <w:color w:val="000000"/>
                </w:rPr>
                <w:delText>.</w:delText>
              </w:r>
            </w:del>
          </w:p>
          <w:p w14:paraId="7419E90D" w14:textId="63A58073" w:rsidR="004C61F8" w:rsidRPr="001B1050" w:rsidDel="0024199A" w:rsidRDefault="004C61F8" w:rsidP="00B22AAF">
            <w:pPr>
              <w:pStyle w:val="TableText"/>
              <w:jc w:val="left"/>
              <w:rPr>
                <w:del w:id="1635" w:author="Felicia Williams" w:date="2024-07-12T00:23:00Z"/>
                <w:rFonts w:eastAsia="Arial"/>
                <w:color w:val="000000"/>
              </w:rPr>
            </w:pPr>
          </w:p>
          <w:p w14:paraId="210E9F45" w14:textId="199E95F8" w:rsidR="004C61F8" w:rsidRPr="001B1050" w:rsidDel="0024199A" w:rsidRDefault="004C61F8" w:rsidP="00116286">
            <w:pPr>
              <w:pStyle w:val="TableText"/>
              <w:numPr>
                <w:ilvl w:val="0"/>
                <w:numId w:val="37"/>
              </w:numPr>
              <w:jc w:val="left"/>
              <w:rPr>
                <w:del w:id="1636" w:author="Felicia Williams" w:date="2024-07-12T00:23:00Z"/>
              </w:rPr>
            </w:pPr>
            <w:del w:id="1637" w:author="Felicia Williams" w:date="2024-07-12T00:23:00Z">
              <w:r w:rsidRPr="001B1050" w:rsidDel="0024199A">
                <w:rPr>
                  <w:rFonts w:eastAsia="Arial"/>
                  <w:color w:val="000000"/>
                </w:rPr>
                <w:delText xml:space="preserve">Negative experience with African American </w:delText>
              </w:r>
              <w:r w:rsidR="00A54B66" w:rsidRPr="001B1050" w:rsidDel="0024199A">
                <w:rPr>
                  <w:rFonts w:eastAsia="Arial"/>
                  <w:color w:val="000000"/>
                </w:rPr>
                <w:delText>students</w:delText>
              </w:r>
            </w:del>
          </w:p>
          <w:p w14:paraId="4900E42C" w14:textId="73EC1CD6" w:rsidR="004C61F8" w:rsidRPr="001B1050" w:rsidDel="0024199A" w:rsidRDefault="004C61F8" w:rsidP="00B22AAF">
            <w:pPr>
              <w:pStyle w:val="TableText"/>
              <w:jc w:val="left"/>
              <w:rPr>
                <w:del w:id="1638" w:author="Felicia Williams" w:date="2024-07-12T00:23:00Z"/>
              </w:rPr>
            </w:pPr>
          </w:p>
          <w:p w14:paraId="423E381D" w14:textId="441B4477" w:rsidR="004C61F8" w:rsidRPr="001B1050" w:rsidDel="0024199A" w:rsidRDefault="004C61F8" w:rsidP="00B22AAF">
            <w:pPr>
              <w:pStyle w:val="TableText"/>
              <w:jc w:val="left"/>
              <w:rPr>
                <w:del w:id="1639" w:author="Felicia Williams" w:date="2024-07-12T00:23:00Z"/>
                <w:rFonts w:eastAsia="Arial"/>
                <w:color w:val="000000"/>
              </w:rPr>
            </w:pPr>
          </w:p>
          <w:p w14:paraId="67FB78FD" w14:textId="651E537C" w:rsidR="004C61F8" w:rsidRPr="001B1050" w:rsidDel="0024199A" w:rsidRDefault="004C61F8" w:rsidP="00B22AAF">
            <w:pPr>
              <w:pStyle w:val="TableText"/>
              <w:jc w:val="left"/>
              <w:rPr>
                <w:del w:id="1640" w:author="Felicia Williams" w:date="2024-07-12T00:23:00Z"/>
                <w:rFonts w:eastAsia="Arial"/>
                <w:color w:val="000000"/>
              </w:rPr>
            </w:pPr>
          </w:p>
          <w:p w14:paraId="355D748D" w14:textId="209071A5" w:rsidR="004C61F8" w:rsidRPr="001B1050" w:rsidDel="0024199A" w:rsidRDefault="004C61F8" w:rsidP="00116286">
            <w:pPr>
              <w:pStyle w:val="TableText"/>
              <w:numPr>
                <w:ilvl w:val="0"/>
                <w:numId w:val="37"/>
              </w:numPr>
              <w:jc w:val="left"/>
              <w:rPr>
                <w:del w:id="1641" w:author="Felicia Williams" w:date="2024-07-12T00:23:00Z"/>
                <w:rFonts w:eastAsia="Arial"/>
                <w:color w:val="000000"/>
              </w:rPr>
            </w:pPr>
            <w:del w:id="1642" w:author="Felicia Williams" w:date="2024-07-12T00:23:00Z">
              <w:r w:rsidRPr="001B1050" w:rsidDel="0024199A">
                <w:rPr>
                  <w:rFonts w:eastAsia="Arial"/>
                  <w:color w:val="000000"/>
                </w:rPr>
                <w:delText>Recruitment f</w:delText>
              </w:r>
              <w:r w:rsidR="009B5288" w:rsidRPr="001B1050" w:rsidDel="0024199A">
                <w:rPr>
                  <w:rFonts w:eastAsia="Arial"/>
                  <w:color w:val="000000"/>
                </w:rPr>
                <w:delText>or</w:delText>
              </w:r>
              <w:r w:rsidRPr="001B1050" w:rsidDel="0024199A">
                <w:rPr>
                  <w:rFonts w:eastAsia="Arial"/>
                  <w:color w:val="000000"/>
                </w:rPr>
                <w:delText xml:space="preserve"> PWI outside of research area</w:delText>
              </w:r>
            </w:del>
          </w:p>
          <w:p w14:paraId="5D4D1B9D" w14:textId="60648821" w:rsidR="004C61F8" w:rsidRPr="001B1050" w:rsidDel="0024199A" w:rsidRDefault="004C61F8" w:rsidP="00B22AAF">
            <w:pPr>
              <w:pStyle w:val="TableText"/>
              <w:jc w:val="left"/>
              <w:rPr>
                <w:del w:id="1643" w:author="Felicia Williams" w:date="2024-07-12T00:23:00Z"/>
                <w:rFonts w:eastAsia="Arial"/>
                <w:color w:val="000000"/>
              </w:rPr>
            </w:pPr>
          </w:p>
          <w:p w14:paraId="7229406E" w14:textId="0BC734E1" w:rsidR="004C61F8" w:rsidRPr="001B1050" w:rsidDel="0024199A" w:rsidRDefault="004C61F8" w:rsidP="00B22AAF">
            <w:pPr>
              <w:pStyle w:val="TableText"/>
              <w:jc w:val="left"/>
              <w:rPr>
                <w:del w:id="1644" w:author="Felicia Williams" w:date="2024-07-12T00:23:00Z"/>
                <w:rFonts w:eastAsia="Arial"/>
                <w:color w:val="000000"/>
              </w:rPr>
            </w:pPr>
          </w:p>
          <w:p w14:paraId="3399B978" w14:textId="74445BE0" w:rsidR="004C61F8" w:rsidRPr="001B1050" w:rsidDel="0024199A" w:rsidRDefault="004C61F8" w:rsidP="00B22AAF">
            <w:pPr>
              <w:pStyle w:val="TableText"/>
              <w:jc w:val="left"/>
              <w:rPr>
                <w:del w:id="1645" w:author="Felicia Williams" w:date="2024-07-12T00:23:00Z"/>
                <w:rFonts w:eastAsia="Arial"/>
                <w:color w:val="000000"/>
              </w:rPr>
            </w:pPr>
          </w:p>
          <w:p w14:paraId="2B6CEDA9" w14:textId="7D858CCB" w:rsidR="004C61F8" w:rsidRPr="001B1050" w:rsidDel="0024199A" w:rsidRDefault="004C61F8" w:rsidP="00B22AAF">
            <w:pPr>
              <w:pStyle w:val="TableText"/>
              <w:jc w:val="left"/>
              <w:rPr>
                <w:del w:id="1646" w:author="Felicia Williams" w:date="2024-07-12T00:23:00Z"/>
                <w:rFonts w:eastAsia="Arial"/>
                <w:color w:val="000000"/>
              </w:rPr>
            </w:pPr>
          </w:p>
          <w:p w14:paraId="0CE647A9" w14:textId="077741A9" w:rsidR="004C61F8" w:rsidRPr="001B1050" w:rsidDel="0024199A" w:rsidRDefault="004C61F8" w:rsidP="00B22AAF">
            <w:pPr>
              <w:pStyle w:val="TableText"/>
              <w:jc w:val="left"/>
              <w:rPr>
                <w:del w:id="1647" w:author="Felicia Williams" w:date="2024-07-12T00:23:00Z"/>
                <w:rFonts w:eastAsia="Arial"/>
                <w:color w:val="000000"/>
              </w:rPr>
            </w:pPr>
          </w:p>
          <w:p w14:paraId="7957DB02" w14:textId="051E91E4" w:rsidR="004C61F8" w:rsidRPr="001B1050" w:rsidDel="0024199A" w:rsidRDefault="004C61F8" w:rsidP="00B22AAF">
            <w:pPr>
              <w:pStyle w:val="TableText"/>
              <w:jc w:val="left"/>
              <w:rPr>
                <w:del w:id="1648" w:author="Felicia Williams" w:date="2024-07-12T00:23:00Z"/>
                <w:rFonts w:eastAsia="Arial"/>
                <w:color w:val="000000"/>
              </w:rPr>
            </w:pPr>
          </w:p>
          <w:p w14:paraId="3A79D9E8" w14:textId="4D0E764B" w:rsidR="004C61F8" w:rsidRPr="001B1050" w:rsidDel="0024199A" w:rsidRDefault="004C61F8" w:rsidP="00116286">
            <w:pPr>
              <w:pStyle w:val="TableText"/>
              <w:numPr>
                <w:ilvl w:val="0"/>
                <w:numId w:val="37"/>
              </w:numPr>
              <w:jc w:val="left"/>
              <w:rPr>
                <w:del w:id="1649" w:author="Felicia Williams" w:date="2024-07-12T00:23:00Z"/>
                <w:rFonts w:eastAsia="Arial"/>
                <w:color w:val="000000"/>
              </w:rPr>
            </w:pPr>
            <w:del w:id="1650" w:author="Felicia Williams" w:date="2024-07-12T00:23:00Z">
              <w:r w:rsidRPr="001B1050" w:rsidDel="0024199A">
                <w:rPr>
                  <w:rFonts w:eastAsia="Arial"/>
                  <w:color w:val="000000"/>
                </w:rPr>
                <w:delText xml:space="preserve">Leadership </w:delText>
              </w:r>
              <w:r w:rsidR="00E06E79" w:rsidRPr="001B1050" w:rsidDel="0024199A">
                <w:rPr>
                  <w:rFonts w:eastAsia="Arial"/>
                  <w:color w:val="000000"/>
                </w:rPr>
                <w:delText>Opportunities</w:delText>
              </w:r>
            </w:del>
          </w:p>
          <w:p w14:paraId="6FA96E9F" w14:textId="3EDCF3A9" w:rsidR="004C61F8" w:rsidRPr="001B1050" w:rsidDel="0024199A" w:rsidRDefault="004C61F8" w:rsidP="00B22AAF">
            <w:pPr>
              <w:pStyle w:val="TableText"/>
              <w:jc w:val="left"/>
              <w:rPr>
                <w:del w:id="1651" w:author="Felicia Williams" w:date="2024-07-12T00:23:00Z"/>
                <w:rFonts w:eastAsia="Arial"/>
                <w:color w:val="000000"/>
              </w:rPr>
            </w:pPr>
          </w:p>
          <w:p w14:paraId="5205C5B1" w14:textId="3D7C811F" w:rsidR="004C61F8" w:rsidRPr="001B1050" w:rsidDel="0024199A" w:rsidRDefault="004C61F8" w:rsidP="00B22AAF">
            <w:pPr>
              <w:pStyle w:val="TableText"/>
              <w:jc w:val="left"/>
              <w:rPr>
                <w:del w:id="1652" w:author="Felicia Williams" w:date="2024-07-12T00:23:00Z"/>
                <w:rFonts w:eastAsia="Arial"/>
                <w:color w:val="000000"/>
              </w:rPr>
            </w:pPr>
          </w:p>
          <w:p w14:paraId="427E01ED" w14:textId="6C725D39" w:rsidR="004C61F8" w:rsidRPr="001B1050" w:rsidDel="0024199A" w:rsidRDefault="004C61F8" w:rsidP="00B22AAF">
            <w:pPr>
              <w:pStyle w:val="TableText"/>
              <w:jc w:val="left"/>
              <w:rPr>
                <w:del w:id="1653" w:author="Felicia Williams" w:date="2024-07-12T00:23:00Z"/>
                <w:rFonts w:eastAsia="Arial"/>
                <w:color w:val="000000"/>
              </w:rPr>
            </w:pPr>
          </w:p>
          <w:p w14:paraId="771CA6C7" w14:textId="192443BA" w:rsidR="004C61F8" w:rsidRPr="001B1050" w:rsidDel="0024199A" w:rsidRDefault="004C61F8" w:rsidP="00116286">
            <w:pPr>
              <w:pStyle w:val="TableText"/>
              <w:numPr>
                <w:ilvl w:val="0"/>
                <w:numId w:val="37"/>
              </w:numPr>
              <w:jc w:val="left"/>
              <w:rPr>
                <w:del w:id="1654" w:author="Felicia Williams" w:date="2024-07-12T00:23:00Z"/>
                <w:rFonts w:eastAsia="Arial"/>
                <w:color w:val="000000"/>
              </w:rPr>
            </w:pPr>
            <w:del w:id="1655" w:author="Felicia Williams" w:date="2024-07-12T00:23:00Z">
              <w:r w:rsidRPr="001B1050" w:rsidDel="0024199A">
                <w:rPr>
                  <w:rFonts w:eastAsia="Arial"/>
                  <w:color w:val="000000"/>
                </w:rPr>
                <w:delText>Opportunity to attend another PWI</w:delText>
              </w:r>
            </w:del>
          </w:p>
          <w:p w14:paraId="21371DA6" w14:textId="1F46EB19" w:rsidR="004C61F8" w:rsidRPr="001B1050" w:rsidDel="0024199A" w:rsidRDefault="004C61F8" w:rsidP="00B22AAF">
            <w:pPr>
              <w:pStyle w:val="TableText"/>
              <w:jc w:val="left"/>
              <w:rPr>
                <w:del w:id="1656" w:author="Felicia Williams" w:date="2024-07-12T00:23:00Z"/>
                <w:rFonts w:eastAsia="Arial"/>
                <w:color w:val="000000"/>
              </w:rPr>
            </w:pPr>
          </w:p>
          <w:p w14:paraId="5A793ECC" w14:textId="7EB5DE38" w:rsidR="004C61F8" w:rsidRPr="001B1050" w:rsidDel="0024199A" w:rsidRDefault="004C61F8" w:rsidP="00B22AAF">
            <w:pPr>
              <w:pStyle w:val="TableText"/>
              <w:jc w:val="left"/>
              <w:rPr>
                <w:del w:id="1657" w:author="Felicia Williams" w:date="2024-07-12T00:23:00Z"/>
                <w:rFonts w:eastAsia="Arial"/>
                <w:color w:val="000000"/>
              </w:rPr>
            </w:pPr>
          </w:p>
          <w:p w14:paraId="786AFB9C" w14:textId="221AF6C4" w:rsidR="004C61F8" w:rsidRPr="001B1050" w:rsidDel="0024199A" w:rsidRDefault="004C61F8" w:rsidP="00B22AAF">
            <w:pPr>
              <w:pStyle w:val="TableText"/>
              <w:jc w:val="left"/>
              <w:rPr>
                <w:del w:id="1658" w:author="Felicia Williams" w:date="2024-07-12T00:23:00Z"/>
                <w:rFonts w:eastAsia="Arial"/>
                <w:color w:val="000000"/>
              </w:rPr>
            </w:pPr>
          </w:p>
          <w:p w14:paraId="3B439844" w14:textId="75B2DD87" w:rsidR="004C61F8" w:rsidRPr="001B1050" w:rsidDel="0024199A" w:rsidRDefault="004C61F8" w:rsidP="00116286">
            <w:pPr>
              <w:pStyle w:val="TableText"/>
              <w:numPr>
                <w:ilvl w:val="0"/>
                <w:numId w:val="37"/>
              </w:numPr>
              <w:jc w:val="left"/>
              <w:rPr>
                <w:del w:id="1659" w:author="Felicia Williams" w:date="2024-07-12T00:23:00Z"/>
                <w:rFonts w:eastAsia="Arial"/>
                <w:color w:val="000000"/>
              </w:rPr>
            </w:pPr>
            <w:del w:id="1660" w:author="Felicia Williams" w:date="2024-07-12T00:23:00Z">
              <w:r w:rsidRPr="001B1050" w:rsidDel="0024199A">
                <w:rPr>
                  <w:rFonts w:eastAsia="Arial"/>
                  <w:color w:val="000000"/>
                </w:rPr>
                <w:delText>High expectations</w:delText>
              </w:r>
            </w:del>
          </w:p>
          <w:p w14:paraId="2B3547A4" w14:textId="69E984D8" w:rsidR="004C61F8" w:rsidRPr="001B1050" w:rsidDel="0024199A" w:rsidRDefault="004C61F8" w:rsidP="00B22AAF">
            <w:pPr>
              <w:pStyle w:val="TableText"/>
              <w:jc w:val="left"/>
              <w:rPr>
                <w:del w:id="1661" w:author="Felicia Williams" w:date="2024-07-12T00:23:00Z"/>
                <w:rFonts w:eastAsia="Arial"/>
                <w:color w:val="000000"/>
              </w:rPr>
            </w:pPr>
          </w:p>
          <w:p w14:paraId="360A1760" w14:textId="3E9A3599" w:rsidR="004C61F8" w:rsidRPr="001B1050" w:rsidDel="0024199A" w:rsidRDefault="004C61F8" w:rsidP="00B22AAF">
            <w:pPr>
              <w:pStyle w:val="TableText"/>
              <w:jc w:val="left"/>
              <w:rPr>
                <w:del w:id="1662" w:author="Felicia Williams" w:date="2024-07-12T00:23:00Z"/>
              </w:rPr>
            </w:pPr>
          </w:p>
          <w:p w14:paraId="3C2F8B94" w14:textId="53A3F458" w:rsidR="004C61F8" w:rsidRPr="001B1050" w:rsidDel="0024199A" w:rsidRDefault="004C61F8" w:rsidP="00116286">
            <w:pPr>
              <w:pStyle w:val="TableText"/>
              <w:numPr>
                <w:ilvl w:val="0"/>
                <w:numId w:val="37"/>
              </w:numPr>
              <w:jc w:val="left"/>
              <w:rPr>
                <w:del w:id="1663" w:author="Felicia Williams" w:date="2024-07-12T00:23:00Z"/>
                <w:rFonts w:eastAsia="Arial"/>
                <w:color w:val="000000"/>
              </w:rPr>
            </w:pPr>
            <w:del w:id="1664" w:author="Felicia Williams" w:date="2024-07-12T00:23:00Z">
              <w:r w:rsidRPr="001B1050" w:rsidDel="0024199A">
                <w:rPr>
                  <w:rFonts w:eastAsia="Arial"/>
                  <w:color w:val="000000"/>
                </w:rPr>
                <w:delText>Taking risk to attend PWI</w:delText>
              </w:r>
            </w:del>
          </w:p>
          <w:p w14:paraId="070A6E1B" w14:textId="53E1AA49" w:rsidR="004C61F8" w:rsidRPr="001B1050" w:rsidDel="0024199A" w:rsidRDefault="004C61F8" w:rsidP="00B22AAF">
            <w:pPr>
              <w:pStyle w:val="TableText"/>
              <w:jc w:val="left"/>
              <w:rPr>
                <w:del w:id="1665" w:author="Felicia Williams" w:date="2024-07-12T00:23:00Z"/>
                <w:rFonts w:eastAsia="Arial"/>
                <w:color w:val="000000"/>
              </w:rPr>
            </w:pPr>
          </w:p>
          <w:p w14:paraId="362EC445" w14:textId="134E95F4" w:rsidR="004C61F8" w:rsidRPr="001B1050" w:rsidDel="0024199A" w:rsidRDefault="004C61F8" w:rsidP="00B22AAF">
            <w:pPr>
              <w:pStyle w:val="TableText"/>
              <w:jc w:val="left"/>
              <w:rPr>
                <w:del w:id="1666" w:author="Felicia Williams" w:date="2024-07-12T00:23:00Z"/>
                <w:rFonts w:eastAsia="Arial"/>
                <w:color w:val="000000"/>
              </w:rPr>
            </w:pPr>
          </w:p>
          <w:p w14:paraId="3B2C6954" w14:textId="48DB668A" w:rsidR="004C61F8" w:rsidRPr="001B1050" w:rsidDel="0024199A" w:rsidRDefault="004C61F8" w:rsidP="00B22AAF">
            <w:pPr>
              <w:pStyle w:val="TableText"/>
              <w:jc w:val="left"/>
              <w:rPr>
                <w:del w:id="1667" w:author="Felicia Williams" w:date="2024-07-12T00:23:00Z"/>
                <w:rFonts w:eastAsia="Arial"/>
                <w:color w:val="000000"/>
              </w:rPr>
            </w:pPr>
          </w:p>
          <w:p w14:paraId="31D18253" w14:textId="23F99F1D" w:rsidR="004C61F8" w:rsidRPr="001B1050" w:rsidDel="0024199A" w:rsidRDefault="004C61F8" w:rsidP="00B22AAF">
            <w:pPr>
              <w:pStyle w:val="TableText"/>
              <w:jc w:val="left"/>
              <w:rPr>
                <w:del w:id="1668" w:author="Felicia Williams" w:date="2024-07-12T00:23:00Z"/>
                <w:rFonts w:eastAsia="Arial"/>
                <w:color w:val="000000"/>
              </w:rPr>
            </w:pPr>
          </w:p>
          <w:p w14:paraId="4D817694" w14:textId="27D9990A" w:rsidR="004C61F8" w:rsidRPr="001B1050" w:rsidDel="0024199A" w:rsidRDefault="004C61F8" w:rsidP="00116286">
            <w:pPr>
              <w:pStyle w:val="TableText"/>
              <w:numPr>
                <w:ilvl w:val="0"/>
                <w:numId w:val="37"/>
              </w:numPr>
              <w:jc w:val="left"/>
              <w:rPr>
                <w:del w:id="1669" w:author="Felicia Williams" w:date="2024-07-12T00:23:00Z"/>
                <w:rFonts w:eastAsia="Arial"/>
                <w:color w:val="000000"/>
              </w:rPr>
            </w:pPr>
            <w:del w:id="1670" w:author="Felicia Williams" w:date="2024-07-12T00:23:00Z">
              <w:r w:rsidRPr="001B1050" w:rsidDel="0024199A">
                <w:rPr>
                  <w:rFonts w:eastAsia="Arial"/>
                  <w:color w:val="000000"/>
                </w:rPr>
                <w:delText>Positive Peer influence</w:delText>
              </w:r>
            </w:del>
          </w:p>
          <w:p w14:paraId="7AAEF017" w14:textId="61D0EA33" w:rsidR="004C61F8" w:rsidRPr="001B1050" w:rsidDel="0024199A" w:rsidRDefault="004C61F8" w:rsidP="00B22AAF">
            <w:pPr>
              <w:pStyle w:val="TableText"/>
              <w:jc w:val="left"/>
              <w:rPr>
                <w:del w:id="1671" w:author="Felicia Williams" w:date="2024-07-12T00:23:00Z"/>
                <w:rFonts w:eastAsia="Arial"/>
                <w:color w:val="000000"/>
              </w:rPr>
            </w:pPr>
          </w:p>
          <w:p w14:paraId="243DAAE0" w14:textId="26B59101" w:rsidR="004C61F8" w:rsidRPr="001B1050" w:rsidDel="0024199A" w:rsidRDefault="004C61F8" w:rsidP="00B22AAF">
            <w:pPr>
              <w:pStyle w:val="TableText"/>
              <w:jc w:val="left"/>
              <w:rPr>
                <w:del w:id="1672" w:author="Felicia Williams" w:date="2024-07-12T00:23:00Z"/>
              </w:rPr>
            </w:pPr>
          </w:p>
          <w:p w14:paraId="6CD12B6A" w14:textId="75A9BA73" w:rsidR="004C61F8" w:rsidRPr="001B1050" w:rsidDel="0024199A" w:rsidRDefault="004C61F8" w:rsidP="00116286">
            <w:pPr>
              <w:pStyle w:val="TableText"/>
              <w:numPr>
                <w:ilvl w:val="0"/>
                <w:numId w:val="37"/>
              </w:numPr>
              <w:jc w:val="left"/>
              <w:rPr>
                <w:del w:id="1673" w:author="Felicia Williams" w:date="2024-07-12T00:23:00Z"/>
                <w:rFonts w:eastAsia="Arial"/>
                <w:color w:val="000000"/>
              </w:rPr>
            </w:pPr>
            <w:del w:id="1674" w:author="Felicia Williams" w:date="2024-07-12T00:23:00Z">
              <w:r w:rsidRPr="001B1050" w:rsidDel="0024199A">
                <w:rPr>
                  <w:rFonts w:eastAsia="Arial"/>
                  <w:color w:val="000000"/>
                </w:rPr>
                <w:delText>Non-African American faculty saw potential for success at PWI.</w:delText>
              </w:r>
            </w:del>
          </w:p>
          <w:p w14:paraId="2F7B6BC2" w14:textId="0B62B183" w:rsidR="004C61F8" w:rsidRPr="001B1050" w:rsidDel="0024199A" w:rsidRDefault="004C61F8" w:rsidP="00B22AAF">
            <w:pPr>
              <w:pStyle w:val="TableText"/>
              <w:jc w:val="left"/>
              <w:rPr>
                <w:del w:id="1675" w:author="Felicia Williams" w:date="2024-07-12T00:23:00Z"/>
              </w:rPr>
            </w:pPr>
          </w:p>
          <w:p w14:paraId="2CE1BAD5" w14:textId="64409913" w:rsidR="004C61F8" w:rsidRPr="001B1050" w:rsidDel="0024199A" w:rsidRDefault="004C61F8" w:rsidP="00B22AAF">
            <w:pPr>
              <w:pStyle w:val="TableText"/>
              <w:jc w:val="left"/>
              <w:rPr>
                <w:del w:id="1676" w:author="Felicia Williams" w:date="2024-07-12T00:23:00Z"/>
              </w:rPr>
            </w:pPr>
          </w:p>
          <w:p w14:paraId="6AC9508C" w14:textId="52E7B657" w:rsidR="004C61F8" w:rsidRPr="001B1050" w:rsidDel="0024199A" w:rsidRDefault="004C61F8" w:rsidP="00116286">
            <w:pPr>
              <w:pStyle w:val="TableText"/>
              <w:numPr>
                <w:ilvl w:val="0"/>
                <w:numId w:val="37"/>
              </w:numPr>
              <w:jc w:val="left"/>
              <w:rPr>
                <w:del w:id="1677" w:author="Felicia Williams" w:date="2024-07-12T00:23:00Z"/>
                <w:rFonts w:eastAsia="Arial"/>
                <w:color w:val="000000"/>
              </w:rPr>
            </w:pPr>
            <w:del w:id="1678" w:author="Felicia Williams" w:date="2024-07-12T00:23:00Z">
              <w:r w:rsidRPr="001B1050" w:rsidDel="0024199A">
                <w:rPr>
                  <w:rFonts w:eastAsia="Arial"/>
                  <w:color w:val="000000"/>
                </w:rPr>
                <w:delText>African American faculty Support</w:delText>
              </w:r>
            </w:del>
          </w:p>
          <w:p w14:paraId="4823FC87" w14:textId="1E4B159A" w:rsidR="004C61F8" w:rsidRPr="001B1050" w:rsidDel="0024199A" w:rsidRDefault="004C61F8" w:rsidP="00B22AAF">
            <w:pPr>
              <w:pStyle w:val="TableText"/>
              <w:jc w:val="left"/>
              <w:rPr>
                <w:del w:id="1679" w:author="Felicia Williams" w:date="2024-07-12T00:23:00Z"/>
              </w:rPr>
            </w:pPr>
          </w:p>
          <w:p w14:paraId="279B8FA6" w14:textId="4188814C" w:rsidR="004C61F8" w:rsidRPr="001B1050" w:rsidDel="0024199A" w:rsidRDefault="004C61F8" w:rsidP="00B22AAF">
            <w:pPr>
              <w:pStyle w:val="TableText"/>
              <w:jc w:val="left"/>
              <w:rPr>
                <w:del w:id="1680" w:author="Felicia Williams" w:date="2024-07-12T00:23:00Z"/>
                <w:rFonts w:eastAsia="Arial"/>
                <w:color w:val="000000"/>
              </w:rPr>
            </w:pPr>
          </w:p>
          <w:p w14:paraId="15E2AD85" w14:textId="2CD51DF9" w:rsidR="004C61F8" w:rsidRPr="001B1050" w:rsidDel="0024199A" w:rsidRDefault="004C61F8" w:rsidP="00B22AAF">
            <w:pPr>
              <w:pStyle w:val="TableText"/>
              <w:jc w:val="left"/>
              <w:rPr>
                <w:del w:id="1681" w:author="Felicia Williams" w:date="2024-07-12T00:23:00Z"/>
                <w:rFonts w:eastAsia="Arial"/>
                <w:color w:val="000000"/>
              </w:rPr>
            </w:pPr>
          </w:p>
          <w:p w14:paraId="34279578" w14:textId="1767A908" w:rsidR="004C61F8" w:rsidRPr="001B1050" w:rsidDel="0024199A" w:rsidRDefault="004C61F8" w:rsidP="00116286">
            <w:pPr>
              <w:pStyle w:val="TableText"/>
              <w:numPr>
                <w:ilvl w:val="0"/>
                <w:numId w:val="37"/>
              </w:numPr>
              <w:jc w:val="left"/>
              <w:rPr>
                <w:del w:id="1682" w:author="Felicia Williams" w:date="2024-07-12T00:23:00Z"/>
                <w:rFonts w:eastAsia="Arial"/>
                <w:color w:val="000000"/>
              </w:rPr>
            </w:pPr>
            <w:del w:id="1683" w:author="Felicia Williams" w:date="2024-07-12T00:23:00Z">
              <w:r w:rsidRPr="001B1050" w:rsidDel="0024199A">
                <w:rPr>
                  <w:rFonts w:eastAsia="Arial"/>
                  <w:color w:val="000000"/>
                </w:rPr>
                <w:delText>Supportive environment</w:delText>
              </w:r>
            </w:del>
          </w:p>
          <w:p w14:paraId="6D9DE160" w14:textId="7ECC515F" w:rsidR="004C61F8" w:rsidRPr="001B1050" w:rsidDel="0024199A" w:rsidRDefault="004C61F8" w:rsidP="00B22AAF">
            <w:pPr>
              <w:pStyle w:val="TableText"/>
              <w:jc w:val="left"/>
              <w:rPr>
                <w:del w:id="1684" w:author="Felicia Williams" w:date="2024-07-12T00:23:00Z"/>
              </w:rPr>
            </w:pPr>
          </w:p>
          <w:p w14:paraId="5CDC1656" w14:textId="7F5AB5EC" w:rsidR="004C61F8" w:rsidRPr="001B1050" w:rsidDel="0024199A" w:rsidRDefault="004C61F8" w:rsidP="00B22AAF">
            <w:pPr>
              <w:pStyle w:val="TableText"/>
              <w:jc w:val="left"/>
              <w:rPr>
                <w:del w:id="1685" w:author="Felicia Williams" w:date="2024-07-12T00:23:00Z"/>
                <w:rFonts w:eastAsia="Arial"/>
                <w:color w:val="000000"/>
              </w:rPr>
            </w:pPr>
          </w:p>
          <w:p w14:paraId="0251C1D4" w14:textId="56022E39" w:rsidR="004C61F8" w:rsidRPr="001B1050" w:rsidDel="0024199A" w:rsidRDefault="004C61F8" w:rsidP="00B22AAF">
            <w:pPr>
              <w:pStyle w:val="TableText"/>
              <w:jc w:val="left"/>
              <w:rPr>
                <w:del w:id="1686" w:author="Felicia Williams" w:date="2024-07-12T00:23:00Z"/>
                <w:rFonts w:eastAsia="Arial"/>
                <w:color w:val="000000"/>
              </w:rPr>
            </w:pPr>
          </w:p>
          <w:p w14:paraId="15859AAA" w14:textId="138548E1" w:rsidR="004C61F8" w:rsidRPr="001B1050" w:rsidDel="0024199A" w:rsidRDefault="004C61F8" w:rsidP="00116286">
            <w:pPr>
              <w:pStyle w:val="TableText"/>
              <w:numPr>
                <w:ilvl w:val="0"/>
                <w:numId w:val="37"/>
              </w:numPr>
              <w:jc w:val="left"/>
              <w:rPr>
                <w:del w:id="1687" w:author="Felicia Williams" w:date="2024-07-12T00:23:00Z"/>
              </w:rPr>
            </w:pPr>
            <w:del w:id="1688" w:author="Felicia Williams" w:date="2024-07-12T00:23:00Z">
              <w:r w:rsidRPr="001B1050" w:rsidDel="0024199A">
                <w:rPr>
                  <w:rFonts w:eastAsia="Arial"/>
                  <w:color w:val="000000"/>
                </w:rPr>
                <w:delText>African American faculty saw potential for success at PWI</w:delText>
              </w:r>
            </w:del>
          </w:p>
          <w:p w14:paraId="418B2B86" w14:textId="7B49A98A" w:rsidR="004C61F8" w:rsidRPr="001B1050" w:rsidDel="0024199A" w:rsidRDefault="004C61F8" w:rsidP="00B22AAF">
            <w:pPr>
              <w:pStyle w:val="TableText"/>
              <w:jc w:val="left"/>
              <w:rPr>
                <w:del w:id="1689" w:author="Felicia Williams" w:date="2024-07-12T00:23:00Z"/>
              </w:rPr>
            </w:pPr>
          </w:p>
          <w:p w14:paraId="13119444" w14:textId="53FA101D" w:rsidR="004C61F8" w:rsidRPr="001B1050" w:rsidDel="0024199A" w:rsidRDefault="004C61F8" w:rsidP="00B22AAF">
            <w:pPr>
              <w:pStyle w:val="TableText"/>
              <w:jc w:val="left"/>
              <w:rPr>
                <w:del w:id="1690" w:author="Felicia Williams" w:date="2024-07-12T00:23:00Z"/>
                <w:rFonts w:eastAsia="Arial"/>
                <w:color w:val="000000"/>
              </w:rPr>
            </w:pPr>
          </w:p>
          <w:p w14:paraId="2471AD5A" w14:textId="7ACA7018" w:rsidR="004C61F8" w:rsidRPr="001B1050" w:rsidDel="0024199A" w:rsidRDefault="004C61F8" w:rsidP="00116286">
            <w:pPr>
              <w:pStyle w:val="TableText"/>
              <w:numPr>
                <w:ilvl w:val="0"/>
                <w:numId w:val="37"/>
              </w:numPr>
              <w:jc w:val="left"/>
              <w:rPr>
                <w:del w:id="1691" w:author="Felicia Williams" w:date="2024-07-12T00:23:00Z"/>
                <w:rFonts w:eastAsia="Arial"/>
                <w:color w:val="000000"/>
              </w:rPr>
            </w:pPr>
            <w:del w:id="1692" w:author="Felicia Williams" w:date="2024-07-12T00:23:00Z">
              <w:r w:rsidRPr="001B1050" w:rsidDel="0024199A">
                <w:rPr>
                  <w:rFonts w:eastAsia="Arial"/>
                  <w:color w:val="000000"/>
                </w:rPr>
                <w:delText>Few African American faculty at PWI</w:delText>
              </w:r>
            </w:del>
          </w:p>
          <w:p w14:paraId="38141576" w14:textId="433B5390" w:rsidR="004C61F8" w:rsidRPr="001B1050" w:rsidDel="0024199A" w:rsidRDefault="004C61F8" w:rsidP="00B22AAF">
            <w:pPr>
              <w:pStyle w:val="TableText"/>
              <w:jc w:val="left"/>
              <w:rPr>
                <w:del w:id="1693" w:author="Felicia Williams" w:date="2024-07-12T00:23:00Z"/>
                <w:rFonts w:eastAsia="Arial"/>
                <w:color w:val="000000"/>
              </w:rPr>
            </w:pPr>
          </w:p>
          <w:p w14:paraId="75881972" w14:textId="5601851E" w:rsidR="004C61F8" w:rsidRPr="001B1050" w:rsidDel="0024199A" w:rsidRDefault="004C61F8" w:rsidP="00B22AAF">
            <w:pPr>
              <w:pStyle w:val="TableText"/>
              <w:jc w:val="left"/>
              <w:rPr>
                <w:del w:id="1694" w:author="Felicia Williams" w:date="2024-07-12T00:23:00Z"/>
                <w:rFonts w:eastAsia="Arial"/>
                <w:color w:val="000000"/>
              </w:rPr>
            </w:pPr>
          </w:p>
          <w:p w14:paraId="0145127E" w14:textId="10C96138" w:rsidR="004C61F8" w:rsidRPr="001B1050" w:rsidDel="0024199A" w:rsidRDefault="004C61F8" w:rsidP="00116286">
            <w:pPr>
              <w:pStyle w:val="TableText"/>
              <w:numPr>
                <w:ilvl w:val="0"/>
                <w:numId w:val="37"/>
              </w:numPr>
              <w:jc w:val="left"/>
              <w:rPr>
                <w:del w:id="1695" w:author="Felicia Williams" w:date="2024-07-12T00:23:00Z"/>
                <w:rFonts w:eastAsia="Arial"/>
                <w:color w:val="000000"/>
              </w:rPr>
            </w:pPr>
            <w:del w:id="1696" w:author="Felicia Williams" w:date="2024-07-12T00:23:00Z">
              <w:r w:rsidRPr="001B1050" w:rsidDel="0024199A">
                <w:rPr>
                  <w:rFonts w:eastAsia="Arial"/>
                  <w:color w:val="000000"/>
                </w:rPr>
                <w:delText>Only one A</w:delText>
              </w:r>
              <w:r w:rsidR="009B5288" w:rsidRPr="001B1050" w:rsidDel="0024199A">
                <w:rPr>
                  <w:rFonts w:eastAsia="Arial"/>
                  <w:color w:val="000000"/>
                </w:rPr>
                <w:delText xml:space="preserve">frican </w:delText>
              </w:r>
              <w:r w:rsidRPr="001B1050" w:rsidDel="0024199A">
                <w:rPr>
                  <w:rFonts w:eastAsia="Arial"/>
                  <w:color w:val="000000"/>
                </w:rPr>
                <w:delText>A</w:delText>
              </w:r>
              <w:r w:rsidR="009B5288" w:rsidRPr="001B1050" w:rsidDel="0024199A">
                <w:rPr>
                  <w:rFonts w:eastAsia="Arial"/>
                  <w:color w:val="000000"/>
                </w:rPr>
                <w:delText xml:space="preserve">merican </w:delText>
              </w:r>
              <w:r w:rsidRPr="001B1050" w:rsidDel="0024199A">
                <w:rPr>
                  <w:rFonts w:eastAsia="Arial"/>
                  <w:color w:val="000000"/>
                </w:rPr>
                <w:delText>faculty at PWI</w:delText>
              </w:r>
            </w:del>
          </w:p>
          <w:p w14:paraId="51E32ACA" w14:textId="18A3630F" w:rsidR="004C61F8" w:rsidRPr="001B1050" w:rsidDel="0024199A" w:rsidRDefault="004C61F8" w:rsidP="00B22AAF">
            <w:pPr>
              <w:pStyle w:val="TableText"/>
              <w:jc w:val="left"/>
              <w:rPr>
                <w:del w:id="1697" w:author="Felicia Williams" w:date="2024-07-12T00:23:00Z"/>
              </w:rPr>
            </w:pPr>
          </w:p>
          <w:p w14:paraId="12ED5803" w14:textId="4F1BF563" w:rsidR="004C61F8" w:rsidRPr="001B1050" w:rsidDel="0024199A" w:rsidRDefault="004C61F8" w:rsidP="00B22AAF">
            <w:pPr>
              <w:pStyle w:val="TableText"/>
              <w:jc w:val="left"/>
              <w:rPr>
                <w:del w:id="1698" w:author="Felicia Williams" w:date="2024-07-12T00:23:00Z"/>
                <w:rFonts w:eastAsia="Arial"/>
                <w:color w:val="000000"/>
              </w:rPr>
            </w:pPr>
          </w:p>
          <w:p w14:paraId="365614C0" w14:textId="136CE468" w:rsidR="004C61F8" w:rsidRPr="001B1050" w:rsidDel="0024199A" w:rsidRDefault="004C61F8" w:rsidP="00116286">
            <w:pPr>
              <w:pStyle w:val="TableText"/>
              <w:numPr>
                <w:ilvl w:val="0"/>
                <w:numId w:val="37"/>
              </w:numPr>
              <w:jc w:val="left"/>
              <w:rPr>
                <w:del w:id="1699" w:author="Felicia Williams" w:date="2024-07-12T00:23:00Z"/>
                <w:rFonts w:eastAsia="Arial"/>
                <w:color w:val="000000"/>
              </w:rPr>
            </w:pPr>
            <w:del w:id="1700" w:author="Felicia Williams" w:date="2024-07-12T00:23:00Z">
              <w:r w:rsidRPr="001B1050" w:rsidDel="0024199A">
                <w:rPr>
                  <w:rFonts w:eastAsia="Arial"/>
                  <w:color w:val="000000"/>
                </w:rPr>
                <w:delText>Few African American Students at PWI</w:delText>
              </w:r>
            </w:del>
          </w:p>
          <w:p w14:paraId="1F66E34B" w14:textId="53831B62" w:rsidR="004C61F8" w:rsidRPr="001B1050" w:rsidDel="0024199A" w:rsidRDefault="004C61F8" w:rsidP="00B22AAF">
            <w:pPr>
              <w:pStyle w:val="TableText"/>
              <w:jc w:val="left"/>
              <w:rPr>
                <w:del w:id="1701" w:author="Felicia Williams" w:date="2024-07-12T00:23:00Z"/>
              </w:rPr>
            </w:pPr>
          </w:p>
          <w:p w14:paraId="492A6A0B" w14:textId="0DBDE86E" w:rsidR="004C61F8" w:rsidRPr="001B1050" w:rsidDel="0024199A" w:rsidRDefault="004C61F8" w:rsidP="00116286">
            <w:pPr>
              <w:pStyle w:val="TableText"/>
              <w:numPr>
                <w:ilvl w:val="0"/>
                <w:numId w:val="37"/>
              </w:numPr>
              <w:jc w:val="left"/>
              <w:rPr>
                <w:del w:id="1702" w:author="Felicia Williams" w:date="2024-07-12T00:23:00Z"/>
                <w:rFonts w:eastAsia="Arial"/>
                <w:color w:val="000000"/>
              </w:rPr>
            </w:pPr>
            <w:del w:id="1703" w:author="Felicia Williams" w:date="2024-07-12T00:23:00Z">
              <w:r w:rsidRPr="001B1050" w:rsidDel="0024199A">
                <w:rPr>
                  <w:rFonts w:eastAsia="Arial"/>
                  <w:color w:val="000000"/>
                </w:rPr>
                <w:delText>Few African American friends at PWI</w:delText>
              </w:r>
            </w:del>
          </w:p>
          <w:p w14:paraId="7B3311DE" w14:textId="498A88D2" w:rsidR="004C61F8" w:rsidRPr="001B1050" w:rsidDel="0024199A" w:rsidRDefault="004C61F8" w:rsidP="00B22AAF">
            <w:pPr>
              <w:pStyle w:val="TableText"/>
              <w:jc w:val="left"/>
              <w:rPr>
                <w:del w:id="1704" w:author="Felicia Williams" w:date="2024-07-12T00:23:00Z"/>
              </w:rPr>
            </w:pPr>
          </w:p>
          <w:p w14:paraId="7AB4AF2D" w14:textId="62AFB75B" w:rsidR="004C508A" w:rsidRPr="001B1050" w:rsidDel="0024199A" w:rsidRDefault="004C508A" w:rsidP="00B22AAF">
            <w:pPr>
              <w:pStyle w:val="TableText"/>
              <w:jc w:val="left"/>
              <w:rPr>
                <w:del w:id="1705" w:author="Felicia Williams" w:date="2024-07-12T00:23:00Z"/>
                <w:rFonts w:eastAsia="Arial"/>
                <w:color w:val="000000"/>
              </w:rPr>
            </w:pPr>
          </w:p>
          <w:p w14:paraId="714164BC" w14:textId="21A9BFD5" w:rsidR="004C61F8" w:rsidRPr="001B1050" w:rsidDel="0024199A" w:rsidRDefault="004C61F8" w:rsidP="00116286">
            <w:pPr>
              <w:pStyle w:val="TableText"/>
              <w:numPr>
                <w:ilvl w:val="0"/>
                <w:numId w:val="37"/>
              </w:numPr>
              <w:jc w:val="left"/>
              <w:rPr>
                <w:del w:id="1706" w:author="Felicia Williams" w:date="2024-07-12T00:23:00Z"/>
                <w:rFonts w:eastAsia="Arial"/>
                <w:color w:val="000000"/>
              </w:rPr>
            </w:pPr>
            <w:del w:id="1707" w:author="Felicia Williams" w:date="2024-07-12T00:23:00Z">
              <w:r w:rsidRPr="001B1050" w:rsidDel="0024199A">
                <w:rPr>
                  <w:rFonts w:eastAsia="Arial"/>
                  <w:color w:val="000000"/>
                </w:rPr>
                <w:lastRenderedPageBreak/>
                <w:delText>Recruitment tools</w:delText>
              </w:r>
            </w:del>
          </w:p>
          <w:p w14:paraId="74C2807F" w14:textId="08310EBF" w:rsidR="004C61F8" w:rsidRPr="001B1050" w:rsidDel="0024199A" w:rsidRDefault="004C61F8" w:rsidP="00B22AAF">
            <w:pPr>
              <w:pStyle w:val="TableText"/>
              <w:jc w:val="left"/>
              <w:rPr>
                <w:del w:id="1708" w:author="Felicia Williams" w:date="2024-07-12T00:23:00Z"/>
              </w:rPr>
            </w:pPr>
          </w:p>
          <w:p w14:paraId="64C8803F" w14:textId="5D0F69FC" w:rsidR="004C61F8" w:rsidRPr="001B1050" w:rsidDel="0024199A" w:rsidRDefault="004C61F8" w:rsidP="00B22AAF">
            <w:pPr>
              <w:pStyle w:val="TableText"/>
              <w:jc w:val="left"/>
              <w:rPr>
                <w:del w:id="1709" w:author="Felicia Williams" w:date="2024-07-12T00:23:00Z"/>
                <w:rFonts w:eastAsia="Arial"/>
                <w:color w:val="000000"/>
              </w:rPr>
            </w:pPr>
          </w:p>
          <w:p w14:paraId="7AECD151" w14:textId="3361D605" w:rsidR="004C61F8" w:rsidRPr="001B1050" w:rsidDel="0024199A" w:rsidRDefault="004C61F8" w:rsidP="00B22AAF">
            <w:pPr>
              <w:pStyle w:val="TableText"/>
              <w:jc w:val="left"/>
              <w:rPr>
                <w:del w:id="1710" w:author="Felicia Williams" w:date="2024-07-12T00:23:00Z"/>
                <w:rFonts w:eastAsia="Arial"/>
                <w:color w:val="000000"/>
              </w:rPr>
            </w:pPr>
          </w:p>
          <w:p w14:paraId="553C8485" w14:textId="72A674A8" w:rsidR="004C61F8" w:rsidRPr="001B1050" w:rsidDel="0024199A" w:rsidRDefault="004C61F8" w:rsidP="00116286">
            <w:pPr>
              <w:pStyle w:val="TableText"/>
              <w:numPr>
                <w:ilvl w:val="0"/>
                <w:numId w:val="37"/>
              </w:numPr>
              <w:jc w:val="left"/>
              <w:rPr>
                <w:del w:id="1711" w:author="Felicia Williams" w:date="2024-07-12T00:23:00Z"/>
                <w:rFonts w:eastAsia="Arial"/>
                <w:color w:val="000000"/>
              </w:rPr>
            </w:pPr>
            <w:del w:id="1712" w:author="Felicia Williams" w:date="2024-07-12T00:23:00Z">
              <w:r w:rsidRPr="001B1050" w:rsidDel="0024199A">
                <w:rPr>
                  <w:rFonts w:eastAsia="Arial"/>
                  <w:color w:val="000000"/>
                </w:rPr>
                <w:delText>Non-African American Peer connection</w:delText>
              </w:r>
              <w:r w:rsidR="005A7EE6" w:rsidRPr="001B1050" w:rsidDel="0024199A">
                <w:rPr>
                  <w:rFonts w:eastAsia="Arial"/>
                  <w:color w:val="000000"/>
                </w:rPr>
                <w:delText xml:space="preserve"> at PWI</w:delText>
              </w:r>
            </w:del>
          </w:p>
          <w:p w14:paraId="0DB4CC32" w14:textId="76D64132" w:rsidR="004C61F8" w:rsidRPr="001B1050" w:rsidDel="0024199A" w:rsidRDefault="004C61F8" w:rsidP="00B22AAF">
            <w:pPr>
              <w:pStyle w:val="TableText"/>
              <w:jc w:val="left"/>
              <w:rPr>
                <w:del w:id="1713" w:author="Felicia Williams" w:date="2024-07-12T00:23:00Z"/>
              </w:rPr>
            </w:pPr>
          </w:p>
          <w:p w14:paraId="6C0A4086" w14:textId="14901839" w:rsidR="004C61F8" w:rsidRPr="001B1050" w:rsidDel="0024199A" w:rsidRDefault="004C61F8" w:rsidP="00B22AAF">
            <w:pPr>
              <w:pStyle w:val="TableText"/>
              <w:jc w:val="left"/>
              <w:rPr>
                <w:del w:id="1714" w:author="Felicia Williams" w:date="2024-07-12T00:23:00Z"/>
                <w:rFonts w:eastAsia="Arial"/>
                <w:color w:val="000000"/>
              </w:rPr>
            </w:pPr>
          </w:p>
          <w:p w14:paraId="605A54E1" w14:textId="08C5F025" w:rsidR="004C61F8" w:rsidRPr="001B1050" w:rsidDel="0024199A" w:rsidRDefault="004C61F8" w:rsidP="00116286">
            <w:pPr>
              <w:pStyle w:val="TableText"/>
              <w:numPr>
                <w:ilvl w:val="0"/>
                <w:numId w:val="37"/>
              </w:numPr>
              <w:jc w:val="left"/>
              <w:rPr>
                <w:del w:id="1715" w:author="Felicia Williams" w:date="2024-07-12T00:23:00Z"/>
                <w:rFonts w:eastAsia="Arial"/>
                <w:color w:val="000000"/>
              </w:rPr>
            </w:pPr>
            <w:del w:id="1716" w:author="Felicia Williams" w:date="2024-07-12T00:23:00Z">
              <w:r w:rsidRPr="001B1050" w:rsidDel="0024199A">
                <w:rPr>
                  <w:rFonts w:eastAsia="Arial"/>
                  <w:color w:val="000000"/>
                </w:rPr>
                <w:delText>Recruited by African American Faulty for PWI</w:delText>
              </w:r>
            </w:del>
          </w:p>
          <w:p w14:paraId="047733DA" w14:textId="2C9A75D0" w:rsidR="004C61F8" w:rsidRPr="001B1050" w:rsidDel="0024199A" w:rsidRDefault="004C61F8" w:rsidP="00B22AAF">
            <w:pPr>
              <w:pStyle w:val="TableText"/>
              <w:jc w:val="left"/>
              <w:rPr>
                <w:del w:id="1717" w:author="Felicia Williams" w:date="2024-07-12T00:23:00Z"/>
              </w:rPr>
            </w:pPr>
          </w:p>
          <w:p w14:paraId="6C0CEC30" w14:textId="3CA67325" w:rsidR="004C61F8" w:rsidRPr="001B1050" w:rsidDel="0024199A" w:rsidRDefault="004C61F8" w:rsidP="00B22AAF">
            <w:pPr>
              <w:pStyle w:val="TableText"/>
              <w:jc w:val="left"/>
              <w:rPr>
                <w:del w:id="1718" w:author="Felicia Williams" w:date="2024-07-12T00:23:00Z"/>
                <w:rFonts w:eastAsia="Arial"/>
                <w:color w:val="000000"/>
              </w:rPr>
            </w:pPr>
          </w:p>
          <w:p w14:paraId="46CDDDE8" w14:textId="589C3053" w:rsidR="004C61F8" w:rsidRPr="001B1050" w:rsidDel="0024199A" w:rsidRDefault="004C61F8" w:rsidP="00B22AAF">
            <w:pPr>
              <w:pStyle w:val="TableText"/>
              <w:jc w:val="left"/>
              <w:rPr>
                <w:del w:id="1719" w:author="Felicia Williams" w:date="2024-07-12T00:23:00Z"/>
                <w:rFonts w:eastAsia="Arial"/>
                <w:color w:val="000000"/>
              </w:rPr>
            </w:pPr>
          </w:p>
          <w:p w14:paraId="62C6D97B" w14:textId="25434408" w:rsidR="004C61F8" w:rsidRPr="001B1050" w:rsidDel="0024199A" w:rsidRDefault="005A7EE6" w:rsidP="00116286">
            <w:pPr>
              <w:pStyle w:val="TableText"/>
              <w:numPr>
                <w:ilvl w:val="0"/>
                <w:numId w:val="37"/>
              </w:numPr>
              <w:jc w:val="left"/>
              <w:rPr>
                <w:del w:id="1720" w:author="Felicia Williams" w:date="2024-07-12T00:23:00Z"/>
                <w:rFonts w:eastAsia="Arial"/>
                <w:color w:val="000000"/>
              </w:rPr>
            </w:pPr>
            <w:del w:id="1721" w:author="Felicia Williams" w:date="2024-07-12T00:23:00Z">
              <w:r w:rsidRPr="001B1050" w:rsidDel="0024199A">
                <w:rPr>
                  <w:rFonts w:eastAsia="Arial"/>
                  <w:color w:val="000000"/>
                </w:rPr>
                <w:delText xml:space="preserve">No </w:delText>
              </w:r>
              <w:r w:rsidR="004C61F8" w:rsidRPr="001B1050" w:rsidDel="0024199A">
                <w:rPr>
                  <w:rFonts w:eastAsia="Arial"/>
                  <w:color w:val="000000"/>
                </w:rPr>
                <w:delText>expectations from African American faculty</w:delText>
              </w:r>
            </w:del>
          </w:p>
          <w:p w14:paraId="0192397A" w14:textId="2095BB47" w:rsidR="004C61F8" w:rsidRPr="001B1050" w:rsidDel="0024199A" w:rsidRDefault="004C61F8" w:rsidP="00B22AAF">
            <w:pPr>
              <w:pStyle w:val="TableText"/>
              <w:jc w:val="left"/>
              <w:rPr>
                <w:del w:id="1722" w:author="Felicia Williams" w:date="2024-07-12T00:23:00Z"/>
                <w:rFonts w:eastAsia="Arial"/>
                <w:color w:val="000000"/>
              </w:rPr>
            </w:pPr>
          </w:p>
          <w:p w14:paraId="61B39F1C" w14:textId="2B3E5A80" w:rsidR="004C61F8" w:rsidRPr="001B1050" w:rsidDel="0024199A" w:rsidRDefault="004C61F8" w:rsidP="00B22AAF">
            <w:pPr>
              <w:pStyle w:val="TableText"/>
              <w:jc w:val="left"/>
              <w:rPr>
                <w:del w:id="1723" w:author="Felicia Williams" w:date="2024-07-12T00:23:00Z"/>
                <w:rFonts w:eastAsia="Arial"/>
                <w:color w:val="000000"/>
              </w:rPr>
            </w:pPr>
          </w:p>
          <w:p w14:paraId="42EBF24E" w14:textId="1222B3D3" w:rsidR="004C61F8" w:rsidRPr="001B1050" w:rsidDel="0024199A" w:rsidRDefault="004C61F8" w:rsidP="00B22AAF">
            <w:pPr>
              <w:pStyle w:val="TableText"/>
              <w:jc w:val="left"/>
              <w:rPr>
                <w:del w:id="1724" w:author="Felicia Williams" w:date="2024-07-12T00:23:00Z"/>
                <w:rFonts w:eastAsia="Arial"/>
                <w:color w:val="000000"/>
              </w:rPr>
            </w:pPr>
          </w:p>
          <w:p w14:paraId="70BB6650" w14:textId="76A619B1" w:rsidR="004C61F8" w:rsidRPr="001B1050" w:rsidDel="0024199A" w:rsidRDefault="004C61F8" w:rsidP="00116286">
            <w:pPr>
              <w:pStyle w:val="TableText"/>
              <w:numPr>
                <w:ilvl w:val="0"/>
                <w:numId w:val="37"/>
              </w:numPr>
              <w:jc w:val="left"/>
              <w:rPr>
                <w:del w:id="1725" w:author="Felicia Williams" w:date="2024-07-12T00:23:00Z"/>
                <w:rFonts w:eastAsia="Arial"/>
                <w:color w:val="000000"/>
              </w:rPr>
            </w:pPr>
            <w:del w:id="1726" w:author="Felicia Williams" w:date="2024-07-12T00:23:00Z">
              <w:r w:rsidRPr="001B1050" w:rsidDel="0024199A">
                <w:rPr>
                  <w:rFonts w:eastAsia="Arial"/>
                  <w:color w:val="000000"/>
                </w:rPr>
                <w:delText>Persistence</w:delText>
              </w:r>
            </w:del>
          </w:p>
          <w:p w14:paraId="6050EBF1" w14:textId="5D3495A8" w:rsidR="004C61F8" w:rsidRPr="001B1050" w:rsidDel="0024199A" w:rsidRDefault="004C61F8" w:rsidP="00B22AAF">
            <w:pPr>
              <w:pStyle w:val="TableText"/>
              <w:jc w:val="left"/>
              <w:rPr>
                <w:del w:id="1727" w:author="Felicia Williams" w:date="2024-07-12T00:23:00Z"/>
                <w:rFonts w:eastAsia="Arial"/>
                <w:color w:val="000000"/>
              </w:rPr>
            </w:pPr>
          </w:p>
          <w:p w14:paraId="1B787783" w14:textId="455E3FB3" w:rsidR="004C61F8" w:rsidRPr="001B1050" w:rsidDel="0024199A" w:rsidRDefault="004C61F8" w:rsidP="00B22AAF">
            <w:pPr>
              <w:pStyle w:val="TableText"/>
              <w:jc w:val="left"/>
              <w:rPr>
                <w:del w:id="1728" w:author="Felicia Williams" w:date="2024-07-12T00:23:00Z"/>
                <w:rFonts w:eastAsia="Arial"/>
                <w:color w:val="000000"/>
              </w:rPr>
            </w:pPr>
          </w:p>
          <w:p w14:paraId="778D92D6" w14:textId="4BBE7E8F" w:rsidR="004C61F8" w:rsidRPr="001B1050" w:rsidDel="0024199A" w:rsidRDefault="004C61F8" w:rsidP="00B22AAF">
            <w:pPr>
              <w:pStyle w:val="TableText"/>
              <w:jc w:val="left"/>
              <w:rPr>
                <w:del w:id="1729" w:author="Felicia Williams" w:date="2024-07-12T00:23:00Z"/>
                <w:rFonts w:eastAsia="Arial"/>
                <w:color w:val="000000"/>
              </w:rPr>
            </w:pPr>
          </w:p>
          <w:p w14:paraId="0D470911" w14:textId="29C2DB70" w:rsidR="004C61F8" w:rsidRPr="001B1050" w:rsidDel="0024199A" w:rsidRDefault="004C61F8" w:rsidP="00116286">
            <w:pPr>
              <w:pStyle w:val="TableText"/>
              <w:numPr>
                <w:ilvl w:val="0"/>
                <w:numId w:val="37"/>
              </w:numPr>
              <w:jc w:val="left"/>
              <w:rPr>
                <w:del w:id="1730" w:author="Felicia Williams" w:date="2024-07-12T00:23:00Z"/>
                <w:rFonts w:eastAsia="Arial"/>
                <w:color w:val="000000"/>
              </w:rPr>
            </w:pPr>
            <w:del w:id="1731" w:author="Felicia Williams" w:date="2024-07-12T00:23:00Z">
              <w:r w:rsidRPr="001B1050" w:rsidDel="0024199A">
                <w:rPr>
                  <w:rFonts w:eastAsia="Arial"/>
                  <w:color w:val="000000"/>
                </w:rPr>
                <w:delText>Self-Doubt</w:delText>
              </w:r>
            </w:del>
          </w:p>
          <w:p w14:paraId="7933853F" w14:textId="33691C19" w:rsidR="004C61F8" w:rsidRPr="001B1050" w:rsidDel="0024199A" w:rsidRDefault="004C61F8" w:rsidP="00B22AAF">
            <w:pPr>
              <w:pStyle w:val="TableText"/>
              <w:jc w:val="left"/>
              <w:rPr>
                <w:del w:id="1732" w:author="Felicia Williams" w:date="2024-07-12T00:23:00Z"/>
                <w:rFonts w:eastAsia="Arial"/>
                <w:color w:val="000000"/>
              </w:rPr>
            </w:pPr>
          </w:p>
          <w:p w14:paraId="488BCB4E" w14:textId="6267BEB3" w:rsidR="004C61F8" w:rsidRPr="001B1050" w:rsidDel="0024199A" w:rsidRDefault="004C61F8" w:rsidP="00B22AAF">
            <w:pPr>
              <w:pStyle w:val="TableText"/>
              <w:jc w:val="left"/>
              <w:rPr>
                <w:del w:id="1733" w:author="Felicia Williams" w:date="2024-07-12T00:23:00Z"/>
                <w:rFonts w:eastAsia="Arial"/>
                <w:color w:val="000000"/>
              </w:rPr>
            </w:pPr>
          </w:p>
          <w:p w14:paraId="36034E45" w14:textId="410BCE24" w:rsidR="004C61F8" w:rsidRPr="001B1050" w:rsidDel="0024199A" w:rsidRDefault="004C61F8" w:rsidP="00B22AAF">
            <w:pPr>
              <w:pStyle w:val="TableText"/>
              <w:jc w:val="left"/>
              <w:rPr>
                <w:del w:id="1734" w:author="Felicia Williams" w:date="2024-07-12T00:23:00Z"/>
                <w:rFonts w:eastAsia="Arial"/>
                <w:color w:val="000000"/>
              </w:rPr>
            </w:pPr>
          </w:p>
          <w:p w14:paraId="37DE8C3A" w14:textId="20D27362" w:rsidR="004C61F8" w:rsidRPr="001B1050" w:rsidDel="0024199A" w:rsidRDefault="004C61F8" w:rsidP="00116286">
            <w:pPr>
              <w:pStyle w:val="TableText"/>
              <w:numPr>
                <w:ilvl w:val="0"/>
                <w:numId w:val="37"/>
              </w:numPr>
              <w:jc w:val="left"/>
              <w:rPr>
                <w:del w:id="1735" w:author="Felicia Williams" w:date="2024-07-12T00:23:00Z"/>
                <w:rFonts w:eastAsia="Arial"/>
                <w:color w:val="000000"/>
              </w:rPr>
            </w:pPr>
            <w:del w:id="1736" w:author="Felicia Williams" w:date="2024-07-12T00:23:00Z">
              <w:r w:rsidRPr="001B1050" w:rsidDel="0024199A">
                <w:rPr>
                  <w:rFonts w:eastAsia="Arial"/>
                  <w:color w:val="000000"/>
                </w:rPr>
                <w:delText>Being only African American in the program</w:delText>
              </w:r>
            </w:del>
          </w:p>
          <w:p w14:paraId="6FB65AC5" w14:textId="44A133D1" w:rsidR="004C61F8" w:rsidRPr="001B1050" w:rsidDel="0024199A" w:rsidRDefault="004C61F8" w:rsidP="00B22AAF">
            <w:pPr>
              <w:pStyle w:val="TableText"/>
              <w:jc w:val="left"/>
              <w:rPr>
                <w:del w:id="1737" w:author="Felicia Williams" w:date="2024-07-12T00:23:00Z"/>
                <w:rFonts w:eastAsia="Arial"/>
                <w:color w:val="000000"/>
              </w:rPr>
            </w:pPr>
          </w:p>
          <w:p w14:paraId="166746E8" w14:textId="774DC21F" w:rsidR="001B1178" w:rsidRPr="001B1050" w:rsidDel="0024199A" w:rsidRDefault="001B1178" w:rsidP="00B22AAF">
            <w:pPr>
              <w:pStyle w:val="TableText"/>
              <w:jc w:val="left"/>
              <w:rPr>
                <w:del w:id="1738" w:author="Felicia Williams" w:date="2024-07-12T00:23:00Z"/>
                <w:rFonts w:eastAsia="Arial"/>
                <w:color w:val="000000"/>
              </w:rPr>
            </w:pPr>
          </w:p>
          <w:p w14:paraId="41C51F44" w14:textId="616F686C" w:rsidR="004C61F8" w:rsidRPr="001B1050" w:rsidDel="0024199A" w:rsidRDefault="004C61F8" w:rsidP="00116286">
            <w:pPr>
              <w:pStyle w:val="TableText"/>
              <w:numPr>
                <w:ilvl w:val="0"/>
                <w:numId w:val="37"/>
              </w:numPr>
              <w:jc w:val="left"/>
              <w:rPr>
                <w:del w:id="1739" w:author="Felicia Williams" w:date="2024-07-12T00:23:00Z"/>
              </w:rPr>
            </w:pPr>
            <w:del w:id="1740" w:author="Felicia Williams" w:date="2024-07-12T00:23:00Z">
              <w:r w:rsidRPr="001B1050" w:rsidDel="0024199A">
                <w:rPr>
                  <w:rFonts w:eastAsia="Arial"/>
                  <w:color w:val="000000"/>
                </w:rPr>
                <w:delText>Coworkers Support</w:delText>
              </w:r>
            </w:del>
          </w:p>
          <w:p w14:paraId="424D5C87" w14:textId="0A05F2F2" w:rsidR="004C61F8" w:rsidRPr="001B1050" w:rsidDel="0024199A" w:rsidRDefault="004C61F8" w:rsidP="00B22AAF">
            <w:pPr>
              <w:pStyle w:val="TableText"/>
              <w:jc w:val="left"/>
              <w:rPr>
                <w:del w:id="1741" w:author="Felicia Williams" w:date="2024-07-12T00:23:00Z"/>
              </w:rPr>
            </w:pPr>
          </w:p>
          <w:p w14:paraId="2CE3854E" w14:textId="2145DD1F" w:rsidR="004C61F8" w:rsidRPr="001B1050" w:rsidDel="0024199A" w:rsidRDefault="004C61F8" w:rsidP="00B22AAF">
            <w:pPr>
              <w:pStyle w:val="TableText"/>
              <w:jc w:val="left"/>
              <w:rPr>
                <w:del w:id="1742" w:author="Felicia Williams" w:date="2024-07-12T00:23:00Z"/>
              </w:rPr>
            </w:pPr>
          </w:p>
          <w:p w14:paraId="2F7DC825" w14:textId="1040B260" w:rsidR="004C61F8" w:rsidRPr="001B1050" w:rsidDel="0024199A" w:rsidRDefault="004C61F8" w:rsidP="00B22AAF">
            <w:pPr>
              <w:pStyle w:val="TableText"/>
              <w:jc w:val="left"/>
              <w:rPr>
                <w:del w:id="1743" w:author="Felicia Williams" w:date="2024-07-12T00:23:00Z"/>
              </w:rPr>
            </w:pPr>
          </w:p>
          <w:p w14:paraId="0773FFDF" w14:textId="1D07C4A0" w:rsidR="004C61F8" w:rsidRPr="001B1050" w:rsidDel="0024199A" w:rsidRDefault="004C61F8" w:rsidP="00B22AAF">
            <w:pPr>
              <w:pStyle w:val="TableText"/>
              <w:jc w:val="left"/>
              <w:rPr>
                <w:del w:id="1744" w:author="Felicia Williams" w:date="2024-07-12T00:23:00Z"/>
                <w:rFonts w:eastAsia="Arial"/>
                <w:color w:val="000000"/>
              </w:rPr>
            </w:pPr>
          </w:p>
          <w:p w14:paraId="082BCBFB" w14:textId="2CC0994F" w:rsidR="004C61F8" w:rsidRPr="001B1050" w:rsidDel="0024199A" w:rsidRDefault="004C61F8" w:rsidP="00116286">
            <w:pPr>
              <w:pStyle w:val="TableText"/>
              <w:numPr>
                <w:ilvl w:val="0"/>
                <w:numId w:val="37"/>
              </w:numPr>
              <w:jc w:val="left"/>
              <w:rPr>
                <w:del w:id="1745" w:author="Felicia Williams" w:date="2024-07-12T00:23:00Z"/>
              </w:rPr>
            </w:pPr>
            <w:del w:id="1746" w:author="Felicia Williams" w:date="2024-07-12T00:23:00Z">
              <w:r w:rsidRPr="001B1050" w:rsidDel="0024199A">
                <w:rPr>
                  <w:rFonts w:eastAsia="Arial"/>
                  <w:color w:val="000000"/>
                </w:rPr>
                <w:delText>College Experience</w:delText>
              </w:r>
            </w:del>
          </w:p>
          <w:p w14:paraId="133D17FB" w14:textId="73C628EA" w:rsidR="004C61F8" w:rsidRPr="001B1050" w:rsidDel="0024199A" w:rsidRDefault="004C61F8" w:rsidP="00B22AAF">
            <w:pPr>
              <w:pStyle w:val="TableText"/>
              <w:jc w:val="left"/>
              <w:rPr>
                <w:del w:id="1747" w:author="Felicia Williams" w:date="2024-07-12T00:23:00Z"/>
              </w:rPr>
            </w:pPr>
          </w:p>
          <w:p w14:paraId="29CDA9B6" w14:textId="141C8236" w:rsidR="004C61F8" w:rsidRPr="001B1050" w:rsidDel="0024199A" w:rsidRDefault="004C61F8" w:rsidP="00B22AAF">
            <w:pPr>
              <w:pStyle w:val="TableText"/>
              <w:jc w:val="left"/>
              <w:rPr>
                <w:del w:id="1748" w:author="Felicia Williams" w:date="2024-07-12T00:23:00Z"/>
                <w:rFonts w:eastAsia="Arial"/>
                <w:color w:val="000000"/>
              </w:rPr>
            </w:pPr>
          </w:p>
          <w:p w14:paraId="51F4876E" w14:textId="5C3EB9D6" w:rsidR="004C61F8" w:rsidRPr="001B1050" w:rsidDel="0024199A" w:rsidRDefault="004C61F8" w:rsidP="00116286">
            <w:pPr>
              <w:pStyle w:val="TableText"/>
              <w:numPr>
                <w:ilvl w:val="0"/>
                <w:numId w:val="37"/>
              </w:numPr>
              <w:jc w:val="left"/>
              <w:rPr>
                <w:del w:id="1749" w:author="Felicia Williams" w:date="2024-07-12T00:23:00Z"/>
                <w:rFonts w:eastAsia="Arial"/>
                <w:color w:val="000000"/>
              </w:rPr>
            </w:pPr>
            <w:del w:id="1750" w:author="Felicia Williams" w:date="2024-07-12T00:23:00Z">
              <w:r w:rsidRPr="001B1050" w:rsidDel="0024199A">
                <w:rPr>
                  <w:rFonts w:eastAsia="Arial"/>
                  <w:color w:val="000000"/>
                </w:rPr>
                <w:delText>Negative College Experience</w:delText>
              </w:r>
            </w:del>
          </w:p>
          <w:p w14:paraId="2CFC5869" w14:textId="6D6C3B67" w:rsidR="004C61F8" w:rsidRPr="001B1050" w:rsidDel="0024199A" w:rsidRDefault="004C61F8" w:rsidP="00B22AAF">
            <w:pPr>
              <w:pStyle w:val="TableText"/>
              <w:jc w:val="left"/>
              <w:rPr>
                <w:del w:id="1751" w:author="Felicia Williams" w:date="2024-07-12T00:23:00Z"/>
                <w:rFonts w:eastAsia="Arial"/>
                <w:color w:val="000000"/>
              </w:rPr>
            </w:pPr>
          </w:p>
          <w:p w14:paraId="67D878A0" w14:textId="026B37B9" w:rsidR="004C61F8" w:rsidRPr="001B1050" w:rsidDel="0024199A" w:rsidRDefault="004C61F8" w:rsidP="00116286">
            <w:pPr>
              <w:pStyle w:val="TableText"/>
              <w:numPr>
                <w:ilvl w:val="0"/>
                <w:numId w:val="37"/>
              </w:numPr>
              <w:jc w:val="left"/>
              <w:rPr>
                <w:del w:id="1752" w:author="Felicia Williams" w:date="2024-07-12T00:23:00Z"/>
              </w:rPr>
            </w:pPr>
            <w:del w:id="1753" w:author="Felicia Williams" w:date="2024-07-12T00:23:00Z">
              <w:r w:rsidRPr="001B1050" w:rsidDel="0024199A">
                <w:rPr>
                  <w:rFonts w:eastAsia="Arial"/>
                  <w:color w:val="000000"/>
                </w:rPr>
                <w:delText>Racism and Discrimination in Education</w:delText>
              </w:r>
            </w:del>
          </w:p>
          <w:p w14:paraId="76989313" w14:textId="66456F2C" w:rsidR="004C61F8" w:rsidRPr="001B1050" w:rsidDel="0024199A" w:rsidRDefault="004C61F8" w:rsidP="00B22AAF">
            <w:pPr>
              <w:pStyle w:val="TableText"/>
              <w:jc w:val="left"/>
              <w:rPr>
                <w:del w:id="1754" w:author="Felicia Williams" w:date="2024-07-12T00:23:00Z"/>
              </w:rPr>
            </w:pPr>
          </w:p>
          <w:p w14:paraId="564F30E5" w14:textId="10C6E952" w:rsidR="004C61F8" w:rsidRPr="001B1050" w:rsidDel="0024199A" w:rsidRDefault="004C61F8" w:rsidP="00B22AAF">
            <w:pPr>
              <w:pStyle w:val="TableText"/>
              <w:jc w:val="left"/>
              <w:rPr>
                <w:del w:id="1755" w:author="Felicia Williams" w:date="2024-07-12T00:23:00Z"/>
                <w:rFonts w:eastAsia="Arial"/>
                <w:color w:val="000000"/>
              </w:rPr>
            </w:pPr>
          </w:p>
          <w:p w14:paraId="50B76430" w14:textId="165A7AE8" w:rsidR="004C61F8" w:rsidRPr="001B1050" w:rsidDel="0024199A" w:rsidRDefault="004C61F8" w:rsidP="00116286">
            <w:pPr>
              <w:pStyle w:val="TableText"/>
              <w:numPr>
                <w:ilvl w:val="0"/>
                <w:numId w:val="37"/>
              </w:numPr>
              <w:jc w:val="left"/>
              <w:rPr>
                <w:del w:id="1756" w:author="Felicia Williams" w:date="2024-07-12T00:23:00Z"/>
                <w:rFonts w:eastAsia="Arial"/>
                <w:color w:val="000000"/>
              </w:rPr>
            </w:pPr>
            <w:del w:id="1757" w:author="Felicia Williams" w:date="2024-07-12T00:23:00Z">
              <w:r w:rsidRPr="001B1050" w:rsidDel="0024199A">
                <w:rPr>
                  <w:rFonts w:eastAsia="Arial"/>
                  <w:color w:val="000000"/>
                </w:rPr>
                <w:delText>Enjoyed College Experience</w:delText>
              </w:r>
              <w:r w:rsidR="005A7EE6" w:rsidRPr="001B1050" w:rsidDel="0024199A">
                <w:rPr>
                  <w:rFonts w:eastAsia="Arial"/>
                  <w:color w:val="000000"/>
                </w:rPr>
                <w:delText xml:space="preserve"> -Positive</w:delText>
              </w:r>
            </w:del>
          </w:p>
          <w:p w14:paraId="268B5922" w14:textId="2829C6E9" w:rsidR="004C61F8" w:rsidRPr="001B1050" w:rsidDel="0024199A" w:rsidRDefault="004C61F8" w:rsidP="00B22AAF">
            <w:pPr>
              <w:pStyle w:val="TableText"/>
              <w:jc w:val="left"/>
              <w:rPr>
                <w:del w:id="1758" w:author="Felicia Williams" w:date="2024-07-12T00:23:00Z"/>
                <w:rFonts w:eastAsia="Arial"/>
                <w:color w:val="000000"/>
              </w:rPr>
            </w:pPr>
          </w:p>
          <w:p w14:paraId="4AE74312" w14:textId="2BE2785A" w:rsidR="004C61F8" w:rsidRPr="001B1050" w:rsidDel="0024199A" w:rsidRDefault="004C61F8" w:rsidP="00116286">
            <w:pPr>
              <w:pStyle w:val="TableText"/>
              <w:numPr>
                <w:ilvl w:val="0"/>
                <w:numId w:val="37"/>
              </w:numPr>
              <w:jc w:val="left"/>
              <w:rPr>
                <w:del w:id="1759" w:author="Felicia Williams" w:date="2024-07-12T00:23:00Z"/>
                <w:rFonts w:eastAsia="Arial"/>
                <w:color w:val="000000"/>
              </w:rPr>
            </w:pPr>
            <w:del w:id="1760" w:author="Felicia Williams" w:date="2024-07-12T00:23:00Z">
              <w:r w:rsidRPr="001B1050" w:rsidDel="0024199A">
                <w:rPr>
                  <w:rFonts w:eastAsia="Arial"/>
                  <w:color w:val="000000"/>
                </w:rPr>
                <w:delText>No Campus organization</w:delText>
              </w:r>
            </w:del>
          </w:p>
          <w:p w14:paraId="2504DB96" w14:textId="2A2FD4B0" w:rsidR="004C61F8" w:rsidRPr="001B1050" w:rsidDel="0024199A" w:rsidRDefault="004C61F8" w:rsidP="00B22AAF">
            <w:pPr>
              <w:pStyle w:val="TableText"/>
              <w:jc w:val="left"/>
              <w:rPr>
                <w:del w:id="1761" w:author="Felicia Williams" w:date="2024-07-12T00:23:00Z"/>
                <w:rFonts w:eastAsia="Arial"/>
                <w:color w:val="000000"/>
              </w:rPr>
            </w:pPr>
          </w:p>
          <w:p w14:paraId="6893D9A0" w14:textId="07FF1C10" w:rsidR="001B1178" w:rsidRPr="001B1050" w:rsidDel="0024199A" w:rsidRDefault="001B1178" w:rsidP="00B22AAF">
            <w:pPr>
              <w:pStyle w:val="TableText"/>
              <w:jc w:val="left"/>
              <w:rPr>
                <w:del w:id="1762" w:author="Felicia Williams" w:date="2024-07-12T00:23:00Z"/>
              </w:rPr>
            </w:pPr>
          </w:p>
          <w:p w14:paraId="4668DF5C" w14:textId="308AD653" w:rsidR="004C61F8" w:rsidRPr="001B1050" w:rsidDel="0024199A" w:rsidRDefault="004C61F8" w:rsidP="00116286">
            <w:pPr>
              <w:pStyle w:val="TableText"/>
              <w:numPr>
                <w:ilvl w:val="0"/>
                <w:numId w:val="37"/>
              </w:numPr>
              <w:jc w:val="left"/>
              <w:rPr>
                <w:del w:id="1763" w:author="Felicia Williams" w:date="2024-07-12T00:23:00Z"/>
              </w:rPr>
            </w:pPr>
            <w:del w:id="1764" w:author="Felicia Williams" w:date="2024-07-12T00:23:00Z">
              <w:r w:rsidRPr="001B1050" w:rsidDel="0024199A">
                <w:delText>Work</w:delText>
              </w:r>
            </w:del>
          </w:p>
          <w:p w14:paraId="404DAC68" w14:textId="594CED3E" w:rsidR="004C61F8" w:rsidRPr="001B1050" w:rsidDel="0024199A" w:rsidRDefault="004C61F8" w:rsidP="00B22AAF">
            <w:pPr>
              <w:pStyle w:val="TableText"/>
              <w:jc w:val="left"/>
              <w:rPr>
                <w:del w:id="1765" w:author="Felicia Williams" w:date="2024-07-12T00:23:00Z"/>
              </w:rPr>
            </w:pPr>
          </w:p>
          <w:p w14:paraId="7EDBDF67" w14:textId="77363B1D" w:rsidR="004C61F8" w:rsidRPr="001B1050" w:rsidDel="0024199A" w:rsidRDefault="004C61F8" w:rsidP="00B22AAF">
            <w:pPr>
              <w:pStyle w:val="TableText"/>
              <w:jc w:val="left"/>
              <w:rPr>
                <w:del w:id="1766" w:author="Felicia Williams" w:date="2024-07-12T00:23:00Z"/>
              </w:rPr>
            </w:pPr>
          </w:p>
          <w:p w14:paraId="54167983" w14:textId="7686AE55" w:rsidR="004C61F8" w:rsidRPr="001B1050" w:rsidDel="0024199A" w:rsidRDefault="004C61F8" w:rsidP="00B22AAF">
            <w:pPr>
              <w:pStyle w:val="TableText"/>
              <w:jc w:val="left"/>
              <w:rPr>
                <w:del w:id="1767" w:author="Felicia Williams" w:date="2024-07-12T00:23:00Z"/>
              </w:rPr>
            </w:pPr>
          </w:p>
          <w:p w14:paraId="7D40839B" w14:textId="27DAFB2D" w:rsidR="004C61F8" w:rsidRPr="001B1050" w:rsidDel="0024199A" w:rsidRDefault="004C61F8" w:rsidP="00B22AAF">
            <w:pPr>
              <w:pStyle w:val="TableText"/>
              <w:jc w:val="left"/>
              <w:rPr>
                <w:del w:id="1768" w:author="Felicia Williams" w:date="2024-07-12T00:23:00Z"/>
              </w:rPr>
            </w:pPr>
          </w:p>
          <w:p w14:paraId="2F05DC87" w14:textId="1196756D" w:rsidR="004C61F8" w:rsidRPr="001B1050" w:rsidDel="0024199A" w:rsidRDefault="004C61F8" w:rsidP="00116286">
            <w:pPr>
              <w:pStyle w:val="TableText"/>
              <w:numPr>
                <w:ilvl w:val="0"/>
                <w:numId w:val="37"/>
              </w:numPr>
              <w:jc w:val="left"/>
              <w:rPr>
                <w:del w:id="1769" w:author="Felicia Williams" w:date="2024-07-12T00:23:00Z"/>
              </w:rPr>
            </w:pPr>
            <w:del w:id="1770" w:author="Felicia Williams" w:date="2024-07-12T00:23:00Z">
              <w:r w:rsidRPr="001B1050" w:rsidDel="0024199A">
                <w:delText>Community</w:delText>
              </w:r>
            </w:del>
          </w:p>
          <w:p w14:paraId="0EE9ED67" w14:textId="5423A2CC" w:rsidR="004C61F8" w:rsidRPr="001B1050" w:rsidDel="0024199A" w:rsidRDefault="004C61F8" w:rsidP="00B22AAF">
            <w:pPr>
              <w:pStyle w:val="TableText"/>
              <w:jc w:val="left"/>
              <w:rPr>
                <w:del w:id="1771" w:author="Felicia Williams" w:date="2024-07-12T00:23:00Z"/>
              </w:rPr>
            </w:pPr>
          </w:p>
          <w:p w14:paraId="3F455166" w14:textId="762961E5" w:rsidR="004C61F8" w:rsidRPr="001B1050" w:rsidDel="0024199A" w:rsidRDefault="004C61F8" w:rsidP="00B22AAF">
            <w:pPr>
              <w:pStyle w:val="TableText"/>
              <w:jc w:val="left"/>
              <w:rPr>
                <w:del w:id="1772" w:author="Felicia Williams" w:date="2024-07-12T00:23:00Z"/>
              </w:rPr>
            </w:pPr>
          </w:p>
          <w:p w14:paraId="61508CBF" w14:textId="2C9D7CB6" w:rsidR="004C61F8" w:rsidRPr="001B1050" w:rsidDel="0024199A" w:rsidRDefault="004C61F8" w:rsidP="00B22AAF">
            <w:pPr>
              <w:pStyle w:val="TableText"/>
              <w:jc w:val="left"/>
              <w:rPr>
                <w:del w:id="1773" w:author="Felicia Williams" w:date="2024-07-12T00:23:00Z"/>
              </w:rPr>
            </w:pPr>
          </w:p>
          <w:p w14:paraId="6A345B4B" w14:textId="30C628F6" w:rsidR="004C61F8" w:rsidRPr="001B1050" w:rsidDel="0024199A" w:rsidRDefault="004C61F8" w:rsidP="00B22AAF">
            <w:pPr>
              <w:pStyle w:val="TableText"/>
              <w:jc w:val="left"/>
              <w:rPr>
                <w:del w:id="1774" w:author="Felicia Williams" w:date="2024-07-12T00:23:00Z"/>
              </w:rPr>
            </w:pPr>
          </w:p>
          <w:p w14:paraId="759F3944" w14:textId="3D1E2CD9" w:rsidR="004C61F8" w:rsidRPr="001B1050" w:rsidDel="0024199A" w:rsidRDefault="004C61F8" w:rsidP="00B22AAF">
            <w:pPr>
              <w:pStyle w:val="TableText"/>
              <w:jc w:val="left"/>
              <w:rPr>
                <w:del w:id="1775" w:author="Felicia Williams" w:date="2024-07-12T00:23:00Z"/>
              </w:rPr>
            </w:pPr>
          </w:p>
          <w:p w14:paraId="7864CA8E" w14:textId="4F65F746" w:rsidR="004C61F8" w:rsidRPr="001B1050" w:rsidDel="0024199A" w:rsidRDefault="004C61F8" w:rsidP="00116286">
            <w:pPr>
              <w:pStyle w:val="TableText"/>
              <w:numPr>
                <w:ilvl w:val="0"/>
                <w:numId w:val="37"/>
              </w:numPr>
              <w:jc w:val="left"/>
              <w:rPr>
                <w:del w:id="1776" w:author="Felicia Williams" w:date="2024-07-12T00:23:00Z"/>
              </w:rPr>
            </w:pPr>
            <w:del w:id="1777" w:author="Felicia Williams" w:date="2024-07-12T00:23:00Z">
              <w:r w:rsidRPr="001B1050" w:rsidDel="0024199A">
                <w:delText>Church Community</w:delText>
              </w:r>
            </w:del>
          </w:p>
          <w:p w14:paraId="4DBB964E" w14:textId="15CC1DF6" w:rsidR="004C61F8" w:rsidRPr="001B1050" w:rsidDel="0024199A" w:rsidRDefault="004C61F8" w:rsidP="00B22AAF">
            <w:pPr>
              <w:pStyle w:val="TableText"/>
              <w:jc w:val="left"/>
              <w:rPr>
                <w:del w:id="1778" w:author="Felicia Williams" w:date="2024-07-12T00:23:00Z"/>
              </w:rPr>
            </w:pPr>
          </w:p>
          <w:p w14:paraId="30821DC1" w14:textId="52A61E90" w:rsidR="004C61F8" w:rsidRPr="001B1050" w:rsidDel="0024199A" w:rsidRDefault="004C61F8" w:rsidP="00B22AAF">
            <w:pPr>
              <w:pStyle w:val="TableText"/>
              <w:jc w:val="left"/>
              <w:rPr>
                <w:del w:id="1779" w:author="Felicia Williams" w:date="2024-07-12T00:23:00Z"/>
              </w:rPr>
            </w:pPr>
          </w:p>
          <w:p w14:paraId="0ABC52C7" w14:textId="7ECF5E93" w:rsidR="004C61F8" w:rsidRPr="001B1050" w:rsidDel="0024199A" w:rsidRDefault="004C61F8" w:rsidP="00116286">
            <w:pPr>
              <w:pStyle w:val="TableText"/>
              <w:numPr>
                <w:ilvl w:val="0"/>
                <w:numId w:val="37"/>
              </w:numPr>
              <w:jc w:val="left"/>
              <w:rPr>
                <w:del w:id="1780" w:author="Felicia Williams" w:date="2024-07-12T00:23:00Z"/>
              </w:rPr>
            </w:pPr>
            <w:del w:id="1781" w:author="Felicia Williams" w:date="2024-07-12T00:23:00Z">
              <w:r w:rsidRPr="001B1050" w:rsidDel="0024199A">
                <w:delText>Organizations</w:delText>
              </w:r>
            </w:del>
          </w:p>
          <w:p w14:paraId="75C051B7" w14:textId="746C3997" w:rsidR="004C61F8" w:rsidRPr="001B1050" w:rsidDel="0024199A" w:rsidRDefault="004C61F8" w:rsidP="00B22AAF">
            <w:pPr>
              <w:pStyle w:val="TableText"/>
              <w:jc w:val="left"/>
              <w:rPr>
                <w:del w:id="1782" w:author="Felicia Williams" w:date="2024-07-12T00:23:00Z"/>
              </w:rPr>
            </w:pPr>
          </w:p>
          <w:p w14:paraId="6E0BC6E0" w14:textId="76EA505C" w:rsidR="004C61F8" w:rsidRPr="001B1050" w:rsidDel="0024199A" w:rsidRDefault="004C61F8" w:rsidP="00B22AAF">
            <w:pPr>
              <w:pStyle w:val="TableText"/>
              <w:jc w:val="left"/>
              <w:rPr>
                <w:del w:id="1783" w:author="Felicia Williams" w:date="2024-07-12T00:23:00Z"/>
                <w:rFonts w:eastAsia="Arial"/>
                <w:color w:val="000000"/>
              </w:rPr>
            </w:pPr>
          </w:p>
          <w:p w14:paraId="54D960B5" w14:textId="1619D907" w:rsidR="004C61F8" w:rsidRPr="001B1050" w:rsidDel="0024199A" w:rsidRDefault="004C61F8" w:rsidP="00B22AAF">
            <w:pPr>
              <w:pStyle w:val="TableText"/>
              <w:jc w:val="left"/>
              <w:rPr>
                <w:del w:id="1784" w:author="Felicia Williams" w:date="2024-07-12T00:23:00Z"/>
                <w:rFonts w:eastAsia="Arial"/>
                <w:color w:val="000000"/>
              </w:rPr>
            </w:pPr>
          </w:p>
          <w:p w14:paraId="325FD7CC" w14:textId="78A7A1E7" w:rsidR="004C61F8" w:rsidRPr="001B1050" w:rsidDel="0024199A" w:rsidRDefault="004C61F8" w:rsidP="00B22AAF">
            <w:pPr>
              <w:pStyle w:val="TableText"/>
              <w:jc w:val="left"/>
              <w:rPr>
                <w:del w:id="1785" w:author="Felicia Williams" w:date="2024-07-12T00:23:00Z"/>
                <w:rFonts w:eastAsia="Arial"/>
                <w:color w:val="000000"/>
              </w:rPr>
            </w:pPr>
          </w:p>
          <w:p w14:paraId="21E670FF" w14:textId="29776425" w:rsidR="004C61F8" w:rsidRPr="001B1050" w:rsidDel="0024199A" w:rsidRDefault="004C61F8" w:rsidP="00116286">
            <w:pPr>
              <w:pStyle w:val="TableText"/>
              <w:numPr>
                <w:ilvl w:val="0"/>
                <w:numId w:val="37"/>
              </w:numPr>
              <w:jc w:val="left"/>
              <w:rPr>
                <w:del w:id="1786" w:author="Felicia Williams" w:date="2024-07-12T00:23:00Z"/>
                <w:rFonts w:eastAsia="Arial"/>
                <w:color w:val="000000"/>
              </w:rPr>
            </w:pPr>
            <w:del w:id="1787" w:author="Felicia Williams" w:date="2024-07-12T00:23:00Z">
              <w:r w:rsidRPr="001B1050" w:rsidDel="0024199A">
                <w:rPr>
                  <w:rFonts w:eastAsia="Arial"/>
                  <w:color w:val="000000"/>
                </w:rPr>
                <w:delText>Negative Life Events</w:delText>
              </w:r>
            </w:del>
          </w:p>
          <w:p w14:paraId="2089AFD8" w14:textId="6449AF50" w:rsidR="004C61F8" w:rsidRPr="001B1050" w:rsidDel="0024199A" w:rsidRDefault="004C61F8" w:rsidP="00B22AAF">
            <w:pPr>
              <w:pStyle w:val="TableText"/>
              <w:jc w:val="left"/>
              <w:rPr>
                <w:del w:id="1788" w:author="Felicia Williams" w:date="2024-07-12T00:23:00Z"/>
                <w:rFonts w:eastAsia="Arial"/>
                <w:color w:val="000000"/>
              </w:rPr>
            </w:pPr>
          </w:p>
          <w:p w14:paraId="5D2BB6B3" w14:textId="79D78206" w:rsidR="004C61F8" w:rsidRPr="001B1050" w:rsidDel="0024199A" w:rsidRDefault="004C61F8" w:rsidP="00B22AAF">
            <w:pPr>
              <w:pStyle w:val="TableText"/>
              <w:jc w:val="left"/>
              <w:rPr>
                <w:del w:id="1789" w:author="Felicia Williams" w:date="2024-07-12T00:23:00Z"/>
                <w:rFonts w:eastAsia="Arial"/>
                <w:color w:val="000000"/>
              </w:rPr>
            </w:pPr>
          </w:p>
          <w:p w14:paraId="710CEAEF" w14:textId="44106F0A" w:rsidR="004C61F8" w:rsidRPr="001B1050" w:rsidDel="0024199A" w:rsidRDefault="004C61F8" w:rsidP="00116286">
            <w:pPr>
              <w:pStyle w:val="TableText"/>
              <w:numPr>
                <w:ilvl w:val="0"/>
                <w:numId w:val="37"/>
              </w:numPr>
              <w:jc w:val="left"/>
              <w:rPr>
                <w:del w:id="1790" w:author="Felicia Williams" w:date="2024-07-12T00:23:00Z"/>
                <w:rFonts w:eastAsia="Arial"/>
                <w:color w:val="000000"/>
              </w:rPr>
            </w:pPr>
            <w:del w:id="1791" w:author="Felicia Williams" w:date="2024-07-12T00:23:00Z">
              <w:r w:rsidRPr="001B1050" w:rsidDel="0024199A">
                <w:rPr>
                  <w:rFonts w:eastAsia="Arial"/>
                  <w:color w:val="000000"/>
                </w:rPr>
                <w:delText>Peer Motivation</w:delText>
              </w:r>
            </w:del>
          </w:p>
          <w:p w14:paraId="179DC0F9" w14:textId="4580A667" w:rsidR="004C61F8" w:rsidRPr="001B1050" w:rsidDel="0024199A" w:rsidRDefault="004C61F8" w:rsidP="00B22AAF">
            <w:pPr>
              <w:pStyle w:val="TableText"/>
              <w:jc w:val="left"/>
              <w:rPr>
                <w:del w:id="1792" w:author="Felicia Williams" w:date="2024-07-12T00:23:00Z"/>
                <w:rFonts w:eastAsia="Arial"/>
                <w:color w:val="000000"/>
              </w:rPr>
            </w:pPr>
          </w:p>
          <w:p w14:paraId="1A00C489" w14:textId="737C9A1A" w:rsidR="004C61F8" w:rsidRPr="001B1050" w:rsidDel="0024199A" w:rsidRDefault="004C61F8" w:rsidP="00B22AAF">
            <w:pPr>
              <w:pStyle w:val="TableText"/>
              <w:jc w:val="left"/>
              <w:rPr>
                <w:del w:id="1793" w:author="Felicia Williams" w:date="2024-07-12T00:23:00Z"/>
              </w:rPr>
            </w:pPr>
          </w:p>
          <w:p w14:paraId="2A807877" w14:textId="0E30CBBD" w:rsidR="004C61F8" w:rsidRPr="001B1050" w:rsidDel="0024199A" w:rsidRDefault="004C61F8" w:rsidP="00B22AAF">
            <w:pPr>
              <w:pStyle w:val="TableText"/>
              <w:jc w:val="left"/>
              <w:rPr>
                <w:del w:id="1794" w:author="Felicia Williams" w:date="2024-07-12T00:23:00Z"/>
              </w:rPr>
            </w:pPr>
          </w:p>
          <w:p w14:paraId="4F369DFC" w14:textId="0104C18B" w:rsidR="005A7EE6" w:rsidRPr="001B1050" w:rsidDel="0024199A" w:rsidRDefault="005A7EE6" w:rsidP="00B22AAF">
            <w:pPr>
              <w:pStyle w:val="TableText"/>
              <w:jc w:val="left"/>
              <w:rPr>
                <w:del w:id="1795" w:author="Felicia Williams" w:date="2024-07-12T00:23:00Z"/>
              </w:rPr>
            </w:pPr>
          </w:p>
          <w:p w14:paraId="1D9A25A7" w14:textId="3F07519B" w:rsidR="004C61F8" w:rsidRPr="001B1050" w:rsidDel="0024199A" w:rsidRDefault="004C61F8" w:rsidP="00116286">
            <w:pPr>
              <w:pStyle w:val="TableText"/>
              <w:numPr>
                <w:ilvl w:val="0"/>
                <w:numId w:val="37"/>
              </w:numPr>
              <w:jc w:val="left"/>
              <w:rPr>
                <w:del w:id="1796" w:author="Felicia Williams" w:date="2024-07-12T00:23:00Z"/>
              </w:rPr>
            </w:pPr>
            <w:del w:id="1797" w:author="Felicia Williams" w:date="2024-07-12T00:23:00Z">
              <w:r w:rsidRPr="001B1050" w:rsidDel="0024199A">
                <w:delText>Family Motivation</w:delText>
              </w:r>
            </w:del>
          </w:p>
          <w:p w14:paraId="1E98F485" w14:textId="21FB2FAC" w:rsidR="004C61F8" w:rsidRPr="001B1050" w:rsidDel="0024199A" w:rsidRDefault="004C61F8" w:rsidP="00116286">
            <w:pPr>
              <w:pStyle w:val="TableText"/>
              <w:numPr>
                <w:ilvl w:val="0"/>
                <w:numId w:val="37"/>
              </w:numPr>
              <w:jc w:val="left"/>
              <w:rPr>
                <w:del w:id="1798" w:author="Felicia Williams" w:date="2024-07-12T00:23:00Z"/>
              </w:rPr>
            </w:pPr>
            <w:del w:id="1799" w:author="Felicia Williams" w:date="2024-07-12T00:23:00Z">
              <w:r w:rsidRPr="001B1050" w:rsidDel="0024199A">
                <w:delText>Personal Ambition</w:delText>
              </w:r>
            </w:del>
          </w:p>
          <w:p w14:paraId="6CE95BD2" w14:textId="3C60AD2E" w:rsidR="004C61F8" w:rsidRPr="001B1050" w:rsidDel="0024199A" w:rsidRDefault="004C61F8" w:rsidP="00B22AAF">
            <w:pPr>
              <w:pStyle w:val="TableText"/>
              <w:jc w:val="left"/>
              <w:rPr>
                <w:del w:id="1800" w:author="Felicia Williams" w:date="2024-07-12T00:23:00Z"/>
              </w:rPr>
            </w:pPr>
          </w:p>
          <w:p w14:paraId="4F746865" w14:textId="63E0936D" w:rsidR="004C61F8" w:rsidRPr="001B1050" w:rsidDel="0024199A" w:rsidRDefault="004C61F8" w:rsidP="00B22AAF">
            <w:pPr>
              <w:pStyle w:val="TableText"/>
              <w:jc w:val="left"/>
              <w:rPr>
                <w:del w:id="1801" w:author="Felicia Williams" w:date="2024-07-12T00:23:00Z"/>
              </w:rPr>
            </w:pPr>
          </w:p>
          <w:p w14:paraId="3FD5D41E" w14:textId="3984B502" w:rsidR="004C61F8" w:rsidRPr="001B1050" w:rsidDel="0024199A" w:rsidRDefault="004C61F8" w:rsidP="00B22AAF">
            <w:pPr>
              <w:pStyle w:val="TableText"/>
              <w:jc w:val="left"/>
              <w:rPr>
                <w:del w:id="1802" w:author="Felicia Williams" w:date="2024-07-12T00:23:00Z"/>
              </w:rPr>
            </w:pPr>
          </w:p>
          <w:p w14:paraId="09374C2F" w14:textId="0FC81E35" w:rsidR="004C61F8" w:rsidRPr="001B1050" w:rsidDel="0024199A" w:rsidRDefault="004C61F8" w:rsidP="00116286">
            <w:pPr>
              <w:pStyle w:val="TableText"/>
              <w:numPr>
                <w:ilvl w:val="0"/>
                <w:numId w:val="37"/>
              </w:numPr>
              <w:jc w:val="left"/>
              <w:rPr>
                <w:del w:id="1803" w:author="Felicia Williams" w:date="2024-07-12T00:23:00Z"/>
              </w:rPr>
            </w:pPr>
            <w:del w:id="1804" w:author="Felicia Williams" w:date="2024-07-12T00:23:00Z">
              <w:r w:rsidRPr="001B1050" w:rsidDel="0024199A">
                <w:delText>Faculty Motivation</w:delText>
              </w:r>
            </w:del>
          </w:p>
          <w:p w14:paraId="29724CEA" w14:textId="0B3B7E85" w:rsidR="004C61F8" w:rsidRPr="001B1050" w:rsidDel="0024199A" w:rsidRDefault="004C61F8" w:rsidP="00B22AAF">
            <w:pPr>
              <w:pStyle w:val="TableText"/>
              <w:jc w:val="left"/>
              <w:rPr>
                <w:del w:id="1805" w:author="Felicia Williams" w:date="2024-07-12T00:23:00Z"/>
              </w:rPr>
            </w:pPr>
          </w:p>
          <w:p w14:paraId="20FD7C6F" w14:textId="04716EB1" w:rsidR="004C61F8" w:rsidRPr="001B1050" w:rsidDel="0024199A" w:rsidRDefault="004C61F8" w:rsidP="00B22AAF">
            <w:pPr>
              <w:pStyle w:val="TableText"/>
              <w:jc w:val="left"/>
              <w:rPr>
                <w:del w:id="1806" w:author="Felicia Williams" w:date="2024-07-12T00:23:00Z"/>
              </w:rPr>
            </w:pPr>
          </w:p>
          <w:p w14:paraId="379B767B" w14:textId="0EB01C86" w:rsidR="004C61F8" w:rsidRPr="001B1050" w:rsidDel="0024199A" w:rsidRDefault="004C61F8" w:rsidP="00B22AAF">
            <w:pPr>
              <w:pStyle w:val="TableText"/>
              <w:jc w:val="left"/>
              <w:rPr>
                <w:del w:id="1807" w:author="Felicia Williams" w:date="2024-07-12T00:23:00Z"/>
              </w:rPr>
            </w:pPr>
          </w:p>
          <w:p w14:paraId="621D2373" w14:textId="1542F834" w:rsidR="004C61F8" w:rsidRPr="001B1050" w:rsidDel="0024199A" w:rsidRDefault="004C61F8" w:rsidP="00B22AAF">
            <w:pPr>
              <w:pStyle w:val="TableText"/>
              <w:jc w:val="left"/>
              <w:rPr>
                <w:del w:id="1808" w:author="Felicia Williams" w:date="2024-07-12T00:23:00Z"/>
              </w:rPr>
            </w:pPr>
          </w:p>
          <w:p w14:paraId="12E5D9A8" w14:textId="4538AD38" w:rsidR="004C61F8" w:rsidRPr="001B1050" w:rsidDel="0024199A" w:rsidRDefault="004C61F8" w:rsidP="00B22AAF">
            <w:pPr>
              <w:pStyle w:val="TableText"/>
              <w:jc w:val="left"/>
              <w:rPr>
                <w:del w:id="1809" w:author="Felicia Williams" w:date="2024-07-12T00:23:00Z"/>
              </w:rPr>
            </w:pPr>
          </w:p>
          <w:p w14:paraId="16DBC492" w14:textId="5E4C2B54" w:rsidR="004C61F8" w:rsidRPr="001B1050" w:rsidDel="0024199A" w:rsidRDefault="004C61F8" w:rsidP="00116286">
            <w:pPr>
              <w:pStyle w:val="TableText"/>
              <w:numPr>
                <w:ilvl w:val="0"/>
                <w:numId w:val="37"/>
              </w:numPr>
              <w:jc w:val="left"/>
              <w:rPr>
                <w:del w:id="1810" w:author="Felicia Williams" w:date="2024-07-12T00:23:00Z"/>
              </w:rPr>
            </w:pPr>
            <w:del w:id="1811" w:author="Felicia Williams" w:date="2024-07-12T00:23:00Z">
              <w:r w:rsidRPr="001B1050" w:rsidDel="0024199A">
                <w:delText>Faith-God Motivation</w:delText>
              </w:r>
            </w:del>
          </w:p>
          <w:p w14:paraId="0810D3E8" w14:textId="2B272948" w:rsidR="004C61F8" w:rsidRPr="001B1050" w:rsidDel="0024199A" w:rsidRDefault="004C61F8" w:rsidP="00B22AAF">
            <w:pPr>
              <w:pStyle w:val="TableText"/>
              <w:jc w:val="left"/>
              <w:rPr>
                <w:del w:id="1812" w:author="Felicia Williams" w:date="2024-07-12T00:23:00Z"/>
              </w:rPr>
            </w:pPr>
          </w:p>
          <w:p w14:paraId="37564FE5" w14:textId="18677AFD" w:rsidR="004C61F8" w:rsidRPr="001B1050" w:rsidDel="0024199A" w:rsidRDefault="004C61F8" w:rsidP="00B22AAF">
            <w:pPr>
              <w:pStyle w:val="TableText"/>
              <w:jc w:val="left"/>
              <w:rPr>
                <w:del w:id="1813" w:author="Felicia Williams" w:date="2024-07-12T00:23:00Z"/>
              </w:rPr>
            </w:pPr>
          </w:p>
          <w:p w14:paraId="0543E501" w14:textId="54E5E87E" w:rsidR="004C61F8" w:rsidRPr="001B1050" w:rsidDel="0024199A" w:rsidRDefault="004C61F8" w:rsidP="00B22AAF">
            <w:pPr>
              <w:pStyle w:val="TableText"/>
              <w:jc w:val="left"/>
              <w:rPr>
                <w:del w:id="1814" w:author="Felicia Williams" w:date="2024-07-12T00:23:00Z"/>
              </w:rPr>
            </w:pPr>
          </w:p>
          <w:p w14:paraId="18B4FE8E" w14:textId="28A88AAA" w:rsidR="004C61F8" w:rsidRPr="001B1050" w:rsidDel="0024199A" w:rsidRDefault="004C61F8" w:rsidP="00116286">
            <w:pPr>
              <w:pStyle w:val="TableText"/>
              <w:numPr>
                <w:ilvl w:val="0"/>
                <w:numId w:val="37"/>
              </w:numPr>
              <w:jc w:val="left"/>
              <w:rPr>
                <w:del w:id="1815" w:author="Felicia Williams" w:date="2024-07-12T00:23:00Z"/>
              </w:rPr>
            </w:pPr>
            <w:del w:id="1816" w:author="Felicia Williams" w:date="2024-07-12T00:23:00Z">
              <w:r w:rsidRPr="001B1050" w:rsidDel="0024199A">
                <w:delText>Sacrifice</w:delText>
              </w:r>
            </w:del>
          </w:p>
          <w:p w14:paraId="729640FC" w14:textId="64DC6DE1" w:rsidR="004C61F8" w:rsidRPr="001B1050" w:rsidDel="0024199A" w:rsidRDefault="004C61F8" w:rsidP="00B22AAF">
            <w:pPr>
              <w:pStyle w:val="TableText"/>
              <w:jc w:val="left"/>
              <w:rPr>
                <w:del w:id="1817" w:author="Felicia Williams" w:date="2024-07-12T00:23:00Z"/>
              </w:rPr>
            </w:pPr>
          </w:p>
          <w:p w14:paraId="0947F49E" w14:textId="77702D92" w:rsidR="004C61F8" w:rsidRPr="001B1050" w:rsidDel="0024199A" w:rsidRDefault="004C61F8" w:rsidP="00B22AAF">
            <w:pPr>
              <w:pStyle w:val="TableText"/>
              <w:jc w:val="left"/>
              <w:rPr>
                <w:del w:id="1818" w:author="Felicia Williams" w:date="2024-07-12T00:23:00Z"/>
              </w:rPr>
            </w:pPr>
          </w:p>
          <w:p w14:paraId="52D79094" w14:textId="25913C44" w:rsidR="004C61F8" w:rsidRPr="001B1050" w:rsidDel="0024199A" w:rsidRDefault="004C61F8" w:rsidP="00B22AAF">
            <w:pPr>
              <w:pStyle w:val="TableText"/>
              <w:jc w:val="left"/>
              <w:rPr>
                <w:del w:id="1819" w:author="Felicia Williams" w:date="2024-07-12T00:23:00Z"/>
              </w:rPr>
            </w:pPr>
          </w:p>
          <w:p w14:paraId="36B709D8" w14:textId="2AA324AF" w:rsidR="004C61F8" w:rsidRPr="001B1050" w:rsidDel="0024199A" w:rsidRDefault="004C61F8" w:rsidP="00116286">
            <w:pPr>
              <w:pStyle w:val="TableText"/>
              <w:numPr>
                <w:ilvl w:val="0"/>
                <w:numId w:val="37"/>
              </w:numPr>
              <w:jc w:val="left"/>
              <w:rPr>
                <w:del w:id="1820" w:author="Felicia Williams" w:date="2024-07-12T00:23:00Z"/>
              </w:rPr>
            </w:pPr>
            <w:del w:id="1821" w:author="Felicia Williams" w:date="2024-07-12T00:23:00Z">
              <w:r w:rsidRPr="001B1050" w:rsidDel="0024199A">
                <w:delText>Non</w:delText>
              </w:r>
              <w:r w:rsidR="005A7EE6" w:rsidRPr="001B1050" w:rsidDel="0024199A">
                <w:delText>-B</w:delText>
              </w:r>
              <w:r w:rsidRPr="001B1050" w:rsidDel="0024199A">
                <w:delText>lack Peer Support</w:delText>
              </w:r>
            </w:del>
          </w:p>
          <w:p w14:paraId="270179F0" w14:textId="4FC3259D" w:rsidR="004C61F8" w:rsidRPr="001B1050" w:rsidDel="0024199A" w:rsidRDefault="004C61F8" w:rsidP="00B22AAF">
            <w:pPr>
              <w:pStyle w:val="TableText"/>
              <w:jc w:val="left"/>
              <w:rPr>
                <w:del w:id="1822" w:author="Felicia Williams" w:date="2024-07-12T00:23:00Z"/>
              </w:rPr>
            </w:pPr>
          </w:p>
          <w:p w14:paraId="7EAFB730" w14:textId="2DA3D3BA" w:rsidR="004C61F8" w:rsidRPr="001B1050" w:rsidDel="0024199A" w:rsidRDefault="004C61F8" w:rsidP="00116286">
            <w:pPr>
              <w:pStyle w:val="TableText"/>
              <w:numPr>
                <w:ilvl w:val="0"/>
                <w:numId w:val="37"/>
              </w:numPr>
              <w:jc w:val="left"/>
              <w:rPr>
                <w:del w:id="1823" w:author="Felicia Williams" w:date="2024-07-12T00:23:00Z"/>
              </w:rPr>
            </w:pPr>
            <w:del w:id="1824" w:author="Felicia Williams" w:date="2024-07-12T00:23:00Z">
              <w:r w:rsidRPr="001B1050" w:rsidDel="0024199A">
                <w:delText>Faculty Support Non-Black</w:delText>
              </w:r>
            </w:del>
          </w:p>
          <w:p w14:paraId="3613A5D2" w14:textId="00FE4BCF" w:rsidR="004C61F8" w:rsidRPr="001B1050" w:rsidDel="0024199A" w:rsidRDefault="004C61F8" w:rsidP="00B22AAF">
            <w:pPr>
              <w:pStyle w:val="TableText"/>
              <w:jc w:val="left"/>
              <w:rPr>
                <w:del w:id="1825" w:author="Felicia Williams" w:date="2024-07-12T00:23:00Z"/>
              </w:rPr>
            </w:pPr>
          </w:p>
          <w:p w14:paraId="2ACD4D05" w14:textId="6E08095A" w:rsidR="004C61F8" w:rsidRPr="001B1050" w:rsidDel="0024199A" w:rsidRDefault="006B2BF6" w:rsidP="00116286">
            <w:pPr>
              <w:pStyle w:val="TableText"/>
              <w:numPr>
                <w:ilvl w:val="0"/>
                <w:numId w:val="37"/>
              </w:numPr>
              <w:jc w:val="left"/>
              <w:rPr>
                <w:del w:id="1826" w:author="Felicia Williams" w:date="2024-07-12T00:23:00Z"/>
              </w:rPr>
            </w:pPr>
            <w:del w:id="1827" w:author="Felicia Williams" w:date="2024-07-12T00:23:00Z">
              <w:r w:rsidRPr="001B1050" w:rsidDel="0024199A">
                <w:delText>No Sense of belonging</w:delText>
              </w:r>
            </w:del>
          </w:p>
          <w:p w14:paraId="21108997" w14:textId="455BB54F" w:rsidR="004C61F8" w:rsidRPr="001B1050" w:rsidDel="0024199A" w:rsidRDefault="004C61F8" w:rsidP="00B22AAF">
            <w:pPr>
              <w:pStyle w:val="TableText"/>
              <w:jc w:val="left"/>
              <w:rPr>
                <w:del w:id="1828" w:author="Felicia Williams" w:date="2024-07-12T00:23:00Z"/>
              </w:rPr>
            </w:pPr>
          </w:p>
          <w:p w14:paraId="127B385B" w14:textId="6A477C07" w:rsidR="004C61F8" w:rsidRPr="001B1050" w:rsidDel="0024199A" w:rsidRDefault="004C61F8" w:rsidP="00B22AAF">
            <w:pPr>
              <w:pStyle w:val="TableText"/>
              <w:jc w:val="left"/>
              <w:rPr>
                <w:del w:id="1829" w:author="Felicia Williams" w:date="2024-07-12T00:23:00Z"/>
              </w:rPr>
            </w:pPr>
          </w:p>
          <w:p w14:paraId="77C6B0A3" w14:textId="536DFAB3" w:rsidR="00334A0C" w:rsidRPr="001B1050" w:rsidDel="0024199A" w:rsidRDefault="00334A0C" w:rsidP="00B22AAF">
            <w:pPr>
              <w:pStyle w:val="TableText"/>
              <w:jc w:val="left"/>
              <w:rPr>
                <w:del w:id="1830" w:author="Felicia Williams" w:date="2024-07-12T00:23:00Z"/>
              </w:rPr>
            </w:pPr>
          </w:p>
          <w:p w14:paraId="1C2DAE03" w14:textId="14C01FB0" w:rsidR="004C61F8" w:rsidRPr="001B1050" w:rsidDel="0024199A" w:rsidRDefault="004C61F8" w:rsidP="00116286">
            <w:pPr>
              <w:pStyle w:val="TableText"/>
              <w:numPr>
                <w:ilvl w:val="0"/>
                <w:numId w:val="37"/>
              </w:numPr>
              <w:jc w:val="left"/>
              <w:rPr>
                <w:del w:id="1831" w:author="Felicia Williams" w:date="2024-07-12T00:23:00Z"/>
              </w:rPr>
            </w:pPr>
            <w:del w:id="1832" w:author="Felicia Williams" w:date="2024-07-12T00:23:00Z">
              <w:r w:rsidRPr="001B1050" w:rsidDel="0024199A">
                <w:delText>No Connection with African American Peers in Class</w:delText>
              </w:r>
            </w:del>
          </w:p>
          <w:p w14:paraId="7B9C072E" w14:textId="298C4E06" w:rsidR="000A2D09" w:rsidRPr="001B1050" w:rsidDel="0024199A" w:rsidRDefault="000A2D09" w:rsidP="00B22AAF">
            <w:pPr>
              <w:pStyle w:val="TableText"/>
              <w:jc w:val="left"/>
              <w:rPr>
                <w:del w:id="1833" w:author="Felicia Williams" w:date="2024-07-12T00:23:00Z"/>
              </w:rPr>
            </w:pPr>
          </w:p>
          <w:p w14:paraId="6882EE4D" w14:textId="069A00AB" w:rsidR="004C508A" w:rsidRPr="001B1050" w:rsidDel="0024199A" w:rsidRDefault="004C508A" w:rsidP="00B22AAF">
            <w:pPr>
              <w:pStyle w:val="TableText"/>
              <w:jc w:val="left"/>
              <w:rPr>
                <w:del w:id="1834" w:author="Felicia Williams" w:date="2024-07-12T00:23:00Z"/>
              </w:rPr>
            </w:pPr>
          </w:p>
          <w:p w14:paraId="76D5C5B2" w14:textId="5D185458" w:rsidR="000A2D09" w:rsidRPr="001B1050" w:rsidDel="0024199A" w:rsidRDefault="000A2D09" w:rsidP="00B22AAF">
            <w:pPr>
              <w:pStyle w:val="TableText"/>
              <w:jc w:val="left"/>
              <w:rPr>
                <w:del w:id="1835" w:author="Felicia Williams" w:date="2024-07-12T00:23:00Z"/>
              </w:rPr>
            </w:pPr>
          </w:p>
          <w:p w14:paraId="646D11E6" w14:textId="0968A4F7" w:rsidR="00334A0C" w:rsidRPr="001B1050" w:rsidDel="0024199A" w:rsidRDefault="00334A0C" w:rsidP="00B22AAF">
            <w:pPr>
              <w:pStyle w:val="TableText"/>
              <w:jc w:val="left"/>
              <w:rPr>
                <w:del w:id="1836" w:author="Felicia Williams" w:date="2024-07-12T00:23:00Z"/>
              </w:rPr>
            </w:pPr>
          </w:p>
          <w:p w14:paraId="6A9E0B54" w14:textId="44BB874C" w:rsidR="004C61F8" w:rsidRPr="001B1050" w:rsidDel="0024199A" w:rsidRDefault="004C61F8" w:rsidP="00116286">
            <w:pPr>
              <w:pStyle w:val="TableText"/>
              <w:numPr>
                <w:ilvl w:val="0"/>
                <w:numId w:val="37"/>
              </w:numPr>
              <w:jc w:val="left"/>
              <w:rPr>
                <w:del w:id="1837" w:author="Felicia Williams" w:date="2024-07-12T00:23:00Z"/>
              </w:rPr>
            </w:pPr>
            <w:del w:id="1838" w:author="Felicia Williams" w:date="2024-07-12T00:23:00Z">
              <w:r w:rsidRPr="001B1050" w:rsidDel="0024199A">
                <w:delText>Curriculum</w:delText>
              </w:r>
              <w:r w:rsidR="005A7EE6" w:rsidRPr="001B1050" w:rsidDel="0024199A">
                <w:delText xml:space="preserve"> Relevance</w:delText>
              </w:r>
            </w:del>
          </w:p>
          <w:p w14:paraId="4C2597BE" w14:textId="694252B6" w:rsidR="004C61F8" w:rsidRPr="001B1050" w:rsidDel="0024199A" w:rsidRDefault="004C61F8" w:rsidP="00B22AAF">
            <w:pPr>
              <w:pStyle w:val="TableText"/>
              <w:jc w:val="left"/>
              <w:rPr>
                <w:del w:id="1839" w:author="Felicia Williams" w:date="2024-07-12T00:23:00Z"/>
              </w:rPr>
            </w:pPr>
          </w:p>
          <w:p w14:paraId="593B2206" w14:textId="306C03BC" w:rsidR="004C61F8" w:rsidRPr="001B1050" w:rsidDel="0024199A" w:rsidRDefault="004C61F8" w:rsidP="00B22AAF">
            <w:pPr>
              <w:pStyle w:val="TableText"/>
              <w:jc w:val="left"/>
              <w:rPr>
                <w:del w:id="1840" w:author="Felicia Williams" w:date="2024-07-12T00:23:00Z"/>
              </w:rPr>
            </w:pPr>
          </w:p>
          <w:p w14:paraId="4C951D64" w14:textId="3AD80130" w:rsidR="004C61F8" w:rsidRPr="001B1050" w:rsidDel="0024199A" w:rsidRDefault="004C61F8" w:rsidP="00B22AAF">
            <w:pPr>
              <w:pStyle w:val="TableText"/>
              <w:jc w:val="left"/>
              <w:rPr>
                <w:del w:id="1841" w:author="Felicia Williams" w:date="2024-07-12T00:23:00Z"/>
              </w:rPr>
            </w:pPr>
          </w:p>
          <w:p w14:paraId="0F955DAC" w14:textId="0BB269A1" w:rsidR="004C61F8" w:rsidRPr="001B1050" w:rsidDel="0024199A" w:rsidRDefault="004C61F8" w:rsidP="00B22AAF">
            <w:pPr>
              <w:pStyle w:val="TableText"/>
              <w:jc w:val="left"/>
              <w:rPr>
                <w:del w:id="1842" w:author="Felicia Williams" w:date="2024-07-12T00:23:00Z"/>
              </w:rPr>
            </w:pPr>
          </w:p>
          <w:p w14:paraId="703748E0" w14:textId="2CD149A7" w:rsidR="004C61F8" w:rsidRPr="001B1050" w:rsidDel="0024199A" w:rsidRDefault="00334A0C" w:rsidP="00116286">
            <w:pPr>
              <w:pStyle w:val="TableText"/>
              <w:numPr>
                <w:ilvl w:val="0"/>
                <w:numId w:val="37"/>
              </w:numPr>
              <w:jc w:val="left"/>
              <w:rPr>
                <w:del w:id="1843" w:author="Felicia Williams" w:date="2024-07-12T00:23:00Z"/>
              </w:rPr>
            </w:pPr>
            <w:del w:id="1844" w:author="Felicia Williams" w:date="2024-07-12T00:23:00Z">
              <w:r w:rsidRPr="001B1050" w:rsidDel="0024199A">
                <w:delText>Career goals</w:delText>
              </w:r>
            </w:del>
          </w:p>
          <w:p w14:paraId="13F3BED3" w14:textId="740360A2" w:rsidR="004C61F8" w:rsidRPr="001B1050" w:rsidDel="0024199A" w:rsidRDefault="004C61F8" w:rsidP="00B22AAF">
            <w:pPr>
              <w:pStyle w:val="TableText"/>
              <w:jc w:val="left"/>
              <w:rPr>
                <w:del w:id="1845" w:author="Felicia Williams" w:date="2024-07-12T00:23:00Z"/>
              </w:rPr>
            </w:pPr>
          </w:p>
          <w:p w14:paraId="08EC6B77" w14:textId="409F264E" w:rsidR="004C61F8" w:rsidRPr="001B1050" w:rsidDel="0024199A" w:rsidRDefault="004C61F8" w:rsidP="00B22AAF">
            <w:pPr>
              <w:pStyle w:val="TableText"/>
              <w:jc w:val="left"/>
              <w:rPr>
                <w:del w:id="1846" w:author="Felicia Williams" w:date="2024-07-12T00:23:00Z"/>
              </w:rPr>
            </w:pPr>
          </w:p>
          <w:p w14:paraId="70E35A4B" w14:textId="348D5721" w:rsidR="004C61F8" w:rsidRPr="001B1050" w:rsidDel="0024199A" w:rsidRDefault="004C61F8" w:rsidP="00B22AAF">
            <w:pPr>
              <w:pStyle w:val="TableText"/>
              <w:jc w:val="left"/>
              <w:rPr>
                <w:del w:id="1847" w:author="Felicia Williams" w:date="2024-07-12T00:23:00Z"/>
                <w:rFonts w:eastAsia="Arial"/>
                <w:color w:val="000000"/>
              </w:rPr>
            </w:pPr>
          </w:p>
          <w:p w14:paraId="5D0BD393" w14:textId="15A136BD" w:rsidR="004C61F8" w:rsidRPr="001B1050" w:rsidDel="0024199A" w:rsidRDefault="009117C9" w:rsidP="00116286">
            <w:pPr>
              <w:pStyle w:val="TableText"/>
              <w:numPr>
                <w:ilvl w:val="0"/>
                <w:numId w:val="37"/>
              </w:numPr>
              <w:jc w:val="left"/>
              <w:rPr>
                <w:del w:id="1848" w:author="Felicia Williams" w:date="2024-07-12T00:23:00Z"/>
                <w:rFonts w:eastAsia="Arial"/>
                <w:color w:val="000000"/>
              </w:rPr>
            </w:pPr>
            <w:del w:id="1849" w:author="Felicia Williams" w:date="2024-07-12T00:23:00Z">
              <w:r w:rsidRPr="001B1050" w:rsidDel="0024199A">
                <w:rPr>
                  <w:rFonts w:eastAsia="Arial"/>
                  <w:color w:val="000000"/>
                </w:rPr>
                <w:delText>Faculty Diversity</w:delText>
              </w:r>
            </w:del>
          </w:p>
          <w:p w14:paraId="29C090A3" w14:textId="64BDB9A3" w:rsidR="004C61F8" w:rsidRPr="001B1050" w:rsidDel="0024199A" w:rsidRDefault="004C61F8" w:rsidP="00B22AAF">
            <w:pPr>
              <w:pStyle w:val="TableText"/>
              <w:jc w:val="left"/>
              <w:rPr>
                <w:del w:id="1850" w:author="Felicia Williams" w:date="2024-07-12T00:23:00Z"/>
                <w:rFonts w:eastAsia="Arial"/>
              </w:rPr>
            </w:pPr>
          </w:p>
          <w:p w14:paraId="5B7975B6" w14:textId="5D879F45" w:rsidR="004C61F8" w:rsidRPr="001B1050" w:rsidDel="0024199A" w:rsidRDefault="004C61F8" w:rsidP="00B22AAF">
            <w:pPr>
              <w:pStyle w:val="TableText"/>
              <w:jc w:val="left"/>
              <w:rPr>
                <w:del w:id="1851" w:author="Felicia Williams" w:date="2024-07-12T00:23:00Z"/>
                <w:rFonts w:eastAsia="Arial"/>
              </w:rPr>
            </w:pPr>
          </w:p>
          <w:p w14:paraId="5DA59F4E" w14:textId="1583B27B" w:rsidR="004C61F8" w:rsidRPr="001B1050" w:rsidDel="0024199A" w:rsidRDefault="004C61F8" w:rsidP="00116286">
            <w:pPr>
              <w:pStyle w:val="TableText"/>
              <w:numPr>
                <w:ilvl w:val="0"/>
                <w:numId w:val="37"/>
              </w:numPr>
              <w:jc w:val="left"/>
              <w:rPr>
                <w:del w:id="1852" w:author="Felicia Williams" w:date="2024-07-12T00:23:00Z"/>
                <w:rFonts w:eastAsia="Arial"/>
              </w:rPr>
            </w:pPr>
            <w:del w:id="1853" w:author="Felicia Williams" w:date="2024-07-12T00:23:00Z">
              <w:r w:rsidRPr="001B1050" w:rsidDel="0024199A">
                <w:rPr>
                  <w:rFonts w:eastAsia="Arial"/>
                </w:rPr>
                <w:lastRenderedPageBreak/>
                <w:delText>Build Relationships for success</w:delText>
              </w:r>
            </w:del>
          </w:p>
          <w:p w14:paraId="35DD6B86" w14:textId="7862D72C" w:rsidR="004C61F8" w:rsidRPr="001B1050" w:rsidDel="0024199A" w:rsidRDefault="004C61F8" w:rsidP="00B22AAF">
            <w:pPr>
              <w:pStyle w:val="TableText"/>
              <w:jc w:val="left"/>
              <w:rPr>
                <w:del w:id="1854" w:author="Felicia Williams" w:date="2024-07-12T00:23:00Z"/>
                <w:rFonts w:eastAsia="Arial"/>
              </w:rPr>
            </w:pPr>
          </w:p>
          <w:p w14:paraId="0A72B4A5" w14:textId="02E59F8F" w:rsidR="004C61F8" w:rsidRPr="001B1050" w:rsidDel="0024199A" w:rsidRDefault="004C61F8" w:rsidP="00B22AAF">
            <w:pPr>
              <w:pStyle w:val="TableText"/>
              <w:jc w:val="left"/>
              <w:rPr>
                <w:del w:id="1855" w:author="Felicia Williams" w:date="2024-07-12T00:23:00Z"/>
                <w:rFonts w:eastAsia="Arial"/>
              </w:rPr>
            </w:pPr>
          </w:p>
          <w:p w14:paraId="6D88E3EC" w14:textId="3E26EC11" w:rsidR="004C61F8" w:rsidRPr="001B1050" w:rsidDel="0024199A" w:rsidRDefault="004C61F8" w:rsidP="00B22AAF">
            <w:pPr>
              <w:pStyle w:val="TableText"/>
              <w:jc w:val="left"/>
              <w:rPr>
                <w:del w:id="1856" w:author="Felicia Williams" w:date="2024-07-12T00:23:00Z"/>
                <w:rFonts w:eastAsia="Arial"/>
              </w:rPr>
            </w:pPr>
          </w:p>
          <w:p w14:paraId="379CC79A" w14:textId="763B2E14" w:rsidR="004C61F8" w:rsidRPr="001B1050" w:rsidDel="0024199A" w:rsidRDefault="004C61F8" w:rsidP="00B22AAF">
            <w:pPr>
              <w:pStyle w:val="TableText"/>
              <w:jc w:val="left"/>
              <w:rPr>
                <w:del w:id="1857" w:author="Felicia Williams" w:date="2024-07-12T00:23:00Z"/>
                <w:rFonts w:eastAsia="Arial"/>
              </w:rPr>
            </w:pPr>
          </w:p>
          <w:p w14:paraId="14A223F5" w14:textId="5763A74E" w:rsidR="004C61F8" w:rsidRPr="001B1050" w:rsidDel="0024199A" w:rsidRDefault="004C61F8" w:rsidP="00B22AAF">
            <w:pPr>
              <w:pStyle w:val="TableText"/>
              <w:jc w:val="left"/>
              <w:rPr>
                <w:del w:id="1858" w:author="Felicia Williams" w:date="2024-07-12T00:23:00Z"/>
                <w:rFonts w:eastAsia="Arial"/>
              </w:rPr>
            </w:pPr>
          </w:p>
          <w:p w14:paraId="2B4A2CA5" w14:textId="62A9327F" w:rsidR="004C61F8" w:rsidRPr="001B1050" w:rsidDel="0024199A" w:rsidRDefault="004C61F8" w:rsidP="00116286">
            <w:pPr>
              <w:pStyle w:val="TableText"/>
              <w:numPr>
                <w:ilvl w:val="0"/>
                <w:numId w:val="37"/>
              </w:numPr>
              <w:jc w:val="left"/>
              <w:rPr>
                <w:del w:id="1859" w:author="Felicia Williams" w:date="2024-07-12T00:23:00Z"/>
                <w:rFonts w:eastAsia="Arial"/>
              </w:rPr>
            </w:pPr>
            <w:del w:id="1860" w:author="Felicia Williams" w:date="2024-07-12T00:23:00Z">
              <w:r w:rsidRPr="001B1050" w:rsidDel="0024199A">
                <w:rPr>
                  <w:rFonts w:eastAsia="Arial"/>
                </w:rPr>
                <w:delText>Using resources to succeed</w:delText>
              </w:r>
            </w:del>
          </w:p>
          <w:p w14:paraId="579F8A16" w14:textId="10032468" w:rsidR="004C61F8" w:rsidRPr="001B1050" w:rsidDel="0024199A" w:rsidRDefault="004C61F8" w:rsidP="00B22AAF">
            <w:pPr>
              <w:pStyle w:val="TableText"/>
              <w:jc w:val="left"/>
              <w:rPr>
                <w:del w:id="1861" w:author="Felicia Williams" w:date="2024-07-12T00:23:00Z"/>
                <w:rFonts w:eastAsia="Arial"/>
              </w:rPr>
            </w:pPr>
          </w:p>
          <w:p w14:paraId="1E814729" w14:textId="63985D54" w:rsidR="004C61F8" w:rsidRPr="001B1050" w:rsidDel="0024199A" w:rsidRDefault="004C61F8" w:rsidP="00B22AAF">
            <w:pPr>
              <w:pStyle w:val="TableText"/>
              <w:jc w:val="left"/>
              <w:rPr>
                <w:del w:id="1862" w:author="Felicia Williams" w:date="2024-07-12T00:23:00Z"/>
                <w:rFonts w:eastAsia="Arial"/>
              </w:rPr>
            </w:pPr>
          </w:p>
          <w:p w14:paraId="6093A937" w14:textId="67415E84" w:rsidR="004C61F8" w:rsidRPr="001B1050" w:rsidDel="0024199A" w:rsidRDefault="004C61F8" w:rsidP="00B22AAF">
            <w:pPr>
              <w:pStyle w:val="TableText"/>
              <w:jc w:val="left"/>
              <w:rPr>
                <w:del w:id="1863" w:author="Felicia Williams" w:date="2024-07-12T00:23:00Z"/>
                <w:rFonts w:eastAsia="Arial"/>
              </w:rPr>
            </w:pPr>
          </w:p>
          <w:p w14:paraId="1BCF7B19" w14:textId="51D3E996" w:rsidR="004C61F8" w:rsidRPr="001B1050" w:rsidDel="0024199A" w:rsidRDefault="004C61F8" w:rsidP="00B22AAF">
            <w:pPr>
              <w:pStyle w:val="TableText"/>
              <w:jc w:val="left"/>
              <w:rPr>
                <w:del w:id="1864" w:author="Felicia Williams" w:date="2024-07-12T00:23:00Z"/>
                <w:rFonts w:eastAsia="Arial"/>
              </w:rPr>
            </w:pPr>
          </w:p>
          <w:p w14:paraId="01B238F1" w14:textId="3D1ED6F3" w:rsidR="004C61F8" w:rsidRPr="001B1050" w:rsidDel="0024199A" w:rsidRDefault="004C61F8" w:rsidP="00116286">
            <w:pPr>
              <w:pStyle w:val="TableText"/>
              <w:numPr>
                <w:ilvl w:val="0"/>
                <w:numId w:val="37"/>
              </w:numPr>
              <w:jc w:val="left"/>
              <w:rPr>
                <w:del w:id="1865" w:author="Felicia Williams" w:date="2024-07-12T00:23:00Z"/>
                <w:rFonts w:eastAsia="Arial"/>
              </w:rPr>
            </w:pPr>
            <w:del w:id="1866" w:author="Felicia Williams" w:date="2024-07-12T00:23:00Z">
              <w:r w:rsidRPr="001B1050" w:rsidDel="0024199A">
                <w:rPr>
                  <w:rFonts w:eastAsia="Arial"/>
                </w:rPr>
                <w:delText>No African American faculty at PWI</w:delText>
              </w:r>
            </w:del>
          </w:p>
          <w:p w14:paraId="2D3F1446" w14:textId="63290603" w:rsidR="004C61F8" w:rsidRPr="001B1050" w:rsidDel="0024199A" w:rsidRDefault="004C61F8" w:rsidP="00B22AAF">
            <w:pPr>
              <w:pStyle w:val="TableText"/>
              <w:jc w:val="left"/>
              <w:rPr>
                <w:del w:id="1867" w:author="Felicia Williams" w:date="2024-07-12T00:23:00Z"/>
                <w:rFonts w:eastAsia="Arial"/>
              </w:rPr>
            </w:pPr>
          </w:p>
          <w:p w14:paraId="67F9870A" w14:textId="37D883D9" w:rsidR="004C61F8" w:rsidRPr="001B1050" w:rsidDel="0024199A" w:rsidRDefault="004C61F8" w:rsidP="00B22AAF">
            <w:pPr>
              <w:pStyle w:val="TableText"/>
              <w:jc w:val="left"/>
              <w:rPr>
                <w:del w:id="1868" w:author="Felicia Williams" w:date="2024-07-12T00:23:00Z"/>
                <w:rFonts w:eastAsia="Arial"/>
              </w:rPr>
            </w:pPr>
          </w:p>
          <w:p w14:paraId="6ABE71A8" w14:textId="0B0A89EB" w:rsidR="004C61F8" w:rsidRPr="001B1050" w:rsidDel="0024199A" w:rsidRDefault="004C61F8" w:rsidP="00116286">
            <w:pPr>
              <w:pStyle w:val="TableText"/>
              <w:numPr>
                <w:ilvl w:val="0"/>
                <w:numId w:val="37"/>
              </w:numPr>
              <w:jc w:val="left"/>
              <w:rPr>
                <w:del w:id="1869" w:author="Felicia Williams" w:date="2024-07-12T00:23:00Z"/>
                <w:rFonts w:eastAsia="Arial"/>
              </w:rPr>
            </w:pPr>
            <w:del w:id="1870" w:author="Felicia Williams" w:date="2024-07-12T00:23:00Z">
              <w:r w:rsidRPr="001B1050" w:rsidDel="0024199A">
                <w:rPr>
                  <w:rFonts w:eastAsia="Arial"/>
                </w:rPr>
                <w:delText>N</w:delText>
              </w:r>
              <w:r w:rsidR="005A7EE6" w:rsidRPr="001B1050" w:rsidDel="0024199A">
                <w:rPr>
                  <w:rFonts w:eastAsia="Arial"/>
                </w:rPr>
                <w:delText xml:space="preserve">ever had </w:delText>
              </w:r>
              <w:r w:rsidRPr="001B1050" w:rsidDel="0024199A">
                <w:rPr>
                  <w:rFonts w:eastAsia="Arial"/>
                </w:rPr>
                <w:delText>African American professors at PWI</w:delText>
              </w:r>
            </w:del>
          </w:p>
          <w:p w14:paraId="271B30DF" w14:textId="2E59A535" w:rsidR="004C61F8" w:rsidRPr="001B1050" w:rsidDel="0024199A" w:rsidRDefault="004C61F8" w:rsidP="00B22AAF">
            <w:pPr>
              <w:pStyle w:val="TableText"/>
              <w:jc w:val="left"/>
              <w:rPr>
                <w:del w:id="1871" w:author="Felicia Williams" w:date="2024-07-12T00:23:00Z"/>
                <w:rFonts w:eastAsia="Arial"/>
              </w:rPr>
            </w:pPr>
          </w:p>
          <w:p w14:paraId="592E91A2" w14:textId="4023BBDE" w:rsidR="004C61F8" w:rsidRPr="001B1050" w:rsidDel="0024199A" w:rsidRDefault="004C61F8" w:rsidP="00B22AAF">
            <w:pPr>
              <w:pStyle w:val="TableText"/>
              <w:jc w:val="left"/>
              <w:rPr>
                <w:del w:id="1872" w:author="Felicia Williams" w:date="2024-07-12T00:23:00Z"/>
                <w:rFonts w:eastAsia="Arial"/>
              </w:rPr>
            </w:pPr>
          </w:p>
          <w:p w14:paraId="6A95DDA6" w14:textId="194C0030" w:rsidR="004C61F8" w:rsidRPr="001B1050" w:rsidDel="0024199A" w:rsidRDefault="004C61F8" w:rsidP="00116286">
            <w:pPr>
              <w:pStyle w:val="TableText"/>
              <w:numPr>
                <w:ilvl w:val="0"/>
                <w:numId w:val="37"/>
              </w:numPr>
              <w:jc w:val="left"/>
              <w:rPr>
                <w:del w:id="1873" w:author="Felicia Williams" w:date="2024-07-12T00:23:00Z"/>
                <w:rFonts w:eastAsia="Arial"/>
              </w:rPr>
            </w:pPr>
            <w:del w:id="1874" w:author="Felicia Williams" w:date="2024-07-12T00:23:00Z">
              <w:r w:rsidRPr="001B1050" w:rsidDel="0024199A">
                <w:rPr>
                  <w:rFonts w:eastAsia="Arial"/>
                </w:rPr>
                <w:delText>Positive Experiences with</w:delText>
              </w:r>
              <w:r w:rsidR="005A7EE6" w:rsidRPr="001B1050" w:rsidDel="0024199A">
                <w:rPr>
                  <w:rFonts w:eastAsia="Arial"/>
                </w:rPr>
                <w:delText xml:space="preserve"> African American s</w:delText>
              </w:r>
              <w:r w:rsidRPr="001B1050" w:rsidDel="0024199A">
                <w:rPr>
                  <w:rFonts w:eastAsia="Arial"/>
                </w:rPr>
                <w:delText xml:space="preserve">tudent </w:delText>
              </w:r>
            </w:del>
          </w:p>
          <w:p w14:paraId="1265156E" w14:textId="13AFEE82" w:rsidR="004C61F8" w:rsidRPr="001B1050" w:rsidDel="0024199A" w:rsidRDefault="004C61F8" w:rsidP="00B22AAF">
            <w:pPr>
              <w:pStyle w:val="TableText"/>
              <w:jc w:val="left"/>
              <w:rPr>
                <w:del w:id="1875" w:author="Felicia Williams" w:date="2024-07-12T00:23:00Z"/>
                <w:rFonts w:eastAsia="Arial"/>
              </w:rPr>
            </w:pPr>
          </w:p>
          <w:p w14:paraId="4AF3D48F" w14:textId="5F5DA620" w:rsidR="004C61F8" w:rsidRPr="001B1050" w:rsidDel="0024199A" w:rsidRDefault="004C61F8" w:rsidP="00B22AAF">
            <w:pPr>
              <w:pStyle w:val="TableText"/>
              <w:jc w:val="left"/>
              <w:rPr>
                <w:del w:id="1876" w:author="Felicia Williams" w:date="2024-07-12T00:23:00Z"/>
                <w:rFonts w:eastAsia="Arial"/>
              </w:rPr>
            </w:pPr>
          </w:p>
          <w:p w14:paraId="072E4340" w14:textId="4AB406F8" w:rsidR="004C61F8" w:rsidRPr="001B1050" w:rsidDel="0024199A" w:rsidRDefault="005A7EE6" w:rsidP="00116286">
            <w:pPr>
              <w:pStyle w:val="TableText"/>
              <w:numPr>
                <w:ilvl w:val="0"/>
                <w:numId w:val="37"/>
              </w:numPr>
              <w:jc w:val="left"/>
              <w:rPr>
                <w:del w:id="1877" w:author="Felicia Williams" w:date="2024-07-12T00:23:00Z"/>
                <w:rFonts w:eastAsia="Arial"/>
              </w:rPr>
            </w:pPr>
            <w:del w:id="1878" w:author="Felicia Williams" w:date="2024-07-12T00:23:00Z">
              <w:r w:rsidRPr="001B1050" w:rsidDel="0024199A">
                <w:rPr>
                  <w:rFonts w:eastAsia="Arial"/>
                </w:rPr>
                <w:delText>Negative e</w:delText>
              </w:r>
              <w:r w:rsidR="004C61F8" w:rsidRPr="001B1050" w:rsidDel="0024199A">
                <w:rPr>
                  <w:rFonts w:eastAsia="Arial"/>
                </w:rPr>
                <w:delText>xperiences with Faculty</w:delText>
              </w:r>
            </w:del>
          </w:p>
          <w:p w14:paraId="14D6A4CD" w14:textId="777C2DBC" w:rsidR="004C61F8" w:rsidRPr="001B1050" w:rsidDel="0024199A" w:rsidRDefault="004C61F8" w:rsidP="00B22AAF">
            <w:pPr>
              <w:pStyle w:val="TableText"/>
              <w:jc w:val="left"/>
              <w:rPr>
                <w:del w:id="1879" w:author="Felicia Williams" w:date="2024-07-12T00:23:00Z"/>
                <w:rFonts w:eastAsia="Arial"/>
              </w:rPr>
            </w:pPr>
          </w:p>
          <w:p w14:paraId="097D08F2" w14:textId="71F376BC" w:rsidR="004C61F8" w:rsidRPr="001B1050" w:rsidDel="0024199A" w:rsidRDefault="004C61F8" w:rsidP="00B22AAF">
            <w:pPr>
              <w:pStyle w:val="TableText"/>
              <w:jc w:val="left"/>
              <w:rPr>
                <w:del w:id="1880" w:author="Felicia Williams" w:date="2024-07-12T00:23:00Z"/>
                <w:rFonts w:eastAsia="Arial"/>
              </w:rPr>
            </w:pPr>
          </w:p>
          <w:p w14:paraId="1CCCCF6F" w14:textId="55EE21BA" w:rsidR="004C61F8" w:rsidRPr="001B1050" w:rsidDel="0024199A" w:rsidRDefault="004C61F8" w:rsidP="00116286">
            <w:pPr>
              <w:pStyle w:val="TableText"/>
              <w:numPr>
                <w:ilvl w:val="0"/>
                <w:numId w:val="37"/>
              </w:numPr>
              <w:jc w:val="left"/>
              <w:rPr>
                <w:del w:id="1881" w:author="Felicia Williams" w:date="2024-07-12T00:23:00Z"/>
                <w:rFonts w:eastAsia="Arial"/>
              </w:rPr>
            </w:pPr>
            <w:del w:id="1882" w:author="Felicia Williams" w:date="2024-07-12T00:23:00Z">
              <w:r w:rsidRPr="001B1050" w:rsidDel="0024199A">
                <w:rPr>
                  <w:rFonts w:eastAsia="Arial"/>
                </w:rPr>
                <w:delText xml:space="preserve">Positive Experiences with faculty </w:delText>
              </w:r>
            </w:del>
          </w:p>
          <w:p w14:paraId="783E8C8B" w14:textId="2B90D2CF" w:rsidR="004C61F8" w:rsidRPr="001B1050" w:rsidDel="0024199A" w:rsidRDefault="004C61F8" w:rsidP="00B22AAF">
            <w:pPr>
              <w:pStyle w:val="TableText"/>
              <w:jc w:val="left"/>
              <w:rPr>
                <w:del w:id="1883" w:author="Felicia Williams" w:date="2024-07-12T00:23:00Z"/>
                <w:rFonts w:eastAsia="Arial"/>
              </w:rPr>
            </w:pPr>
          </w:p>
          <w:p w14:paraId="12A2ABAE" w14:textId="6DF41ACD" w:rsidR="004C61F8" w:rsidRPr="001B1050" w:rsidDel="0024199A" w:rsidRDefault="004C61F8" w:rsidP="00B22AAF">
            <w:pPr>
              <w:pStyle w:val="TableText"/>
              <w:jc w:val="left"/>
              <w:rPr>
                <w:del w:id="1884" w:author="Felicia Williams" w:date="2024-07-12T00:23:00Z"/>
                <w:rFonts w:eastAsia="Arial"/>
              </w:rPr>
            </w:pPr>
          </w:p>
          <w:p w14:paraId="05A0FD5E" w14:textId="48B50EE0" w:rsidR="004C61F8" w:rsidRPr="001B1050" w:rsidDel="0024199A" w:rsidRDefault="004C61F8" w:rsidP="00B22AAF">
            <w:pPr>
              <w:pStyle w:val="TableText"/>
              <w:jc w:val="left"/>
              <w:rPr>
                <w:del w:id="1885" w:author="Felicia Williams" w:date="2024-07-12T00:23:00Z"/>
                <w:rFonts w:eastAsia="Arial"/>
              </w:rPr>
            </w:pPr>
          </w:p>
          <w:p w14:paraId="0C24B9BF" w14:textId="6508907F" w:rsidR="004C61F8" w:rsidRPr="001B1050" w:rsidDel="0024199A" w:rsidRDefault="004C61F8" w:rsidP="00B22AAF">
            <w:pPr>
              <w:pStyle w:val="TableText"/>
              <w:jc w:val="left"/>
              <w:rPr>
                <w:del w:id="1886" w:author="Felicia Williams" w:date="2024-07-12T00:23:00Z"/>
                <w:rFonts w:eastAsia="Arial"/>
              </w:rPr>
            </w:pPr>
          </w:p>
          <w:p w14:paraId="77F68982" w14:textId="149C5246" w:rsidR="004C61F8" w:rsidRPr="001B1050" w:rsidDel="0024199A" w:rsidRDefault="004C61F8" w:rsidP="00B22AAF">
            <w:pPr>
              <w:pStyle w:val="TableText"/>
              <w:jc w:val="left"/>
              <w:rPr>
                <w:del w:id="1887" w:author="Felicia Williams" w:date="2024-07-12T00:23:00Z"/>
                <w:rFonts w:eastAsia="Arial"/>
              </w:rPr>
            </w:pPr>
          </w:p>
          <w:p w14:paraId="4806381D" w14:textId="4C0CFDC1" w:rsidR="004C61F8" w:rsidRPr="001B1050" w:rsidDel="0024199A" w:rsidRDefault="004C61F8" w:rsidP="00B22AAF">
            <w:pPr>
              <w:pStyle w:val="TableText"/>
              <w:jc w:val="left"/>
              <w:rPr>
                <w:del w:id="1888" w:author="Felicia Williams" w:date="2024-07-12T00:23:00Z"/>
                <w:rFonts w:eastAsia="Arial"/>
              </w:rPr>
            </w:pPr>
          </w:p>
          <w:p w14:paraId="31A37BFD" w14:textId="7CC0761F" w:rsidR="004C61F8" w:rsidRPr="001B1050" w:rsidDel="0024199A" w:rsidRDefault="004C61F8" w:rsidP="00116286">
            <w:pPr>
              <w:pStyle w:val="TableText"/>
              <w:numPr>
                <w:ilvl w:val="0"/>
                <w:numId w:val="37"/>
              </w:numPr>
              <w:jc w:val="left"/>
              <w:rPr>
                <w:del w:id="1889" w:author="Felicia Williams" w:date="2024-07-12T00:23:00Z"/>
                <w:rFonts w:eastAsia="Arial"/>
              </w:rPr>
            </w:pPr>
            <w:del w:id="1890" w:author="Felicia Williams" w:date="2024-07-12T00:23:00Z">
              <w:r w:rsidRPr="001B1050" w:rsidDel="0024199A">
                <w:rPr>
                  <w:rFonts w:eastAsia="Arial"/>
                </w:rPr>
                <w:delText xml:space="preserve">Negative Experiences with </w:delText>
              </w:r>
              <w:r w:rsidR="000A2D09" w:rsidRPr="001B1050" w:rsidDel="0024199A">
                <w:rPr>
                  <w:rFonts w:eastAsia="Arial"/>
                </w:rPr>
                <w:lastRenderedPageBreak/>
                <w:delText xml:space="preserve">African American </w:delText>
              </w:r>
              <w:r w:rsidRPr="001B1050" w:rsidDel="0024199A">
                <w:rPr>
                  <w:rFonts w:eastAsia="Arial"/>
                </w:rPr>
                <w:delText xml:space="preserve">faculty </w:delText>
              </w:r>
            </w:del>
          </w:p>
          <w:p w14:paraId="67D86F60" w14:textId="7E808C3A" w:rsidR="004C61F8" w:rsidRPr="001B1050" w:rsidDel="0024199A" w:rsidRDefault="004C61F8" w:rsidP="00B22AAF">
            <w:pPr>
              <w:pStyle w:val="TableText"/>
              <w:jc w:val="left"/>
              <w:rPr>
                <w:del w:id="1891" w:author="Felicia Williams" w:date="2024-07-12T00:23:00Z"/>
                <w:rFonts w:eastAsia="Arial"/>
              </w:rPr>
            </w:pPr>
          </w:p>
          <w:p w14:paraId="7535A73D" w14:textId="24908EC6" w:rsidR="004C61F8" w:rsidRPr="001B1050" w:rsidDel="0024199A" w:rsidRDefault="004C61F8" w:rsidP="00B22AAF">
            <w:pPr>
              <w:pStyle w:val="TableText"/>
              <w:jc w:val="left"/>
              <w:rPr>
                <w:del w:id="1892" w:author="Felicia Williams" w:date="2024-07-12T00:23:00Z"/>
                <w:rFonts w:eastAsia="Arial"/>
              </w:rPr>
            </w:pPr>
          </w:p>
          <w:p w14:paraId="265DC88C" w14:textId="58C20597" w:rsidR="004C61F8" w:rsidRPr="001B1050" w:rsidDel="0024199A" w:rsidRDefault="004C61F8" w:rsidP="00B22AAF">
            <w:pPr>
              <w:pStyle w:val="TableText"/>
              <w:jc w:val="left"/>
              <w:rPr>
                <w:del w:id="1893" w:author="Felicia Williams" w:date="2024-07-12T00:23:00Z"/>
                <w:rFonts w:eastAsia="Arial"/>
              </w:rPr>
            </w:pPr>
          </w:p>
          <w:p w14:paraId="76E36039" w14:textId="265D4C85" w:rsidR="004C61F8" w:rsidRPr="001B1050" w:rsidDel="0024199A" w:rsidRDefault="004C61F8" w:rsidP="00B22AAF">
            <w:pPr>
              <w:pStyle w:val="TableText"/>
              <w:jc w:val="left"/>
              <w:rPr>
                <w:del w:id="1894" w:author="Felicia Williams" w:date="2024-07-12T00:23:00Z"/>
                <w:rFonts w:eastAsia="Arial"/>
              </w:rPr>
            </w:pPr>
          </w:p>
          <w:p w14:paraId="285235CA" w14:textId="5920384E" w:rsidR="004C61F8" w:rsidRPr="001B1050" w:rsidDel="0024199A" w:rsidRDefault="004C61F8" w:rsidP="00116286">
            <w:pPr>
              <w:pStyle w:val="TableText"/>
              <w:numPr>
                <w:ilvl w:val="0"/>
                <w:numId w:val="37"/>
              </w:numPr>
              <w:jc w:val="left"/>
              <w:rPr>
                <w:del w:id="1895" w:author="Felicia Williams" w:date="2024-07-12T00:23:00Z"/>
                <w:rFonts w:eastAsia="Arial"/>
              </w:rPr>
            </w:pPr>
            <w:del w:id="1896" w:author="Felicia Williams" w:date="2024-07-12T00:23:00Z">
              <w:r w:rsidRPr="001B1050" w:rsidDel="0024199A">
                <w:rPr>
                  <w:rFonts w:eastAsia="Arial"/>
                </w:rPr>
                <w:delText>Negative Experience with White Faculty</w:delText>
              </w:r>
            </w:del>
          </w:p>
        </w:tc>
        <w:tc>
          <w:tcPr>
            <w:tcW w:w="2454" w:type="dxa"/>
            <w:tcBorders>
              <w:bottom w:val="single" w:sz="4" w:space="0" w:color="auto"/>
            </w:tcBorders>
          </w:tcPr>
          <w:p w14:paraId="74E6458B" w14:textId="26B2A0C4" w:rsidR="004C61F8" w:rsidRPr="001B1050" w:rsidDel="0024199A" w:rsidRDefault="004C61F8" w:rsidP="00B22AAF">
            <w:pPr>
              <w:pStyle w:val="TableText"/>
              <w:jc w:val="left"/>
              <w:rPr>
                <w:del w:id="1897" w:author="Felicia Williams" w:date="2024-07-12T00:23:00Z"/>
              </w:rPr>
            </w:pPr>
            <w:del w:id="1898" w:author="Felicia Williams" w:date="2024-07-12T00:23:00Z">
              <w:r w:rsidRPr="001B1050" w:rsidDel="0024199A">
                <w:lastRenderedPageBreak/>
                <w:delText>Participants describe the importance of organizations that provided a sense of belonging that helped them persist at their PWI.</w:delText>
              </w:r>
            </w:del>
          </w:p>
          <w:p w14:paraId="4106EA6B" w14:textId="2DCE4E54" w:rsidR="004C61F8" w:rsidRPr="001B1050" w:rsidDel="0024199A" w:rsidRDefault="004C61F8" w:rsidP="00B22AAF">
            <w:pPr>
              <w:pStyle w:val="TableText"/>
              <w:jc w:val="left"/>
              <w:rPr>
                <w:del w:id="1899" w:author="Felicia Williams" w:date="2024-07-12T00:23:00Z"/>
              </w:rPr>
            </w:pPr>
          </w:p>
          <w:p w14:paraId="7EBADC44" w14:textId="31756F26" w:rsidR="004C61F8" w:rsidRPr="001B1050" w:rsidDel="0024199A" w:rsidRDefault="004C61F8" w:rsidP="00B22AAF">
            <w:pPr>
              <w:pStyle w:val="TableText"/>
              <w:jc w:val="left"/>
              <w:rPr>
                <w:del w:id="1900" w:author="Felicia Williams" w:date="2024-07-12T00:23:00Z"/>
              </w:rPr>
            </w:pPr>
            <w:del w:id="1901" w:author="Felicia Williams" w:date="2024-07-12T00:23:00Z">
              <w:r w:rsidRPr="001B1050" w:rsidDel="0024199A">
                <w:delText>Expand opportunities to educate</w:delText>
              </w:r>
            </w:del>
          </w:p>
          <w:p w14:paraId="61A120A6" w14:textId="0135C3D3" w:rsidR="004C61F8" w:rsidRPr="001B1050" w:rsidDel="0024199A" w:rsidRDefault="004C61F8" w:rsidP="00B22AAF">
            <w:pPr>
              <w:pStyle w:val="TableText"/>
              <w:jc w:val="left"/>
              <w:rPr>
                <w:del w:id="1902" w:author="Felicia Williams" w:date="2024-07-12T00:23:00Z"/>
              </w:rPr>
            </w:pPr>
          </w:p>
          <w:p w14:paraId="7D6E7B8F" w14:textId="2E231892" w:rsidR="004C61F8" w:rsidRPr="001B1050" w:rsidDel="0024199A" w:rsidRDefault="004C61F8" w:rsidP="00B22AAF">
            <w:pPr>
              <w:pStyle w:val="TableText"/>
              <w:jc w:val="left"/>
              <w:rPr>
                <w:del w:id="1903" w:author="Felicia Williams" w:date="2024-07-12T00:23:00Z"/>
              </w:rPr>
            </w:pPr>
            <w:del w:id="1904" w:author="Felicia Williams" w:date="2024-07-12T00:23:00Z">
              <w:r w:rsidRPr="001B1050" w:rsidDel="0024199A">
                <w:delText xml:space="preserve">Diverse experiences, perspectives, and identities </w:delText>
              </w:r>
            </w:del>
          </w:p>
          <w:p w14:paraId="12871570" w14:textId="13725FBB" w:rsidR="004C61F8" w:rsidRPr="001B1050" w:rsidDel="0024199A" w:rsidRDefault="004C61F8" w:rsidP="00B22AAF">
            <w:pPr>
              <w:pStyle w:val="TableText"/>
              <w:jc w:val="left"/>
              <w:rPr>
                <w:del w:id="1905" w:author="Felicia Williams" w:date="2024-07-12T00:23:00Z"/>
              </w:rPr>
            </w:pPr>
          </w:p>
          <w:p w14:paraId="634E2029" w14:textId="55103D52" w:rsidR="004C61F8" w:rsidRPr="001B1050" w:rsidDel="0024199A" w:rsidRDefault="004C61F8" w:rsidP="00B22AAF">
            <w:pPr>
              <w:pStyle w:val="TableText"/>
              <w:jc w:val="left"/>
              <w:rPr>
                <w:del w:id="1906" w:author="Felicia Williams" w:date="2024-07-12T00:23:00Z"/>
              </w:rPr>
            </w:pPr>
            <w:del w:id="1907" w:author="Felicia Williams" w:date="2024-07-12T00:23:00Z">
              <w:r w:rsidRPr="001B1050" w:rsidDel="0024199A">
                <w:delText>Not having a campus that understand your ethical background. Hard to know where you fit in.</w:delText>
              </w:r>
            </w:del>
          </w:p>
          <w:p w14:paraId="4734A0C2" w14:textId="78C7381B" w:rsidR="004C61F8" w:rsidRPr="001B1050" w:rsidDel="0024199A" w:rsidRDefault="004C61F8" w:rsidP="00B22AAF">
            <w:pPr>
              <w:pStyle w:val="TableText"/>
              <w:jc w:val="left"/>
              <w:rPr>
                <w:del w:id="1908" w:author="Felicia Williams" w:date="2024-07-12T00:23:00Z"/>
              </w:rPr>
            </w:pPr>
            <w:del w:id="1909" w:author="Felicia Williams" w:date="2024-07-12T00:23:00Z">
              <w:r w:rsidRPr="001B1050" w:rsidDel="0024199A">
                <w:delText xml:space="preserve">Having to work harder than non-minority. </w:delText>
              </w:r>
            </w:del>
          </w:p>
          <w:p w14:paraId="4908007A" w14:textId="0DC0606B" w:rsidR="004C61F8" w:rsidRPr="001B1050" w:rsidDel="0024199A" w:rsidRDefault="004C61F8" w:rsidP="00B22AAF">
            <w:pPr>
              <w:pStyle w:val="TableText"/>
              <w:jc w:val="left"/>
              <w:rPr>
                <w:del w:id="1910" w:author="Felicia Williams" w:date="2024-07-12T00:23:00Z"/>
              </w:rPr>
            </w:pPr>
          </w:p>
          <w:p w14:paraId="302D4DE3" w14:textId="283F9F0C" w:rsidR="00553307" w:rsidRPr="001B1050" w:rsidDel="0024199A" w:rsidRDefault="00553307" w:rsidP="00B22AAF">
            <w:pPr>
              <w:pStyle w:val="TableText"/>
              <w:jc w:val="left"/>
              <w:rPr>
                <w:del w:id="1911" w:author="Felicia Williams" w:date="2024-07-12T00:23:00Z"/>
              </w:rPr>
            </w:pPr>
          </w:p>
          <w:p w14:paraId="5437AABF" w14:textId="4B81E7D1" w:rsidR="004C61F8" w:rsidRPr="001B1050" w:rsidDel="0024199A" w:rsidRDefault="004C61F8" w:rsidP="00B22AAF">
            <w:pPr>
              <w:pStyle w:val="TableText"/>
              <w:jc w:val="left"/>
              <w:rPr>
                <w:del w:id="1912" w:author="Felicia Williams" w:date="2024-07-12T00:23:00Z"/>
              </w:rPr>
            </w:pPr>
            <w:del w:id="1913" w:author="Felicia Williams" w:date="2024-07-12T00:23:00Z">
              <w:r w:rsidRPr="001B1050" w:rsidDel="0024199A">
                <w:delText xml:space="preserve">Disparity in grades </w:delText>
              </w:r>
            </w:del>
          </w:p>
          <w:p w14:paraId="769E4124" w14:textId="51A718A3" w:rsidR="004C61F8" w:rsidRPr="001B1050" w:rsidDel="0024199A" w:rsidRDefault="004C61F8" w:rsidP="00B22AAF">
            <w:pPr>
              <w:pStyle w:val="TableText"/>
              <w:jc w:val="left"/>
              <w:rPr>
                <w:del w:id="1914" w:author="Felicia Williams" w:date="2024-07-12T00:23:00Z"/>
              </w:rPr>
            </w:pPr>
          </w:p>
          <w:p w14:paraId="30360787" w14:textId="12690BA5" w:rsidR="004C61F8" w:rsidRPr="001B1050" w:rsidDel="0024199A" w:rsidRDefault="004C61F8" w:rsidP="00B22AAF">
            <w:pPr>
              <w:pStyle w:val="TableText"/>
              <w:jc w:val="left"/>
              <w:rPr>
                <w:del w:id="1915" w:author="Felicia Williams" w:date="2024-07-12T00:23:00Z"/>
              </w:rPr>
            </w:pPr>
          </w:p>
          <w:p w14:paraId="23CB8CDA" w14:textId="3E39A27F" w:rsidR="004C61F8" w:rsidRPr="001B1050" w:rsidDel="0024199A" w:rsidRDefault="004C61F8" w:rsidP="00B22AAF">
            <w:pPr>
              <w:pStyle w:val="TableText"/>
              <w:jc w:val="left"/>
              <w:rPr>
                <w:del w:id="1916" w:author="Felicia Williams" w:date="2024-07-12T00:23:00Z"/>
              </w:rPr>
            </w:pPr>
            <w:del w:id="1917" w:author="Felicia Williams" w:date="2024-07-12T00:23:00Z">
              <w:r w:rsidRPr="001B1050" w:rsidDel="0024199A">
                <w:rPr>
                  <w:rFonts w:eastAsia="Times New Roman"/>
                </w:rPr>
                <w:delText>Not enough people that look like you</w:delText>
              </w:r>
            </w:del>
          </w:p>
          <w:p w14:paraId="52E7539F" w14:textId="441BC8F0" w:rsidR="004C61F8" w:rsidRPr="001B1050" w:rsidDel="0024199A" w:rsidRDefault="004C61F8" w:rsidP="00B22AAF">
            <w:pPr>
              <w:pStyle w:val="TableText"/>
              <w:jc w:val="left"/>
              <w:rPr>
                <w:del w:id="1918" w:author="Felicia Williams" w:date="2024-07-12T00:23:00Z"/>
              </w:rPr>
            </w:pPr>
          </w:p>
          <w:p w14:paraId="18DBED6B" w14:textId="78F8811E" w:rsidR="00553307" w:rsidRPr="001B1050" w:rsidDel="0024199A" w:rsidRDefault="00553307" w:rsidP="00B22AAF">
            <w:pPr>
              <w:pStyle w:val="TableText"/>
              <w:jc w:val="left"/>
              <w:rPr>
                <w:del w:id="1919" w:author="Felicia Williams" w:date="2024-07-12T00:23:00Z"/>
                <w:rFonts w:eastAsia="Times New Roman"/>
              </w:rPr>
            </w:pPr>
          </w:p>
          <w:p w14:paraId="01BAB739" w14:textId="707E453F" w:rsidR="00553307" w:rsidRPr="001B1050" w:rsidDel="0024199A" w:rsidRDefault="00553307" w:rsidP="00B22AAF">
            <w:pPr>
              <w:pStyle w:val="TableText"/>
              <w:jc w:val="left"/>
              <w:rPr>
                <w:del w:id="1920" w:author="Felicia Williams" w:date="2024-07-12T00:23:00Z"/>
                <w:rFonts w:eastAsia="Times New Roman"/>
              </w:rPr>
            </w:pPr>
          </w:p>
          <w:p w14:paraId="0F7FDF18" w14:textId="4A91A674" w:rsidR="004C61F8" w:rsidRPr="001B1050" w:rsidDel="0024199A" w:rsidRDefault="004C61F8" w:rsidP="00B22AAF">
            <w:pPr>
              <w:pStyle w:val="TableText"/>
              <w:jc w:val="left"/>
              <w:rPr>
                <w:del w:id="1921" w:author="Felicia Williams" w:date="2024-07-12T00:23:00Z"/>
              </w:rPr>
            </w:pPr>
            <w:del w:id="1922" w:author="Felicia Williams" w:date="2024-07-12T00:23:00Z">
              <w:r w:rsidRPr="001B1050" w:rsidDel="0024199A">
                <w:rPr>
                  <w:rFonts w:eastAsia="Times New Roman"/>
                </w:rPr>
                <w:delText>Having someone to understand you culturally</w:delText>
              </w:r>
            </w:del>
          </w:p>
          <w:p w14:paraId="379E5783" w14:textId="50AB7DEA" w:rsidR="004C61F8" w:rsidRPr="001B1050" w:rsidDel="0024199A" w:rsidRDefault="004C61F8" w:rsidP="00B22AAF">
            <w:pPr>
              <w:pStyle w:val="TableText"/>
              <w:jc w:val="left"/>
              <w:rPr>
                <w:del w:id="1923" w:author="Felicia Williams" w:date="2024-07-12T00:23:00Z"/>
              </w:rPr>
            </w:pPr>
          </w:p>
          <w:p w14:paraId="5090147B" w14:textId="5E0A68AD" w:rsidR="004C61F8" w:rsidRPr="001B1050" w:rsidDel="0024199A" w:rsidRDefault="004C61F8" w:rsidP="00B22AAF">
            <w:pPr>
              <w:pStyle w:val="TableText"/>
              <w:jc w:val="left"/>
              <w:rPr>
                <w:del w:id="1924" w:author="Felicia Williams" w:date="2024-07-12T00:23:00Z"/>
              </w:rPr>
            </w:pPr>
          </w:p>
          <w:p w14:paraId="426E8EFF" w14:textId="1A9C7F36" w:rsidR="004C61F8" w:rsidRPr="001B1050" w:rsidDel="0024199A" w:rsidRDefault="004C61F8" w:rsidP="00B22AAF">
            <w:pPr>
              <w:pStyle w:val="TableText"/>
              <w:jc w:val="left"/>
              <w:rPr>
                <w:del w:id="1925" w:author="Felicia Williams" w:date="2024-07-12T00:23:00Z"/>
              </w:rPr>
            </w:pPr>
            <w:del w:id="1926" w:author="Felicia Williams" w:date="2024-07-12T00:23:00Z">
              <w:r w:rsidRPr="001B1050" w:rsidDel="0024199A">
                <w:rPr>
                  <w:rFonts w:eastAsia="Times New Roman"/>
                </w:rPr>
                <w:delText>Trying to pretend to be another race to fit in</w:delText>
              </w:r>
            </w:del>
          </w:p>
          <w:p w14:paraId="26709E16" w14:textId="00C8F271" w:rsidR="004C61F8" w:rsidRPr="001B1050" w:rsidDel="0024199A" w:rsidRDefault="004C61F8" w:rsidP="00B22AAF">
            <w:pPr>
              <w:pStyle w:val="TableText"/>
              <w:jc w:val="left"/>
              <w:rPr>
                <w:del w:id="1927" w:author="Felicia Williams" w:date="2024-07-12T00:23:00Z"/>
              </w:rPr>
            </w:pPr>
          </w:p>
          <w:p w14:paraId="496D767A" w14:textId="633B3360" w:rsidR="004C61F8" w:rsidRPr="001B1050" w:rsidDel="0024199A" w:rsidRDefault="004C61F8" w:rsidP="00B22AAF">
            <w:pPr>
              <w:pStyle w:val="TableText"/>
              <w:jc w:val="left"/>
              <w:rPr>
                <w:del w:id="1928" w:author="Felicia Williams" w:date="2024-07-12T00:23:00Z"/>
              </w:rPr>
            </w:pPr>
            <w:del w:id="1929" w:author="Felicia Williams" w:date="2024-07-12T00:23:00Z">
              <w:r w:rsidRPr="001B1050" w:rsidDel="0024199A">
                <w:rPr>
                  <w:rFonts w:eastAsia="Times New Roman"/>
                </w:rPr>
                <w:delText>Supporting each other</w:delText>
              </w:r>
            </w:del>
          </w:p>
          <w:p w14:paraId="076700EA" w14:textId="712ED94A" w:rsidR="004C61F8" w:rsidRPr="001B1050" w:rsidDel="0024199A" w:rsidRDefault="004C61F8" w:rsidP="00B22AAF">
            <w:pPr>
              <w:pStyle w:val="TableText"/>
              <w:jc w:val="left"/>
              <w:rPr>
                <w:del w:id="1930" w:author="Felicia Williams" w:date="2024-07-12T00:23:00Z"/>
              </w:rPr>
            </w:pPr>
          </w:p>
          <w:p w14:paraId="159AB547" w14:textId="61CA7337" w:rsidR="004C61F8" w:rsidRPr="001B1050" w:rsidDel="0024199A" w:rsidRDefault="004C61F8" w:rsidP="00B22AAF">
            <w:pPr>
              <w:pStyle w:val="TableText"/>
              <w:jc w:val="left"/>
              <w:rPr>
                <w:del w:id="1931" w:author="Felicia Williams" w:date="2024-07-12T00:23:00Z"/>
              </w:rPr>
            </w:pPr>
            <w:del w:id="1932" w:author="Felicia Williams" w:date="2024-07-12T00:23:00Z">
              <w:r w:rsidRPr="001B1050" w:rsidDel="0024199A">
                <w:rPr>
                  <w:rFonts w:eastAsia="Times New Roman"/>
                  <w:color w:val="0D0D0D"/>
                  <w:shd w:val="clear" w:color="auto" w:fill="FFFFFF"/>
                </w:rPr>
                <w:delText>Someone who has not just survived a negative life event but thrived despite it.</w:delText>
              </w:r>
            </w:del>
          </w:p>
          <w:p w14:paraId="6B2914F8" w14:textId="2EB30050" w:rsidR="004C61F8" w:rsidRPr="001B1050" w:rsidDel="0024199A" w:rsidRDefault="004C61F8" w:rsidP="00B22AAF">
            <w:pPr>
              <w:pStyle w:val="TableText"/>
              <w:jc w:val="left"/>
              <w:rPr>
                <w:del w:id="1933" w:author="Felicia Williams" w:date="2024-07-12T00:23:00Z"/>
              </w:rPr>
            </w:pPr>
          </w:p>
          <w:p w14:paraId="2216666E" w14:textId="74676EE1" w:rsidR="004C61F8" w:rsidRPr="001B1050" w:rsidDel="0024199A" w:rsidRDefault="004C61F8" w:rsidP="00B22AAF">
            <w:pPr>
              <w:pStyle w:val="TableText"/>
              <w:jc w:val="left"/>
              <w:rPr>
                <w:del w:id="1934" w:author="Felicia Williams" w:date="2024-07-12T00:23:00Z"/>
              </w:rPr>
            </w:pPr>
            <w:del w:id="1935" w:author="Felicia Williams" w:date="2024-07-12T00:23:00Z">
              <w:r w:rsidRPr="001B1050" w:rsidDel="0024199A">
                <w:rPr>
                  <w:rFonts w:eastAsia="Times New Roman"/>
                </w:rPr>
                <w:delText>Identity crisis, not knowing who they are as in African American</w:delText>
              </w:r>
            </w:del>
          </w:p>
          <w:p w14:paraId="478D3ED3" w14:textId="3F15B057" w:rsidR="00553307" w:rsidRPr="001B1050" w:rsidDel="0024199A" w:rsidRDefault="00553307" w:rsidP="00B22AAF">
            <w:pPr>
              <w:pStyle w:val="TableText"/>
              <w:jc w:val="left"/>
              <w:rPr>
                <w:del w:id="1936" w:author="Felicia Williams" w:date="2024-07-12T00:23:00Z"/>
                <w:rFonts w:eastAsia="Times New Roman"/>
              </w:rPr>
            </w:pPr>
          </w:p>
          <w:p w14:paraId="50645902" w14:textId="23E42878" w:rsidR="004C61F8" w:rsidRPr="001B1050" w:rsidDel="0024199A" w:rsidRDefault="004C61F8" w:rsidP="00B22AAF">
            <w:pPr>
              <w:pStyle w:val="TableText"/>
              <w:jc w:val="left"/>
              <w:rPr>
                <w:del w:id="1937" w:author="Felicia Williams" w:date="2024-07-12T00:23:00Z"/>
              </w:rPr>
            </w:pPr>
            <w:del w:id="1938" w:author="Felicia Williams" w:date="2024-07-12T00:23:00Z">
              <w:r w:rsidRPr="001B1050" w:rsidDel="0024199A">
                <w:rPr>
                  <w:rFonts w:eastAsia="Times New Roman"/>
                </w:rPr>
                <w:delText>Mentoring</w:delText>
              </w:r>
            </w:del>
          </w:p>
          <w:p w14:paraId="34B793C5" w14:textId="02F159B1" w:rsidR="004C61F8" w:rsidRPr="001B1050" w:rsidDel="0024199A" w:rsidRDefault="004C61F8" w:rsidP="00B22AAF">
            <w:pPr>
              <w:pStyle w:val="TableText"/>
              <w:jc w:val="left"/>
              <w:rPr>
                <w:del w:id="1939" w:author="Felicia Williams" w:date="2024-07-12T00:23:00Z"/>
              </w:rPr>
            </w:pPr>
          </w:p>
          <w:p w14:paraId="01ACB194" w14:textId="000A8377" w:rsidR="004C61F8" w:rsidRPr="001B1050" w:rsidDel="0024199A" w:rsidRDefault="004C61F8" w:rsidP="00B22AAF">
            <w:pPr>
              <w:pStyle w:val="TableText"/>
              <w:jc w:val="left"/>
              <w:rPr>
                <w:del w:id="1940" w:author="Felicia Williams" w:date="2024-07-12T00:23:00Z"/>
              </w:rPr>
            </w:pPr>
          </w:p>
          <w:p w14:paraId="59253968" w14:textId="077833A2" w:rsidR="004C61F8" w:rsidRPr="001B1050" w:rsidDel="0024199A" w:rsidRDefault="004C61F8" w:rsidP="00B22AAF">
            <w:pPr>
              <w:pStyle w:val="TableText"/>
              <w:jc w:val="left"/>
              <w:rPr>
                <w:del w:id="1941" w:author="Felicia Williams" w:date="2024-07-12T00:23:00Z"/>
              </w:rPr>
            </w:pPr>
            <w:del w:id="1942" w:author="Felicia Williams" w:date="2024-07-12T00:23:00Z">
              <w:r w:rsidRPr="001B1050" w:rsidDel="0024199A">
                <w:rPr>
                  <w:rFonts w:eastAsia="Times New Roman"/>
                </w:rPr>
                <w:delText>Determination</w:delText>
              </w:r>
            </w:del>
          </w:p>
          <w:p w14:paraId="04181EEF" w14:textId="29616FD5" w:rsidR="004C61F8" w:rsidRPr="001B1050" w:rsidDel="0024199A" w:rsidRDefault="004C61F8" w:rsidP="00B22AAF">
            <w:pPr>
              <w:pStyle w:val="TableText"/>
              <w:jc w:val="left"/>
              <w:rPr>
                <w:del w:id="1943" w:author="Felicia Williams" w:date="2024-07-12T00:23:00Z"/>
              </w:rPr>
            </w:pPr>
          </w:p>
          <w:p w14:paraId="2C675A44" w14:textId="183F3AE6" w:rsidR="004C61F8" w:rsidRPr="001B1050" w:rsidDel="0024199A" w:rsidRDefault="004C61F8" w:rsidP="00B22AAF">
            <w:pPr>
              <w:pStyle w:val="TableText"/>
              <w:jc w:val="left"/>
              <w:rPr>
                <w:del w:id="1944" w:author="Felicia Williams" w:date="2024-07-12T00:23:00Z"/>
                <w:rFonts w:eastAsia="Times New Roman"/>
                <w:color w:val="0D0D0D"/>
                <w:shd w:val="clear" w:color="auto" w:fill="FFFFFF"/>
              </w:rPr>
            </w:pPr>
            <w:del w:id="1945" w:author="Felicia Williams" w:date="2024-07-12T00:23:00Z">
              <w:r w:rsidRPr="001B1050" w:rsidDel="0024199A">
                <w:rPr>
                  <w:rFonts w:eastAsia="Times New Roman"/>
                  <w:color w:val="0D0D0D"/>
                  <w:shd w:val="clear" w:color="auto" w:fill="FFFFFF"/>
                </w:rPr>
                <w:delText>Faculty members go beyond the traditional role of educators, becoming mentors, guides, and inspirations for their students</w:delText>
              </w:r>
            </w:del>
          </w:p>
          <w:p w14:paraId="13FEB953" w14:textId="4CC33FA7" w:rsidR="004C61F8" w:rsidRPr="001B1050" w:rsidDel="0024199A" w:rsidRDefault="004C61F8" w:rsidP="00B22AAF">
            <w:pPr>
              <w:pStyle w:val="TableText"/>
              <w:jc w:val="left"/>
              <w:rPr>
                <w:del w:id="1946" w:author="Felicia Williams" w:date="2024-07-12T00:23:00Z"/>
                <w:rFonts w:eastAsia="Times New Roman"/>
                <w:color w:val="0D0D0D"/>
                <w:shd w:val="clear" w:color="auto" w:fill="FFFFFF"/>
              </w:rPr>
            </w:pPr>
          </w:p>
          <w:p w14:paraId="2E1857BB" w14:textId="03C6DA55" w:rsidR="004C61F8" w:rsidRPr="001B1050" w:rsidDel="0024199A" w:rsidRDefault="004C61F8" w:rsidP="00B22AAF">
            <w:pPr>
              <w:pStyle w:val="TableText"/>
              <w:jc w:val="left"/>
              <w:rPr>
                <w:del w:id="1947" w:author="Felicia Williams" w:date="2024-07-12T00:23:00Z"/>
                <w:rFonts w:eastAsia="Times New Roman"/>
                <w:color w:val="0D0D0D"/>
                <w:shd w:val="clear" w:color="auto" w:fill="FFFFFF"/>
              </w:rPr>
            </w:pPr>
            <w:del w:id="1948" w:author="Felicia Williams" w:date="2024-07-12T00:23:00Z">
              <w:r w:rsidRPr="001B1050" w:rsidDel="0024199A">
                <w:rPr>
                  <w:rFonts w:eastAsia="Times New Roman"/>
                  <w:color w:val="0D0D0D"/>
                  <w:shd w:val="clear" w:color="auto" w:fill="FFFFFF"/>
                </w:rPr>
                <w:delText>Faculty members go beyond the traditional role of educators, becoming mentors, guides, and inspirations for their students</w:delText>
              </w:r>
            </w:del>
          </w:p>
          <w:p w14:paraId="76EA6BB6" w14:textId="7EB2A3DA" w:rsidR="004C61F8" w:rsidRPr="001B1050" w:rsidDel="0024199A" w:rsidRDefault="004C61F8" w:rsidP="00B22AAF">
            <w:pPr>
              <w:pStyle w:val="TableText"/>
              <w:jc w:val="left"/>
              <w:rPr>
                <w:del w:id="1949" w:author="Felicia Williams" w:date="2024-07-12T00:23:00Z"/>
                <w:sz w:val="16"/>
                <w:szCs w:val="16"/>
              </w:rPr>
            </w:pPr>
          </w:p>
          <w:p w14:paraId="1A330999" w14:textId="357E832D" w:rsidR="004C61F8" w:rsidRPr="001B1050" w:rsidDel="0024199A" w:rsidRDefault="004C61F8" w:rsidP="00B22AAF">
            <w:pPr>
              <w:pStyle w:val="TableText"/>
              <w:jc w:val="left"/>
              <w:rPr>
                <w:del w:id="1950" w:author="Felicia Williams" w:date="2024-07-12T00:23:00Z"/>
              </w:rPr>
            </w:pPr>
            <w:del w:id="1951" w:author="Felicia Williams" w:date="2024-07-12T00:23:00Z">
              <w:r w:rsidRPr="001B1050" w:rsidDel="0024199A">
                <w:rPr>
                  <w:rFonts w:eastAsia="Times New Roman"/>
                </w:rPr>
                <w:delText>African American mentoring other races</w:delText>
              </w:r>
            </w:del>
          </w:p>
          <w:p w14:paraId="3303FC63" w14:textId="517B1F27" w:rsidR="004C61F8" w:rsidRPr="001B1050" w:rsidDel="0024199A" w:rsidRDefault="004C61F8" w:rsidP="00B22AAF">
            <w:pPr>
              <w:pStyle w:val="TableText"/>
              <w:jc w:val="left"/>
              <w:rPr>
                <w:del w:id="1952" w:author="Felicia Williams" w:date="2024-07-12T00:23:00Z"/>
              </w:rPr>
            </w:pPr>
          </w:p>
          <w:p w14:paraId="3AF63895" w14:textId="375684F6" w:rsidR="004C61F8" w:rsidRPr="001B1050" w:rsidDel="0024199A" w:rsidRDefault="004C61F8" w:rsidP="00B22AAF">
            <w:pPr>
              <w:pStyle w:val="TableText"/>
              <w:jc w:val="left"/>
              <w:rPr>
                <w:del w:id="1953" w:author="Felicia Williams" w:date="2024-07-12T00:23:00Z"/>
                <w:rFonts w:eastAsia="Times New Roman"/>
              </w:rPr>
            </w:pPr>
            <w:del w:id="1954" w:author="Felicia Williams" w:date="2024-07-12T00:23:00Z">
              <w:r w:rsidRPr="001B1050" w:rsidDel="0024199A">
                <w:rPr>
                  <w:rFonts w:eastAsia="Times New Roman"/>
                </w:rPr>
                <w:delText>Had White or other culture as mentor</w:delText>
              </w:r>
            </w:del>
          </w:p>
          <w:p w14:paraId="62D5D881" w14:textId="0D379C39" w:rsidR="00553307" w:rsidRPr="001B1050" w:rsidDel="0024199A" w:rsidRDefault="00553307" w:rsidP="00B22AAF">
            <w:pPr>
              <w:pStyle w:val="TableText"/>
              <w:jc w:val="left"/>
              <w:rPr>
                <w:del w:id="1955" w:author="Felicia Williams" w:date="2024-07-12T00:23:00Z"/>
                <w:rFonts w:eastAsia="Times New Roman"/>
              </w:rPr>
            </w:pPr>
          </w:p>
          <w:p w14:paraId="12E58512" w14:textId="1B155316" w:rsidR="004C61F8" w:rsidRPr="001B1050" w:rsidDel="0024199A" w:rsidRDefault="004C61F8" w:rsidP="00B22AAF">
            <w:pPr>
              <w:pStyle w:val="TableText"/>
              <w:jc w:val="left"/>
              <w:rPr>
                <w:del w:id="1956" w:author="Felicia Williams" w:date="2024-07-12T00:23:00Z"/>
              </w:rPr>
            </w:pPr>
            <w:del w:id="1957" w:author="Felicia Williams" w:date="2024-07-12T00:23:00Z">
              <w:r w:rsidRPr="001B1050" w:rsidDel="0024199A">
                <w:rPr>
                  <w:rFonts w:eastAsia="Times New Roman"/>
                  <w:color w:val="0D0D0D"/>
                  <w:shd w:val="clear" w:color="auto" w:fill="FFFFFF"/>
                </w:rPr>
                <w:delText>Challenges and disparities that exist within the implementation of affirmative action policies</w:delText>
              </w:r>
            </w:del>
          </w:p>
          <w:p w14:paraId="0A2ECE52" w14:textId="1C21262C" w:rsidR="004C61F8" w:rsidRPr="001B1050" w:rsidDel="0024199A" w:rsidRDefault="004C61F8" w:rsidP="00B22AAF">
            <w:pPr>
              <w:pStyle w:val="TableText"/>
              <w:jc w:val="left"/>
              <w:rPr>
                <w:del w:id="1958" w:author="Felicia Williams" w:date="2024-07-12T00:23:00Z"/>
              </w:rPr>
            </w:pPr>
          </w:p>
          <w:p w14:paraId="40ADDDE8" w14:textId="1E5BA131" w:rsidR="004C61F8" w:rsidRPr="001B1050" w:rsidDel="0024199A" w:rsidRDefault="004C61F8" w:rsidP="00B22AAF">
            <w:pPr>
              <w:pStyle w:val="TableText"/>
              <w:jc w:val="left"/>
              <w:rPr>
                <w:del w:id="1959" w:author="Felicia Williams" w:date="2024-07-12T00:23:00Z"/>
              </w:rPr>
            </w:pPr>
            <w:del w:id="1960" w:author="Felicia Williams" w:date="2024-07-12T00:23:00Z">
              <w:r w:rsidRPr="001B1050" w:rsidDel="0024199A">
                <w:rPr>
                  <w:rFonts w:eastAsia="Times New Roman"/>
                  <w:color w:val="0D0D0D"/>
                  <w:shd w:val="clear" w:color="auto" w:fill="FFFFFF"/>
                </w:rPr>
                <w:delText>Understanding the shared feelings of others</w:delText>
              </w:r>
            </w:del>
          </w:p>
          <w:p w14:paraId="6926D702" w14:textId="3C43A679" w:rsidR="004C61F8" w:rsidRPr="001B1050" w:rsidDel="0024199A" w:rsidRDefault="004C61F8" w:rsidP="00B22AAF">
            <w:pPr>
              <w:pStyle w:val="TableText"/>
              <w:jc w:val="left"/>
              <w:rPr>
                <w:del w:id="1961" w:author="Felicia Williams" w:date="2024-07-12T00:23:00Z"/>
              </w:rPr>
            </w:pPr>
          </w:p>
          <w:p w14:paraId="0D325CCC" w14:textId="0A56495A" w:rsidR="00553307" w:rsidRPr="001B1050" w:rsidDel="0024199A" w:rsidRDefault="00553307" w:rsidP="00B22AAF">
            <w:pPr>
              <w:pStyle w:val="TableText"/>
              <w:jc w:val="left"/>
              <w:rPr>
                <w:del w:id="1962" w:author="Felicia Williams" w:date="2024-07-12T00:23:00Z"/>
                <w:rFonts w:eastAsia="Times New Roman"/>
              </w:rPr>
            </w:pPr>
          </w:p>
          <w:p w14:paraId="055A0D7E" w14:textId="1D9D9EB4" w:rsidR="00553307" w:rsidRPr="001B1050" w:rsidDel="0024199A" w:rsidRDefault="004C61F8" w:rsidP="00B22AAF">
            <w:pPr>
              <w:pStyle w:val="TableText"/>
              <w:jc w:val="left"/>
              <w:rPr>
                <w:del w:id="1963" w:author="Felicia Williams" w:date="2024-07-12T00:23:00Z"/>
                <w:rFonts w:eastAsia="Times New Roman"/>
              </w:rPr>
            </w:pPr>
            <w:del w:id="1964" w:author="Felicia Williams" w:date="2024-07-12T00:23:00Z">
              <w:r w:rsidRPr="001B1050" w:rsidDel="0024199A">
                <w:rPr>
                  <w:rFonts w:eastAsia="Times New Roman"/>
                </w:rPr>
                <w:delText xml:space="preserve">Trying hard to fit in when </w:delText>
              </w:r>
            </w:del>
          </w:p>
          <w:p w14:paraId="12135DBE" w14:textId="60329607" w:rsidR="004C61F8" w:rsidRPr="001B1050" w:rsidDel="0024199A" w:rsidRDefault="004C61F8" w:rsidP="00B22AAF">
            <w:pPr>
              <w:pStyle w:val="TableText"/>
              <w:jc w:val="left"/>
              <w:rPr>
                <w:del w:id="1965" w:author="Felicia Williams" w:date="2024-07-12T00:23:00Z"/>
              </w:rPr>
            </w:pPr>
            <w:del w:id="1966" w:author="Felicia Williams" w:date="2024-07-12T00:23:00Z">
              <w:r w:rsidRPr="001B1050" w:rsidDel="0024199A">
                <w:rPr>
                  <w:rFonts w:eastAsia="Times New Roman"/>
                </w:rPr>
                <w:lastRenderedPageBreak/>
                <w:delText>you are the minority</w:delText>
              </w:r>
            </w:del>
          </w:p>
          <w:p w14:paraId="0BFFF8B9" w14:textId="0FB2856E" w:rsidR="004C61F8" w:rsidRPr="001B1050" w:rsidDel="0024199A" w:rsidRDefault="004C61F8" w:rsidP="00B22AAF">
            <w:pPr>
              <w:pStyle w:val="TableText"/>
              <w:jc w:val="left"/>
              <w:rPr>
                <w:del w:id="1967" w:author="Felicia Williams" w:date="2024-07-12T00:23:00Z"/>
              </w:rPr>
            </w:pPr>
          </w:p>
          <w:p w14:paraId="75F59B9C" w14:textId="4EB57C3D" w:rsidR="004C61F8" w:rsidRPr="001B1050" w:rsidDel="0024199A" w:rsidRDefault="004C61F8" w:rsidP="00B22AAF">
            <w:pPr>
              <w:pStyle w:val="TableText"/>
              <w:jc w:val="left"/>
              <w:rPr>
                <w:del w:id="1968" w:author="Felicia Williams" w:date="2024-07-12T00:23:00Z"/>
                <w:rFonts w:eastAsia="Times New Roman"/>
              </w:rPr>
            </w:pPr>
          </w:p>
          <w:p w14:paraId="6A5F97AC" w14:textId="0FAEB270" w:rsidR="004C61F8" w:rsidRPr="001B1050" w:rsidDel="0024199A" w:rsidRDefault="004C61F8" w:rsidP="00B22AAF">
            <w:pPr>
              <w:pStyle w:val="TableText"/>
              <w:jc w:val="left"/>
              <w:rPr>
                <w:del w:id="1969" w:author="Felicia Williams" w:date="2024-07-12T00:23:00Z"/>
              </w:rPr>
            </w:pPr>
            <w:del w:id="1970" w:author="Felicia Williams" w:date="2024-07-12T00:23:00Z">
              <w:r w:rsidRPr="001B1050" w:rsidDel="0024199A">
                <w:rPr>
                  <w:rFonts w:eastAsia="Times New Roman"/>
                </w:rPr>
                <w:delText>No issues with race on campus</w:delText>
              </w:r>
            </w:del>
          </w:p>
          <w:p w14:paraId="704A7FD1" w14:textId="3C001D79" w:rsidR="004C61F8" w:rsidRPr="001B1050" w:rsidDel="0024199A" w:rsidRDefault="004C61F8" w:rsidP="00B22AAF">
            <w:pPr>
              <w:pStyle w:val="TableText"/>
              <w:jc w:val="left"/>
              <w:rPr>
                <w:del w:id="1971" w:author="Felicia Williams" w:date="2024-07-12T00:23:00Z"/>
              </w:rPr>
            </w:pPr>
          </w:p>
          <w:p w14:paraId="495CC2FC" w14:textId="6B7779EE" w:rsidR="00553307" w:rsidRPr="001B1050" w:rsidDel="0024199A" w:rsidRDefault="00553307" w:rsidP="00B22AAF">
            <w:pPr>
              <w:pStyle w:val="TableText"/>
              <w:jc w:val="left"/>
              <w:rPr>
                <w:del w:id="1972" w:author="Felicia Williams" w:date="2024-07-12T00:23:00Z"/>
                <w:rFonts w:eastAsia="Times New Roman"/>
              </w:rPr>
            </w:pPr>
          </w:p>
          <w:p w14:paraId="75166910" w14:textId="0E0872FA" w:rsidR="004C61F8" w:rsidRPr="001B1050" w:rsidDel="0024199A" w:rsidRDefault="004C61F8" w:rsidP="00B22AAF">
            <w:pPr>
              <w:pStyle w:val="TableText"/>
              <w:jc w:val="left"/>
              <w:rPr>
                <w:del w:id="1973" w:author="Felicia Williams" w:date="2024-07-12T00:23:00Z"/>
              </w:rPr>
            </w:pPr>
            <w:del w:id="1974" w:author="Felicia Williams" w:date="2024-07-12T00:23:00Z">
              <w:r w:rsidRPr="001B1050" w:rsidDel="0024199A">
                <w:rPr>
                  <w:rFonts w:eastAsia="Times New Roman"/>
                </w:rPr>
                <w:delText>Racial issues with roommate of another culture</w:delText>
              </w:r>
            </w:del>
          </w:p>
          <w:p w14:paraId="77C979A1" w14:textId="752FA60D" w:rsidR="004C61F8" w:rsidRPr="001B1050" w:rsidDel="0024199A" w:rsidRDefault="004C61F8" w:rsidP="00B22AAF">
            <w:pPr>
              <w:pStyle w:val="TableText"/>
              <w:jc w:val="left"/>
              <w:rPr>
                <w:del w:id="1975" w:author="Felicia Williams" w:date="2024-07-12T00:23:00Z"/>
              </w:rPr>
            </w:pPr>
          </w:p>
          <w:p w14:paraId="074C0835" w14:textId="309020B6" w:rsidR="004C61F8" w:rsidRPr="001B1050" w:rsidDel="0024199A" w:rsidRDefault="004C61F8" w:rsidP="00B22AAF">
            <w:pPr>
              <w:pStyle w:val="TableText"/>
              <w:jc w:val="left"/>
              <w:rPr>
                <w:del w:id="1976" w:author="Felicia Williams" w:date="2024-07-12T00:23:00Z"/>
                <w:rFonts w:eastAsia="Times New Roman"/>
                <w:color w:val="0D0D0D"/>
                <w:shd w:val="clear" w:color="auto" w:fill="FFFFFF"/>
              </w:rPr>
            </w:pPr>
            <w:del w:id="1977" w:author="Felicia Williams" w:date="2024-07-12T00:23:00Z">
              <w:r w:rsidRPr="001B1050" w:rsidDel="0024199A">
                <w:rPr>
                  <w:rFonts w:eastAsia="Times New Roman"/>
                  <w:color w:val="0D0D0D"/>
                  <w:shd w:val="clear" w:color="auto" w:fill="FFFFFF"/>
                </w:rPr>
                <w:delText>Addressing disparities and working together</w:delText>
              </w:r>
            </w:del>
          </w:p>
          <w:p w14:paraId="0AE39054" w14:textId="2443A103" w:rsidR="004C61F8" w:rsidRPr="001B1050" w:rsidDel="0024199A" w:rsidRDefault="004C61F8" w:rsidP="00B22AAF">
            <w:pPr>
              <w:pStyle w:val="TableText"/>
              <w:jc w:val="left"/>
              <w:rPr>
                <w:del w:id="1978" w:author="Felicia Williams" w:date="2024-07-12T00:23:00Z"/>
              </w:rPr>
            </w:pPr>
          </w:p>
          <w:p w14:paraId="5724AD66" w14:textId="5184C116" w:rsidR="004C61F8" w:rsidRPr="001B1050" w:rsidDel="0024199A" w:rsidRDefault="004C61F8" w:rsidP="00B22AAF">
            <w:pPr>
              <w:pStyle w:val="TableText"/>
              <w:jc w:val="left"/>
              <w:rPr>
                <w:del w:id="1979" w:author="Felicia Williams" w:date="2024-07-12T00:23:00Z"/>
                <w:rFonts w:eastAsia="Times New Roman"/>
              </w:rPr>
            </w:pPr>
          </w:p>
          <w:p w14:paraId="351CF573" w14:textId="6CF05064" w:rsidR="004C61F8" w:rsidRPr="001B1050" w:rsidDel="0024199A" w:rsidRDefault="004C61F8" w:rsidP="00B22AAF">
            <w:pPr>
              <w:pStyle w:val="TableText"/>
              <w:jc w:val="left"/>
              <w:rPr>
                <w:del w:id="1980" w:author="Felicia Williams" w:date="2024-07-12T00:23:00Z"/>
                <w:rFonts w:eastAsia="Times New Roman"/>
              </w:rPr>
            </w:pPr>
          </w:p>
          <w:p w14:paraId="33011CFD" w14:textId="068C5260" w:rsidR="004C61F8" w:rsidRPr="001B1050" w:rsidDel="0024199A" w:rsidRDefault="004C61F8" w:rsidP="00B22AAF">
            <w:pPr>
              <w:pStyle w:val="TableText"/>
              <w:jc w:val="left"/>
              <w:rPr>
                <w:del w:id="1981" w:author="Felicia Williams" w:date="2024-07-12T00:23:00Z"/>
                <w:rFonts w:eastAsia="Times New Roman"/>
              </w:rPr>
            </w:pPr>
            <w:del w:id="1982" w:author="Felicia Williams" w:date="2024-07-12T00:23:00Z">
              <w:r w:rsidRPr="001B1050" w:rsidDel="0024199A">
                <w:rPr>
                  <w:rFonts w:eastAsia="Times New Roman"/>
                </w:rPr>
                <w:delText>Very few A</w:delText>
              </w:r>
              <w:r w:rsidR="00553307" w:rsidRPr="001B1050" w:rsidDel="0024199A">
                <w:rPr>
                  <w:rFonts w:eastAsia="Times New Roman"/>
                </w:rPr>
                <w:delText xml:space="preserve">frican </w:delText>
              </w:r>
              <w:r w:rsidRPr="001B1050" w:rsidDel="0024199A">
                <w:rPr>
                  <w:rFonts w:eastAsia="Times New Roman"/>
                </w:rPr>
                <w:delText>A</w:delText>
              </w:r>
              <w:r w:rsidR="00553307" w:rsidRPr="001B1050" w:rsidDel="0024199A">
                <w:rPr>
                  <w:rFonts w:eastAsia="Times New Roman"/>
                </w:rPr>
                <w:delText>merican</w:delText>
              </w:r>
              <w:r w:rsidRPr="001B1050" w:rsidDel="0024199A">
                <w:rPr>
                  <w:rFonts w:eastAsia="Times New Roman"/>
                </w:rPr>
                <w:delText xml:space="preserve"> students in class</w:delText>
              </w:r>
            </w:del>
          </w:p>
          <w:p w14:paraId="4CC1D214" w14:textId="5040E9DE" w:rsidR="004C61F8" w:rsidRPr="001B1050" w:rsidDel="0024199A" w:rsidRDefault="004C61F8" w:rsidP="00B22AAF">
            <w:pPr>
              <w:pStyle w:val="TableText"/>
              <w:jc w:val="left"/>
              <w:rPr>
                <w:del w:id="1983" w:author="Felicia Williams" w:date="2024-07-12T00:23:00Z"/>
              </w:rPr>
            </w:pPr>
          </w:p>
          <w:p w14:paraId="42A51DA3" w14:textId="6558BDF1" w:rsidR="004C61F8" w:rsidRPr="001B1050" w:rsidDel="0024199A" w:rsidRDefault="004C61F8" w:rsidP="00B22AAF">
            <w:pPr>
              <w:pStyle w:val="TableText"/>
              <w:jc w:val="left"/>
              <w:rPr>
                <w:del w:id="1984" w:author="Felicia Williams" w:date="2024-07-12T00:23:00Z"/>
                <w:rFonts w:eastAsia="Times New Roman"/>
              </w:rPr>
            </w:pPr>
          </w:p>
          <w:p w14:paraId="536EBDEC" w14:textId="5BC1B71C" w:rsidR="004C61F8" w:rsidRPr="001B1050" w:rsidDel="0024199A" w:rsidRDefault="004C61F8" w:rsidP="00B22AAF">
            <w:pPr>
              <w:pStyle w:val="TableText"/>
              <w:jc w:val="left"/>
              <w:rPr>
                <w:del w:id="1985" w:author="Felicia Williams" w:date="2024-07-12T00:23:00Z"/>
                <w:rFonts w:eastAsia="Times New Roman"/>
              </w:rPr>
            </w:pPr>
            <w:del w:id="1986" w:author="Felicia Williams" w:date="2024-07-12T00:23:00Z">
              <w:r w:rsidRPr="001B1050" w:rsidDel="0024199A">
                <w:rPr>
                  <w:rFonts w:eastAsia="Times New Roman"/>
                </w:rPr>
                <w:delText>All classmates in class are White</w:delText>
              </w:r>
            </w:del>
          </w:p>
          <w:p w14:paraId="5A78DA0E" w14:textId="319A860A" w:rsidR="004C61F8" w:rsidRPr="001B1050" w:rsidDel="0024199A" w:rsidRDefault="004C61F8" w:rsidP="00B22AAF">
            <w:pPr>
              <w:pStyle w:val="TableText"/>
              <w:jc w:val="left"/>
              <w:rPr>
                <w:del w:id="1987" w:author="Felicia Williams" w:date="2024-07-12T00:23:00Z"/>
              </w:rPr>
            </w:pPr>
          </w:p>
          <w:p w14:paraId="69522453" w14:textId="0E7F64A7" w:rsidR="004C61F8" w:rsidRPr="001B1050" w:rsidDel="0024199A" w:rsidRDefault="004C61F8" w:rsidP="00B22AAF">
            <w:pPr>
              <w:pStyle w:val="TableText"/>
              <w:jc w:val="left"/>
              <w:rPr>
                <w:del w:id="1988" w:author="Felicia Williams" w:date="2024-07-12T00:23:00Z"/>
                <w:rFonts w:eastAsia="Times New Roman"/>
              </w:rPr>
            </w:pPr>
            <w:del w:id="1989" w:author="Felicia Williams" w:date="2024-07-12T00:23:00Z">
              <w:r w:rsidRPr="001B1050" w:rsidDel="0024199A">
                <w:rPr>
                  <w:rFonts w:eastAsia="Times New Roman"/>
                </w:rPr>
                <w:delText>White faculty did not recruit Black staff at the PWI</w:delText>
              </w:r>
            </w:del>
          </w:p>
          <w:p w14:paraId="0F486ACF" w14:textId="48452406" w:rsidR="004C61F8" w:rsidRPr="001B1050" w:rsidDel="0024199A" w:rsidRDefault="004C61F8" w:rsidP="00B22AAF">
            <w:pPr>
              <w:pStyle w:val="TableText"/>
              <w:jc w:val="left"/>
              <w:rPr>
                <w:del w:id="1990" w:author="Felicia Williams" w:date="2024-07-12T00:23:00Z"/>
                <w:rFonts w:eastAsia="Times New Roman"/>
              </w:rPr>
            </w:pPr>
          </w:p>
          <w:p w14:paraId="683634D4" w14:textId="1E69C100" w:rsidR="004C61F8" w:rsidRPr="001B1050" w:rsidDel="0024199A" w:rsidRDefault="004C61F8" w:rsidP="00B22AAF">
            <w:pPr>
              <w:pStyle w:val="TableText"/>
              <w:jc w:val="left"/>
              <w:rPr>
                <w:del w:id="1991" w:author="Felicia Williams" w:date="2024-07-12T00:23:00Z"/>
                <w:rFonts w:eastAsia="Times New Roman"/>
              </w:rPr>
            </w:pPr>
            <w:del w:id="1992" w:author="Felicia Williams" w:date="2024-07-12T00:23:00Z">
              <w:r w:rsidRPr="001B1050" w:rsidDel="0024199A">
                <w:rPr>
                  <w:rFonts w:eastAsia="Times New Roman"/>
                </w:rPr>
                <w:delText>Graduates mentoring undergraduates at PWI</w:delText>
              </w:r>
            </w:del>
          </w:p>
          <w:p w14:paraId="02959A9C" w14:textId="5A1DE588" w:rsidR="004C61F8" w:rsidRPr="001B1050" w:rsidDel="0024199A" w:rsidRDefault="004C61F8" w:rsidP="00B22AAF">
            <w:pPr>
              <w:pStyle w:val="TableText"/>
              <w:jc w:val="left"/>
              <w:rPr>
                <w:del w:id="1993" w:author="Felicia Williams" w:date="2024-07-12T00:23:00Z"/>
              </w:rPr>
            </w:pPr>
          </w:p>
          <w:p w14:paraId="4059143C" w14:textId="127789F1" w:rsidR="004C61F8" w:rsidRPr="001B1050" w:rsidDel="0024199A" w:rsidRDefault="004C61F8" w:rsidP="00B22AAF">
            <w:pPr>
              <w:pStyle w:val="TableText"/>
              <w:jc w:val="left"/>
              <w:rPr>
                <w:del w:id="1994" w:author="Felicia Williams" w:date="2024-07-12T00:23:00Z"/>
                <w:rFonts w:eastAsia="Times New Roman"/>
              </w:rPr>
            </w:pPr>
            <w:del w:id="1995" w:author="Felicia Williams" w:date="2024-07-12T00:23:00Z">
              <w:r w:rsidRPr="001B1050" w:rsidDel="0024199A">
                <w:rPr>
                  <w:rFonts w:eastAsia="Times New Roman"/>
                </w:rPr>
                <w:delText>Needing to see someone that looks like you as faculty</w:delText>
              </w:r>
            </w:del>
          </w:p>
          <w:p w14:paraId="346A192B" w14:textId="0EF3A6F7" w:rsidR="004C61F8" w:rsidRPr="001B1050" w:rsidDel="0024199A" w:rsidRDefault="004C61F8" w:rsidP="00B22AAF">
            <w:pPr>
              <w:pStyle w:val="TableText"/>
              <w:jc w:val="left"/>
              <w:rPr>
                <w:del w:id="1996" w:author="Felicia Williams" w:date="2024-07-12T00:23:00Z"/>
              </w:rPr>
            </w:pPr>
          </w:p>
          <w:p w14:paraId="65544928" w14:textId="553AFEA9" w:rsidR="004C61F8" w:rsidRPr="001B1050" w:rsidDel="0024199A" w:rsidRDefault="004C61F8" w:rsidP="00B22AAF">
            <w:pPr>
              <w:pStyle w:val="TableText"/>
              <w:jc w:val="left"/>
              <w:rPr>
                <w:del w:id="1997" w:author="Felicia Williams" w:date="2024-07-12T00:23:00Z"/>
                <w:rFonts w:eastAsia="Times New Roman"/>
              </w:rPr>
            </w:pPr>
            <w:del w:id="1998" w:author="Felicia Williams" w:date="2024-07-12T00:23:00Z">
              <w:r w:rsidRPr="001B1050" w:rsidDel="0024199A">
                <w:rPr>
                  <w:rFonts w:eastAsia="Times New Roman"/>
                </w:rPr>
                <w:delText>Did not socialize with same race at PWI</w:delText>
              </w:r>
            </w:del>
          </w:p>
          <w:p w14:paraId="6D8768C2" w14:textId="53486F90" w:rsidR="004C61F8" w:rsidRPr="001B1050" w:rsidDel="0024199A" w:rsidRDefault="004C61F8" w:rsidP="00B22AAF">
            <w:pPr>
              <w:pStyle w:val="TableText"/>
              <w:jc w:val="left"/>
              <w:rPr>
                <w:del w:id="1999" w:author="Felicia Williams" w:date="2024-07-12T00:23:00Z"/>
              </w:rPr>
            </w:pPr>
          </w:p>
          <w:p w14:paraId="7ECAC386" w14:textId="1CECBCCF" w:rsidR="004C61F8" w:rsidRPr="001B1050" w:rsidDel="0024199A" w:rsidRDefault="004C61F8" w:rsidP="00B22AAF">
            <w:pPr>
              <w:pStyle w:val="TableText"/>
              <w:jc w:val="left"/>
              <w:rPr>
                <w:del w:id="2000" w:author="Felicia Williams" w:date="2024-07-12T00:23:00Z"/>
                <w:rFonts w:eastAsia="Times New Roman"/>
              </w:rPr>
            </w:pPr>
          </w:p>
          <w:p w14:paraId="43BBDEFF" w14:textId="397701D6" w:rsidR="004C61F8" w:rsidRPr="001B1050" w:rsidDel="0024199A" w:rsidRDefault="004C61F8" w:rsidP="00B22AAF">
            <w:pPr>
              <w:pStyle w:val="TableText"/>
              <w:jc w:val="left"/>
              <w:rPr>
                <w:del w:id="2001" w:author="Felicia Williams" w:date="2024-07-12T00:23:00Z"/>
                <w:rFonts w:eastAsia="Times New Roman"/>
              </w:rPr>
            </w:pPr>
            <w:del w:id="2002" w:author="Felicia Williams" w:date="2024-07-12T00:23:00Z">
              <w:r w:rsidRPr="001B1050" w:rsidDel="0024199A">
                <w:rPr>
                  <w:rFonts w:eastAsia="Times New Roman"/>
                </w:rPr>
                <w:delText>Bad experience with same race</w:delText>
              </w:r>
            </w:del>
          </w:p>
          <w:p w14:paraId="1966A518" w14:textId="258E4D9A" w:rsidR="004C61F8" w:rsidRPr="001B1050" w:rsidDel="0024199A" w:rsidRDefault="004C61F8" w:rsidP="00B22AAF">
            <w:pPr>
              <w:pStyle w:val="TableText"/>
              <w:jc w:val="left"/>
              <w:rPr>
                <w:del w:id="2003" w:author="Felicia Williams" w:date="2024-07-12T00:23:00Z"/>
              </w:rPr>
            </w:pPr>
          </w:p>
          <w:p w14:paraId="11D85600" w14:textId="5F43E522" w:rsidR="004C61F8" w:rsidRPr="001B1050" w:rsidDel="0024199A" w:rsidRDefault="004C61F8" w:rsidP="00B22AAF">
            <w:pPr>
              <w:pStyle w:val="TableText"/>
              <w:jc w:val="left"/>
              <w:rPr>
                <w:del w:id="2004" w:author="Felicia Williams" w:date="2024-07-12T00:23:00Z"/>
              </w:rPr>
            </w:pPr>
          </w:p>
          <w:p w14:paraId="3367EE08" w14:textId="4ABA4189" w:rsidR="004C61F8" w:rsidRPr="001B1050" w:rsidDel="0024199A" w:rsidRDefault="004C61F8" w:rsidP="00B22AAF">
            <w:pPr>
              <w:pStyle w:val="TableText"/>
              <w:jc w:val="left"/>
              <w:rPr>
                <w:del w:id="2005" w:author="Felicia Williams" w:date="2024-07-12T00:23:00Z"/>
                <w:rFonts w:eastAsia="Times New Roman"/>
              </w:rPr>
            </w:pPr>
          </w:p>
          <w:p w14:paraId="35236CF1" w14:textId="66710C18" w:rsidR="004C61F8" w:rsidRPr="001B1050" w:rsidDel="0024199A" w:rsidRDefault="004C61F8" w:rsidP="00B22AAF">
            <w:pPr>
              <w:pStyle w:val="TableText"/>
              <w:jc w:val="left"/>
              <w:rPr>
                <w:del w:id="2006" w:author="Felicia Williams" w:date="2024-07-12T00:23:00Z"/>
                <w:rFonts w:eastAsia="Times New Roman"/>
              </w:rPr>
            </w:pPr>
          </w:p>
          <w:p w14:paraId="33B3D9A8" w14:textId="3C6C15AE" w:rsidR="004C61F8" w:rsidRPr="001B1050" w:rsidDel="0024199A" w:rsidRDefault="004C61F8" w:rsidP="00B22AAF">
            <w:pPr>
              <w:pStyle w:val="TableText"/>
              <w:jc w:val="left"/>
              <w:rPr>
                <w:del w:id="2007" w:author="Felicia Williams" w:date="2024-07-12T00:23:00Z"/>
                <w:rFonts w:eastAsia="Times New Roman"/>
              </w:rPr>
            </w:pPr>
            <w:del w:id="2008" w:author="Felicia Williams" w:date="2024-07-12T00:23:00Z">
              <w:r w:rsidRPr="001B1050" w:rsidDel="0024199A">
                <w:rPr>
                  <w:rFonts w:eastAsia="Times New Roman"/>
                </w:rPr>
                <w:delText>PWI specifically recruiting AA for the school</w:delText>
              </w:r>
            </w:del>
          </w:p>
          <w:p w14:paraId="15B1D654" w14:textId="19887926" w:rsidR="004C61F8" w:rsidRPr="001B1050" w:rsidDel="0024199A" w:rsidRDefault="004C61F8" w:rsidP="00B22AAF">
            <w:pPr>
              <w:pStyle w:val="TableText"/>
              <w:jc w:val="left"/>
              <w:rPr>
                <w:del w:id="2009" w:author="Felicia Williams" w:date="2024-07-12T00:23:00Z"/>
              </w:rPr>
            </w:pPr>
          </w:p>
          <w:p w14:paraId="62781540" w14:textId="239C5E7A" w:rsidR="004C61F8" w:rsidRPr="001B1050" w:rsidDel="0024199A" w:rsidRDefault="004C61F8" w:rsidP="00B22AAF">
            <w:pPr>
              <w:pStyle w:val="TableText"/>
              <w:jc w:val="left"/>
              <w:rPr>
                <w:del w:id="2010" w:author="Felicia Williams" w:date="2024-07-12T00:23:00Z"/>
                <w:rFonts w:eastAsia="Times New Roman"/>
              </w:rPr>
            </w:pPr>
          </w:p>
          <w:p w14:paraId="33D4360E" w14:textId="40E14696" w:rsidR="004C61F8" w:rsidRPr="001B1050" w:rsidDel="0024199A" w:rsidRDefault="004C61F8" w:rsidP="00B22AAF">
            <w:pPr>
              <w:pStyle w:val="TableText"/>
              <w:jc w:val="left"/>
              <w:rPr>
                <w:del w:id="2011" w:author="Felicia Williams" w:date="2024-07-12T00:23:00Z"/>
                <w:rFonts w:eastAsia="Times New Roman"/>
              </w:rPr>
            </w:pPr>
          </w:p>
          <w:p w14:paraId="6F2A8FF3" w14:textId="1D5DC149" w:rsidR="004C61F8" w:rsidRPr="001B1050" w:rsidDel="0024199A" w:rsidRDefault="004C61F8" w:rsidP="00B22AAF">
            <w:pPr>
              <w:pStyle w:val="TableText"/>
              <w:jc w:val="left"/>
              <w:rPr>
                <w:del w:id="2012" w:author="Felicia Williams" w:date="2024-07-12T00:23:00Z"/>
                <w:rFonts w:eastAsia="Times New Roman"/>
              </w:rPr>
            </w:pPr>
          </w:p>
          <w:p w14:paraId="4EE14773" w14:textId="30CCCA5D" w:rsidR="004C61F8" w:rsidRPr="001B1050" w:rsidDel="0024199A" w:rsidRDefault="004C61F8" w:rsidP="00B22AAF">
            <w:pPr>
              <w:pStyle w:val="TableText"/>
              <w:jc w:val="left"/>
              <w:rPr>
                <w:del w:id="2013" w:author="Felicia Williams" w:date="2024-07-12T00:23:00Z"/>
                <w:rFonts w:eastAsia="Times New Roman"/>
              </w:rPr>
            </w:pPr>
          </w:p>
          <w:p w14:paraId="337EEF74" w14:textId="3B7C1825" w:rsidR="004C61F8" w:rsidRPr="001B1050" w:rsidDel="0024199A" w:rsidRDefault="004C61F8" w:rsidP="00B22AAF">
            <w:pPr>
              <w:pStyle w:val="TableText"/>
              <w:jc w:val="left"/>
              <w:rPr>
                <w:del w:id="2014" w:author="Felicia Williams" w:date="2024-07-12T00:23:00Z"/>
                <w:rFonts w:eastAsia="Times New Roman"/>
              </w:rPr>
            </w:pPr>
          </w:p>
          <w:p w14:paraId="27B50577" w14:textId="1D0DA102" w:rsidR="004C61F8" w:rsidRPr="001B1050" w:rsidDel="0024199A" w:rsidRDefault="004C61F8" w:rsidP="00B22AAF">
            <w:pPr>
              <w:pStyle w:val="TableText"/>
              <w:jc w:val="left"/>
              <w:rPr>
                <w:del w:id="2015" w:author="Felicia Williams" w:date="2024-07-12T00:23:00Z"/>
                <w:rFonts w:eastAsia="Times New Roman"/>
              </w:rPr>
            </w:pPr>
            <w:del w:id="2016" w:author="Felicia Williams" w:date="2024-07-12T00:23:00Z">
              <w:r w:rsidRPr="001B1050" w:rsidDel="0024199A">
                <w:rPr>
                  <w:rFonts w:eastAsia="Times New Roman"/>
                </w:rPr>
                <w:delText>Was provided leadership roles at PWI for sense of belonging</w:delText>
              </w:r>
            </w:del>
          </w:p>
          <w:p w14:paraId="669F7547" w14:textId="2EE69063" w:rsidR="004C61F8" w:rsidRPr="001B1050" w:rsidDel="0024199A" w:rsidRDefault="004C61F8" w:rsidP="00B22AAF">
            <w:pPr>
              <w:pStyle w:val="TableText"/>
              <w:jc w:val="left"/>
              <w:rPr>
                <w:del w:id="2017" w:author="Felicia Williams" w:date="2024-07-12T00:23:00Z"/>
              </w:rPr>
            </w:pPr>
          </w:p>
          <w:p w14:paraId="0E6316D6" w14:textId="5E3DE474" w:rsidR="004C61F8" w:rsidRPr="001B1050" w:rsidDel="0024199A" w:rsidRDefault="004C61F8" w:rsidP="00B22AAF">
            <w:pPr>
              <w:pStyle w:val="TableText"/>
              <w:jc w:val="left"/>
              <w:rPr>
                <w:del w:id="2018" w:author="Felicia Williams" w:date="2024-07-12T00:23:00Z"/>
                <w:rFonts w:eastAsia="Times New Roman"/>
              </w:rPr>
            </w:pPr>
          </w:p>
          <w:p w14:paraId="0A6FD4C1" w14:textId="40AA8186" w:rsidR="004C61F8" w:rsidRPr="001B1050" w:rsidDel="0024199A" w:rsidRDefault="004C61F8" w:rsidP="00B22AAF">
            <w:pPr>
              <w:pStyle w:val="TableText"/>
              <w:jc w:val="left"/>
              <w:rPr>
                <w:del w:id="2019" w:author="Felicia Williams" w:date="2024-07-12T00:23:00Z"/>
                <w:rFonts w:eastAsia="Times New Roman"/>
              </w:rPr>
            </w:pPr>
            <w:del w:id="2020" w:author="Felicia Williams" w:date="2024-07-12T00:23:00Z">
              <w:r w:rsidRPr="001B1050" w:rsidDel="0024199A">
                <w:rPr>
                  <w:rFonts w:eastAsia="Times New Roman"/>
                </w:rPr>
                <w:delText>Was recruited by another PWI while attending a PWI</w:delText>
              </w:r>
            </w:del>
          </w:p>
          <w:p w14:paraId="7F41AEC0" w14:textId="6837D09D" w:rsidR="004C61F8" w:rsidRPr="001B1050" w:rsidDel="0024199A" w:rsidRDefault="004C61F8" w:rsidP="00B22AAF">
            <w:pPr>
              <w:pStyle w:val="TableText"/>
              <w:jc w:val="left"/>
              <w:rPr>
                <w:del w:id="2021" w:author="Felicia Williams" w:date="2024-07-12T00:23:00Z"/>
              </w:rPr>
            </w:pPr>
          </w:p>
          <w:p w14:paraId="15D9F643" w14:textId="404AF632" w:rsidR="004C61F8" w:rsidRPr="001B1050" w:rsidDel="0024199A" w:rsidRDefault="004C61F8" w:rsidP="00B22AAF">
            <w:pPr>
              <w:pStyle w:val="TableText"/>
              <w:jc w:val="left"/>
              <w:rPr>
                <w:del w:id="2022" w:author="Felicia Williams" w:date="2024-07-12T00:23:00Z"/>
              </w:rPr>
            </w:pPr>
          </w:p>
          <w:p w14:paraId="65C91B37" w14:textId="16D3A9DE" w:rsidR="004C61F8" w:rsidRPr="001B1050" w:rsidDel="0024199A" w:rsidRDefault="004C61F8" w:rsidP="00B22AAF">
            <w:pPr>
              <w:pStyle w:val="TableText"/>
              <w:jc w:val="left"/>
              <w:rPr>
                <w:del w:id="2023" w:author="Felicia Williams" w:date="2024-07-12T00:23:00Z"/>
              </w:rPr>
            </w:pPr>
          </w:p>
          <w:p w14:paraId="6F25F3A1" w14:textId="169D2E60" w:rsidR="004C61F8" w:rsidRPr="001B1050" w:rsidDel="0024199A" w:rsidRDefault="004C61F8" w:rsidP="00B22AAF">
            <w:pPr>
              <w:pStyle w:val="TableText"/>
              <w:jc w:val="left"/>
              <w:rPr>
                <w:del w:id="2024" w:author="Felicia Williams" w:date="2024-07-12T00:23:00Z"/>
                <w:rFonts w:eastAsia="Times New Roman"/>
              </w:rPr>
            </w:pPr>
            <w:del w:id="2025" w:author="Felicia Williams" w:date="2024-07-12T00:23:00Z">
              <w:r w:rsidRPr="001B1050" w:rsidDel="0024199A">
                <w:rPr>
                  <w:rFonts w:eastAsia="Times New Roman"/>
                </w:rPr>
                <w:delText>Expecting more from AA faculty</w:delText>
              </w:r>
            </w:del>
          </w:p>
          <w:p w14:paraId="1E0061D9" w14:textId="2708D0C6" w:rsidR="004C61F8" w:rsidRPr="001B1050" w:rsidDel="0024199A" w:rsidRDefault="004C61F8" w:rsidP="00B22AAF">
            <w:pPr>
              <w:pStyle w:val="TableText"/>
              <w:jc w:val="left"/>
              <w:rPr>
                <w:del w:id="2026" w:author="Felicia Williams" w:date="2024-07-12T00:23:00Z"/>
              </w:rPr>
            </w:pPr>
          </w:p>
          <w:p w14:paraId="0FB68D23" w14:textId="1DFBD917" w:rsidR="004C61F8" w:rsidRPr="001B1050" w:rsidDel="0024199A" w:rsidRDefault="004C61F8" w:rsidP="00B22AAF">
            <w:pPr>
              <w:pStyle w:val="TableText"/>
              <w:jc w:val="left"/>
              <w:rPr>
                <w:del w:id="2027" w:author="Felicia Williams" w:date="2024-07-12T00:23:00Z"/>
                <w:rFonts w:eastAsia="Times New Roman"/>
              </w:rPr>
            </w:pPr>
            <w:del w:id="2028" w:author="Felicia Williams" w:date="2024-07-12T00:23:00Z">
              <w:r w:rsidRPr="001B1050" w:rsidDel="0024199A">
                <w:rPr>
                  <w:rFonts w:eastAsia="Times New Roman"/>
                </w:rPr>
                <w:delText>Attended PWI that was away from family and peers</w:delText>
              </w:r>
            </w:del>
          </w:p>
          <w:p w14:paraId="6951403E" w14:textId="61C40552" w:rsidR="004C61F8" w:rsidRPr="001B1050" w:rsidDel="0024199A" w:rsidRDefault="004C61F8" w:rsidP="00B22AAF">
            <w:pPr>
              <w:pStyle w:val="TableText"/>
              <w:jc w:val="left"/>
              <w:rPr>
                <w:del w:id="2029" w:author="Felicia Williams" w:date="2024-07-12T00:23:00Z"/>
                <w:rFonts w:eastAsia="Times New Roman"/>
              </w:rPr>
            </w:pPr>
          </w:p>
          <w:p w14:paraId="6D1A8421" w14:textId="380CFCF2" w:rsidR="004C61F8" w:rsidRPr="001B1050" w:rsidDel="0024199A" w:rsidRDefault="004C61F8" w:rsidP="00B22AAF">
            <w:pPr>
              <w:pStyle w:val="TableText"/>
              <w:jc w:val="left"/>
              <w:rPr>
                <w:del w:id="2030" w:author="Felicia Williams" w:date="2024-07-12T00:23:00Z"/>
                <w:rFonts w:eastAsia="Times New Roman"/>
              </w:rPr>
            </w:pPr>
          </w:p>
          <w:p w14:paraId="2D4BDEA0" w14:textId="6550A7CE" w:rsidR="004C61F8" w:rsidRPr="001B1050" w:rsidDel="0024199A" w:rsidRDefault="004C61F8" w:rsidP="00B22AAF">
            <w:pPr>
              <w:pStyle w:val="TableText"/>
              <w:jc w:val="left"/>
              <w:rPr>
                <w:del w:id="2031" w:author="Felicia Williams" w:date="2024-07-12T00:23:00Z"/>
                <w:rFonts w:eastAsia="Times New Roman"/>
              </w:rPr>
            </w:pPr>
          </w:p>
          <w:p w14:paraId="52A864AF" w14:textId="28559141" w:rsidR="004C61F8" w:rsidRPr="001B1050" w:rsidDel="0024199A" w:rsidRDefault="004C61F8" w:rsidP="00B22AAF">
            <w:pPr>
              <w:pStyle w:val="TableText"/>
              <w:jc w:val="left"/>
              <w:rPr>
                <w:del w:id="2032" w:author="Felicia Williams" w:date="2024-07-12T00:23:00Z"/>
              </w:rPr>
            </w:pPr>
            <w:del w:id="2033" w:author="Felicia Williams" w:date="2024-07-12T00:23:00Z">
              <w:r w:rsidRPr="001B1050" w:rsidDel="0024199A">
                <w:rPr>
                  <w:rFonts w:eastAsia="Times New Roman"/>
                </w:rPr>
                <w:delText>AA Peers making an impact with other AA students at PWI</w:delText>
              </w:r>
            </w:del>
          </w:p>
          <w:p w14:paraId="212B6F22" w14:textId="75B22F18" w:rsidR="004C61F8" w:rsidRPr="001B1050" w:rsidDel="0024199A" w:rsidRDefault="004C61F8" w:rsidP="00B22AAF">
            <w:pPr>
              <w:pStyle w:val="TableText"/>
              <w:jc w:val="left"/>
              <w:rPr>
                <w:del w:id="2034" w:author="Felicia Williams" w:date="2024-07-12T00:23:00Z"/>
              </w:rPr>
            </w:pPr>
          </w:p>
          <w:p w14:paraId="1A5331DD" w14:textId="0AA256BF" w:rsidR="004C61F8" w:rsidRPr="001B1050" w:rsidDel="0024199A" w:rsidRDefault="004C61F8" w:rsidP="00B22AAF">
            <w:pPr>
              <w:pStyle w:val="TableText"/>
              <w:jc w:val="left"/>
              <w:rPr>
                <w:del w:id="2035" w:author="Felicia Williams" w:date="2024-07-12T00:23:00Z"/>
                <w:rFonts w:eastAsia="Times New Roman"/>
              </w:rPr>
            </w:pPr>
            <w:del w:id="2036" w:author="Felicia Williams" w:date="2024-07-12T00:23:00Z">
              <w:r w:rsidRPr="001B1050" w:rsidDel="0024199A">
                <w:rPr>
                  <w:rFonts w:eastAsia="Times New Roman"/>
                </w:rPr>
                <w:delText>White faculty saw potential in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student</w:delText>
              </w:r>
            </w:del>
          </w:p>
          <w:p w14:paraId="04AC9BD8" w14:textId="10E69D28" w:rsidR="004C61F8" w:rsidRPr="001B1050" w:rsidDel="0024199A" w:rsidRDefault="004C61F8" w:rsidP="00B22AAF">
            <w:pPr>
              <w:pStyle w:val="TableText"/>
              <w:jc w:val="left"/>
              <w:rPr>
                <w:del w:id="2037" w:author="Felicia Williams" w:date="2024-07-12T00:23:00Z"/>
                <w:rFonts w:eastAsia="Times New Roman"/>
              </w:rPr>
            </w:pPr>
          </w:p>
          <w:p w14:paraId="6CE3558E" w14:textId="7A27C1BD" w:rsidR="004C61F8" w:rsidRPr="001B1050" w:rsidDel="0024199A" w:rsidRDefault="004C61F8" w:rsidP="00B22AAF">
            <w:pPr>
              <w:pStyle w:val="TableText"/>
              <w:jc w:val="left"/>
              <w:rPr>
                <w:del w:id="2038" w:author="Felicia Williams" w:date="2024-07-12T00:23:00Z"/>
                <w:rFonts w:eastAsia="Times New Roman"/>
              </w:rPr>
            </w:pPr>
          </w:p>
          <w:p w14:paraId="6856093E" w14:textId="624065C8" w:rsidR="004C61F8" w:rsidRPr="001B1050" w:rsidDel="0024199A" w:rsidRDefault="004C61F8" w:rsidP="00B22AAF">
            <w:pPr>
              <w:pStyle w:val="TableText"/>
              <w:jc w:val="left"/>
              <w:rPr>
                <w:del w:id="2039" w:author="Felicia Williams" w:date="2024-07-12T00:23:00Z"/>
                <w:rFonts w:eastAsia="Times New Roman"/>
              </w:rPr>
            </w:pPr>
          </w:p>
          <w:p w14:paraId="47AD75A7" w14:textId="1B04F46A" w:rsidR="004C61F8" w:rsidRPr="001B1050" w:rsidDel="0024199A" w:rsidRDefault="004C61F8" w:rsidP="00B22AAF">
            <w:pPr>
              <w:pStyle w:val="TableText"/>
              <w:jc w:val="left"/>
              <w:rPr>
                <w:del w:id="2040" w:author="Felicia Williams" w:date="2024-07-12T00:23:00Z"/>
                <w:rFonts w:eastAsia="Times New Roman"/>
              </w:rPr>
            </w:pPr>
            <w:del w:id="2041" w:author="Felicia Williams" w:date="2024-07-12T00:23:00Z">
              <w:r w:rsidRPr="001B1050" w:rsidDel="0024199A">
                <w:rPr>
                  <w:rFonts w:eastAsia="Times New Roman"/>
                </w:rPr>
                <w:delText>Mentoring from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faculty</w:delText>
              </w:r>
            </w:del>
          </w:p>
          <w:p w14:paraId="6487513F" w14:textId="2821539C" w:rsidR="004C61F8" w:rsidRPr="001B1050" w:rsidDel="0024199A" w:rsidRDefault="004C61F8" w:rsidP="00B22AAF">
            <w:pPr>
              <w:pStyle w:val="TableText"/>
              <w:jc w:val="left"/>
              <w:rPr>
                <w:del w:id="2042" w:author="Felicia Williams" w:date="2024-07-12T00:23:00Z"/>
                <w:rFonts w:eastAsia="Times New Roman"/>
              </w:rPr>
            </w:pPr>
          </w:p>
          <w:p w14:paraId="3644C5F7" w14:textId="21915DFE" w:rsidR="004C61F8" w:rsidRPr="001B1050" w:rsidDel="0024199A" w:rsidRDefault="004C61F8" w:rsidP="00B22AAF">
            <w:pPr>
              <w:pStyle w:val="TableText"/>
              <w:jc w:val="left"/>
              <w:rPr>
                <w:del w:id="2043" w:author="Felicia Williams" w:date="2024-07-12T00:23:00Z"/>
                <w:rFonts w:eastAsia="Times New Roman"/>
              </w:rPr>
            </w:pPr>
          </w:p>
          <w:p w14:paraId="3B75B724" w14:textId="16C762DF" w:rsidR="004C61F8" w:rsidRPr="001B1050" w:rsidDel="0024199A" w:rsidRDefault="004C61F8" w:rsidP="00B22AAF">
            <w:pPr>
              <w:pStyle w:val="TableText"/>
              <w:jc w:val="left"/>
              <w:rPr>
                <w:del w:id="2044" w:author="Felicia Williams" w:date="2024-07-12T00:23:00Z"/>
                <w:rFonts w:eastAsia="Times New Roman"/>
              </w:rPr>
            </w:pPr>
            <w:del w:id="2045" w:author="Felicia Williams" w:date="2024-07-12T00:23:00Z">
              <w:r w:rsidRPr="001B1050" w:rsidDel="0024199A">
                <w:rPr>
                  <w:rFonts w:eastAsia="Times New Roman"/>
                </w:rPr>
                <w:delText>Welcoming campus environment</w:delText>
              </w:r>
            </w:del>
          </w:p>
          <w:p w14:paraId="2DFFA8C3" w14:textId="7A28C1A0" w:rsidR="004C61F8" w:rsidRPr="001B1050" w:rsidDel="0024199A" w:rsidRDefault="004C61F8" w:rsidP="00B22AAF">
            <w:pPr>
              <w:pStyle w:val="TableText"/>
              <w:jc w:val="left"/>
              <w:rPr>
                <w:del w:id="2046" w:author="Felicia Williams" w:date="2024-07-12T00:23:00Z"/>
                <w:rFonts w:eastAsia="Times New Roman"/>
              </w:rPr>
            </w:pPr>
          </w:p>
          <w:p w14:paraId="43F9FBA9" w14:textId="0899154F" w:rsidR="004C61F8" w:rsidRPr="001B1050" w:rsidDel="0024199A" w:rsidRDefault="004C61F8" w:rsidP="00B22AAF">
            <w:pPr>
              <w:pStyle w:val="TableText"/>
              <w:jc w:val="left"/>
              <w:rPr>
                <w:del w:id="2047" w:author="Felicia Williams" w:date="2024-07-12T00:23:00Z"/>
                <w:rFonts w:eastAsia="Times New Roman"/>
              </w:rPr>
            </w:pPr>
          </w:p>
          <w:p w14:paraId="68384C6C" w14:textId="73D326AD" w:rsidR="004C61F8" w:rsidRPr="001B1050" w:rsidDel="0024199A" w:rsidRDefault="004C61F8" w:rsidP="00B22AAF">
            <w:pPr>
              <w:pStyle w:val="TableText"/>
              <w:jc w:val="left"/>
              <w:rPr>
                <w:del w:id="2048" w:author="Felicia Williams" w:date="2024-07-12T00:23:00Z"/>
                <w:rFonts w:eastAsia="Times New Roman"/>
              </w:rPr>
            </w:pPr>
          </w:p>
          <w:p w14:paraId="5EE7FD0D" w14:textId="38E346D9" w:rsidR="004C61F8" w:rsidRPr="001B1050" w:rsidDel="0024199A" w:rsidRDefault="004C61F8" w:rsidP="00B22AAF">
            <w:pPr>
              <w:pStyle w:val="TableText"/>
              <w:jc w:val="left"/>
              <w:rPr>
                <w:del w:id="2049" w:author="Felicia Williams" w:date="2024-07-12T00:23:00Z"/>
                <w:rFonts w:eastAsia="Times New Roman"/>
              </w:rPr>
            </w:pPr>
            <w:del w:id="2050" w:author="Felicia Williams" w:date="2024-07-12T00:23:00Z">
              <w:r w:rsidRPr="001B1050" w:rsidDel="0024199A">
                <w:rPr>
                  <w:rFonts w:eastAsia="Times New Roman"/>
                </w:rPr>
                <w:delText>A</w:delText>
              </w:r>
              <w:r w:rsidR="009B5288" w:rsidRPr="001B1050" w:rsidDel="0024199A">
                <w:rPr>
                  <w:rFonts w:eastAsia="Times New Roman"/>
                </w:rPr>
                <w:delText>frican American</w:delText>
              </w:r>
              <w:r w:rsidRPr="001B1050" w:rsidDel="0024199A">
                <w:rPr>
                  <w:rFonts w:eastAsia="Times New Roman"/>
                </w:rPr>
                <w:delText xml:space="preserve"> faculty saw potential in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student</w:delText>
              </w:r>
            </w:del>
          </w:p>
          <w:p w14:paraId="04E3CDFE" w14:textId="0221BFF0" w:rsidR="004C61F8" w:rsidRPr="001B1050" w:rsidDel="0024199A" w:rsidRDefault="004C61F8" w:rsidP="00B22AAF">
            <w:pPr>
              <w:pStyle w:val="TableText"/>
              <w:jc w:val="left"/>
              <w:rPr>
                <w:del w:id="2051" w:author="Felicia Williams" w:date="2024-07-12T00:23:00Z"/>
                <w:rFonts w:eastAsia="Times New Roman"/>
              </w:rPr>
            </w:pPr>
          </w:p>
          <w:p w14:paraId="32623CD3" w14:textId="63CD0A24" w:rsidR="004C61F8" w:rsidRPr="001B1050" w:rsidDel="0024199A" w:rsidRDefault="004C61F8" w:rsidP="00B22AAF">
            <w:pPr>
              <w:pStyle w:val="TableText"/>
              <w:jc w:val="left"/>
              <w:rPr>
                <w:del w:id="2052" w:author="Felicia Williams" w:date="2024-07-12T00:23:00Z"/>
                <w:rFonts w:eastAsia="Times New Roman"/>
              </w:rPr>
            </w:pPr>
          </w:p>
          <w:p w14:paraId="6D566983" w14:textId="59D36F7E" w:rsidR="004C61F8" w:rsidRPr="001B1050" w:rsidDel="0024199A" w:rsidRDefault="004C61F8" w:rsidP="00B22AAF">
            <w:pPr>
              <w:pStyle w:val="TableText"/>
              <w:jc w:val="left"/>
              <w:rPr>
                <w:del w:id="2053" w:author="Felicia Williams" w:date="2024-07-12T00:23:00Z"/>
                <w:rFonts w:eastAsia="Times New Roman"/>
              </w:rPr>
            </w:pPr>
            <w:del w:id="2054" w:author="Felicia Williams" w:date="2024-07-12T00:23:00Z">
              <w:r w:rsidRPr="001B1050" w:rsidDel="0024199A">
                <w:rPr>
                  <w:rFonts w:eastAsia="Times New Roman"/>
                </w:rPr>
                <w:delText>Only a handful of African American faculty at PWI</w:delText>
              </w:r>
            </w:del>
          </w:p>
          <w:p w14:paraId="271ABBB4" w14:textId="1F690EB1" w:rsidR="004C61F8" w:rsidRPr="001B1050" w:rsidDel="0024199A" w:rsidRDefault="004C61F8" w:rsidP="00B22AAF">
            <w:pPr>
              <w:pStyle w:val="TableText"/>
              <w:jc w:val="left"/>
              <w:rPr>
                <w:del w:id="2055" w:author="Felicia Williams" w:date="2024-07-12T00:23:00Z"/>
                <w:rFonts w:eastAsia="Times New Roman"/>
              </w:rPr>
            </w:pPr>
          </w:p>
          <w:p w14:paraId="479FBEA2" w14:textId="1C654E95" w:rsidR="004C61F8" w:rsidRPr="001B1050" w:rsidDel="0024199A" w:rsidRDefault="004C61F8" w:rsidP="00B22AAF">
            <w:pPr>
              <w:pStyle w:val="TableText"/>
              <w:jc w:val="left"/>
              <w:rPr>
                <w:del w:id="2056" w:author="Felicia Williams" w:date="2024-07-12T00:23:00Z"/>
                <w:rFonts w:eastAsia="Times New Roman"/>
              </w:rPr>
            </w:pPr>
          </w:p>
          <w:p w14:paraId="56612950" w14:textId="0D507A89" w:rsidR="004C61F8" w:rsidRPr="001B1050" w:rsidDel="0024199A" w:rsidRDefault="004C61F8" w:rsidP="00B22AAF">
            <w:pPr>
              <w:pStyle w:val="TableText"/>
              <w:jc w:val="left"/>
              <w:rPr>
                <w:del w:id="2057" w:author="Felicia Williams" w:date="2024-07-12T00:23:00Z"/>
                <w:rFonts w:eastAsia="Times New Roman"/>
              </w:rPr>
            </w:pPr>
            <w:del w:id="2058" w:author="Felicia Williams" w:date="2024-07-12T00:23:00Z">
              <w:r w:rsidRPr="001B1050" w:rsidDel="0024199A">
                <w:rPr>
                  <w:rFonts w:eastAsia="Times New Roman"/>
                </w:rPr>
                <w:delText>Only had one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faculty at PWI</w:delText>
              </w:r>
            </w:del>
          </w:p>
          <w:p w14:paraId="687AC172" w14:textId="63799616" w:rsidR="004C61F8" w:rsidRPr="001B1050" w:rsidDel="0024199A" w:rsidRDefault="004C61F8" w:rsidP="00B22AAF">
            <w:pPr>
              <w:pStyle w:val="TableText"/>
              <w:jc w:val="left"/>
              <w:rPr>
                <w:del w:id="2059" w:author="Felicia Williams" w:date="2024-07-12T00:23:00Z"/>
                <w:rFonts w:eastAsia="Times New Roman"/>
              </w:rPr>
            </w:pPr>
          </w:p>
          <w:p w14:paraId="485C1505" w14:textId="4A7FAC4C" w:rsidR="004C61F8" w:rsidRPr="001B1050" w:rsidDel="0024199A" w:rsidRDefault="004C61F8" w:rsidP="00B22AAF">
            <w:pPr>
              <w:pStyle w:val="TableText"/>
              <w:jc w:val="left"/>
              <w:rPr>
                <w:del w:id="2060" w:author="Felicia Williams" w:date="2024-07-12T00:23:00Z"/>
                <w:rFonts w:eastAsia="Times New Roman"/>
              </w:rPr>
            </w:pPr>
          </w:p>
          <w:p w14:paraId="0F9F3C28" w14:textId="5538E980" w:rsidR="004C61F8" w:rsidRPr="001B1050" w:rsidDel="0024199A" w:rsidRDefault="004C61F8" w:rsidP="00B22AAF">
            <w:pPr>
              <w:pStyle w:val="TableText"/>
              <w:jc w:val="left"/>
              <w:rPr>
                <w:del w:id="2061" w:author="Felicia Williams" w:date="2024-07-12T00:23:00Z"/>
                <w:rFonts w:eastAsia="Times New Roman"/>
              </w:rPr>
            </w:pPr>
            <w:del w:id="2062" w:author="Felicia Williams" w:date="2024-07-12T00:23:00Z">
              <w:r w:rsidRPr="001B1050" w:rsidDel="0024199A">
                <w:rPr>
                  <w:rFonts w:eastAsia="Times New Roman"/>
                </w:rPr>
                <w:delText>Not many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at PWI</w:delText>
              </w:r>
            </w:del>
          </w:p>
          <w:p w14:paraId="6AD38E1D" w14:textId="0362AD58" w:rsidR="004C61F8" w:rsidRPr="001B1050" w:rsidDel="0024199A" w:rsidRDefault="004C61F8" w:rsidP="00B22AAF">
            <w:pPr>
              <w:pStyle w:val="TableText"/>
              <w:jc w:val="left"/>
              <w:rPr>
                <w:del w:id="2063" w:author="Felicia Williams" w:date="2024-07-12T00:23:00Z"/>
                <w:rFonts w:eastAsia="Times New Roman"/>
              </w:rPr>
            </w:pPr>
          </w:p>
          <w:p w14:paraId="50FFE898" w14:textId="7BA0B446" w:rsidR="004C61F8" w:rsidRPr="001B1050" w:rsidDel="0024199A" w:rsidRDefault="004C61F8" w:rsidP="00B22AAF">
            <w:pPr>
              <w:pStyle w:val="TableText"/>
              <w:jc w:val="left"/>
              <w:rPr>
                <w:del w:id="2064" w:author="Felicia Williams" w:date="2024-07-12T00:23:00Z"/>
                <w:rFonts w:eastAsia="Times New Roman"/>
              </w:rPr>
            </w:pPr>
          </w:p>
          <w:p w14:paraId="048AE504" w14:textId="35A715EA" w:rsidR="004C61F8" w:rsidRPr="001B1050" w:rsidDel="0024199A" w:rsidRDefault="004C61F8" w:rsidP="00B22AAF">
            <w:pPr>
              <w:pStyle w:val="TableText"/>
              <w:jc w:val="left"/>
              <w:rPr>
                <w:del w:id="2065" w:author="Felicia Williams" w:date="2024-07-12T00:23:00Z"/>
                <w:rFonts w:eastAsia="Times New Roman"/>
              </w:rPr>
            </w:pPr>
            <w:del w:id="2066" w:author="Felicia Williams" w:date="2024-07-12T00:23:00Z">
              <w:r w:rsidRPr="001B1050" w:rsidDel="0024199A">
                <w:rPr>
                  <w:rFonts w:eastAsia="Times New Roman"/>
                </w:rPr>
                <w:delText>Did not connect well with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peers at PWI</w:delText>
              </w:r>
            </w:del>
          </w:p>
          <w:p w14:paraId="5F807D1A" w14:textId="6600730B" w:rsidR="004C61F8" w:rsidRPr="001B1050" w:rsidDel="0024199A" w:rsidRDefault="004C61F8" w:rsidP="00B22AAF">
            <w:pPr>
              <w:pStyle w:val="TableText"/>
              <w:jc w:val="left"/>
              <w:rPr>
                <w:del w:id="2067" w:author="Felicia Williams" w:date="2024-07-12T00:23:00Z"/>
                <w:rFonts w:eastAsia="Times New Roman"/>
              </w:rPr>
            </w:pPr>
          </w:p>
          <w:p w14:paraId="5F4C468E" w14:textId="03698D51" w:rsidR="004C61F8" w:rsidRPr="001B1050" w:rsidDel="0024199A" w:rsidRDefault="004C61F8" w:rsidP="00B22AAF">
            <w:pPr>
              <w:pStyle w:val="TableText"/>
              <w:jc w:val="left"/>
              <w:rPr>
                <w:del w:id="2068" w:author="Felicia Williams" w:date="2024-07-12T00:23:00Z"/>
                <w:rFonts w:eastAsia="Times New Roman"/>
              </w:rPr>
            </w:pPr>
            <w:del w:id="2069" w:author="Felicia Williams" w:date="2024-07-12T00:23:00Z">
              <w:r w:rsidRPr="001B1050" w:rsidDel="0024199A">
                <w:rPr>
                  <w:rFonts w:eastAsia="Times New Roman"/>
                </w:rPr>
                <w:delText>Things to entice A</w:delText>
              </w:r>
              <w:r w:rsidR="009B5288" w:rsidRPr="001B1050" w:rsidDel="0024199A">
                <w:rPr>
                  <w:rFonts w:eastAsia="Times New Roman"/>
                </w:rPr>
                <w:delText xml:space="preserve">frican </w:delText>
              </w:r>
              <w:r w:rsidRPr="001B1050" w:rsidDel="0024199A">
                <w:rPr>
                  <w:rFonts w:eastAsia="Times New Roman"/>
                </w:rPr>
                <w:delText>A</w:delText>
              </w:r>
              <w:r w:rsidR="009B5288" w:rsidRPr="001B1050" w:rsidDel="0024199A">
                <w:rPr>
                  <w:rFonts w:eastAsia="Times New Roman"/>
                </w:rPr>
                <w:delText>merican</w:delText>
              </w:r>
              <w:r w:rsidRPr="001B1050" w:rsidDel="0024199A">
                <w:rPr>
                  <w:rFonts w:eastAsia="Times New Roman"/>
                </w:rPr>
                <w:delText xml:space="preserve"> to attend PWI</w:delText>
              </w:r>
            </w:del>
          </w:p>
          <w:p w14:paraId="0C3B95F2" w14:textId="035F07AA" w:rsidR="004C61F8" w:rsidRPr="001B1050" w:rsidDel="0024199A" w:rsidRDefault="004C61F8" w:rsidP="00B22AAF">
            <w:pPr>
              <w:pStyle w:val="TableText"/>
              <w:jc w:val="left"/>
              <w:rPr>
                <w:del w:id="2070" w:author="Felicia Williams" w:date="2024-07-12T00:23:00Z"/>
                <w:rFonts w:eastAsia="Times New Roman"/>
              </w:rPr>
            </w:pPr>
          </w:p>
          <w:p w14:paraId="64F42F04" w14:textId="6FB5B0D0" w:rsidR="004C61F8" w:rsidRPr="001B1050" w:rsidDel="0024199A" w:rsidRDefault="004C61F8" w:rsidP="00B22AAF">
            <w:pPr>
              <w:pStyle w:val="TableText"/>
              <w:jc w:val="left"/>
              <w:rPr>
                <w:del w:id="2071" w:author="Felicia Williams" w:date="2024-07-12T00:23:00Z"/>
                <w:rFonts w:eastAsia="Times New Roman"/>
              </w:rPr>
            </w:pPr>
          </w:p>
          <w:p w14:paraId="75DAE753" w14:textId="300F8CE2" w:rsidR="004C61F8" w:rsidRPr="001B1050" w:rsidDel="0024199A" w:rsidRDefault="004C61F8" w:rsidP="00B22AAF">
            <w:pPr>
              <w:pStyle w:val="TableText"/>
              <w:jc w:val="left"/>
              <w:rPr>
                <w:del w:id="2072" w:author="Felicia Williams" w:date="2024-07-12T00:23:00Z"/>
                <w:rFonts w:eastAsia="Times New Roman"/>
              </w:rPr>
            </w:pPr>
            <w:del w:id="2073" w:author="Felicia Williams" w:date="2024-07-12T00:23:00Z">
              <w:r w:rsidRPr="001B1050" w:rsidDel="0024199A">
                <w:rPr>
                  <w:rFonts w:eastAsia="Times New Roman"/>
                </w:rPr>
                <w:delText>Did not connect with other races at PWI</w:delText>
              </w:r>
            </w:del>
          </w:p>
          <w:p w14:paraId="69E958A8" w14:textId="5F9C9091" w:rsidR="004C61F8" w:rsidRPr="001B1050" w:rsidDel="0024199A" w:rsidRDefault="004C61F8" w:rsidP="00B22AAF">
            <w:pPr>
              <w:pStyle w:val="TableText"/>
              <w:jc w:val="left"/>
              <w:rPr>
                <w:del w:id="2074" w:author="Felicia Williams" w:date="2024-07-12T00:23:00Z"/>
                <w:rFonts w:eastAsia="Times New Roman"/>
              </w:rPr>
            </w:pPr>
          </w:p>
          <w:p w14:paraId="37FB0876" w14:textId="1462FC0C" w:rsidR="004C61F8" w:rsidRPr="001B1050" w:rsidDel="0024199A" w:rsidRDefault="004C61F8" w:rsidP="00B22AAF">
            <w:pPr>
              <w:pStyle w:val="TableText"/>
              <w:jc w:val="left"/>
              <w:rPr>
                <w:del w:id="2075" w:author="Felicia Williams" w:date="2024-07-12T00:23:00Z"/>
                <w:rFonts w:eastAsia="Times New Roman"/>
              </w:rPr>
            </w:pPr>
          </w:p>
          <w:p w14:paraId="34807222" w14:textId="3AC3E41B" w:rsidR="004C61F8" w:rsidRPr="001B1050" w:rsidDel="0024199A" w:rsidRDefault="004C61F8" w:rsidP="00B22AAF">
            <w:pPr>
              <w:pStyle w:val="TableText"/>
              <w:jc w:val="left"/>
              <w:rPr>
                <w:del w:id="2076" w:author="Felicia Williams" w:date="2024-07-12T00:23:00Z"/>
                <w:rFonts w:eastAsia="Times New Roman"/>
              </w:rPr>
            </w:pPr>
            <w:del w:id="2077" w:author="Felicia Williams" w:date="2024-07-12T00:23:00Z">
              <w:r w:rsidRPr="001B1050" w:rsidDel="0024199A">
                <w:rPr>
                  <w:rFonts w:eastAsia="Times New Roman"/>
                </w:rPr>
                <w:delText>Specifically recruited A</w:delText>
              </w:r>
              <w:r w:rsidR="001B1178" w:rsidRPr="001B1050" w:rsidDel="0024199A">
                <w:rPr>
                  <w:rFonts w:eastAsia="Times New Roman"/>
                </w:rPr>
                <w:delText xml:space="preserve">frican </w:delText>
              </w:r>
              <w:r w:rsidRPr="001B1050" w:rsidDel="0024199A">
                <w:rPr>
                  <w:rFonts w:eastAsia="Times New Roman"/>
                </w:rPr>
                <w:delText>A</w:delText>
              </w:r>
              <w:r w:rsidR="001B1178" w:rsidRPr="001B1050" w:rsidDel="0024199A">
                <w:rPr>
                  <w:rFonts w:eastAsia="Times New Roman"/>
                </w:rPr>
                <w:delText>merican faculty</w:delText>
              </w:r>
              <w:r w:rsidRPr="001B1050" w:rsidDel="0024199A">
                <w:rPr>
                  <w:rFonts w:eastAsia="Times New Roman"/>
                </w:rPr>
                <w:delText xml:space="preserve"> for PWI by A</w:delText>
              </w:r>
              <w:r w:rsidR="001B1178" w:rsidRPr="001B1050" w:rsidDel="0024199A">
                <w:rPr>
                  <w:rFonts w:eastAsia="Times New Roman"/>
                </w:rPr>
                <w:delText xml:space="preserve">frican </w:delText>
              </w:r>
              <w:r w:rsidRPr="001B1050" w:rsidDel="0024199A">
                <w:rPr>
                  <w:rFonts w:eastAsia="Times New Roman"/>
                </w:rPr>
                <w:delText>A</w:delText>
              </w:r>
              <w:r w:rsidR="001B1178" w:rsidRPr="001B1050" w:rsidDel="0024199A">
                <w:rPr>
                  <w:rFonts w:eastAsia="Times New Roman"/>
                </w:rPr>
                <w:delText>merican</w:delText>
              </w:r>
            </w:del>
          </w:p>
          <w:p w14:paraId="3EA73EF8" w14:textId="0812BA40" w:rsidR="004C61F8" w:rsidRPr="001B1050" w:rsidDel="0024199A" w:rsidRDefault="004C61F8" w:rsidP="00B22AAF">
            <w:pPr>
              <w:pStyle w:val="TableText"/>
              <w:jc w:val="left"/>
              <w:rPr>
                <w:del w:id="2078" w:author="Felicia Williams" w:date="2024-07-12T00:23:00Z"/>
                <w:rFonts w:eastAsia="Times New Roman"/>
              </w:rPr>
            </w:pPr>
          </w:p>
          <w:p w14:paraId="1199217B" w14:textId="517FE5F1" w:rsidR="004C61F8" w:rsidRPr="001B1050" w:rsidDel="0024199A" w:rsidRDefault="004C61F8" w:rsidP="00B22AAF">
            <w:pPr>
              <w:pStyle w:val="TableText"/>
              <w:jc w:val="left"/>
              <w:rPr>
                <w:del w:id="2079" w:author="Felicia Williams" w:date="2024-07-12T00:23:00Z"/>
                <w:rFonts w:eastAsia="Times New Roman"/>
              </w:rPr>
            </w:pPr>
          </w:p>
          <w:p w14:paraId="3AA62FCB" w14:textId="2F0DD2F0" w:rsidR="004C61F8" w:rsidRPr="001B1050" w:rsidDel="0024199A" w:rsidRDefault="004C61F8" w:rsidP="00B22AAF">
            <w:pPr>
              <w:pStyle w:val="TableText"/>
              <w:jc w:val="left"/>
              <w:rPr>
                <w:del w:id="2080" w:author="Felicia Williams" w:date="2024-07-12T00:23:00Z"/>
                <w:rFonts w:eastAsia="Times New Roman"/>
              </w:rPr>
            </w:pPr>
            <w:del w:id="2081" w:author="Felicia Williams" w:date="2024-07-12T00:23:00Z">
              <w:r w:rsidRPr="001B1050" w:rsidDel="0024199A">
                <w:rPr>
                  <w:rFonts w:eastAsia="Times New Roman"/>
                </w:rPr>
                <w:delText>Did not look for AA support from faculty</w:delText>
              </w:r>
            </w:del>
          </w:p>
          <w:p w14:paraId="14845CDC" w14:textId="40620AB1" w:rsidR="004C61F8" w:rsidRPr="001B1050" w:rsidDel="0024199A" w:rsidRDefault="004C61F8" w:rsidP="00B22AAF">
            <w:pPr>
              <w:pStyle w:val="TableText"/>
              <w:jc w:val="left"/>
              <w:rPr>
                <w:del w:id="2082" w:author="Felicia Williams" w:date="2024-07-12T00:23:00Z"/>
              </w:rPr>
            </w:pPr>
          </w:p>
          <w:p w14:paraId="34EB1CCB" w14:textId="0C410969" w:rsidR="004C61F8" w:rsidRPr="001B1050" w:rsidDel="0024199A" w:rsidRDefault="004C61F8" w:rsidP="00B22AAF">
            <w:pPr>
              <w:pStyle w:val="TableText"/>
              <w:jc w:val="left"/>
              <w:rPr>
                <w:del w:id="2083" w:author="Felicia Williams" w:date="2024-07-12T00:23:00Z"/>
              </w:rPr>
            </w:pPr>
          </w:p>
          <w:p w14:paraId="3ABC6C6A" w14:textId="3612C435" w:rsidR="004C61F8" w:rsidRPr="001B1050" w:rsidDel="0024199A" w:rsidRDefault="004C61F8" w:rsidP="00B22AAF">
            <w:pPr>
              <w:pStyle w:val="TableText"/>
              <w:jc w:val="left"/>
              <w:rPr>
                <w:del w:id="2084" w:author="Felicia Williams" w:date="2024-07-12T00:23:00Z"/>
                <w:rFonts w:eastAsia="Times New Roman"/>
              </w:rPr>
            </w:pPr>
          </w:p>
          <w:p w14:paraId="69980216" w14:textId="08FDEE8A" w:rsidR="004C61F8" w:rsidRPr="001B1050" w:rsidDel="0024199A" w:rsidRDefault="004C61F8" w:rsidP="00B22AAF">
            <w:pPr>
              <w:pStyle w:val="TableText"/>
              <w:jc w:val="left"/>
              <w:rPr>
                <w:del w:id="2085" w:author="Felicia Williams" w:date="2024-07-12T00:23:00Z"/>
                <w:rFonts w:eastAsia="Times New Roman"/>
              </w:rPr>
            </w:pPr>
          </w:p>
          <w:p w14:paraId="0794EF32" w14:textId="02B524E3" w:rsidR="004C61F8" w:rsidRPr="001B1050" w:rsidDel="0024199A" w:rsidRDefault="004C61F8" w:rsidP="00B22AAF">
            <w:pPr>
              <w:pStyle w:val="TableText"/>
              <w:jc w:val="left"/>
              <w:rPr>
                <w:del w:id="2086" w:author="Felicia Williams" w:date="2024-07-12T00:23:00Z"/>
                <w:rFonts w:eastAsia="Times New Roman"/>
              </w:rPr>
            </w:pPr>
            <w:del w:id="2087" w:author="Felicia Williams" w:date="2024-07-12T00:23:00Z">
              <w:r w:rsidRPr="001B1050" w:rsidDel="0024199A">
                <w:rPr>
                  <w:rFonts w:eastAsia="Times New Roman"/>
                </w:rPr>
                <w:delText>Staying in school despite of obstacles</w:delText>
              </w:r>
            </w:del>
          </w:p>
          <w:p w14:paraId="77A90589" w14:textId="7A54BA41" w:rsidR="004C61F8" w:rsidRPr="001B1050" w:rsidDel="0024199A" w:rsidRDefault="004C61F8" w:rsidP="00B22AAF">
            <w:pPr>
              <w:pStyle w:val="TableText"/>
              <w:jc w:val="left"/>
              <w:rPr>
                <w:del w:id="2088" w:author="Felicia Williams" w:date="2024-07-12T00:23:00Z"/>
                <w:rFonts w:eastAsia="Times New Roman"/>
              </w:rPr>
            </w:pPr>
          </w:p>
          <w:p w14:paraId="2A4657B3" w14:textId="1F7A4CC0" w:rsidR="004C61F8" w:rsidRPr="001B1050" w:rsidDel="0024199A" w:rsidRDefault="004C61F8" w:rsidP="00B22AAF">
            <w:pPr>
              <w:pStyle w:val="TableText"/>
              <w:jc w:val="left"/>
              <w:rPr>
                <w:del w:id="2089" w:author="Felicia Williams" w:date="2024-07-12T00:23:00Z"/>
              </w:rPr>
            </w:pPr>
          </w:p>
          <w:p w14:paraId="679F3C7A" w14:textId="55E7E79F" w:rsidR="004C61F8" w:rsidRPr="001B1050" w:rsidDel="0024199A" w:rsidRDefault="004C61F8" w:rsidP="00B22AAF">
            <w:pPr>
              <w:pStyle w:val="TableText"/>
              <w:jc w:val="left"/>
              <w:rPr>
                <w:del w:id="2090" w:author="Felicia Williams" w:date="2024-07-12T00:23:00Z"/>
                <w:rFonts w:eastAsia="Times New Roman"/>
              </w:rPr>
            </w:pPr>
            <w:del w:id="2091" w:author="Felicia Williams" w:date="2024-07-12T00:23:00Z">
              <w:r w:rsidRPr="001B1050" w:rsidDel="0024199A">
                <w:rPr>
                  <w:rFonts w:eastAsia="Times New Roman"/>
                </w:rPr>
                <w:delText>Did not believe they could succeed at PWI</w:delText>
              </w:r>
            </w:del>
          </w:p>
          <w:p w14:paraId="62DFF4FA" w14:textId="3CADA0B2" w:rsidR="004C61F8" w:rsidRPr="001B1050" w:rsidDel="0024199A" w:rsidRDefault="004C61F8" w:rsidP="00B22AAF">
            <w:pPr>
              <w:pStyle w:val="TableText"/>
              <w:jc w:val="left"/>
              <w:rPr>
                <w:del w:id="2092" w:author="Felicia Williams" w:date="2024-07-12T00:23:00Z"/>
              </w:rPr>
            </w:pPr>
          </w:p>
          <w:p w14:paraId="44C600CC" w14:textId="6BFA8FA6" w:rsidR="004C61F8" w:rsidRPr="001B1050" w:rsidDel="0024199A" w:rsidRDefault="004C61F8" w:rsidP="00B22AAF">
            <w:pPr>
              <w:pStyle w:val="TableText"/>
              <w:jc w:val="left"/>
              <w:rPr>
                <w:del w:id="2093" w:author="Felicia Williams" w:date="2024-07-12T00:23:00Z"/>
                <w:rFonts w:eastAsia="Times New Roman"/>
              </w:rPr>
            </w:pPr>
          </w:p>
          <w:p w14:paraId="041B5007" w14:textId="0665BBFC" w:rsidR="001B1178" w:rsidRPr="001B1050" w:rsidDel="0024199A" w:rsidRDefault="001B1178" w:rsidP="00B22AAF">
            <w:pPr>
              <w:pStyle w:val="TableText"/>
              <w:jc w:val="left"/>
              <w:rPr>
                <w:del w:id="2094" w:author="Felicia Williams" w:date="2024-07-12T00:23:00Z"/>
                <w:rFonts w:eastAsia="Times New Roman"/>
              </w:rPr>
            </w:pPr>
          </w:p>
          <w:p w14:paraId="7B19741D" w14:textId="531AE259" w:rsidR="004C61F8" w:rsidRPr="001B1050" w:rsidDel="0024199A" w:rsidRDefault="004C61F8" w:rsidP="00B22AAF">
            <w:pPr>
              <w:pStyle w:val="TableText"/>
              <w:jc w:val="left"/>
              <w:rPr>
                <w:del w:id="2095" w:author="Felicia Williams" w:date="2024-07-12T00:23:00Z"/>
                <w:rFonts w:eastAsia="Times New Roman"/>
              </w:rPr>
            </w:pPr>
            <w:del w:id="2096" w:author="Felicia Williams" w:date="2024-07-12T00:23:00Z">
              <w:r w:rsidRPr="001B1050" w:rsidDel="0024199A">
                <w:rPr>
                  <w:rFonts w:eastAsia="Times New Roman"/>
                </w:rPr>
                <w:delText>No other A</w:delText>
              </w:r>
              <w:r w:rsidR="001B1178" w:rsidRPr="001B1050" w:rsidDel="0024199A">
                <w:rPr>
                  <w:rFonts w:eastAsia="Times New Roman"/>
                </w:rPr>
                <w:delText xml:space="preserve">frican </w:delText>
              </w:r>
              <w:r w:rsidRPr="001B1050" w:rsidDel="0024199A">
                <w:rPr>
                  <w:rFonts w:eastAsia="Times New Roman"/>
                </w:rPr>
                <w:delText>A</w:delText>
              </w:r>
              <w:r w:rsidR="001B1178" w:rsidRPr="001B1050" w:rsidDel="0024199A">
                <w:rPr>
                  <w:rFonts w:eastAsia="Times New Roman"/>
                </w:rPr>
                <w:delText>merican</w:delText>
              </w:r>
              <w:r w:rsidRPr="001B1050" w:rsidDel="0024199A">
                <w:rPr>
                  <w:rFonts w:eastAsia="Times New Roman"/>
                </w:rPr>
                <w:delText xml:space="preserve"> in school program</w:delText>
              </w:r>
            </w:del>
          </w:p>
          <w:p w14:paraId="7EC4CBD2" w14:textId="496A4B5F" w:rsidR="004C61F8" w:rsidRPr="001B1050" w:rsidDel="0024199A" w:rsidRDefault="004C61F8" w:rsidP="00B22AAF">
            <w:pPr>
              <w:pStyle w:val="TableText"/>
              <w:jc w:val="left"/>
              <w:rPr>
                <w:del w:id="2097" w:author="Felicia Williams" w:date="2024-07-12T00:23:00Z"/>
              </w:rPr>
            </w:pPr>
          </w:p>
          <w:p w14:paraId="6EEB282F" w14:textId="0DDA4997" w:rsidR="001B1178" w:rsidRPr="001B1050" w:rsidDel="0024199A" w:rsidRDefault="001B1178" w:rsidP="00B22AAF">
            <w:pPr>
              <w:pStyle w:val="TableText"/>
              <w:jc w:val="left"/>
              <w:rPr>
                <w:del w:id="2098" w:author="Felicia Williams" w:date="2024-07-12T00:23:00Z"/>
                <w:rFonts w:eastAsia="Times New Roman"/>
              </w:rPr>
            </w:pPr>
          </w:p>
          <w:p w14:paraId="5ECC3551" w14:textId="39800686" w:rsidR="004C61F8" w:rsidRPr="001B1050" w:rsidDel="0024199A" w:rsidRDefault="004C61F8" w:rsidP="00B22AAF">
            <w:pPr>
              <w:pStyle w:val="TableText"/>
              <w:jc w:val="left"/>
              <w:rPr>
                <w:del w:id="2099" w:author="Felicia Williams" w:date="2024-07-12T00:23:00Z"/>
                <w:rFonts w:eastAsia="Times New Roman"/>
              </w:rPr>
            </w:pPr>
            <w:del w:id="2100" w:author="Felicia Williams" w:date="2024-07-12T00:23:00Z">
              <w:r w:rsidRPr="001B1050" w:rsidDel="0024199A">
                <w:rPr>
                  <w:rFonts w:eastAsia="Times New Roman"/>
                </w:rPr>
                <w:delText>Found sense of belonging through job/coworkers</w:delText>
              </w:r>
            </w:del>
          </w:p>
          <w:p w14:paraId="5B265258" w14:textId="7F871E3D" w:rsidR="004C61F8" w:rsidRPr="001B1050" w:rsidDel="0024199A" w:rsidRDefault="004C61F8" w:rsidP="00B22AAF">
            <w:pPr>
              <w:pStyle w:val="TableText"/>
              <w:jc w:val="left"/>
              <w:rPr>
                <w:del w:id="2101" w:author="Felicia Williams" w:date="2024-07-12T00:23:00Z"/>
              </w:rPr>
            </w:pPr>
          </w:p>
          <w:p w14:paraId="6831E5B7" w14:textId="7DA00903" w:rsidR="004C61F8" w:rsidRPr="001B1050" w:rsidDel="0024199A" w:rsidRDefault="004C61F8" w:rsidP="00B22AAF">
            <w:pPr>
              <w:pStyle w:val="TableText"/>
              <w:jc w:val="left"/>
              <w:rPr>
                <w:del w:id="2102" w:author="Felicia Williams" w:date="2024-07-12T00:23:00Z"/>
                <w:rFonts w:eastAsia="Times New Roman"/>
              </w:rPr>
            </w:pPr>
          </w:p>
          <w:p w14:paraId="5D467EF6" w14:textId="7F86A5DB" w:rsidR="004C61F8" w:rsidRPr="001B1050" w:rsidDel="0024199A" w:rsidRDefault="004C61F8" w:rsidP="00B22AAF">
            <w:pPr>
              <w:pStyle w:val="TableText"/>
              <w:jc w:val="left"/>
              <w:rPr>
                <w:del w:id="2103" w:author="Felicia Williams" w:date="2024-07-12T00:23:00Z"/>
                <w:rFonts w:eastAsia="Times New Roman"/>
              </w:rPr>
            </w:pPr>
          </w:p>
          <w:p w14:paraId="74818944" w14:textId="6BF8BD9A" w:rsidR="004C61F8" w:rsidRPr="001B1050" w:rsidDel="0024199A" w:rsidRDefault="004C61F8" w:rsidP="00B22AAF">
            <w:pPr>
              <w:pStyle w:val="TableText"/>
              <w:jc w:val="left"/>
              <w:rPr>
                <w:del w:id="2104" w:author="Felicia Williams" w:date="2024-07-12T00:23:00Z"/>
                <w:rFonts w:eastAsia="Times New Roman"/>
              </w:rPr>
            </w:pPr>
            <w:del w:id="2105" w:author="Felicia Williams" w:date="2024-07-12T00:23:00Z">
              <w:r w:rsidRPr="001B1050" w:rsidDel="0024199A">
                <w:rPr>
                  <w:rFonts w:eastAsia="Times New Roman"/>
                </w:rPr>
                <w:delText>Negative and positive experience</w:delText>
              </w:r>
            </w:del>
          </w:p>
          <w:p w14:paraId="287BF71B" w14:textId="408EA505" w:rsidR="004C61F8" w:rsidRPr="001B1050" w:rsidDel="0024199A" w:rsidRDefault="004C61F8" w:rsidP="00B22AAF">
            <w:pPr>
              <w:pStyle w:val="TableText"/>
              <w:jc w:val="left"/>
              <w:rPr>
                <w:del w:id="2106" w:author="Felicia Williams" w:date="2024-07-12T00:23:00Z"/>
                <w:rFonts w:eastAsia="Times New Roman"/>
              </w:rPr>
            </w:pPr>
          </w:p>
          <w:p w14:paraId="36C394F6" w14:textId="1057CCCA" w:rsidR="004C61F8" w:rsidRPr="001B1050" w:rsidDel="0024199A" w:rsidRDefault="004C61F8" w:rsidP="00B22AAF">
            <w:pPr>
              <w:pStyle w:val="TableText"/>
              <w:jc w:val="left"/>
              <w:rPr>
                <w:del w:id="2107" w:author="Felicia Williams" w:date="2024-07-12T00:23:00Z"/>
                <w:rFonts w:eastAsia="Times New Roman"/>
              </w:rPr>
            </w:pPr>
            <w:del w:id="2108" w:author="Felicia Williams" w:date="2024-07-12T00:23:00Z">
              <w:r w:rsidRPr="001B1050" w:rsidDel="0024199A">
                <w:rPr>
                  <w:rFonts w:eastAsia="Times New Roman"/>
                </w:rPr>
                <w:delText>Unwelcoming college experience</w:delText>
              </w:r>
            </w:del>
          </w:p>
          <w:p w14:paraId="08366628" w14:textId="135825F2" w:rsidR="004C61F8" w:rsidRPr="001B1050" w:rsidDel="0024199A" w:rsidRDefault="004C61F8" w:rsidP="00B22AAF">
            <w:pPr>
              <w:pStyle w:val="TableText"/>
              <w:jc w:val="left"/>
              <w:rPr>
                <w:del w:id="2109" w:author="Felicia Williams" w:date="2024-07-12T00:23:00Z"/>
              </w:rPr>
            </w:pPr>
          </w:p>
          <w:p w14:paraId="29F9B645" w14:textId="203DA8AF" w:rsidR="004C61F8" w:rsidRPr="001B1050" w:rsidDel="0024199A" w:rsidRDefault="004C61F8" w:rsidP="00B22AAF">
            <w:pPr>
              <w:pStyle w:val="TableText"/>
              <w:jc w:val="left"/>
              <w:rPr>
                <w:del w:id="2110" w:author="Felicia Williams" w:date="2024-07-12T00:23:00Z"/>
                <w:rFonts w:eastAsia="Times New Roman"/>
              </w:rPr>
            </w:pPr>
            <w:del w:id="2111" w:author="Felicia Williams" w:date="2024-07-12T00:23:00Z">
              <w:r w:rsidRPr="001B1050" w:rsidDel="0024199A">
                <w:rPr>
                  <w:rFonts w:eastAsia="Times New Roman"/>
                </w:rPr>
                <w:delText>Experience racism while at PWI</w:delText>
              </w:r>
            </w:del>
          </w:p>
          <w:p w14:paraId="6BD22F35" w14:textId="787CF220" w:rsidR="004C61F8" w:rsidRPr="001B1050" w:rsidDel="0024199A" w:rsidRDefault="004C61F8" w:rsidP="00B22AAF">
            <w:pPr>
              <w:pStyle w:val="TableText"/>
              <w:jc w:val="left"/>
              <w:rPr>
                <w:del w:id="2112" w:author="Felicia Williams" w:date="2024-07-12T00:23:00Z"/>
              </w:rPr>
            </w:pPr>
          </w:p>
          <w:p w14:paraId="796A02A8" w14:textId="6C61AA70" w:rsidR="004C61F8" w:rsidRPr="001B1050" w:rsidDel="0024199A" w:rsidRDefault="004C61F8" w:rsidP="00B22AAF">
            <w:pPr>
              <w:pStyle w:val="TableText"/>
              <w:jc w:val="left"/>
              <w:rPr>
                <w:del w:id="2113" w:author="Felicia Williams" w:date="2024-07-12T00:23:00Z"/>
                <w:rFonts w:eastAsia="Times New Roman"/>
              </w:rPr>
            </w:pPr>
          </w:p>
          <w:p w14:paraId="72F4D15A" w14:textId="79D46B6B" w:rsidR="004C61F8" w:rsidRPr="001B1050" w:rsidDel="0024199A" w:rsidRDefault="004C61F8" w:rsidP="00B22AAF">
            <w:pPr>
              <w:pStyle w:val="TableText"/>
              <w:jc w:val="left"/>
              <w:rPr>
                <w:del w:id="2114" w:author="Felicia Williams" w:date="2024-07-12T00:23:00Z"/>
                <w:rFonts w:eastAsia="Times New Roman"/>
              </w:rPr>
            </w:pPr>
          </w:p>
          <w:p w14:paraId="3510604F" w14:textId="10D913C2" w:rsidR="004C61F8" w:rsidRPr="001B1050" w:rsidDel="0024199A" w:rsidRDefault="004C61F8" w:rsidP="00B22AAF">
            <w:pPr>
              <w:pStyle w:val="TableText"/>
              <w:jc w:val="left"/>
              <w:rPr>
                <w:del w:id="2115" w:author="Felicia Williams" w:date="2024-07-12T00:23:00Z"/>
                <w:rFonts w:eastAsia="Times New Roman"/>
              </w:rPr>
            </w:pPr>
            <w:del w:id="2116" w:author="Felicia Williams" w:date="2024-07-12T00:23:00Z">
              <w:r w:rsidRPr="001B1050" w:rsidDel="0024199A">
                <w:rPr>
                  <w:rFonts w:eastAsia="Times New Roman"/>
                </w:rPr>
                <w:delText>Enjoyed college experience</w:delText>
              </w:r>
            </w:del>
          </w:p>
          <w:p w14:paraId="504B7EDB" w14:textId="72D7C6A6" w:rsidR="004C61F8" w:rsidRPr="001B1050" w:rsidDel="0024199A" w:rsidRDefault="004C61F8" w:rsidP="00B22AAF">
            <w:pPr>
              <w:pStyle w:val="TableText"/>
              <w:jc w:val="left"/>
              <w:rPr>
                <w:del w:id="2117" w:author="Felicia Williams" w:date="2024-07-12T00:23:00Z"/>
              </w:rPr>
            </w:pPr>
          </w:p>
          <w:p w14:paraId="7B4E6E52" w14:textId="5AECD1F4" w:rsidR="004C61F8" w:rsidRPr="001B1050" w:rsidDel="0024199A" w:rsidRDefault="004C61F8" w:rsidP="00B22AAF">
            <w:pPr>
              <w:pStyle w:val="TableText"/>
              <w:jc w:val="left"/>
              <w:rPr>
                <w:del w:id="2118" w:author="Felicia Williams" w:date="2024-07-12T00:23:00Z"/>
              </w:rPr>
            </w:pPr>
          </w:p>
          <w:p w14:paraId="0481717A" w14:textId="7BE091C8" w:rsidR="004C61F8" w:rsidRPr="001B1050" w:rsidDel="0024199A" w:rsidRDefault="004C61F8" w:rsidP="00B22AAF">
            <w:pPr>
              <w:pStyle w:val="TableText"/>
              <w:jc w:val="left"/>
              <w:rPr>
                <w:del w:id="2119" w:author="Felicia Williams" w:date="2024-07-12T00:23:00Z"/>
                <w:rFonts w:eastAsia="Times New Roman"/>
              </w:rPr>
            </w:pPr>
            <w:del w:id="2120" w:author="Felicia Williams" w:date="2024-07-12T00:23:00Z">
              <w:r w:rsidRPr="001B1050" w:rsidDel="0024199A">
                <w:rPr>
                  <w:rFonts w:eastAsia="Times New Roman"/>
                </w:rPr>
                <w:delText>No campus organization for AA to give sense of belonging</w:delText>
              </w:r>
            </w:del>
          </w:p>
          <w:p w14:paraId="74EB0C3D" w14:textId="7145A75B" w:rsidR="004C61F8" w:rsidRPr="001B1050" w:rsidDel="0024199A" w:rsidRDefault="004C61F8" w:rsidP="00B22AAF">
            <w:pPr>
              <w:pStyle w:val="TableText"/>
              <w:jc w:val="left"/>
              <w:rPr>
                <w:del w:id="2121" w:author="Felicia Williams" w:date="2024-07-12T00:23:00Z"/>
                <w:rFonts w:eastAsia="Times New Roman"/>
              </w:rPr>
            </w:pPr>
          </w:p>
          <w:p w14:paraId="784185D4" w14:textId="599E585E" w:rsidR="004C61F8" w:rsidRPr="001B1050" w:rsidDel="0024199A" w:rsidRDefault="004C61F8" w:rsidP="00B22AAF">
            <w:pPr>
              <w:spacing w:after="0" w:line="240" w:lineRule="auto"/>
              <w:ind w:firstLine="0"/>
              <w:jc w:val="left"/>
              <w:rPr>
                <w:del w:id="2122" w:author="Felicia Williams" w:date="2024-07-12T00:23:00Z"/>
                <w:rFonts w:eastAsia="Times New Roman"/>
                <w:sz w:val="20"/>
                <w:szCs w:val="20"/>
              </w:rPr>
            </w:pPr>
            <w:del w:id="2123" w:author="Felicia Williams" w:date="2024-07-12T00:23:00Z">
              <w:r w:rsidRPr="001B1050" w:rsidDel="0024199A">
                <w:rPr>
                  <w:rFonts w:eastAsia="Times New Roman"/>
                  <w:sz w:val="20"/>
                  <w:szCs w:val="20"/>
                </w:rPr>
                <w:delText>Sense of belonging through work</w:delText>
              </w:r>
            </w:del>
          </w:p>
          <w:p w14:paraId="04B81805" w14:textId="2AB0E6B7" w:rsidR="004C61F8" w:rsidRPr="001B1050" w:rsidDel="0024199A" w:rsidRDefault="004C61F8" w:rsidP="00B22AAF">
            <w:pPr>
              <w:pStyle w:val="TableText"/>
              <w:jc w:val="left"/>
              <w:rPr>
                <w:del w:id="2124" w:author="Felicia Williams" w:date="2024-07-12T00:23:00Z"/>
              </w:rPr>
            </w:pPr>
          </w:p>
          <w:p w14:paraId="257E30FD" w14:textId="5F8FC8C7" w:rsidR="004C61F8" w:rsidRPr="001B1050" w:rsidDel="0024199A" w:rsidRDefault="004C61F8" w:rsidP="00B22AAF">
            <w:pPr>
              <w:spacing w:after="0" w:line="240" w:lineRule="auto"/>
              <w:ind w:firstLine="0"/>
              <w:jc w:val="left"/>
              <w:rPr>
                <w:del w:id="2125" w:author="Felicia Williams" w:date="2024-07-12T00:23:00Z"/>
                <w:rFonts w:eastAsia="Times New Roman"/>
                <w:sz w:val="20"/>
                <w:szCs w:val="20"/>
              </w:rPr>
            </w:pPr>
          </w:p>
          <w:p w14:paraId="752A2416" w14:textId="2A167361" w:rsidR="004C61F8" w:rsidRPr="001B1050" w:rsidDel="0024199A" w:rsidRDefault="004C61F8" w:rsidP="00B22AAF">
            <w:pPr>
              <w:spacing w:after="0" w:line="240" w:lineRule="auto"/>
              <w:ind w:firstLine="0"/>
              <w:jc w:val="left"/>
              <w:rPr>
                <w:del w:id="2126" w:author="Felicia Williams" w:date="2024-07-12T00:23:00Z"/>
                <w:rFonts w:eastAsia="Times New Roman"/>
                <w:sz w:val="20"/>
                <w:szCs w:val="20"/>
              </w:rPr>
            </w:pPr>
          </w:p>
          <w:p w14:paraId="6CB75973" w14:textId="69AC14D1" w:rsidR="004C61F8" w:rsidRPr="001B1050" w:rsidDel="0024199A" w:rsidRDefault="004C61F8" w:rsidP="00B22AAF">
            <w:pPr>
              <w:spacing w:after="0" w:line="240" w:lineRule="auto"/>
              <w:ind w:firstLine="0"/>
              <w:jc w:val="left"/>
              <w:rPr>
                <w:del w:id="2127" w:author="Felicia Williams" w:date="2024-07-12T00:23:00Z"/>
                <w:rFonts w:eastAsia="Times New Roman"/>
                <w:sz w:val="20"/>
                <w:szCs w:val="20"/>
              </w:rPr>
            </w:pPr>
            <w:del w:id="2128" w:author="Felicia Williams" w:date="2024-07-12T00:23:00Z">
              <w:r w:rsidRPr="001B1050" w:rsidDel="0024199A">
                <w:rPr>
                  <w:rFonts w:eastAsia="Times New Roman"/>
                  <w:sz w:val="20"/>
                  <w:szCs w:val="20"/>
                </w:rPr>
                <w:delText>Sense of belonging through community</w:delText>
              </w:r>
            </w:del>
          </w:p>
          <w:p w14:paraId="50EF7B8D" w14:textId="09A77D68" w:rsidR="004C61F8" w:rsidRPr="001B1050" w:rsidDel="0024199A" w:rsidRDefault="004C61F8" w:rsidP="00B22AAF">
            <w:pPr>
              <w:spacing w:after="0" w:line="240" w:lineRule="auto"/>
              <w:ind w:firstLine="0"/>
              <w:jc w:val="left"/>
              <w:rPr>
                <w:del w:id="2129" w:author="Felicia Williams" w:date="2024-07-12T00:23:00Z"/>
                <w:rFonts w:eastAsia="Times New Roman"/>
                <w:sz w:val="20"/>
                <w:szCs w:val="20"/>
              </w:rPr>
            </w:pPr>
          </w:p>
          <w:p w14:paraId="0E63A3EC" w14:textId="7982AC56" w:rsidR="004C61F8" w:rsidRPr="001B1050" w:rsidDel="0024199A" w:rsidRDefault="004C61F8" w:rsidP="00B22AAF">
            <w:pPr>
              <w:spacing w:after="0" w:line="240" w:lineRule="auto"/>
              <w:ind w:firstLine="0"/>
              <w:jc w:val="left"/>
              <w:rPr>
                <w:del w:id="2130" w:author="Felicia Williams" w:date="2024-07-12T00:23:00Z"/>
                <w:rFonts w:eastAsia="Times New Roman"/>
                <w:sz w:val="20"/>
                <w:szCs w:val="20"/>
              </w:rPr>
            </w:pPr>
          </w:p>
          <w:p w14:paraId="1F944417" w14:textId="251A49DE" w:rsidR="004C61F8" w:rsidRPr="001B1050" w:rsidDel="0024199A" w:rsidRDefault="004C61F8" w:rsidP="00B22AAF">
            <w:pPr>
              <w:spacing w:after="0" w:line="240" w:lineRule="auto"/>
              <w:ind w:firstLine="0"/>
              <w:jc w:val="left"/>
              <w:rPr>
                <w:del w:id="2131" w:author="Felicia Williams" w:date="2024-07-12T00:23:00Z"/>
                <w:rFonts w:eastAsia="Times New Roman"/>
                <w:sz w:val="20"/>
                <w:szCs w:val="20"/>
              </w:rPr>
            </w:pPr>
          </w:p>
          <w:p w14:paraId="1604F868" w14:textId="7C908F67" w:rsidR="004C61F8" w:rsidRPr="001B1050" w:rsidDel="0024199A" w:rsidRDefault="004C61F8" w:rsidP="00B22AAF">
            <w:pPr>
              <w:spacing w:after="0" w:line="240" w:lineRule="auto"/>
              <w:ind w:firstLine="0"/>
              <w:jc w:val="left"/>
              <w:rPr>
                <w:del w:id="2132" w:author="Felicia Williams" w:date="2024-07-12T00:23:00Z"/>
                <w:rFonts w:eastAsia="Times New Roman"/>
                <w:sz w:val="20"/>
                <w:szCs w:val="20"/>
              </w:rPr>
            </w:pPr>
          </w:p>
          <w:p w14:paraId="57BA5D49" w14:textId="6CE2DE70" w:rsidR="004C61F8" w:rsidRPr="001B1050" w:rsidDel="0024199A" w:rsidRDefault="004C61F8" w:rsidP="00B22AAF">
            <w:pPr>
              <w:spacing w:after="0" w:line="240" w:lineRule="auto"/>
              <w:ind w:firstLine="0"/>
              <w:jc w:val="left"/>
              <w:rPr>
                <w:del w:id="2133" w:author="Felicia Williams" w:date="2024-07-12T00:23:00Z"/>
                <w:rFonts w:eastAsia="Times New Roman"/>
                <w:sz w:val="20"/>
                <w:szCs w:val="20"/>
              </w:rPr>
            </w:pPr>
            <w:del w:id="2134" w:author="Felicia Williams" w:date="2024-07-12T00:23:00Z">
              <w:r w:rsidRPr="001B1050" w:rsidDel="0024199A">
                <w:rPr>
                  <w:rFonts w:eastAsia="Times New Roman"/>
                  <w:sz w:val="20"/>
                  <w:szCs w:val="20"/>
                </w:rPr>
                <w:delText>Sense of belonging through church</w:delText>
              </w:r>
            </w:del>
          </w:p>
          <w:p w14:paraId="23999981" w14:textId="567C6FA3" w:rsidR="004C61F8" w:rsidRPr="001B1050" w:rsidDel="0024199A" w:rsidRDefault="004C61F8" w:rsidP="00B22AAF">
            <w:pPr>
              <w:spacing w:after="0" w:line="240" w:lineRule="auto"/>
              <w:ind w:firstLine="0"/>
              <w:jc w:val="left"/>
              <w:rPr>
                <w:del w:id="2135" w:author="Felicia Williams" w:date="2024-07-12T00:23:00Z"/>
                <w:rFonts w:eastAsia="Times New Roman"/>
                <w:sz w:val="20"/>
                <w:szCs w:val="20"/>
              </w:rPr>
            </w:pPr>
          </w:p>
          <w:p w14:paraId="56A2B77D" w14:textId="1A44F4AB" w:rsidR="004C61F8" w:rsidRPr="001B1050" w:rsidDel="0024199A" w:rsidRDefault="004C61F8" w:rsidP="00B22AAF">
            <w:pPr>
              <w:spacing w:after="0" w:line="240" w:lineRule="auto"/>
              <w:ind w:firstLine="0"/>
              <w:jc w:val="left"/>
              <w:rPr>
                <w:del w:id="2136" w:author="Felicia Williams" w:date="2024-07-12T00:23:00Z"/>
                <w:rFonts w:eastAsia="Times New Roman"/>
                <w:sz w:val="20"/>
                <w:szCs w:val="20"/>
              </w:rPr>
            </w:pPr>
            <w:del w:id="2137" w:author="Felicia Williams" w:date="2024-07-12T00:23:00Z">
              <w:r w:rsidRPr="001B1050" w:rsidDel="0024199A">
                <w:rPr>
                  <w:rFonts w:eastAsia="Times New Roman"/>
                  <w:sz w:val="20"/>
                  <w:szCs w:val="20"/>
                </w:rPr>
                <w:delText>Sense of belonging through organizations</w:delText>
              </w:r>
            </w:del>
          </w:p>
          <w:p w14:paraId="3B661725" w14:textId="626B11F8" w:rsidR="004C61F8" w:rsidRPr="001B1050" w:rsidDel="0024199A" w:rsidRDefault="004C61F8" w:rsidP="00B22AAF">
            <w:pPr>
              <w:spacing w:after="0" w:line="240" w:lineRule="auto"/>
              <w:ind w:firstLine="0"/>
              <w:jc w:val="left"/>
              <w:rPr>
                <w:del w:id="2138" w:author="Felicia Williams" w:date="2024-07-12T00:23:00Z"/>
                <w:rFonts w:eastAsia="Times New Roman"/>
                <w:sz w:val="20"/>
                <w:szCs w:val="20"/>
              </w:rPr>
            </w:pPr>
          </w:p>
          <w:p w14:paraId="5692AD06" w14:textId="409D4CBB" w:rsidR="004C61F8" w:rsidRPr="001B1050" w:rsidDel="0024199A" w:rsidRDefault="004C61F8" w:rsidP="00B22AAF">
            <w:pPr>
              <w:spacing w:after="0" w:line="240" w:lineRule="auto"/>
              <w:ind w:firstLine="0"/>
              <w:jc w:val="left"/>
              <w:rPr>
                <w:del w:id="2139" w:author="Felicia Williams" w:date="2024-07-12T00:23:00Z"/>
                <w:rFonts w:eastAsia="Times New Roman"/>
                <w:sz w:val="20"/>
                <w:szCs w:val="20"/>
              </w:rPr>
            </w:pPr>
          </w:p>
          <w:p w14:paraId="54049D10" w14:textId="6D958284" w:rsidR="004C61F8" w:rsidRPr="001B1050" w:rsidDel="0024199A" w:rsidRDefault="004C61F8" w:rsidP="00B22AAF">
            <w:pPr>
              <w:spacing w:after="0" w:line="240" w:lineRule="auto"/>
              <w:ind w:firstLine="0"/>
              <w:jc w:val="left"/>
              <w:rPr>
                <w:del w:id="2140" w:author="Felicia Williams" w:date="2024-07-12T00:23:00Z"/>
                <w:rFonts w:eastAsia="Times New Roman"/>
                <w:sz w:val="20"/>
                <w:szCs w:val="20"/>
              </w:rPr>
            </w:pPr>
          </w:p>
          <w:p w14:paraId="500A5F81" w14:textId="380F237F" w:rsidR="004C61F8" w:rsidRPr="001B1050" w:rsidDel="0024199A" w:rsidRDefault="004C61F8" w:rsidP="00B22AAF">
            <w:pPr>
              <w:spacing w:after="0" w:line="240" w:lineRule="auto"/>
              <w:ind w:firstLine="0"/>
              <w:jc w:val="left"/>
              <w:rPr>
                <w:del w:id="2141" w:author="Felicia Williams" w:date="2024-07-12T00:23:00Z"/>
                <w:rFonts w:eastAsia="Times New Roman"/>
                <w:sz w:val="20"/>
                <w:szCs w:val="20"/>
              </w:rPr>
            </w:pPr>
            <w:del w:id="2142" w:author="Felicia Williams" w:date="2024-07-12T00:23:00Z">
              <w:r w:rsidRPr="001B1050" w:rsidDel="0024199A">
                <w:rPr>
                  <w:rFonts w:eastAsia="Times New Roman"/>
                  <w:sz w:val="20"/>
                  <w:szCs w:val="20"/>
                </w:rPr>
                <w:delText>Negative things that could have impacted persistence at PWI</w:delText>
              </w:r>
            </w:del>
          </w:p>
          <w:p w14:paraId="38FEB8E5" w14:textId="37D188B8" w:rsidR="004C61F8" w:rsidRPr="001B1050" w:rsidDel="0024199A" w:rsidRDefault="004C61F8" w:rsidP="00B22AAF">
            <w:pPr>
              <w:spacing w:after="0" w:line="240" w:lineRule="auto"/>
              <w:ind w:firstLine="0"/>
              <w:jc w:val="left"/>
              <w:rPr>
                <w:del w:id="2143" w:author="Felicia Williams" w:date="2024-07-12T00:23:00Z"/>
                <w:rFonts w:eastAsia="Times New Roman"/>
                <w:sz w:val="20"/>
                <w:szCs w:val="20"/>
              </w:rPr>
            </w:pPr>
          </w:p>
          <w:p w14:paraId="1F080BA6" w14:textId="722C78E3" w:rsidR="004C61F8" w:rsidRPr="001B1050" w:rsidDel="0024199A" w:rsidRDefault="004C61F8" w:rsidP="00B22AAF">
            <w:pPr>
              <w:spacing w:after="0" w:line="240" w:lineRule="auto"/>
              <w:ind w:firstLine="0"/>
              <w:jc w:val="left"/>
              <w:rPr>
                <w:del w:id="2144" w:author="Felicia Williams" w:date="2024-07-12T00:23:00Z"/>
                <w:rFonts w:eastAsia="Times New Roman"/>
                <w:sz w:val="20"/>
                <w:szCs w:val="20"/>
              </w:rPr>
            </w:pPr>
            <w:del w:id="2145" w:author="Felicia Williams" w:date="2024-07-12T00:23:00Z">
              <w:r w:rsidRPr="001B1050" w:rsidDel="0024199A">
                <w:rPr>
                  <w:rFonts w:eastAsia="Times New Roman"/>
                  <w:sz w:val="20"/>
                  <w:szCs w:val="20"/>
                </w:rPr>
                <w:delText>Motivation at PWI through other African American peers</w:delText>
              </w:r>
            </w:del>
          </w:p>
          <w:p w14:paraId="12B3ACB5" w14:textId="2F268C7C" w:rsidR="004C61F8" w:rsidRPr="001B1050" w:rsidDel="0024199A" w:rsidRDefault="004C61F8" w:rsidP="00B22AAF">
            <w:pPr>
              <w:spacing w:after="0" w:line="240" w:lineRule="auto"/>
              <w:ind w:firstLine="0"/>
              <w:jc w:val="left"/>
              <w:rPr>
                <w:del w:id="2146" w:author="Felicia Williams" w:date="2024-07-12T00:23:00Z"/>
                <w:rFonts w:eastAsia="Times New Roman"/>
                <w:sz w:val="20"/>
                <w:szCs w:val="20"/>
              </w:rPr>
            </w:pPr>
          </w:p>
          <w:p w14:paraId="11F56796" w14:textId="0BFE55A0" w:rsidR="004C61F8" w:rsidRPr="001B1050" w:rsidDel="0024199A" w:rsidRDefault="004C61F8" w:rsidP="00B22AAF">
            <w:pPr>
              <w:spacing w:after="0" w:line="240" w:lineRule="auto"/>
              <w:ind w:firstLine="0"/>
              <w:jc w:val="left"/>
              <w:rPr>
                <w:del w:id="2147" w:author="Felicia Williams" w:date="2024-07-12T00:23:00Z"/>
                <w:rFonts w:eastAsia="Times New Roman"/>
                <w:sz w:val="20"/>
                <w:szCs w:val="20"/>
              </w:rPr>
            </w:pPr>
            <w:del w:id="2148" w:author="Felicia Williams" w:date="2024-07-12T00:23:00Z">
              <w:r w:rsidRPr="001B1050" w:rsidDel="0024199A">
                <w:rPr>
                  <w:rFonts w:eastAsia="Times New Roman"/>
                  <w:sz w:val="20"/>
                  <w:szCs w:val="20"/>
                </w:rPr>
                <w:delText>Motivation to persistence through family</w:delText>
              </w:r>
            </w:del>
          </w:p>
          <w:p w14:paraId="0E939214" w14:textId="3727A12F" w:rsidR="004C61F8" w:rsidRPr="001B1050" w:rsidDel="0024199A" w:rsidRDefault="004C61F8" w:rsidP="00B22AAF">
            <w:pPr>
              <w:spacing w:after="0" w:line="240" w:lineRule="auto"/>
              <w:ind w:firstLine="0"/>
              <w:jc w:val="left"/>
              <w:rPr>
                <w:del w:id="2149" w:author="Felicia Williams" w:date="2024-07-12T00:23:00Z"/>
                <w:rFonts w:eastAsia="Times New Roman"/>
                <w:sz w:val="20"/>
                <w:szCs w:val="20"/>
              </w:rPr>
            </w:pPr>
          </w:p>
          <w:p w14:paraId="4E57BFAA" w14:textId="1347CAAD" w:rsidR="004C61F8" w:rsidRPr="001B1050" w:rsidDel="0024199A" w:rsidRDefault="004C61F8" w:rsidP="00B22AAF">
            <w:pPr>
              <w:pStyle w:val="TableText"/>
              <w:jc w:val="left"/>
              <w:rPr>
                <w:del w:id="2150" w:author="Felicia Williams" w:date="2024-07-12T00:23:00Z"/>
                <w:rFonts w:eastAsia="Times New Roman"/>
              </w:rPr>
            </w:pPr>
            <w:del w:id="2151" w:author="Felicia Williams" w:date="2024-07-12T00:23:00Z">
              <w:r w:rsidRPr="001B1050" w:rsidDel="0024199A">
                <w:rPr>
                  <w:rFonts w:eastAsia="Times New Roman"/>
                </w:rPr>
                <w:delText>Personal goals that helped to persistence</w:delText>
              </w:r>
            </w:del>
          </w:p>
          <w:p w14:paraId="1760B1A8" w14:textId="443706E5" w:rsidR="004C61F8" w:rsidRPr="001B1050" w:rsidDel="0024199A" w:rsidRDefault="004C61F8" w:rsidP="00B22AAF">
            <w:pPr>
              <w:pStyle w:val="TableText"/>
              <w:jc w:val="left"/>
              <w:rPr>
                <w:del w:id="2152" w:author="Felicia Williams" w:date="2024-07-12T00:23:00Z"/>
              </w:rPr>
            </w:pPr>
          </w:p>
          <w:p w14:paraId="738C25C9" w14:textId="0E1053F0" w:rsidR="004C61F8" w:rsidRPr="001B1050" w:rsidDel="0024199A" w:rsidRDefault="004C61F8" w:rsidP="00B22AAF">
            <w:pPr>
              <w:pStyle w:val="TableText"/>
              <w:jc w:val="left"/>
              <w:rPr>
                <w:del w:id="2153" w:author="Felicia Williams" w:date="2024-07-12T00:23:00Z"/>
                <w:rFonts w:eastAsia="Times New Roman"/>
              </w:rPr>
            </w:pPr>
          </w:p>
          <w:p w14:paraId="62929338" w14:textId="3CA93B97" w:rsidR="004C61F8" w:rsidRPr="001B1050" w:rsidDel="0024199A" w:rsidRDefault="004C61F8" w:rsidP="00B22AAF">
            <w:pPr>
              <w:pStyle w:val="TableText"/>
              <w:jc w:val="left"/>
              <w:rPr>
                <w:del w:id="2154" w:author="Felicia Williams" w:date="2024-07-12T00:23:00Z"/>
              </w:rPr>
            </w:pPr>
            <w:del w:id="2155" w:author="Felicia Williams" w:date="2024-07-12T00:23:00Z">
              <w:r w:rsidRPr="001B1050" w:rsidDel="0024199A">
                <w:rPr>
                  <w:rFonts w:eastAsia="Times New Roman"/>
                </w:rPr>
                <w:delText>Motivation to persist through faculty at PWI</w:delText>
              </w:r>
            </w:del>
          </w:p>
          <w:p w14:paraId="2C26A748" w14:textId="435FEAF8" w:rsidR="004C61F8" w:rsidRPr="001B1050" w:rsidDel="0024199A" w:rsidRDefault="004C61F8" w:rsidP="00B22AAF">
            <w:pPr>
              <w:pStyle w:val="TableText"/>
              <w:jc w:val="left"/>
              <w:rPr>
                <w:del w:id="2156" w:author="Felicia Williams" w:date="2024-07-12T00:23:00Z"/>
              </w:rPr>
            </w:pPr>
          </w:p>
          <w:p w14:paraId="61EC4A20" w14:textId="51C60123" w:rsidR="004C61F8" w:rsidRPr="001B1050" w:rsidDel="0024199A" w:rsidRDefault="004C61F8" w:rsidP="00B22AAF">
            <w:pPr>
              <w:pStyle w:val="TableText"/>
              <w:jc w:val="left"/>
              <w:rPr>
                <w:del w:id="2157" w:author="Felicia Williams" w:date="2024-07-12T00:23:00Z"/>
              </w:rPr>
            </w:pPr>
          </w:p>
          <w:p w14:paraId="40E486B7" w14:textId="34267BC6" w:rsidR="004C61F8" w:rsidRPr="001B1050" w:rsidDel="0024199A" w:rsidRDefault="004C61F8" w:rsidP="00B22AAF">
            <w:pPr>
              <w:pStyle w:val="TableText"/>
              <w:jc w:val="left"/>
              <w:rPr>
                <w:del w:id="2158" w:author="Felicia Williams" w:date="2024-07-12T00:23:00Z"/>
              </w:rPr>
            </w:pPr>
          </w:p>
          <w:p w14:paraId="1A10F333" w14:textId="43672F86" w:rsidR="004C61F8" w:rsidRPr="001B1050" w:rsidDel="0024199A" w:rsidRDefault="004C61F8" w:rsidP="00B22AAF">
            <w:pPr>
              <w:pStyle w:val="TableText"/>
              <w:jc w:val="left"/>
              <w:rPr>
                <w:del w:id="2159" w:author="Felicia Williams" w:date="2024-07-12T00:23:00Z"/>
              </w:rPr>
            </w:pPr>
          </w:p>
          <w:p w14:paraId="174EA167" w14:textId="048C7835" w:rsidR="004C61F8" w:rsidRPr="001B1050" w:rsidDel="0024199A" w:rsidRDefault="004C61F8" w:rsidP="00B22AAF">
            <w:pPr>
              <w:pStyle w:val="TableText"/>
              <w:jc w:val="left"/>
              <w:rPr>
                <w:del w:id="2160" w:author="Felicia Williams" w:date="2024-07-12T00:23:00Z"/>
              </w:rPr>
            </w:pPr>
            <w:del w:id="2161" w:author="Felicia Williams" w:date="2024-07-12T00:23:00Z">
              <w:r w:rsidRPr="001B1050" w:rsidDel="0024199A">
                <w:delText>God was biggest motivator</w:delText>
              </w:r>
            </w:del>
          </w:p>
          <w:p w14:paraId="3E92B6E6" w14:textId="1BEC3D42" w:rsidR="004C61F8" w:rsidRPr="001B1050" w:rsidDel="0024199A" w:rsidRDefault="004C61F8" w:rsidP="00B22AAF">
            <w:pPr>
              <w:pStyle w:val="TableText"/>
              <w:jc w:val="left"/>
              <w:rPr>
                <w:del w:id="2162" w:author="Felicia Williams" w:date="2024-07-12T00:23:00Z"/>
              </w:rPr>
            </w:pPr>
          </w:p>
          <w:p w14:paraId="3A4C251C" w14:textId="50F6C2B3" w:rsidR="004C61F8" w:rsidRPr="001B1050" w:rsidDel="0024199A" w:rsidRDefault="004C61F8" w:rsidP="00B22AAF">
            <w:pPr>
              <w:pStyle w:val="TableText"/>
              <w:jc w:val="left"/>
              <w:rPr>
                <w:del w:id="2163" w:author="Felicia Williams" w:date="2024-07-12T00:23:00Z"/>
              </w:rPr>
            </w:pPr>
          </w:p>
          <w:p w14:paraId="16387153" w14:textId="25982FEF" w:rsidR="004C61F8" w:rsidRPr="001B1050" w:rsidDel="0024199A" w:rsidRDefault="004C61F8" w:rsidP="00B22AAF">
            <w:pPr>
              <w:pStyle w:val="TableText"/>
              <w:jc w:val="left"/>
              <w:rPr>
                <w:del w:id="2164" w:author="Felicia Williams" w:date="2024-07-12T00:23:00Z"/>
              </w:rPr>
            </w:pPr>
          </w:p>
          <w:p w14:paraId="0E6041F1" w14:textId="23E703F3" w:rsidR="004C61F8" w:rsidRPr="001B1050" w:rsidDel="0024199A" w:rsidRDefault="004C61F8" w:rsidP="00B22AAF">
            <w:pPr>
              <w:pStyle w:val="TableText"/>
              <w:jc w:val="left"/>
              <w:rPr>
                <w:del w:id="2165" w:author="Felicia Williams" w:date="2024-07-12T00:23:00Z"/>
              </w:rPr>
            </w:pPr>
            <w:del w:id="2166" w:author="Felicia Williams" w:date="2024-07-12T00:23:00Z">
              <w:r w:rsidRPr="001B1050" w:rsidDel="0024199A">
                <w:delText>Did whatever it took to graduate</w:delText>
              </w:r>
            </w:del>
          </w:p>
          <w:p w14:paraId="1DCE644A" w14:textId="708F5678" w:rsidR="004C61F8" w:rsidRPr="001B1050" w:rsidDel="0024199A" w:rsidRDefault="004C61F8" w:rsidP="00B22AAF">
            <w:pPr>
              <w:pStyle w:val="TableText"/>
              <w:jc w:val="left"/>
              <w:rPr>
                <w:del w:id="2167" w:author="Felicia Williams" w:date="2024-07-12T00:23:00Z"/>
              </w:rPr>
            </w:pPr>
          </w:p>
          <w:p w14:paraId="5E9B5595" w14:textId="45F52797" w:rsidR="004C61F8" w:rsidRPr="001B1050" w:rsidDel="0024199A" w:rsidRDefault="004C61F8" w:rsidP="00B22AAF">
            <w:pPr>
              <w:pStyle w:val="TableText"/>
              <w:jc w:val="left"/>
              <w:rPr>
                <w:del w:id="2168" w:author="Felicia Williams" w:date="2024-07-12T00:23:00Z"/>
              </w:rPr>
            </w:pPr>
          </w:p>
          <w:p w14:paraId="0B7AE2DA" w14:textId="3D68069D" w:rsidR="004C61F8" w:rsidRPr="001B1050" w:rsidDel="0024199A" w:rsidRDefault="004C61F8" w:rsidP="00B22AAF">
            <w:pPr>
              <w:pStyle w:val="TableText"/>
              <w:jc w:val="left"/>
              <w:rPr>
                <w:del w:id="2169" w:author="Felicia Williams" w:date="2024-07-12T00:23:00Z"/>
              </w:rPr>
            </w:pPr>
            <w:del w:id="2170" w:author="Felicia Williams" w:date="2024-07-12T00:23:00Z">
              <w:r w:rsidRPr="001B1050" w:rsidDel="0024199A">
                <w:delText>Support from White students at PWI</w:delText>
              </w:r>
            </w:del>
          </w:p>
          <w:p w14:paraId="045D8CFB" w14:textId="5AD29B50" w:rsidR="004C61F8" w:rsidRPr="001B1050" w:rsidDel="0024199A" w:rsidRDefault="004C61F8" w:rsidP="00B22AAF">
            <w:pPr>
              <w:pStyle w:val="TableText"/>
              <w:jc w:val="left"/>
              <w:rPr>
                <w:del w:id="2171" w:author="Felicia Williams" w:date="2024-07-12T00:23:00Z"/>
              </w:rPr>
            </w:pPr>
          </w:p>
          <w:p w14:paraId="13F62D1D" w14:textId="020507A3" w:rsidR="004C61F8" w:rsidRPr="001B1050" w:rsidDel="0024199A" w:rsidRDefault="004C61F8" w:rsidP="00B22AAF">
            <w:pPr>
              <w:pStyle w:val="TableText"/>
              <w:jc w:val="left"/>
              <w:rPr>
                <w:del w:id="2172" w:author="Felicia Williams" w:date="2024-07-12T00:23:00Z"/>
              </w:rPr>
            </w:pPr>
            <w:del w:id="2173" w:author="Felicia Williams" w:date="2024-07-12T00:23:00Z">
              <w:r w:rsidRPr="001B1050" w:rsidDel="0024199A">
                <w:delText>Support from White faculty at PWI</w:delText>
              </w:r>
            </w:del>
          </w:p>
          <w:p w14:paraId="662D604A" w14:textId="1602BAD4" w:rsidR="004C61F8" w:rsidRPr="001B1050" w:rsidDel="0024199A" w:rsidRDefault="004C61F8" w:rsidP="00B22AAF">
            <w:pPr>
              <w:pStyle w:val="TableText"/>
              <w:jc w:val="left"/>
              <w:rPr>
                <w:del w:id="2174" w:author="Felicia Williams" w:date="2024-07-12T00:23:00Z"/>
              </w:rPr>
            </w:pPr>
          </w:p>
          <w:p w14:paraId="75D3DDE8" w14:textId="284DACC4" w:rsidR="004C61F8" w:rsidRPr="001B1050" w:rsidDel="0024199A" w:rsidRDefault="00334A0C" w:rsidP="00B22AAF">
            <w:pPr>
              <w:pStyle w:val="TableText"/>
              <w:jc w:val="left"/>
              <w:rPr>
                <w:del w:id="2175" w:author="Felicia Williams" w:date="2024-07-12T00:23:00Z"/>
              </w:rPr>
            </w:pPr>
            <w:del w:id="2176" w:author="Felicia Williams" w:date="2024-07-12T00:23:00Z">
              <w:r w:rsidRPr="001B1050" w:rsidDel="0024199A">
                <w:delText>No campus involvement. Not fitting in or understood in class at PWI</w:delText>
              </w:r>
            </w:del>
          </w:p>
          <w:p w14:paraId="5BF5041E" w14:textId="46E99F51" w:rsidR="004C61F8" w:rsidRPr="001B1050" w:rsidDel="0024199A" w:rsidRDefault="004C61F8" w:rsidP="00B22AAF">
            <w:pPr>
              <w:pStyle w:val="TableText"/>
              <w:jc w:val="left"/>
              <w:rPr>
                <w:del w:id="2177" w:author="Felicia Williams" w:date="2024-07-12T00:23:00Z"/>
              </w:rPr>
            </w:pPr>
          </w:p>
          <w:p w14:paraId="61ABD008" w14:textId="0B91B52E" w:rsidR="004C61F8" w:rsidRPr="001B1050" w:rsidDel="0024199A" w:rsidRDefault="004C61F8" w:rsidP="00B22AAF">
            <w:pPr>
              <w:pStyle w:val="TableText"/>
              <w:jc w:val="left"/>
              <w:rPr>
                <w:del w:id="2178" w:author="Felicia Williams" w:date="2024-07-12T00:23:00Z"/>
              </w:rPr>
            </w:pPr>
          </w:p>
          <w:p w14:paraId="1758BAA5" w14:textId="0C3D7E73" w:rsidR="004C61F8" w:rsidRPr="001B1050" w:rsidDel="0024199A" w:rsidRDefault="004C61F8" w:rsidP="00B22AAF">
            <w:pPr>
              <w:pStyle w:val="TableText"/>
              <w:jc w:val="left"/>
              <w:rPr>
                <w:del w:id="2179" w:author="Felicia Williams" w:date="2024-07-12T00:23:00Z"/>
              </w:rPr>
            </w:pPr>
            <w:del w:id="2180" w:author="Felicia Williams" w:date="2024-07-12T00:23:00Z">
              <w:r w:rsidRPr="001B1050" w:rsidDel="0024199A">
                <w:delText>No support with African American peers at PWI</w:delText>
              </w:r>
            </w:del>
          </w:p>
          <w:p w14:paraId="41FD0975" w14:textId="2E28BEFF" w:rsidR="004C61F8" w:rsidRPr="001B1050" w:rsidDel="0024199A" w:rsidRDefault="004C61F8" w:rsidP="00B22AAF">
            <w:pPr>
              <w:pStyle w:val="TableText"/>
              <w:jc w:val="left"/>
              <w:rPr>
                <w:del w:id="2181" w:author="Felicia Williams" w:date="2024-07-12T00:23:00Z"/>
              </w:rPr>
            </w:pPr>
          </w:p>
          <w:p w14:paraId="2360AC37" w14:textId="6C33FF78" w:rsidR="004C61F8" w:rsidRPr="001B1050" w:rsidDel="0024199A" w:rsidRDefault="004C61F8" w:rsidP="00B22AAF">
            <w:pPr>
              <w:pStyle w:val="TableText"/>
              <w:jc w:val="left"/>
              <w:rPr>
                <w:del w:id="2182" w:author="Felicia Williams" w:date="2024-07-12T00:23:00Z"/>
              </w:rPr>
            </w:pPr>
          </w:p>
          <w:p w14:paraId="0ACCCBDD" w14:textId="21DC9FB3" w:rsidR="004C61F8" w:rsidRPr="001B1050" w:rsidDel="0024199A" w:rsidRDefault="004C61F8" w:rsidP="00B22AAF">
            <w:pPr>
              <w:pStyle w:val="TableText"/>
              <w:jc w:val="left"/>
              <w:rPr>
                <w:del w:id="2183" w:author="Felicia Williams" w:date="2024-07-12T00:23:00Z"/>
              </w:rPr>
            </w:pPr>
          </w:p>
          <w:p w14:paraId="4C4CEC25" w14:textId="27E7484E" w:rsidR="000A2D09" w:rsidRPr="001B1050" w:rsidDel="0024199A" w:rsidRDefault="000A2D09" w:rsidP="00B22AAF">
            <w:pPr>
              <w:pStyle w:val="TableText"/>
              <w:jc w:val="left"/>
              <w:rPr>
                <w:del w:id="2184" w:author="Felicia Williams" w:date="2024-07-12T00:23:00Z"/>
                <w:rFonts w:eastAsia="Times New Roman"/>
                <w:color w:val="0D0D0D"/>
                <w:shd w:val="clear" w:color="auto" w:fill="FFFFFF"/>
              </w:rPr>
            </w:pPr>
          </w:p>
          <w:p w14:paraId="10827E65" w14:textId="6389E1E8" w:rsidR="004C61F8" w:rsidRPr="001B1050" w:rsidDel="0024199A" w:rsidRDefault="004C61F8" w:rsidP="00B22AAF">
            <w:pPr>
              <w:pStyle w:val="TableText"/>
              <w:jc w:val="left"/>
              <w:rPr>
                <w:del w:id="2185" w:author="Felicia Williams" w:date="2024-07-12T00:23:00Z"/>
              </w:rPr>
            </w:pPr>
            <w:del w:id="2186" w:author="Felicia Williams" w:date="2024-07-12T00:23:00Z">
              <w:r w:rsidRPr="001B1050" w:rsidDel="0024199A">
                <w:rPr>
                  <w:rFonts w:eastAsia="Times New Roman"/>
                  <w:color w:val="0D0D0D"/>
                  <w:shd w:val="clear" w:color="auto" w:fill="FFFFFF"/>
                </w:rPr>
                <w:delText>Curriculum promotes understanding and respect for different cultures, histories, and identities</w:delText>
              </w:r>
            </w:del>
          </w:p>
          <w:p w14:paraId="7937A9F3" w14:textId="3BAC6FF3" w:rsidR="004C61F8" w:rsidRPr="001B1050" w:rsidDel="0024199A" w:rsidRDefault="004C61F8" w:rsidP="00B22AAF">
            <w:pPr>
              <w:pStyle w:val="TableText"/>
              <w:jc w:val="left"/>
              <w:rPr>
                <w:del w:id="2187" w:author="Felicia Williams" w:date="2024-07-12T00:23:00Z"/>
              </w:rPr>
            </w:pPr>
          </w:p>
          <w:p w14:paraId="677FD77F" w14:textId="614FA1FB" w:rsidR="004C61F8" w:rsidRPr="001B1050" w:rsidDel="0024199A" w:rsidRDefault="004C61F8" w:rsidP="00B22AAF">
            <w:pPr>
              <w:pStyle w:val="TableText"/>
              <w:jc w:val="left"/>
              <w:rPr>
                <w:del w:id="2188" w:author="Felicia Williams" w:date="2024-07-12T00:23:00Z"/>
              </w:rPr>
            </w:pPr>
          </w:p>
          <w:p w14:paraId="2E7B05AB" w14:textId="3EBE0C96" w:rsidR="004C61F8" w:rsidRPr="001B1050" w:rsidDel="0024199A" w:rsidRDefault="00086EB2" w:rsidP="00B22AAF">
            <w:pPr>
              <w:pStyle w:val="TableText"/>
              <w:jc w:val="left"/>
              <w:rPr>
                <w:del w:id="2189" w:author="Felicia Williams" w:date="2024-07-12T00:23:00Z"/>
              </w:rPr>
            </w:pPr>
            <w:del w:id="2190" w:author="Felicia Williams" w:date="2024-07-12T00:23:00Z">
              <w:r w:rsidRPr="001B1050" w:rsidDel="0024199A">
                <w:delText>Networking with African American faculty and peers for success</w:delText>
              </w:r>
            </w:del>
          </w:p>
          <w:p w14:paraId="4095457E" w14:textId="1BF5BCB2" w:rsidR="004C61F8" w:rsidRPr="001B1050" w:rsidDel="0024199A" w:rsidRDefault="004C61F8" w:rsidP="00B22AAF">
            <w:pPr>
              <w:pStyle w:val="TableText"/>
              <w:jc w:val="left"/>
              <w:rPr>
                <w:del w:id="2191" w:author="Felicia Williams" w:date="2024-07-12T00:23:00Z"/>
              </w:rPr>
            </w:pPr>
          </w:p>
          <w:p w14:paraId="3997BA7B" w14:textId="3F6E6ADE" w:rsidR="004C61F8" w:rsidRPr="001B1050" w:rsidDel="0024199A" w:rsidRDefault="009117C9" w:rsidP="00B22AAF">
            <w:pPr>
              <w:pStyle w:val="TableText"/>
              <w:jc w:val="left"/>
              <w:rPr>
                <w:del w:id="2192" w:author="Felicia Williams" w:date="2024-07-12T00:23:00Z"/>
                <w:rFonts w:eastAsia="Times New Roman"/>
              </w:rPr>
            </w:pPr>
            <w:del w:id="2193" w:author="Felicia Williams" w:date="2024-07-12T00:23:00Z">
              <w:r w:rsidRPr="001B1050" w:rsidDel="0024199A">
                <w:rPr>
                  <w:rFonts w:eastAsia="Times New Roman"/>
                </w:rPr>
                <w:delText>Importance of having</w:delText>
              </w:r>
              <w:r w:rsidR="004C61F8" w:rsidRPr="001B1050" w:rsidDel="0024199A">
                <w:rPr>
                  <w:rFonts w:eastAsia="Times New Roman"/>
                </w:rPr>
                <w:delText xml:space="preserve"> </w:delText>
              </w:r>
              <w:r w:rsidRPr="001B1050" w:rsidDel="0024199A">
                <w:rPr>
                  <w:rFonts w:eastAsia="Times New Roman"/>
                </w:rPr>
                <w:delText>faculty</w:delText>
              </w:r>
              <w:r w:rsidR="004C61F8" w:rsidRPr="001B1050" w:rsidDel="0024199A">
                <w:rPr>
                  <w:rFonts w:eastAsia="Times New Roman"/>
                </w:rPr>
                <w:delText xml:space="preserve"> of </w:delText>
              </w:r>
              <w:r w:rsidRPr="001B1050" w:rsidDel="0024199A">
                <w:rPr>
                  <w:rFonts w:eastAsia="Times New Roman"/>
                </w:rPr>
                <w:delText>various</w:delText>
              </w:r>
              <w:r w:rsidR="004C61F8" w:rsidRPr="001B1050" w:rsidDel="0024199A">
                <w:rPr>
                  <w:rFonts w:eastAsia="Times New Roman"/>
                </w:rPr>
                <w:delText xml:space="preserve"> culture</w:delText>
              </w:r>
              <w:r w:rsidRPr="001B1050" w:rsidDel="0024199A">
                <w:rPr>
                  <w:rFonts w:eastAsia="Times New Roman"/>
                </w:rPr>
                <w:delText>s</w:delText>
              </w:r>
              <w:r w:rsidR="004C61F8" w:rsidRPr="001B1050" w:rsidDel="0024199A">
                <w:rPr>
                  <w:rFonts w:eastAsia="Times New Roman"/>
                </w:rPr>
                <w:delText xml:space="preserve"> on campus</w:delText>
              </w:r>
              <w:r w:rsidRPr="001B1050" w:rsidDel="0024199A">
                <w:rPr>
                  <w:rFonts w:eastAsia="Times New Roman"/>
                </w:rPr>
                <w:delText xml:space="preserve"> at PWI</w:delText>
              </w:r>
            </w:del>
          </w:p>
          <w:p w14:paraId="0CD9D402" w14:textId="0A06A4E9" w:rsidR="004C61F8" w:rsidRPr="001B1050" w:rsidDel="0024199A" w:rsidRDefault="004C61F8" w:rsidP="00B22AAF">
            <w:pPr>
              <w:pStyle w:val="TableText"/>
              <w:jc w:val="left"/>
              <w:rPr>
                <w:del w:id="2194" w:author="Felicia Williams" w:date="2024-07-12T00:23:00Z"/>
              </w:rPr>
            </w:pPr>
          </w:p>
          <w:p w14:paraId="71421198" w14:textId="32023F92" w:rsidR="004C61F8" w:rsidRPr="001B1050" w:rsidDel="0024199A" w:rsidRDefault="004C61F8" w:rsidP="00B22AAF">
            <w:pPr>
              <w:pStyle w:val="TableText"/>
              <w:jc w:val="left"/>
              <w:rPr>
                <w:del w:id="2195" w:author="Felicia Williams" w:date="2024-07-12T00:23:00Z"/>
              </w:rPr>
            </w:pPr>
            <w:del w:id="2196" w:author="Felicia Williams" w:date="2024-07-12T00:23:00Z">
              <w:r w:rsidRPr="001B1050" w:rsidDel="0024199A">
                <w:delText>Networking</w:delText>
              </w:r>
            </w:del>
          </w:p>
          <w:p w14:paraId="0EA9EE94" w14:textId="1B4D8202" w:rsidR="004C61F8" w:rsidRPr="001B1050" w:rsidDel="0024199A" w:rsidRDefault="004C61F8" w:rsidP="00B22AAF">
            <w:pPr>
              <w:pStyle w:val="TableText"/>
              <w:jc w:val="left"/>
              <w:rPr>
                <w:del w:id="2197" w:author="Felicia Williams" w:date="2024-07-12T00:23:00Z"/>
              </w:rPr>
            </w:pPr>
          </w:p>
          <w:p w14:paraId="28326F12" w14:textId="07814286" w:rsidR="004C61F8" w:rsidRPr="001B1050" w:rsidDel="0024199A" w:rsidRDefault="004C61F8" w:rsidP="00B22AAF">
            <w:pPr>
              <w:pStyle w:val="TableText"/>
              <w:jc w:val="left"/>
              <w:rPr>
                <w:del w:id="2198" w:author="Felicia Williams" w:date="2024-07-12T00:23:00Z"/>
              </w:rPr>
            </w:pPr>
          </w:p>
          <w:p w14:paraId="31DBCE12" w14:textId="04E1C036" w:rsidR="004C61F8" w:rsidRPr="001B1050" w:rsidDel="0024199A" w:rsidRDefault="004C61F8" w:rsidP="00B22AAF">
            <w:pPr>
              <w:pStyle w:val="TableText"/>
              <w:jc w:val="left"/>
              <w:rPr>
                <w:del w:id="2199" w:author="Felicia Williams" w:date="2024-07-12T00:23:00Z"/>
              </w:rPr>
            </w:pPr>
          </w:p>
          <w:p w14:paraId="587D5BC9" w14:textId="63978D90" w:rsidR="004C61F8" w:rsidRPr="001B1050" w:rsidDel="0024199A" w:rsidRDefault="004C61F8" w:rsidP="00B22AAF">
            <w:pPr>
              <w:pStyle w:val="TableText"/>
              <w:jc w:val="left"/>
              <w:rPr>
                <w:del w:id="2200" w:author="Felicia Williams" w:date="2024-07-12T00:23:00Z"/>
              </w:rPr>
            </w:pPr>
          </w:p>
          <w:p w14:paraId="5C37004A" w14:textId="481EC51F" w:rsidR="004C61F8" w:rsidRPr="001B1050" w:rsidDel="0024199A" w:rsidRDefault="004C61F8" w:rsidP="00B22AAF">
            <w:pPr>
              <w:pStyle w:val="TableText"/>
              <w:jc w:val="left"/>
              <w:rPr>
                <w:del w:id="2201" w:author="Felicia Williams" w:date="2024-07-12T00:23:00Z"/>
              </w:rPr>
            </w:pPr>
          </w:p>
          <w:p w14:paraId="451301A8" w14:textId="5E6C09C2" w:rsidR="004C61F8" w:rsidRPr="001B1050" w:rsidDel="0024199A" w:rsidRDefault="004C61F8" w:rsidP="00B22AAF">
            <w:pPr>
              <w:pStyle w:val="TableText"/>
              <w:jc w:val="left"/>
              <w:rPr>
                <w:del w:id="2202" w:author="Felicia Williams" w:date="2024-07-12T00:23:00Z"/>
              </w:rPr>
            </w:pPr>
            <w:del w:id="2203" w:author="Felicia Williams" w:date="2024-07-12T00:23:00Z">
              <w:r w:rsidRPr="001B1050" w:rsidDel="0024199A">
                <w:delText>Using resources to help yourself</w:delText>
              </w:r>
            </w:del>
          </w:p>
          <w:p w14:paraId="05335DA8" w14:textId="71BF4877" w:rsidR="004C61F8" w:rsidRPr="001B1050" w:rsidDel="0024199A" w:rsidRDefault="004C61F8" w:rsidP="00B22AAF">
            <w:pPr>
              <w:pStyle w:val="TableText"/>
              <w:jc w:val="left"/>
              <w:rPr>
                <w:del w:id="2204" w:author="Felicia Williams" w:date="2024-07-12T00:23:00Z"/>
              </w:rPr>
            </w:pPr>
          </w:p>
          <w:p w14:paraId="1E9C9E6C" w14:textId="524BFA23" w:rsidR="004C61F8" w:rsidRPr="001B1050" w:rsidDel="0024199A" w:rsidRDefault="004C61F8" w:rsidP="00B22AAF">
            <w:pPr>
              <w:pStyle w:val="TableText"/>
              <w:jc w:val="left"/>
              <w:rPr>
                <w:del w:id="2205" w:author="Felicia Williams" w:date="2024-07-12T00:23:00Z"/>
              </w:rPr>
            </w:pPr>
          </w:p>
          <w:p w14:paraId="79764509" w14:textId="47C7E2C3" w:rsidR="004C61F8" w:rsidRPr="001B1050" w:rsidDel="0024199A" w:rsidRDefault="004C61F8" w:rsidP="00B22AAF">
            <w:pPr>
              <w:pStyle w:val="TableText"/>
              <w:jc w:val="left"/>
              <w:rPr>
                <w:del w:id="2206" w:author="Felicia Williams" w:date="2024-07-12T00:23:00Z"/>
              </w:rPr>
            </w:pPr>
          </w:p>
          <w:p w14:paraId="49436620" w14:textId="5A5328B5" w:rsidR="004C61F8" w:rsidRPr="001B1050" w:rsidDel="0024199A" w:rsidRDefault="004C61F8" w:rsidP="00B22AAF">
            <w:pPr>
              <w:pStyle w:val="TableText"/>
              <w:jc w:val="left"/>
              <w:rPr>
                <w:del w:id="2207" w:author="Felicia Williams" w:date="2024-07-12T00:23:00Z"/>
              </w:rPr>
            </w:pPr>
          </w:p>
          <w:p w14:paraId="39B1BD35" w14:textId="434D87BD" w:rsidR="004C61F8" w:rsidRPr="001B1050" w:rsidDel="0024199A" w:rsidRDefault="004C61F8" w:rsidP="00B22AAF">
            <w:pPr>
              <w:pStyle w:val="TableText"/>
              <w:jc w:val="left"/>
              <w:rPr>
                <w:del w:id="2208" w:author="Felicia Williams" w:date="2024-07-12T00:23:00Z"/>
              </w:rPr>
            </w:pPr>
          </w:p>
          <w:p w14:paraId="72B45D16" w14:textId="61527040" w:rsidR="004C61F8" w:rsidRPr="001B1050" w:rsidDel="0024199A" w:rsidRDefault="004C61F8" w:rsidP="00B22AAF">
            <w:pPr>
              <w:pStyle w:val="TableText"/>
              <w:jc w:val="left"/>
              <w:rPr>
                <w:del w:id="2209" w:author="Felicia Williams" w:date="2024-07-12T00:23:00Z"/>
              </w:rPr>
            </w:pPr>
            <w:del w:id="2210" w:author="Felicia Williams" w:date="2024-07-12T00:23:00Z">
              <w:r w:rsidRPr="001B1050" w:rsidDel="0024199A">
                <w:delText>Never seen an African American faculty at PWI</w:delText>
              </w:r>
            </w:del>
          </w:p>
          <w:p w14:paraId="0C641619" w14:textId="32A93432" w:rsidR="004C61F8" w:rsidRPr="001B1050" w:rsidDel="0024199A" w:rsidRDefault="004C61F8" w:rsidP="00B22AAF">
            <w:pPr>
              <w:pStyle w:val="TableText"/>
              <w:jc w:val="left"/>
              <w:rPr>
                <w:del w:id="2211" w:author="Felicia Williams" w:date="2024-07-12T00:23:00Z"/>
              </w:rPr>
            </w:pPr>
          </w:p>
          <w:p w14:paraId="76B06F5B" w14:textId="2044400D" w:rsidR="004C61F8" w:rsidRPr="001B1050" w:rsidDel="0024199A" w:rsidRDefault="004C61F8" w:rsidP="00B22AAF">
            <w:pPr>
              <w:pStyle w:val="TableText"/>
              <w:jc w:val="left"/>
              <w:rPr>
                <w:del w:id="2212" w:author="Felicia Williams" w:date="2024-07-12T00:23:00Z"/>
              </w:rPr>
            </w:pPr>
          </w:p>
          <w:p w14:paraId="69ACF1B0" w14:textId="794F1AA4" w:rsidR="004C61F8" w:rsidRPr="001B1050" w:rsidDel="0024199A" w:rsidRDefault="004C61F8" w:rsidP="00B22AAF">
            <w:pPr>
              <w:pStyle w:val="TableText"/>
              <w:jc w:val="left"/>
              <w:rPr>
                <w:del w:id="2213" w:author="Felicia Williams" w:date="2024-07-12T00:23:00Z"/>
              </w:rPr>
            </w:pPr>
            <w:del w:id="2214" w:author="Felicia Williams" w:date="2024-07-12T00:23:00Z">
              <w:r w:rsidRPr="001B1050" w:rsidDel="0024199A">
                <w:delText>Never seen an African American professor at PWI</w:delText>
              </w:r>
            </w:del>
          </w:p>
          <w:p w14:paraId="2AC0E20D" w14:textId="6ABE004F" w:rsidR="004C61F8" w:rsidRPr="001B1050" w:rsidDel="0024199A" w:rsidRDefault="004C61F8" w:rsidP="00B22AAF">
            <w:pPr>
              <w:pStyle w:val="TableText"/>
              <w:jc w:val="left"/>
              <w:rPr>
                <w:del w:id="2215" w:author="Felicia Williams" w:date="2024-07-12T00:23:00Z"/>
              </w:rPr>
            </w:pPr>
          </w:p>
          <w:p w14:paraId="44ACE2E4" w14:textId="161EC4EC" w:rsidR="004C61F8" w:rsidRPr="001B1050" w:rsidDel="0024199A" w:rsidRDefault="004C61F8" w:rsidP="00B22AAF">
            <w:pPr>
              <w:pStyle w:val="TableText"/>
              <w:jc w:val="left"/>
              <w:rPr>
                <w:del w:id="2216" w:author="Felicia Williams" w:date="2024-07-12T00:23:00Z"/>
              </w:rPr>
            </w:pPr>
          </w:p>
          <w:p w14:paraId="37891A52" w14:textId="70098D7C" w:rsidR="004C61F8" w:rsidRPr="001B1050" w:rsidDel="0024199A" w:rsidRDefault="004C61F8" w:rsidP="00B22AAF">
            <w:pPr>
              <w:pStyle w:val="TableText"/>
              <w:jc w:val="left"/>
              <w:rPr>
                <w:del w:id="2217" w:author="Felicia Williams" w:date="2024-07-12T00:23:00Z"/>
              </w:rPr>
            </w:pPr>
            <w:del w:id="2218" w:author="Felicia Williams" w:date="2024-07-12T00:23:00Z">
              <w:r w:rsidRPr="001B1050" w:rsidDel="0024199A">
                <w:delText>Enjoyed African American Peers</w:delText>
              </w:r>
            </w:del>
          </w:p>
          <w:p w14:paraId="21C39F4C" w14:textId="3985B573" w:rsidR="004C61F8" w:rsidRPr="001B1050" w:rsidDel="0024199A" w:rsidRDefault="004C61F8" w:rsidP="00B22AAF">
            <w:pPr>
              <w:pStyle w:val="TableText"/>
              <w:jc w:val="left"/>
              <w:rPr>
                <w:del w:id="2219" w:author="Felicia Williams" w:date="2024-07-12T00:23:00Z"/>
              </w:rPr>
            </w:pPr>
          </w:p>
          <w:p w14:paraId="68C2E27A" w14:textId="598EC9BA" w:rsidR="004C61F8" w:rsidRPr="001B1050" w:rsidDel="0024199A" w:rsidRDefault="004C61F8" w:rsidP="00B22AAF">
            <w:pPr>
              <w:pStyle w:val="TableText"/>
              <w:jc w:val="left"/>
              <w:rPr>
                <w:del w:id="2220" w:author="Felicia Williams" w:date="2024-07-12T00:23:00Z"/>
              </w:rPr>
            </w:pPr>
          </w:p>
          <w:p w14:paraId="1777412F" w14:textId="3A008FBC" w:rsidR="004C61F8" w:rsidRPr="001B1050" w:rsidDel="0024199A" w:rsidRDefault="004C61F8" w:rsidP="00B22AAF">
            <w:pPr>
              <w:pStyle w:val="TableText"/>
              <w:jc w:val="left"/>
              <w:rPr>
                <w:del w:id="2221" w:author="Felicia Williams" w:date="2024-07-12T00:23:00Z"/>
              </w:rPr>
            </w:pPr>
            <w:del w:id="2222" w:author="Felicia Williams" w:date="2024-07-12T00:23:00Z">
              <w:r w:rsidRPr="001B1050" w:rsidDel="0024199A">
                <w:delText>Various experiences with African American faculty or Non-Black faculty</w:delText>
              </w:r>
            </w:del>
          </w:p>
          <w:p w14:paraId="550C59E7" w14:textId="4296F9CF" w:rsidR="004C61F8" w:rsidRPr="001B1050" w:rsidDel="0024199A" w:rsidRDefault="004C61F8" w:rsidP="00B22AAF">
            <w:pPr>
              <w:pStyle w:val="TableText"/>
              <w:jc w:val="left"/>
              <w:rPr>
                <w:del w:id="2223" w:author="Felicia Williams" w:date="2024-07-12T00:23:00Z"/>
              </w:rPr>
            </w:pPr>
          </w:p>
          <w:p w14:paraId="0653BBBA" w14:textId="34FA6439" w:rsidR="009117C9" w:rsidRPr="001B1050" w:rsidDel="0024199A" w:rsidRDefault="009117C9" w:rsidP="00B22AAF">
            <w:pPr>
              <w:pStyle w:val="TableText"/>
              <w:jc w:val="left"/>
              <w:rPr>
                <w:del w:id="2224" w:author="Felicia Williams" w:date="2024-07-12T00:23:00Z"/>
              </w:rPr>
            </w:pPr>
          </w:p>
          <w:p w14:paraId="55E1C4BD" w14:textId="2F4B431C" w:rsidR="004C61F8" w:rsidRPr="001B1050" w:rsidDel="0024199A" w:rsidRDefault="004C61F8" w:rsidP="00B22AAF">
            <w:pPr>
              <w:pStyle w:val="TableText"/>
              <w:jc w:val="left"/>
              <w:rPr>
                <w:del w:id="2225" w:author="Felicia Williams" w:date="2024-07-12T00:23:00Z"/>
              </w:rPr>
            </w:pPr>
            <w:del w:id="2226" w:author="Felicia Williams" w:date="2024-07-12T00:23:00Z">
              <w:r w:rsidRPr="001B1050" w:rsidDel="0024199A">
                <w:delText>Welcoming experience with African American faculty at PWI</w:delText>
              </w:r>
            </w:del>
          </w:p>
          <w:p w14:paraId="51456DFC" w14:textId="755A5B97" w:rsidR="004C61F8" w:rsidRPr="001B1050" w:rsidDel="0024199A" w:rsidRDefault="004C61F8" w:rsidP="00B22AAF">
            <w:pPr>
              <w:pStyle w:val="TableText"/>
              <w:jc w:val="left"/>
              <w:rPr>
                <w:del w:id="2227" w:author="Felicia Williams" w:date="2024-07-12T00:23:00Z"/>
              </w:rPr>
            </w:pPr>
          </w:p>
          <w:p w14:paraId="6F9948E4" w14:textId="2678A891" w:rsidR="004C61F8" w:rsidRPr="001B1050" w:rsidDel="0024199A" w:rsidRDefault="004C61F8" w:rsidP="00B22AAF">
            <w:pPr>
              <w:pStyle w:val="TableText"/>
              <w:jc w:val="left"/>
              <w:rPr>
                <w:del w:id="2228" w:author="Felicia Williams" w:date="2024-07-12T00:23:00Z"/>
              </w:rPr>
            </w:pPr>
          </w:p>
          <w:p w14:paraId="668E45B1" w14:textId="7DE78E20" w:rsidR="004C61F8" w:rsidRPr="001B1050" w:rsidDel="0024199A" w:rsidRDefault="004C61F8" w:rsidP="00B22AAF">
            <w:pPr>
              <w:pStyle w:val="TableText"/>
              <w:jc w:val="left"/>
              <w:rPr>
                <w:del w:id="2229" w:author="Felicia Williams" w:date="2024-07-12T00:23:00Z"/>
              </w:rPr>
            </w:pPr>
          </w:p>
          <w:p w14:paraId="7B1482AB" w14:textId="37445E75" w:rsidR="004C61F8" w:rsidRPr="001B1050" w:rsidDel="0024199A" w:rsidRDefault="004C61F8" w:rsidP="00B22AAF">
            <w:pPr>
              <w:pStyle w:val="TableText"/>
              <w:jc w:val="left"/>
              <w:rPr>
                <w:del w:id="2230" w:author="Felicia Williams" w:date="2024-07-12T00:23:00Z"/>
              </w:rPr>
            </w:pPr>
          </w:p>
          <w:p w14:paraId="5CE5E57C" w14:textId="54E879A8" w:rsidR="004C61F8" w:rsidRPr="001B1050" w:rsidDel="0024199A" w:rsidRDefault="004C61F8" w:rsidP="00B22AAF">
            <w:pPr>
              <w:pStyle w:val="TableText"/>
              <w:jc w:val="left"/>
              <w:rPr>
                <w:del w:id="2231" w:author="Felicia Williams" w:date="2024-07-12T00:23:00Z"/>
              </w:rPr>
            </w:pPr>
          </w:p>
          <w:p w14:paraId="7AA1C08D" w14:textId="759002FC" w:rsidR="004C61F8" w:rsidRPr="001B1050" w:rsidDel="0024199A" w:rsidRDefault="004C61F8" w:rsidP="00B22AAF">
            <w:pPr>
              <w:pStyle w:val="TableText"/>
              <w:jc w:val="left"/>
              <w:rPr>
                <w:del w:id="2232" w:author="Felicia Williams" w:date="2024-07-12T00:23:00Z"/>
              </w:rPr>
            </w:pPr>
          </w:p>
          <w:p w14:paraId="2A64E0C1" w14:textId="23573DA7" w:rsidR="004C61F8" w:rsidRPr="001B1050" w:rsidDel="0024199A" w:rsidRDefault="004C61F8" w:rsidP="00B22AAF">
            <w:pPr>
              <w:pStyle w:val="TableText"/>
              <w:jc w:val="left"/>
              <w:rPr>
                <w:del w:id="2233" w:author="Felicia Williams" w:date="2024-07-12T00:23:00Z"/>
              </w:rPr>
            </w:pPr>
            <w:del w:id="2234" w:author="Felicia Williams" w:date="2024-07-12T00:23:00Z">
              <w:r w:rsidRPr="001B1050" w:rsidDel="0024199A">
                <w:delText>Unwelcoming experience with African American faculty at PWI</w:delText>
              </w:r>
            </w:del>
          </w:p>
          <w:p w14:paraId="7B0F0594" w14:textId="64E50216" w:rsidR="004C61F8" w:rsidRPr="001B1050" w:rsidDel="0024199A" w:rsidRDefault="004C61F8" w:rsidP="00B22AAF">
            <w:pPr>
              <w:pStyle w:val="TableText"/>
              <w:jc w:val="left"/>
              <w:rPr>
                <w:del w:id="2235" w:author="Felicia Williams" w:date="2024-07-12T00:23:00Z"/>
              </w:rPr>
            </w:pPr>
          </w:p>
          <w:p w14:paraId="0A560B2F" w14:textId="408DFEB4" w:rsidR="004C61F8" w:rsidRPr="001B1050" w:rsidDel="0024199A" w:rsidRDefault="004C61F8" w:rsidP="00B22AAF">
            <w:pPr>
              <w:pStyle w:val="TableText"/>
              <w:jc w:val="left"/>
              <w:rPr>
                <w:del w:id="2236" w:author="Felicia Williams" w:date="2024-07-12T00:23:00Z"/>
              </w:rPr>
            </w:pPr>
          </w:p>
          <w:p w14:paraId="21F7CCD6" w14:textId="22710AC5" w:rsidR="004C61F8" w:rsidRPr="001B1050" w:rsidDel="0024199A" w:rsidRDefault="004C61F8" w:rsidP="00B22AAF">
            <w:pPr>
              <w:pStyle w:val="TableText"/>
              <w:jc w:val="left"/>
              <w:rPr>
                <w:del w:id="2237" w:author="Felicia Williams" w:date="2024-07-12T00:23:00Z"/>
              </w:rPr>
            </w:pPr>
          </w:p>
          <w:p w14:paraId="3A7A0183" w14:textId="65B6F710" w:rsidR="004C61F8" w:rsidRPr="001B1050" w:rsidDel="0024199A" w:rsidRDefault="004C61F8" w:rsidP="00B22AAF">
            <w:pPr>
              <w:pStyle w:val="TableText"/>
              <w:jc w:val="left"/>
              <w:rPr>
                <w:del w:id="2238" w:author="Felicia Williams" w:date="2024-07-12T00:23:00Z"/>
              </w:rPr>
            </w:pPr>
          </w:p>
          <w:p w14:paraId="01256917" w14:textId="0D6E46A7" w:rsidR="004C61F8" w:rsidRPr="001B1050" w:rsidDel="0024199A" w:rsidRDefault="004C61F8" w:rsidP="00B22AAF">
            <w:pPr>
              <w:pStyle w:val="TableText"/>
              <w:jc w:val="left"/>
              <w:rPr>
                <w:del w:id="2239" w:author="Felicia Williams" w:date="2024-07-12T00:23:00Z"/>
              </w:rPr>
            </w:pPr>
            <w:del w:id="2240" w:author="Felicia Williams" w:date="2024-07-12T00:23:00Z">
              <w:r w:rsidRPr="001B1050" w:rsidDel="0024199A">
                <w:lastRenderedPageBreak/>
                <w:delText>Unwelcoming treatment from White faculty</w:delText>
              </w:r>
            </w:del>
          </w:p>
        </w:tc>
        <w:tc>
          <w:tcPr>
            <w:tcW w:w="4005" w:type="dxa"/>
            <w:tcBorders>
              <w:bottom w:val="single" w:sz="4" w:space="0" w:color="auto"/>
            </w:tcBorders>
          </w:tcPr>
          <w:p w14:paraId="133D4D75" w14:textId="4D441BF4" w:rsidR="004C61F8" w:rsidRPr="001B1050" w:rsidDel="0024199A" w:rsidRDefault="004C61F8" w:rsidP="00B22AAF">
            <w:pPr>
              <w:spacing w:before="60" w:after="0" w:line="240" w:lineRule="auto"/>
              <w:ind w:firstLine="0"/>
              <w:jc w:val="left"/>
              <w:rPr>
                <w:del w:id="2241" w:author="Felicia Williams" w:date="2024-07-12T00:23:00Z"/>
                <w:sz w:val="20"/>
                <w:szCs w:val="20"/>
              </w:rPr>
            </w:pPr>
            <w:del w:id="2242" w:author="Felicia Williams" w:date="2024-07-12T00:23:00Z">
              <w:r w:rsidRPr="001B1050" w:rsidDel="0024199A">
                <w:rPr>
                  <w:sz w:val="20"/>
                  <w:szCs w:val="20"/>
                </w:rPr>
                <w:lastRenderedPageBreak/>
                <w:delText>“</w:delText>
              </w:r>
              <w:r w:rsidRPr="001B1050" w:rsidDel="0024199A">
                <w:rPr>
                  <w:color w:val="000000"/>
                  <w:sz w:val="20"/>
                  <w:szCs w:val="20"/>
                </w:rPr>
                <w:delText>My friendships and sorority sisterhood are what helped me to persist at a PWI. Having a sense of culture within these relationships as well as engaging with organizations like Black Student League gave me a sense of belonging”</w:delText>
              </w:r>
              <w:r w:rsidRPr="001B1050" w:rsidDel="0024199A">
                <w:rPr>
                  <w:sz w:val="20"/>
                  <w:szCs w:val="20"/>
                </w:rPr>
                <w:delText xml:space="preserve"> (P6)</w:delText>
              </w:r>
            </w:del>
          </w:p>
          <w:p w14:paraId="31D13A87" w14:textId="48F14372" w:rsidR="004C61F8" w:rsidRPr="001B1050" w:rsidDel="0024199A" w:rsidRDefault="004C61F8" w:rsidP="00B22AAF">
            <w:pPr>
              <w:spacing w:before="60" w:line="240" w:lineRule="auto"/>
              <w:ind w:firstLine="0"/>
              <w:jc w:val="left"/>
              <w:rPr>
                <w:del w:id="2243" w:author="Felicia Williams" w:date="2024-07-12T00:23:00Z"/>
                <w:color w:val="000000"/>
                <w:sz w:val="20"/>
                <w:szCs w:val="20"/>
              </w:rPr>
            </w:pPr>
          </w:p>
          <w:p w14:paraId="42BF14C9" w14:textId="4A76F934" w:rsidR="004C61F8" w:rsidRPr="001B1050" w:rsidDel="0024199A" w:rsidRDefault="004C61F8" w:rsidP="00B22AAF">
            <w:pPr>
              <w:spacing w:before="60" w:line="240" w:lineRule="auto"/>
              <w:ind w:firstLine="0"/>
              <w:jc w:val="left"/>
              <w:rPr>
                <w:del w:id="2244" w:author="Felicia Williams" w:date="2024-07-12T00:23:00Z"/>
                <w:color w:val="000000"/>
                <w:sz w:val="20"/>
                <w:szCs w:val="20"/>
              </w:rPr>
            </w:pPr>
            <w:del w:id="2245" w:author="Felicia Williams" w:date="2024-07-12T00:23:00Z">
              <w:r w:rsidRPr="001B1050" w:rsidDel="0024199A">
                <w:rPr>
                  <w:color w:val="000000"/>
                  <w:sz w:val="20"/>
                  <w:szCs w:val="20"/>
                </w:rPr>
                <w:delText>“PWI should provide scholarships to incoming African American students to help them persist at their PWI” (QP7).</w:delText>
              </w:r>
            </w:del>
          </w:p>
          <w:p w14:paraId="378D4D02" w14:textId="51431A67" w:rsidR="004C61F8" w:rsidRPr="001B1050" w:rsidDel="0024199A" w:rsidRDefault="004C61F8" w:rsidP="00B22AAF">
            <w:pPr>
              <w:spacing w:before="60" w:line="240" w:lineRule="auto"/>
              <w:ind w:firstLine="0"/>
              <w:jc w:val="left"/>
              <w:rPr>
                <w:del w:id="2246" w:author="Felicia Williams" w:date="2024-07-12T00:23:00Z"/>
                <w:sz w:val="20"/>
                <w:szCs w:val="20"/>
              </w:rPr>
            </w:pPr>
          </w:p>
          <w:p w14:paraId="42D009C3" w14:textId="678188B6" w:rsidR="004C61F8" w:rsidRPr="001B1050" w:rsidDel="0024199A" w:rsidRDefault="004C61F8" w:rsidP="00B22AAF">
            <w:pPr>
              <w:spacing w:after="0" w:line="240" w:lineRule="auto"/>
              <w:ind w:firstLine="0"/>
              <w:jc w:val="left"/>
              <w:rPr>
                <w:del w:id="2247" w:author="Felicia Williams" w:date="2024-07-12T00:23:00Z"/>
                <w:sz w:val="20"/>
                <w:szCs w:val="20"/>
              </w:rPr>
            </w:pPr>
            <w:del w:id="2248" w:author="Felicia Williams" w:date="2024-07-12T00:23:00Z">
              <w:r w:rsidRPr="001B1050" w:rsidDel="0024199A">
                <w:rPr>
                  <w:rFonts w:eastAsia="Arial"/>
                  <w:color w:val="000000"/>
                  <w:sz w:val="20"/>
                  <w:szCs w:val="20"/>
                </w:rPr>
                <w:delText>“I'm one to encourage diversity. I think it's real important” (P5)</w:delText>
              </w:r>
            </w:del>
          </w:p>
          <w:p w14:paraId="421354FB" w14:textId="6F66A613" w:rsidR="004C61F8" w:rsidRPr="001B1050" w:rsidDel="0024199A" w:rsidRDefault="004C61F8" w:rsidP="00B22AAF">
            <w:pPr>
              <w:spacing w:before="60" w:line="240" w:lineRule="auto"/>
              <w:ind w:firstLine="0"/>
              <w:jc w:val="left"/>
              <w:rPr>
                <w:del w:id="2249" w:author="Felicia Williams" w:date="2024-07-12T00:23:00Z"/>
                <w:sz w:val="20"/>
                <w:szCs w:val="20"/>
              </w:rPr>
            </w:pPr>
          </w:p>
          <w:p w14:paraId="7AB00489" w14:textId="562A3CE5" w:rsidR="004C61F8" w:rsidRPr="001B1050" w:rsidDel="0024199A" w:rsidRDefault="004C61F8" w:rsidP="00B22AAF">
            <w:pPr>
              <w:spacing w:after="0" w:line="276" w:lineRule="auto"/>
              <w:ind w:firstLine="0"/>
              <w:jc w:val="left"/>
              <w:rPr>
                <w:del w:id="2250" w:author="Felicia Williams" w:date="2024-07-12T00:23:00Z"/>
                <w:sz w:val="20"/>
                <w:szCs w:val="20"/>
              </w:rPr>
            </w:pPr>
            <w:del w:id="2251" w:author="Felicia Williams" w:date="2024-07-12T00:23:00Z">
              <w:r w:rsidRPr="001B1050" w:rsidDel="0024199A">
                <w:rPr>
                  <w:color w:val="000000"/>
                  <w:sz w:val="20"/>
                  <w:szCs w:val="20"/>
                </w:rPr>
                <w:delText>“Not having a campus that understands your ethical background is hard to know where you fit in” (P8)</w:delText>
              </w:r>
            </w:del>
          </w:p>
          <w:p w14:paraId="4DAAF66D" w14:textId="193ACF37" w:rsidR="004C61F8" w:rsidRPr="001B1050" w:rsidDel="0024199A" w:rsidRDefault="004C61F8" w:rsidP="00B22AAF">
            <w:pPr>
              <w:spacing w:after="0" w:line="276" w:lineRule="auto"/>
              <w:ind w:firstLine="0"/>
              <w:jc w:val="left"/>
              <w:rPr>
                <w:del w:id="2252" w:author="Felicia Williams" w:date="2024-07-12T00:23:00Z"/>
                <w:sz w:val="20"/>
                <w:szCs w:val="20"/>
              </w:rPr>
            </w:pPr>
            <w:del w:id="2253" w:author="Felicia Williams" w:date="2024-07-12T00:23:00Z">
              <w:r w:rsidRPr="001B1050" w:rsidDel="0024199A">
                <w:rPr>
                  <w:color w:val="000000"/>
                  <w:sz w:val="20"/>
                  <w:szCs w:val="20"/>
                </w:rPr>
                <w:delText>“Having to work ten times harder than a non-minority for recognition, racism within the local area” (P4)</w:delText>
              </w:r>
            </w:del>
          </w:p>
          <w:p w14:paraId="32BC9AC6" w14:textId="1F5654CF" w:rsidR="004C61F8" w:rsidRPr="001B1050" w:rsidDel="0024199A" w:rsidRDefault="004C61F8" w:rsidP="00B22AAF">
            <w:pPr>
              <w:spacing w:before="60" w:line="240" w:lineRule="auto"/>
              <w:ind w:firstLine="0"/>
              <w:jc w:val="left"/>
              <w:rPr>
                <w:del w:id="2254" w:author="Felicia Williams" w:date="2024-07-12T00:23:00Z"/>
                <w:sz w:val="20"/>
                <w:szCs w:val="20"/>
              </w:rPr>
            </w:pPr>
            <w:del w:id="2255" w:author="Felicia Williams" w:date="2024-07-12T00:23:00Z">
              <w:r w:rsidRPr="001B1050" w:rsidDel="0024199A">
                <w:rPr>
                  <w:sz w:val="20"/>
                  <w:szCs w:val="20"/>
                </w:rPr>
                <w:delText>“I have to do it 10 times harder, better, it has to be perfect”</w:delText>
              </w:r>
              <w:r w:rsidR="00B44963" w:rsidRPr="001B1050" w:rsidDel="0024199A">
                <w:rPr>
                  <w:sz w:val="20"/>
                  <w:szCs w:val="20"/>
                </w:rPr>
                <w:delText xml:space="preserve"> </w:delText>
              </w:r>
              <w:r w:rsidRPr="001B1050" w:rsidDel="0024199A">
                <w:rPr>
                  <w:sz w:val="20"/>
                  <w:szCs w:val="20"/>
                </w:rPr>
                <w:delText>(P7)</w:delText>
              </w:r>
            </w:del>
          </w:p>
          <w:p w14:paraId="088A7C58" w14:textId="4E0048F6" w:rsidR="004C61F8" w:rsidRPr="001B1050" w:rsidDel="0024199A" w:rsidRDefault="004C61F8" w:rsidP="00B22AAF">
            <w:pPr>
              <w:spacing w:before="60" w:line="240" w:lineRule="auto"/>
              <w:ind w:firstLine="0"/>
              <w:jc w:val="left"/>
              <w:rPr>
                <w:del w:id="2256" w:author="Felicia Williams" w:date="2024-07-12T00:23:00Z"/>
                <w:sz w:val="20"/>
                <w:szCs w:val="20"/>
              </w:rPr>
            </w:pPr>
          </w:p>
          <w:p w14:paraId="43D0EA59" w14:textId="470FF44F" w:rsidR="004C61F8" w:rsidRPr="001B1050" w:rsidDel="0024199A" w:rsidRDefault="004C61F8" w:rsidP="00B22AAF">
            <w:pPr>
              <w:spacing w:before="60" w:line="240" w:lineRule="auto"/>
              <w:ind w:firstLine="0"/>
              <w:jc w:val="left"/>
              <w:rPr>
                <w:del w:id="2257" w:author="Felicia Williams" w:date="2024-07-12T00:23:00Z"/>
                <w:rFonts w:eastAsia="Arial"/>
                <w:color w:val="000000"/>
                <w:sz w:val="20"/>
                <w:szCs w:val="20"/>
              </w:rPr>
            </w:pPr>
            <w:del w:id="2258" w:author="Felicia Williams" w:date="2024-07-12T00:23:00Z">
              <w:r w:rsidRPr="001B1050" w:rsidDel="0024199A">
                <w:rPr>
                  <w:rFonts w:eastAsia="Arial"/>
                  <w:color w:val="000000"/>
                  <w:sz w:val="20"/>
                  <w:szCs w:val="20"/>
                </w:rPr>
                <w:delText>“There's no one that looks like you that you can even go to you know, to encourage, I mean, even with me as an educator” (P5)</w:delText>
              </w:r>
            </w:del>
          </w:p>
          <w:p w14:paraId="40BB42E1" w14:textId="4A1C4B52" w:rsidR="004C61F8" w:rsidRPr="001B1050" w:rsidDel="0024199A" w:rsidRDefault="004C61F8" w:rsidP="00B22AAF">
            <w:pPr>
              <w:spacing w:before="60" w:line="240" w:lineRule="auto"/>
              <w:ind w:firstLine="0"/>
              <w:jc w:val="left"/>
              <w:rPr>
                <w:del w:id="2259" w:author="Felicia Williams" w:date="2024-07-12T00:23:00Z"/>
                <w:sz w:val="20"/>
                <w:szCs w:val="20"/>
              </w:rPr>
            </w:pPr>
          </w:p>
          <w:p w14:paraId="1BED82F4" w14:textId="3A8273B6" w:rsidR="00553307" w:rsidRPr="001B1050" w:rsidDel="0024199A" w:rsidRDefault="00553307" w:rsidP="00B22AAF">
            <w:pPr>
              <w:spacing w:before="60" w:line="240" w:lineRule="auto"/>
              <w:ind w:firstLine="0"/>
              <w:jc w:val="left"/>
              <w:rPr>
                <w:del w:id="2260" w:author="Felicia Williams" w:date="2024-07-12T00:23:00Z"/>
                <w:sz w:val="20"/>
                <w:szCs w:val="20"/>
              </w:rPr>
            </w:pPr>
          </w:p>
          <w:p w14:paraId="6B0196D0" w14:textId="2E0116BA" w:rsidR="004C61F8" w:rsidRPr="001B1050" w:rsidDel="0024199A" w:rsidRDefault="004C61F8" w:rsidP="00B22AAF">
            <w:pPr>
              <w:spacing w:before="60" w:line="240" w:lineRule="auto"/>
              <w:ind w:firstLine="0"/>
              <w:jc w:val="left"/>
              <w:rPr>
                <w:del w:id="2261" w:author="Felicia Williams" w:date="2024-07-12T00:23:00Z"/>
                <w:rFonts w:eastAsia="Arial"/>
                <w:color w:val="000000"/>
                <w:sz w:val="20"/>
                <w:szCs w:val="20"/>
              </w:rPr>
            </w:pPr>
            <w:del w:id="2262" w:author="Felicia Williams" w:date="2024-07-12T00:23:00Z">
              <w:r w:rsidRPr="001B1050" w:rsidDel="0024199A">
                <w:rPr>
                  <w:sz w:val="20"/>
                  <w:szCs w:val="20"/>
                </w:rPr>
                <w:delText xml:space="preserve">“A </w:delText>
              </w:r>
              <w:r w:rsidRPr="001B1050" w:rsidDel="0024199A">
                <w:rPr>
                  <w:rFonts w:eastAsia="Arial"/>
                  <w:color w:val="000000"/>
                  <w:sz w:val="20"/>
                  <w:szCs w:val="20"/>
                </w:rPr>
                <w:delText xml:space="preserve">diverse staff that can help staff that may not understand, understand, and that could go </w:delText>
              </w:r>
              <w:r w:rsidRPr="001B1050" w:rsidDel="0024199A">
                <w:rPr>
                  <w:rFonts w:eastAsia="Arial"/>
                  <w:color w:val="000000"/>
                  <w:sz w:val="20"/>
                  <w:szCs w:val="20"/>
                </w:rPr>
                <w:lastRenderedPageBreak/>
                <w:delText>both ways. A black professor with white students”</w:delText>
              </w:r>
              <w:r w:rsidR="00B44963" w:rsidRPr="001B1050" w:rsidDel="0024199A">
                <w:rPr>
                  <w:rFonts w:eastAsia="Arial"/>
                  <w:color w:val="000000"/>
                  <w:sz w:val="20"/>
                  <w:szCs w:val="20"/>
                </w:rPr>
                <w:delText xml:space="preserve"> </w:delText>
              </w:r>
              <w:r w:rsidRPr="001B1050" w:rsidDel="0024199A">
                <w:rPr>
                  <w:rFonts w:eastAsia="Arial"/>
                  <w:color w:val="000000"/>
                  <w:sz w:val="20"/>
                  <w:szCs w:val="20"/>
                </w:rPr>
                <w:delText>(P5)</w:delText>
              </w:r>
            </w:del>
          </w:p>
          <w:p w14:paraId="3703AB0A" w14:textId="2F6391D5" w:rsidR="004C61F8" w:rsidRPr="001B1050" w:rsidDel="0024199A" w:rsidRDefault="004C61F8" w:rsidP="00B22AAF">
            <w:pPr>
              <w:spacing w:before="60" w:line="240" w:lineRule="auto"/>
              <w:ind w:firstLine="0"/>
              <w:jc w:val="left"/>
              <w:rPr>
                <w:del w:id="2263" w:author="Felicia Williams" w:date="2024-07-12T00:23:00Z"/>
                <w:rFonts w:eastAsia="Arial"/>
                <w:color w:val="000000"/>
                <w:sz w:val="20"/>
                <w:szCs w:val="20"/>
              </w:rPr>
            </w:pPr>
            <w:del w:id="2264" w:author="Felicia Williams" w:date="2024-07-12T00:23:00Z">
              <w:r w:rsidRPr="001B1050" w:rsidDel="0024199A">
                <w:rPr>
                  <w:sz w:val="20"/>
                  <w:szCs w:val="20"/>
                </w:rPr>
                <w:delText>“</w:delText>
              </w:r>
              <w:r w:rsidRPr="001B1050" w:rsidDel="0024199A">
                <w:rPr>
                  <w:rFonts w:eastAsia="Arial"/>
                  <w:color w:val="000000"/>
                  <w:sz w:val="20"/>
                  <w:szCs w:val="20"/>
                </w:rPr>
                <w:delText>I don't smile like that's not my personality, but I may code switch for you, so that you're not feeling intimidated” (P5)</w:delText>
              </w:r>
            </w:del>
          </w:p>
          <w:p w14:paraId="22C573AE" w14:textId="41ECBA7D" w:rsidR="004C61F8" w:rsidRPr="001B1050" w:rsidDel="0024199A" w:rsidRDefault="004C61F8" w:rsidP="00B22AAF">
            <w:pPr>
              <w:spacing w:after="0" w:line="240" w:lineRule="auto"/>
              <w:ind w:firstLine="0"/>
              <w:jc w:val="left"/>
              <w:rPr>
                <w:del w:id="2265" w:author="Felicia Williams" w:date="2024-07-12T00:23:00Z"/>
                <w:sz w:val="20"/>
                <w:szCs w:val="20"/>
              </w:rPr>
            </w:pPr>
            <w:del w:id="2266" w:author="Felicia Williams" w:date="2024-07-12T00:23:00Z">
              <w:r w:rsidRPr="001B1050" w:rsidDel="0024199A">
                <w:rPr>
                  <w:sz w:val="20"/>
                  <w:szCs w:val="20"/>
                </w:rPr>
                <w:delText>“</w:delText>
              </w:r>
              <w:r w:rsidRPr="001B1050" w:rsidDel="0024199A">
                <w:rPr>
                  <w:rFonts w:eastAsia="Arial"/>
                  <w:color w:val="000000"/>
                  <w:sz w:val="20"/>
                  <w:szCs w:val="20"/>
                </w:rPr>
                <w:delText>We look alike, and I absolutely need to help you” (P4)</w:delText>
              </w:r>
            </w:del>
          </w:p>
          <w:p w14:paraId="0BF393E9" w14:textId="6875F9DE" w:rsidR="004C61F8" w:rsidRPr="001B1050" w:rsidDel="0024199A" w:rsidRDefault="004C61F8" w:rsidP="00B22AAF">
            <w:pPr>
              <w:spacing w:before="60" w:line="240" w:lineRule="auto"/>
              <w:ind w:firstLine="0"/>
              <w:jc w:val="left"/>
              <w:rPr>
                <w:del w:id="2267" w:author="Felicia Williams" w:date="2024-07-12T00:23:00Z"/>
                <w:rFonts w:eastAsia="Arial"/>
                <w:color w:val="000000"/>
                <w:sz w:val="20"/>
                <w:szCs w:val="20"/>
              </w:rPr>
            </w:pPr>
            <w:del w:id="2268" w:author="Felicia Williams" w:date="2024-07-12T00:23:00Z">
              <w:r w:rsidRPr="001B1050" w:rsidDel="0024199A">
                <w:rPr>
                  <w:sz w:val="20"/>
                  <w:szCs w:val="20"/>
                </w:rPr>
                <w:delText>“M</w:delText>
              </w:r>
              <w:r w:rsidRPr="001B1050" w:rsidDel="0024199A">
                <w:rPr>
                  <w:rFonts w:eastAsia="Arial"/>
                  <w:color w:val="000000"/>
                  <w:sz w:val="20"/>
                  <w:szCs w:val="20"/>
                </w:rPr>
                <w:delText>y dad actually died 2 months after I started my doctoral program. So yeah, and that was a motivator for that because it was like he told my finish” (P4)</w:delText>
              </w:r>
            </w:del>
          </w:p>
          <w:p w14:paraId="323370B6" w14:textId="10FFAD31" w:rsidR="00553307" w:rsidRPr="001B1050" w:rsidDel="0024199A" w:rsidRDefault="00553307" w:rsidP="00B22AAF">
            <w:pPr>
              <w:spacing w:before="60" w:line="240" w:lineRule="auto"/>
              <w:ind w:firstLine="0"/>
              <w:jc w:val="left"/>
              <w:rPr>
                <w:del w:id="2269" w:author="Felicia Williams" w:date="2024-07-12T00:23:00Z"/>
                <w:rFonts w:eastAsia="Arial"/>
                <w:color w:val="000000"/>
                <w:sz w:val="20"/>
                <w:szCs w:val="20"/>
              </w:rPr>
            </w:pPr>
          </w:p>
          <w:p w14:paraId="1A7DFFE1" w14:textId="2DAB3A98" w:rsidR="004C61F8" w:rsidRPr="001B1050" w:rsidDel="0024199A" w:rsidRDefault="004C61F8" w:rsidP="00B22AAF">
            <w:pPr>
              <w:spacing w:after="0" w:line="240" w:lineRule="auto"/>
              <w:ind w:firstLine="0"/>
              <w:jc w:val="left"/>
              <w:rPr>
                <w:del w:id="2270" w:author="Felicia Williams" w:date="2024-07-12T00:23:00Z"/>
                <w:rFonts w:eastAsia="Arial"/>
                <w:color w:val="000000"/>
                <w:sz w:val="20"/>
                <w:szCs w:val="20"/>
              </w:rPr>
            </w:pPr>
            <w:del w:id="2271" w:author="Felicia Williams" w:date="2024-07-12T00:23:00Z">
              <w:r w:rsidRPr="001B1050" w:rsidDel="0024199A">
                <w:rPr>
                  <w:sz w:val="20"/>
                  <w:szCs w:val="20"/>
                </w:rPr>
                <w:delText>“I</w:delText>
              </w:r>
              <w:r w:rsidRPr="001B1050" w:rsidDel="0024199A">
                <w:rPr>
                  <w:rFonts w:eastAsia="Arial"/>
                  <w:color w:val="000000"/>
                  <w:sz w:val="20"/>
                  <w:szCs w:val="20"/>
                </w:rPr>
                <w:delText>dentity pieces of not being black enough, or and then, of course, your white friends are like you’re not that black” (P4)</w:delText>
              </w:r>
            </w:del>
          </w:p>
          <w:p w14:paraId="39307ADE" w14:textId="1CF39251" w:rsidR="00553307" w:rsidRPr="001B1050" w:rsidDel="0024199A" w:rsidRDefault="00553307" w:rsidP="00B22AAF">
            <w:pPr>
              <w:spacing w:after="0" w:line="240" w:lineRule="auto"/>
              <w:ind w:firstLine="0"/>
              <w:jc w:val="left"/>
              <w:rPr>
                <w:del w:id="2272" w:author="Felicia Williams" w:date="2024-07-12T00:23:00Z"/>
                <w:sz w:val="20"/>
                <w:szCs w:val="20"/>
              </w:rPr>
            </w:pPr>
          </w:p>
          <w:p w14:paraId="6ECE10FC" w14:textId="72EB8A48" w:rsidR="004C61F8" w:rsidRPr="001B1050" w:rsidDel="0024199A" w:rsidRDefault="004C61F8" w:rsidP="00B22AAF">
            <w:pPr>
              <w:spacing w:after="0" w:line="276" w:lineRule="auto"/>
              <w:ind w:firstLine="0"/>
              <w:jc w:val="left"/>
              <w:rPr>
                <w:del w:id="2273" w:author="Felicia Williams" w:date="2024-07-12T00:23:00Z"/>
                <w:sz w:val="20"/>
                <w:szCs w:val="20"/>
              </w:rPr>
            </w:pPr>
            <w:del w:id="2274" w:author="Felicia Williams" w:date="2024-07-12T00:23:00Z">
              <w:r w:rsidRPr="001B1050" w:rsidDel="0024199A">
                <w:rPr>
                  <w:sz w:val="20"/>
                  <w:szCs w:val="20"/>
                </w:rPr>
                <w:delText>“</w:delText>
              </w:r>
              <w:r w:rsidRPr="001B1050" w:rsidDel="0024199A">
                <w:rPr>
                  <w:color w:val="000000"/>
                  <w:sz w:val="20"/>
                  <w:szCs w:val="20"/>
                </w:rPr>
                <w:delText>Simply graduate! Nothing more nothing less” (P25)</w:delText>
              </w:r>
            </w:del>
          </w:p>
          <w:p w14:paraId="726E80DD" w14:textId="439E639D" w:rsidR="004C61F8" w:rsidRPr="001B1050" w:rsidDel="0024199A" w:rsidRDefault="004C61F8" w:rsidP="00B22AAF">
            <w:pPr>
              <w:spacing w:after="0" w:line="240" w:lineRule="auto"/>
              <w:ind w:firstLine="0"/>
              <w:jc w:val="left"/>
              <w:rPr>
                <w:del w:id="2275" w:author="Felicia Williams" w:date="2024-07-12T00:23:00Z"/>
                <w:sz w:val="20"/>
                <w:szCs w:val="20"/>
              </w:rPr>
            </w:pPr>
            <w:del w:id="2276" w:author="Felicia Williams" w:date="2024-07-12T00:23:00Z">
              <w:r w:rsidRPr="001B1050" w:rsidDel="0024199A">
                <w:rPr>
                  <w:rFonts w:eastAsia="Arial"/>
                  <w:color w:val="000000"/>
                  <w:sz w:val="20"/>
                  <w:szCs w:val="20"/>
                </w:rPr>
                <w:delText>“I became a sociology major was because of him, and it eventually led to me”</w:delText>
              </w:r>
              <w:r w:rsidR="00B44963" w:rsidRPr="001B1050" w:rsidDel="0024199A">
                <w:rPr>
                  <w:rFonts w:eastAsia="Arial"/>
                  <w:color w:val="000000"/>
                  <w:sz w:val="20"/>
                  <w:szCs w:val="20"/>
                </w:rPr>
                <w:delText xml:space="preserve"> </w:delText>
              </w:r>
              <w:r w:rsidRPr="001B1050" w:rsidDel="0024199A">
                <w:rPr>
                  <w:rFonts w:eastAsia="Arial"/>
                  <w:color w:val="000000"/>
                  <w:sz w:val="20"/>
                  <w:szCs w:val="20"/>
                </w:rPr>
                <w:delText>(P3)</w:delText>
              </w:r>
            </w:del>
          </w:p>
          <w:p w14:paraId="14529F17" w14:textId="2E604DFC" w:rsidR="004C61F8" w:rsidRPr="001B1050" w:rsidDel="0024199A" w:rsidRDefault="004C61F8" w:rsidP="00B22AAF">
            <w:pPr>
              <w:spacing w:before="60" w:line="240" w:lineRule="auto"/>
              <w:ind w:firstLine="0"/>
              <w:jc w:val="left"/>
              <w:rPr>
                <w:del w:id="2277" w:author="Felicia Williams" w:date="2024-07-12T00:23:00Z"/>
                <w:sz w:val="20"/>
                <w:szCs w:val="20"/>
              </w:rPr>
            </w:pPr>
          </w:p>
          <w:p w14:paraId="40ADF21F" w14:textId="3CFC9836" w:rsidR="004C61F8" w:rsidRPr="001B1050" w:rsidDel="0024199A" w:rsidRDefault="004C61F8" w:rsidP="00B22AAF">
            <w:pPr>
              <w:spacing w:after="0" w:line="240" w:lineRule="auto"/>
              <w:ind w:firstLine="0"/>
              <w:jc w:val="left"/>
              <w:rPr>
                <w:del w:id="2278" w:author="Felicia Williams" w:date="2024-07-12T00:23:00Z"/>
                <w:sz w:val="20"/>
                <w:szCs w:val="20"/>
              </w:rPr>
            </w:pPr>
            <w:del w:id="2279" w:author="Felicia Williams" w:date="2024-07-12T00:23:00Z">
              <w:r w:rsidRPr="001B1050" w:rsidDel="0024199A">
                <w:rPr>
                  <w:rFonts w:eastAsia="Arial"/>
                  <w:color w:val="000000"/>
                  <w:sz w:val="20"/>
                  <w:szCs w:val="20"/>
                </w:rPr>
                <w:delText>“It started with the one faculty member who was a black American female but from there, she introduced me to certain people particular people who she knew would benefit me the most” (P7)</w:delText>
              </w:r>
            </w:del>
          </w:p>
          <w:p w14:paraId="6C2E7503" w14:textId="41681FDE" w:rsidR="004C61F8" w:rsidRPr="001B1050" w:rsidDel="0024199A" w:rsidRDefault="004C61F8" w:rsidP="00B22AAF">
            <w:pPr>
              <w:spacing w:after="0" w:line="240" w:lineRule="auto"/>
              <w:ind w:firstLine="0"/>
              <w:jc w:val="left"/>
              <w:rPr>
                <w:del w:id="2280" w:author="Felicia Williams" w:date="2024-07-12T00:23:00Z"/>
                <w:sz w:val="20"/>
                <w:szCs w:val="20"/>
              </w:rPr>
            </w:pPr>
          </w:p>
          <w:p w14:paraId="58E46828" w14:textId="529B4FBB" w:rsidR="00553307" w:rsidRPr="001B1050" w:rsidDel="0024199A" w:rsidRDefault="00553307" w:rsidP="00B22AAF">
            <w:pPr>
              <w:spacing w:before="60" w:line="240" w:lineRule="auto"/>
              <w:ind w:firstLine="0"/>
              <w:jc w:val="left"/>
              <w:rPr>
                <w:del w:id="2281" w:author="Felicia Williams" w:date="2024-07-12T00:23:00Z"/>
                <w:rFonts w:eastAsia="Times New Roman"/>
                <w:color w:val="0D0D0D"/>
                <w:sz w:val="20"/>
                <w:szCs w:val="20"/>
                <w:shd w:val="clear" w:color="auto" w:fill="FFFFFF"/>
              </w:rPr>
            </w:pPr>
          </w:p>
          <w:p w14:paraId="73FF08FA" w14:textId="7EE058ED" w:rsidR="004C61F8" w:rsidRPr="001B1050" w:rsidDel="0024199A" w:rsidRDefault="004C61F8" w:rsidP="00B22AAF">
            <w:pPr>
              <w:spacing w:before="60" w:line="240" w:lineRule="auto"/>
              <w:ind w:firstLine="0"/>
              <w:jc w:val="left"/>
              <w:rPr>
                <w:del w:id="2282" w:author="Felicia Williams" w:date="2024-07-12T00:23:00Z"/>
                <w:rFonts w:eastAsia="Times New Roman"/>
                <w:color w:val="0D0D0D"/>
                <w:sz w:val="20"/>
                <w:szCs w:val="20"/>
                <w:shd w:val="clear" w:color="auto" w:fill="FFFFFF"/>
              </w:rPr>
            </w:pPr>
            <w:del w:id="2283" w:author="Felicia Williams" w:date="2024-07-12T00:23:00Z">
              <w:r w:rsidRPr="001B1050" w:rsidDel="0024199A">
                <w:rPr>
                  <w:rFonts w:eastAsia="Times New Roman"/>
                  <w:color w:val="0D0D0D"/>
                  <w:sz w:val="20"/>
                  <w:szCs w:val="20"/>
                  <w:shd w:val="clear" w:color="auto" w:fill="FFFFFF"/>
                </w:rPr>
                <w:delText>“Faculty members provided mentorship and information for scholarships” (P7).</w:delText>
              </w:r>
            </w:del>
          </w:p>
          <w:p w14:paraId="1A084939" w14:textId="7FC08AFB" w:rsidR="004C61F8" w:rsidRPr="001B1050" w:rsidDel="0024199A" w:rsidRDefault="004C61F8" w:rsidP="00B22AAF">
            <w:pPr>
              <w:spacing w:before="60" w:line="240" w:lineRule="auto"/>
              <w:ind w:firstLine="0"/>
              <w:jc w:val="left"/>
              <w:rPr>
                <w:del w:id="2284" w:author="Felicia Williams" w:date="2024-07-12T00:23:00Z"/>
                <w:sz w:val="20"/>
                <w:szCs w:val="20"/>
              </w:rPr>
            </w:pPr>
          </w:p>
          <w:p w14:paraId="1DFE3867" w14:textId="18A0CE60" w:rsidR="004C61F8" w:rsidRPr="001B1050" w:rsidDel="0024199A" w:rsidRDefault="004C61F8" w:rsidP="00B22AAF">
            <w:pPr>
              <w:spacing w:before="60" w:line="240" w:lineRule="auto"/>
              <w:ind w:firstLine="0"/>
              <w:jc w:val="left"/>
              <w:rPr>
                <w:del w:id="2285" w:author="Felicia Williams" w:date="2024-07-12T00:23:00Z"/>
                <w:sz w:val="20"/>
                <w:szCs w:val="20"/>
              </w:rPr>
            </w:pPr>
          </w:p>
          <w:p w14:paraId="3CC69BB6" w14:textId="6C19F0D8" w:rsidR="004C61F8" w:rsidRPr="001B1050" w:rsidDel="0024199A" w:rsidRDefault="004C61F8" w:rsidP="00B22AAF">
            <w:pPr>
              <w:spacing w:before="60" w:line="240" w:lineRule="auto"/>
              <w:ind w:firstLine="0"/>
              <w:jc w:val="left"/>
              <w:rPr>
                <w:del w:id="2286" w:author="Felicia Williams" w:date="2024-07-12T00:23:00Z"/>
                <w:sz w:val="20"/>
                <w:szCs w:val="20"/>
              </w:rPr>
            </w:pPr>
          </w:p>
          <w:p w14:paraId="2A507C38" w14:textId="7F6BB543" w:rsidR="004C61F8" w:rsidRPr="001B1050" w:rsidDel="0024199A" w:rsidRDefault="004C61F8" w:rsidP="00B22AAF">
            <w:pPr>
              <w:spacing w:before="60" w:line="240" w:lineRule="auto"/>
              <w:ind w:firstLine="0"/>
              <w:jc w:val="left"/>
              <w:rPr>
                <w:del w:id="2287" w:author="Felicia Williams" w:date="2024-07-12T00:23:00Z"/>
                <w:rFonts w:eastAsia="Arial"/>
                <w:color w:val="000000"/>
                <w:sz w:val="20"/>
                <w:szCs w:val="20"/>
              </w:rPr>
            </w:pPr>
            <w:del w:id="2288" w:author="Felicia Williams" w:date="2024-07-12T00:23:00Z">
              <w:r w:rsidRPr="001B1050" w:rsidDel="0024199A">
                <w:rPr>
                  <w:sz w:val="20"/>
                  <w:szCs w:val="20"/>
                </w:rPr>
                <w:delText>“If yo</w:delText>
              </w:r>
              <w:r w:rsidRPr="001B1050" w:rsidDel="0024199A">
                <w:rPr>
                  <w:rFonts w:eastAsia="Arial"/>
                  <w:color w:val="000000"/>
                  <w:sz w:val="20"/>
                  <w:szCs w:val="20"/>
                </w:rPr>
                <w:delText>u still want to continue your Ph.D., don't let these folks discourage you”. (P7)</w:delText>
              </w:r>
            </w:del>
          </w:p>
          <w:p w14:paraId="30156424" w14:textId="6215C818" w:rsidR="00553307" w:rsidRPr="001B1050" w:rsidDel="0024199A" w:rsidRDefault="00553307" w:rsidP="00B22AAF">
            <w:pPr>
              <w:spacing w:before="60" w:line="240" w:lineRule="auto"/>
              <w:ind w:firstLine="0"/>
              <w:jc w:val="left"/>
              <w:rPr>
                <w:del w:id="2289" w:author="Felicia Williams" w:date="2024-07-12T00:23:00Z"/>
                <w:sz w:val="20"/>
                <w:szCs w:val="20"/>
              </w:rPr>
            </w:pPr>
          </w:p>
          <w:p w14:paraId="4160C2E2" w14:textId="65BFCDE0" w:rsidR="004C61F8" w:rsidRPr="001B1050" w:rsidDel="0024199A" w:rsidRDefault="004C61F8" w:rsidP="00B22AAF">
            <w:pPr>
              <w:spacing w:before="60" w:line="240" w:lineRule="auto"/>
              <w:ind w:firstLine="0"/>
              <w:jc w:val="left"/>
              <w:rPr>
                <w:del w:id="2290" w:author="Felicia Williams" w:date="2024-07-12T00:23:00Z"/>
                <w:rFonts w:eastAsia="Arial"/>
                <w:color w:val="000000"/>
                <w:sz w:val="20"/>
                <w:szCs w:val="20"/>
              </w:rPr>
            </w:pPr>
            <w:del w:id="2291" w:author="Felicia Williams" w:date="2024-07-12T00:23:00Z">
              <w:r w:rsidRPr="001B1050" w:rsidDel="0024199A">
                <w:rPr>
                  <w:sz w:val="20"/>
                  <w:szCs w:val="20"/>
                </w:rPr>
                <w:delText>“</w:delText>
              </w:r>
              <w:r w:rsidRPr="001B1050" w:rsidDel="0024199A">
                <w:rPr>
                  <w:rFonts w:eastAsia="Arial"/>
                  <w:color w:val="000000"/>
                  <w:sz w:val="20"/>
                  <w:szCs w:val="20"/>
                </w:rPr>
                <w:delText>But I can only remember one white mentor”. (P2)</w:delText>
              </w:r>
            </w:del>
          </w:p>
          <w:p w14:paraId="15FCB129" w14:textId="0A4A0569" w:rsidR="00553307" w:rsidRPr="001B1050" w:rsidDel="0024199A" w:rsidRDefault="00553307" w:rsidP="00B22AAF">
            <w:pPr>
              <w:spacing w:before="60" w:line="240" w:lineRule="auto"/>
              <w:ind w:firstLine="0"/>
              <w:jc w:val="left"/>
              <w:rPr>
                <w:del w:id="2292" w:author="Felicia Williams" w:date="2024-07-12T00:23:00Z"/>
                <w:rFonts w:eastAsia="Arial"/>
                <w:color w:val="000000"/>
                <w:sz w:val="20"/>
                <w:szCs w:val="20"/>
              </w:rPr>
            </w:pPr>
          </w:p>
          <w:p w14:paraId="3821426D" w14:textId="264D7280" w:rsidR="004C61F8" w:rsidRPr="001B1050" w:rsidDel="0024199A" w:rsidRDefault="004C61F8" w:rsidP="00B22AAF">
            <w:pPr>
              <w:spacing w:before="60" w:line="240" w:lineRule="auto"/>
              <w:ind w:firstLine="0"/>
              <w:jc w:val="left"/>
              <w:rPr>
                <w:del w:id="2293" w:author="Felicia Williams" w:date="2024-07-12T00:23:00Z"/>
                <w:rFonts w:eastAsia="Arial"/>
                <w:color w:val="000000"/>
                <w:sz w:val="20"/>
                <w:szCs w:val="20"/>
              </w:rPr>
            </w:pPr>
            <w:del w:id="2294" w:author="Felicia Williams" w:date="2024-07-12T00:23:00Z">
              <w:r w:rsidRPr="001B1050" w:rsidDel="0024199A">
                <w:rPr>
                  <w:rFonts w:eastAsia="Arial"/>
                  <w:color w:val="000000"/>
                  <w:sz w:val="20"/>
                  <w:szCs w:val="20"/>
                </w:rPr>
                <w:delText>“I saw disparity in how the students of color looked at affirmative action versus white students looked at affirmative action”. (P2)</w:delText>
              </w:r>
            </w:del>
          </w:p>
          <w:p w14:paraId="6EFE1FC5" w14:textId="042E7112" w:rsidR="004C61F8" w:rsidRPr="001B1050" w:rsidDel="0024199A" w:rsidRDefault="004C61F8" w:rsidP="00B22AAF">
            <w:pPr>
              <w:spacing w:before="60" w:line="240" w:lineRule="auto"/>
              <w:ind w:firstLine="0"/>
              <w:jc w:val="left"/>
              <w:rPr>
                <w:del w:id="2295" w:author="Felicia Williams" w:date="2024-07-12T00:23:00Z"/>
                <w:sz w:val="20"/>
                <w:szCs w:val="20"/>
              </w:rPr>
            </w:pPr>
          </w:p>
          <w:p w14:paraId="2615B00B" w14:textId="4E0D1BDA" w:rsidR="004C61F8" w:rsidRPr="001B1050" w:rsidDel="0024199A" w:rsidRDefault="004C61F8" w:rsidP="00B22AAF">
            <w:pPr>
              <w:spacing w:after="0" w:line="240" w:lineRule="auto"/>
              <w:ind w:firstLine="0"/>
              <w:jc w:val="left"/>
              <w:rPr>
                <w:del w:id="2296" w:author="Felicia Williams" w:date="2024-07-12T00:23:00Z"/>
                <w:sz w:val="20"/>
                <w:szCs w:val="20"/>
              </w:rPr>
            </w:pPr>
            <w:del w:id="2297" w:author="Felicia Williams" w:date="2024-07-12T00:23:00Z">
              <w:r w:rsidRPr="001B1050" w:rsidDel="0024199A">
                <w:rPr>
                  <w:rFonts w:eastAsia="Arial"/>
                  <w:color w:val="000000"/>
                  <w:sz w:val="20"/>
                  <w:szCs w:val="20"/>
                </w:rPr>
                <w:delText>“I think just seeing someone is enough in certain circumstances like just to get a couple head nods on the way to class like that. That's a difference, you know”. (P6)</w:delText>
              </w:r>
            </w:del>
          </w:p>
          <w:p w14:paraId="3B8EDF81" w14:textId="67F25B73" w:rsidR="00553307" w:rsidRPr="001B1050" w:rsidDel="0024199A" w:rsidRDefault="00553307" w:rsidP="00B22AAF">
            <w:pPr>
              <w:spacing w:after="0" w:line="240" w:lineRule="auto"/>
              <w:ind w:firstLine="0"/>
              <w:jc w:val="left"/>
              <w:rPr>
                <w:del w:id="2298" w:author="Felicia Williams" w:date="2024-07-12T00:23:00Z"/>
                <w:rFonts w:eastAsia="Arial"/>
                <w:color w:val="000000"/>
                <w:sz w:val="20"/>
                <w:szCs w:val="20"/>
              </w:rPr>
            </w:pPr>
          </w:p>
          <w:p w14:paraId="290F69FE" w14:textId="6015201D" w:rsidR="004C61F8" w:rsidRPr="001B1050" w:rsidDel="0024199A" w:rsidRDefault="004C61F8" w:rsidP="00B22AAF">
            <w:pPr>
              <w:spacing w:after="0" w:line="240" w:lineRule="auto"/>
              <w:ind w:firstLine="0"/>
              <w:jc w:val="left"/>
              <w:rPr>
                <w:del w:id="2299" w:author="Felicia Williams" w:date="2024-07-12T00:23:00Z"/>
                <w:rFonts w:eastAsia="Arial"/>
                <w:color w:val="000000"/>
                <w:sz w:val="20"/>
                <w:szCs w:val="20"/>
              </w:rPr>
            </w:pPr>
            <w:del w:id="2300" w:author="Felicia Williams" w:date="2024-07-12T00:23:00Z">
              <w:r w:rsidRPr="001B1050" w:rsidDel="0024199A">
                <w:rPr>
                  <w:rFonts w:eastAsia="Arial"/>
                  <w:color w:val="000000"/>
                  <w:sz w:val="20"/>
                  <w:szCs w:val="20"/>
                </w:rPr>
                <w:delText xml:space="preserve">“I've also had to be the one lone black person speaking of for the whole race like. and it's </w:delText>
              </w:r>
              <w:r w:rsidRPr="001B1050" w:rsidDel="0024199A">
                <w:rPr>
                  <w:rFonts w:eastAsia="Arial"/>
                  <w:color w:val="000000"/>
                  <w:sz w:val="20"/>
                  <w:szCs w:val="20"/>
                </w:rPr>
                <w:lastRenderedPageBreak/>
                <w:delText>never. I don't think, a positive experience”. (P6)</w:delText>
              </w:r>
            </w:del>
          </w:p>
          <w:p w14:paraId="1A2C47FD" w14:textId="257DEBDA" w:rsidR="00553307" w:rsidRPr="001B1050" w:rsidDel="0024199A" w:rsidRDefault="00553307" w:rsidP="00B22AAF">
            <w:pPr>
              <w:spacing w:after="0" w:line="240" w:lineRule="auto"/>
              <w:ind w:firstLine="0"/>
              <w:jc w:val="left"/>
              <w:rPr>
                <w:del w:id="2301" w:author="Felicia Williams" w:date="2024-07-12T00:23:00Z"/>
                <w:sz w:val="20"/>
                <w:szCs w:val="20"/>
              </w:rPr>
            </w:pPr>
          </w:p>
          <w:p w14:paraId="4F620080" w14:textId="75143D12" w:rsidR="004C61F8" w:rsidRPr="001B1050" w:rsidDel="0024199A" w:rsidRDefault="004C61F8" w:rsidP="00B22AAF">
            <w:pPr>
              <w:spacing w:before="60" w:line="240" w:lineRule="auto"/>
              <w:ind w:firstLine="0"/>
              <w:jc w:val="left"/>
              <w:rPr>
                <w:del w:id="2302" w:author="Felicia Williams" w:date="2024-07-12T00:23:00Z"/>
                <w:rFonts w:eastAsia="Arial"/>
                <w:color w:val="000000"/>
                <w:sz w:val="20"/>
                <w:szCs w:val="20"/>
              </w:rPr>
            </w:pPr>
            <w:del w:id="2303" w:author="Felicia Williams" w:date="2024-07-12T00:23:00Z">
              <w:r w:rsidRPr="001B1050" w:rsidDel="0024199A">
                <w:rPr>
                  <w:rFonts w:eastAsia="Arial"/>
                  <w:color w:val="000000"/>
                  <w:sz w:val="20"/>
                  <w:szCs w:val="20"/>
                </w:rPr>
                <w:delText>“You know I can't say that I remember anytime that I experienced prejudice”. (P6)</w:delText>
              </w:r>
            </w:del>
          </w:p>
          <w:p w14:paraId="7DBA166C" w14:textId="2477DC7E" w:rsidR="004C61F8" w:rsidRPr="001B1050" w:rsidDel="0024199A" w:rsidRDefault="004C61F8" w:rsidP="00B22AAF">
            <w:pPr>
              <w:spacing w:before="60" w:line="240" w:lineRule="auto"/>
              <w:ind w:firstLine="0"/>
              <w:jc w:val="left"/>
              <w:rPr>
                <w:del w:id="2304" w:author="Felicia Williams" w:date="2024-07-12T00:23:00Z"/>
                <w:sz w:val="20"/>
                <w:szCs w:val="20"/>
              </w:rPr>
            </w:pPr>
          </w:p>
          <w:p w14:paraId="66FB2AF6" w14:textId="450C823B" w:rsidR="004C61F8" w:rsidRPr="001B1050" w:rsidDel="0024199A" w:rsidRDefault="004C61F8" w:rsidP="00B22AAF">
            <w:pPr>
              <w:spacing w:before="60" w:line="240" w:lineRule="auto"/>
              <w:ind w:firstLine="0"/>
              <w:jc w:val="left"/>
              <w:rPr>
                <w:del w:id="2305" w:author="Felicia Williams" w:date="2024-07-12T00:23:00Z"/>
                <w:color w:val="000000"/>
                <w:sz w:val="20"/>
                <w:szCs w:val="20"/>
              </w:rPr>
            </w:pPr>
            <w:del w:id="2306" w:author="Felicia Williams" w:date="2024-07-12T00:23:00Z">
              <w:r w:rsidRPr="001B1050" w:rsidDel="0024199A">
                <w:rPr>
                  <w:sz w:val="20"/>
                  <w:szCs w:val="20"/>
                </w:rPr>
                <w:delText>“</w:delText>
              </w:r>
              <w:r w:rsidRPr="001B1050" w:rsidDel="0024199A">
                <w:rPr>
                  <w:color w:val="000000"/>
                  <w:sz w:val="20"/>
                  <w:szCs w:val="20"/>
                </w:rPr>
                <w:delText>Rooming with girls who were not black / POC was hard. I don’t think I realized how difficult that would be. I was singled out a lot and it was very uncomfortable” (P1)</w:delText>
              </w:r>
            </w:del>
          </w:p>
          <w:p w14:paraId="4CAC17C7" w14:textId="0E92A795" w:rsidR="004C61F8" w:rsidRPr="001B1050" w:rsidDel="0024199A" w:rsidRDefault="004C61F8" w:rsidP="00B22AAF">
            <w:pPr>
              <w:spacing w:before="60" w:line="240" w:lineRule="auto"/>
              <w:ind w:firstLine="0"/>
              <w:jc w:val="left"/>
              <w:rPr>
                <w:del w:id="2307" w:author="Felicia Williams" w:date="2024-07-12T00:23:00Z"/>
                <w:rFonts w:eastAsia="Arial"/>
                <w:color w:val="000000"/>
                <w:sz w:val="20"/>
                <w:szCs w:val="20"/>
              </w:rPr>
            </w:pPr>
            <w:del w:id="2308" w:author="Felicia Williams" w:date="2024-07-12T00:23:00Z">
              <w:r w:rsidRPr="001B1050" w:rsidDel="0024199A">
                <w:rPr>
                  <w:sz w:val="20"/>
                  <w:szCs w:val="20"/>
                </w:rPr>
                <w:delText xml:space="preserve">“When you have a parent that is in control, </w:delText>
              </w:r>
              <w:r w:rsidRPr="001B1050" w:rsidDel="0024199A">
                <w:rPr>
                  <w:rFonts w:eastAsia="Arial"/>
                  <w:color w:val="000000"/>
                  <w:sz w:val="20"/>
                  <w:szCs w:val="20"/>
                </w:rPr>
                <w:delText>of decisions it creates, then, a responsibility for whatever the fruits of those decisions to feed that back into the family, and that becomes a reliance factor”. (P6)</w:delText>
              </w:r>
            </w:del>
          </w:p>
          <w:p w14:paraId="0119032A" w14:textId="2B33C530" w:rsidR="004C61F8" w:rsidRPr="001B1050" w:rsidDel="0024199A" w:rsidRDefault="004C61F8" w:rsidP="00B22AAF">
            <w:pPr>
              <w:spacing w:after="0" w:line="276" w:lineRule="auto"/>
              <w:ind w:firstLine="0"/>
              <w:jc w:val="left"/>
              <w:rPr>
                <w:del w:id="2309" w:author="Felicia Williams" w:date="2024-07-12T00:23:00Z"/>
                <w:color w:val="000000"/>
                <w:sz w:val="20"/>
                <w:szCs w:val="20"/>
              </w:rPr>
            </w:pPr>
          </w:p>
          <w:p w14:paraId="379B1BE1" w14:textId="0923CC76" w:rsidR="004C61F8" w:rsidRPr="001B1050" w:rsidDel="0024199A" w:rsidRDefault="004C61F8" w:rsidP="00B22AAF">
            <w:pPr>
              <w:spacing w:after="0" w:line="276" w:lineRule="auto"/>
              <w:ind w:firstLine="0"/>
              <w:jc w:val="left"/>
              <w:rPr>
                <w:del w:id="2310" w:author="Felicia Williams" w:date="2024-07-12T00:23:00Z"/>
                <w:sz w:val="20"/>
                <w:szCs w:val="20"/>
              </w:rPr>
            </w:pPr>
            <w:del w:id="2311" w:author="Felicia Williams" w:date="2024-07-12T00:23:00Z">
              <w:r w:rsidRPr="001B1050" w:rsidDel="0024199A">
                <w:rPr>
                  <w:color w:val="000000"/>
                  <w:sz w:val="20"/>
                  <w:szCs w:val="20"/>
                </w:rPr>
                <w:delText>“I got further into my major and minor I quickly became the only AA person or one of two”. (P24)</w:delText>
              </w:r>
            </w:del>
          </w:p>
          <w:p w14:paraId="5489545D" w14:textId="72EADFE3" w:rsidR="004C61F8" w:rsidRPr="001B1050" w:rsidDel="0024199A" w:rsidRDefault="004C61F8" w:rsidP="00B22AAF">
            <w:pPr>
              <w:spacing w:after="0" w:line="276" w:lineRule="auto"/>
              <w:ind w:firstLine="0"/>
              <w:jc w:val="left"/>
              <w:rPr>
                <w:del w:id="2312" w:author="Felicia Williams" w:date="2024-07-12T00:23:00Z"/>
                <w:sz w:val="20"/>
                <w:szCs w:val="20"/>
              </w:rPr>
            </w:pPr>
            <w:del w:id="2313" w:author="Felicia Williams" w:date="2024-07-12T00:23:00Z">
              <w:r w:rsidRPr="001B1050" w:rsidDel="0024199A">
                <w:rPr>
                  <w:sz w:val="20"/>
                  <w:szCs w:val="20"/>
                </w:rPr>
                <w:delText>“</w:delText>
              </w:r>
              <w:r w:rsidRPr="001B1050" w:rsidDel="0024199A">
                <w:rPr>
                  <w:color w:val="000000"/>
                  <w:sz w:val="20"/>
                  <w:szCs w:val="20"/>
                </w:rPr>
                <w:delText>I recall the worst experience was being the only black person in my class and feeling like I was an outcast”. (P9)</w:delText>
              </w:r>
            </w:del>
          </w:p>
          <w:p w14:paraId="33765FFC" w14:textId="7788C0BF" w:rsidR="004C61F8" w:rsidRPr="001B1050" w:rsidDel="0024199A" w:rsidRDefault="004C61F8" w:rsidP="00B22AAF">
            <w:pPr>
              <w:spacing w:before="60" w:line="240" w:lineRule="auto"/>
              <w:ind w:firstLine="0"/>
              <w:jc w:val="left"/>
              <w:rPr>
                <w:del w:id="2314" w:author="Felicia Williams" w:date="2024-07-12T00:23:00Z"/>
                <w:rFonts w:eastAsia="Arial"/>
                <w:color w:val="000000"/>
                <w:sz w:val="20"/>
                <w:szCs w:val="20"/>
              </w:rPr>
            </w:pPr>
            <w:del w:id="2315" w:author="Felicia Williams" w:date="2024-07-12T00:23:00Z">
              <w:r w:rsidRPr="001B1050" w:rsidDel="0024199A">
                <w:rPr>
                  <w:rFonts w:eastAsia="Arial"/>
                  <w:color w:val="000000"/>
                  <w:sz w:val="20"/>
                  <w:szCs w:val="20"/>
                </w:rPr>
                <w:delText>“The class of 1992 had the highest number of black students ever in the history of William and Mary, so what are we doing in 2022”. (P9)</w:delText>
              </w:r>
            </w:del>
          </w:p>
          <w:p w14:paraId="5F4D051C" w14:textId="1A4FA27E" w:rsidR="004C61F8" w:rsidRPr="001B1050" w:rsidDel="0024199A" w:rsidRDefault="004C61F8" w:rsidP="00B22AAF">
            <w:pPr>
              <w:spacing w:before="60" w:line="240" w:lineRule="auto"/>
              <w:ind w:firstLine="0"/>
              <w:jc w:val="left"/>
              <w:rPr>
                <w:del w:id="2316" w:author="Felicia Williams" w:date="2024-07-12T00:23:00Z"/>
                <w:color w:val="000000"/>
                <w:sz w:val="20"/>
                <w:szCs w:val="20"/>
              </w:rPr>
            </w:pPr>
            <w:del w:id="2317" w:author="Felicia Williams" w:date="2024-07-12T00:23:00Z">
              <w:r w:rsidRPr="001B1050" w:rsidDel="0024199A">
                <w:rPr>
                  <w:sz w:val="20"/>
                  <w:szCs w:val="20"/>
                </w:rPr>
                <w:delText>“</w:delText>
              </w:r>
              <w:r w:rsidRPr="001B1050" w:rsidDel="0024199A">
                <w:rPr>
                  <w:color w:val="000000"/>
                  <w:sz w:val="20"/>
                  <w:szCs w:val="20"/>
                </w:rPr>
                <w:delText>Provide support however I can to those I know at PWIs, even if it is just lending a listening ear”. (P16)</w:delText>
              </w:r>
            </w:del>
          </w:p>
          <w:p w14:paraId="28C9F6B7" w14:textId="5D439E07" w:rsidR="004C61F8" w:rsidRPr="001B1050" w:rsidDel="0024199A" w:rsidRDefault="004C61F8" w:rsidP="00B22AAF">
            <w:pPr>
              <w:spacing w:before="60" w:line="240" w:lineRule="auto"/>
              <w:ind w:firstLine="0"/>
              <w:jc w:val="left"/>
              <w:rPr>
                <w:del w:id="2318" w:author="Felicia Williams" w:date="2024-07-12T00:23:00Z"/>
                <w:rFonts w:eastAsia="Arial"/>
                <w:color w:val="000000"/>
                <w:sz w:val="20"/>
                <w:szCs w:val="20"/>
              </w:rPr>
            </w:pPr>
            <w:del w:id="2319" w:author="Felicia Williams" w:date="2024-07-12T00:23:00Z">
              <w:r w:rsidRPr="001B1050" w:rsidDel="0024199A">
                <w:rPr>
                  <w:sz w:val="20"/>
                  <w:szCs w:val="20"/>
                </w:rPr>
                <w:delText>“</w:delText>
              </w:r>
              <w:r w:rsidRPr="001B1050" w:rsidDel="0024199A">
                <w:rPr>
                  <w:rFonts w:eastAsia="Arial"/>
                  <w:color w:val="000000"/>
                  <w:sz w:val="20"/>
                  <w:szCs w:val="20"/>
                </w:rPr>
                <w:delText>Is it possible for me to be there, be successful like I don't see none. No, none that looks like me. I got to see it, to believe it, to achieve it”. (P5)</w:delText>
              </w:r>
            </w:del>
          </w:p>
          <w:p w14:paraId="670A8167" w14:textId="0AD3FBA7" w:rsidR="004C61F8" w:rsidRPr="001B1050" w:rsidDel="0024199A" w:rsidRDefault="004C61F8" w:rsidP="00B22AAF">
            <w:pPr>
              <w:spacing w:after="0" w:line="240" w:lineRule="auto"/>
              <w:ind w:firstLine="0"/>
              <w:jc w:val="left"/>
              <w:rPr>
                <w:del w:id="2320" w:author="Felicia Williams" w:date="2024-07-12T00:23:00Z"/>
                <w:sz w:val="20"/>
                <w:szCs w:val="20"/>
              </w:rPr>
            </w:pPr>
            <w:del w:id="2321" w:author="Felicia Williams" w:date="2024-07-12T00:23:00Z">
              <w:r w:rsidRPr="001B1050" w:rsidDel="0024199A">
                <w:rPr>
                  <w:rFonts w:eastAsia="Arial"/>
                  <w:color w:val="000000"/>
                  <w:sz w:val="20"/>
                  <w:szCs w:val="20"/>
                </w:rPr>
                <w:delText>“I can contrast that to my experience at a different PWI which is outside of your territory. But there was no African American community, and it took longer for me to get on my feet”. (P6)</w:delText>
              </w:r>
            </w:del>
          </w:p>
          <w:p w14:paraId="19132BBB" w14:textId="7A6239EE" w:rsidR="004C61F8" w:rsidRPr="001B1050" w:rsidDel="0024199A" w:rsidRDefault="004C61F8" w:rsidP="00B22AAF">
            <w:pPr>
              <w:spacing w:after="0" w:line="240" w:lineRule="auto"/>
              <w:ind w:firstLine="0"/>
              <w:jc w:val="left"/>
              <w:rPr>
                <w:del w:id="2322" w:author="Felicia Williams" w:date="2024-07-12T00:23:00Z"/>
                <w:sz w:val="20"/>
                <w:szCs w:val="20"/>
              </w:rPr>
            </w:pPr>
            <w:del w:id="2323" w:author="Felicia Williams" w:date="2024-07-12T00:23:00Z">
              <w:r w:rsidRPr="001B1050" w:rsidDel="0024199A">
                <w:rPr>
                  <w:rFonts w:eastAsia="Arial"/>
                  <w:color w:val="000000"/>
                  <w:sz w:val="20"/>
                  <w:szCs w:val="20"/>
                </w:rPr>
                <w:delText>“I thought y'all would be like the black people at LSU and I don't know what her experience was with the folk at LSU, but I thought you would be like the black people at LSU, cause they they're Oreos, basically they, you know, they don't really identify with blackness” (P9)</w:delText>
              </w:r>
            </w:del>
          </w:p>
          <w:p w14:paraId="0F815A36" w14:textId="255567AF" w:rsidR="004C61F8" w:rsidRPr="001B1050" w:rsidDel="0024199A" w:rsidRDefault="004C61F8" w:rsidP="00B22AAF">
            <w:pPr>
              <w:spacing w:after="0" w:line="240" w:lineRule="auto"/>
              <w:ind w:firstLine="0"/>
              <w:jc w:val="left"/>
              <w:rPr>
                <w:del w:id="2324" w:author="Felicia Williams" w:date="2024-07-12T00:23:00Z"/>
                <w:rFonts w:eastAsia="Arial"/>
                <w:color w:val="000000"/>
                <w:sz w:val="20"/>
                <w:szCs w:val="20"/>
              </w:rPr>
            </w:pPr>
          </w:p>
          <w:p w14:paraId="706E82B6" w14:textId="4AF4C014" w:rsidR="004C61F8" w:rsidRPr="001B1050" w:rsidDel="0024199A" w:rsidRDefault="004C61F8" w:rsidP="00B22AAF">
            <w:pPr>
              <w:spacing w:after="0" w:line="240" w:lineRule="auto"/>
              <w:ind w:firstLine="0"/>
              <w:jc w:val="left"/>
              <w:rPr>
                <w:del w:id="2325" w:author="Felicia Williams" w:date="2024-07-12T00:23:00Z"/>
                <w:rFonts w:eastAsia="Arial"/>
                <w:color w:val="000000"/>
                <w:sz w:val="20"/>
                <w:szCs w:val="20"/>
              </w:rPr>
            </w:pPr>
            <w:del w:id="2326" w:author="Felicia Williams" w:date="2024-07-12T00:23:00Z">
              <w:r w:rsidRPr="001B1050" w:rsidDel="0024199A">
                <w:rPr>
                  <w:rFonts w:eastAsia="Arial"/>
                  <w:color w:val="000000"/>
                  <w:sz w:val="20"/>
                  <w:szCs w:val="20"/>
                </w:rPr>
                <w:delText xml:space="preserve">The program was done by the Alfred P. Sloan Foundation, and their goal at that time was to get more minority students into public policy careers. If you completed the summer program after your junior year, and it was a </w:delText>
              </w:r>
              <w:r w:rsidRPr="001B1050" w:rsidDel="0024199A">
                <w:rPr>
                  <w:rFonts w:eastAsia="Arial"/>
                  <w:color w:val="000000"/>
                  <w:sz w:val="20"/>
                  <w:szCs w:val="20"/>
                </w:rPr>
                <w:lastRenderedPageBreak/>
                <w:delText>summer program after your senior year. If you successfully completed both of those,</w:delText>
              </w:r>
              <w:r w:rsidRPr="001B1050" w:rsidDel="0024199A">
                <w:rPr>
                  <w:color w:val="000000"/>
                  <w:sz w:val="20"/>
                  <w:szCs w:val="20"/>
                </w:rPr>
                <w:delText xml:space="preserve"> </w:delText>
              </w:r>
              <w:r w:rsidRPr="001B1050" w:rsidDel="0024199A">
                <w:rPr>
                  <w:rFonts w:eastAsia="Arial"/>
                  <w:color w:val="000000"/>
                  <w:sz w:val="20"/>
                  <w:szCs w:val="20"/>
                </w:rPr>
                <w:delText>they would give you a fellowship for graduate school”. (P9)</w:delText>
              </w:r>
            </w:del>
          </w:p>
          <w:p w14:paraId="5A9969B1" w14:textId="4567800E" w:rsidR="004C61F8" w:rsidRPr="001B1050" w:rsidDel="0024199A" w:rsidRDefault="004C61F8" w:rsidP="00B22AAF">
            <w:pPr>
              <w:spacing w:after="0" w:line="240" w:lineRule="auto"/>
              <w:ind w:firstLine="0"/>
              <w:jc w:val="left"/>
              <w:rPr>
                <w:del w:id="2327" w:author="Felicia Williams" w:date="2024-07-12T00:23:00Z"/>
                <w:rFonts w:eastAsia="Arial"/>
                <w:color w:val="000000"/>
                <w:sz w:val="20"/>
                <w:szCs w:val="20"/>
              </w:rPr>
            </w:pPr>
            <w:del w:id="2328" w:author="Felicia Williams" w:date="2024-07-12T00:23:00Z">
              <w:r w:rsidRPr="001B1050" w:rsidDel="0024199A">
                <w:rPr>
                  <w:sz w:val="20"/>
                  <w:szCs w:val="20"/>
                </w:rPr>
                <w:delText>“</w:delText>
              </w:r>
              <w:r w:rsidRPr="001B1050" w:rsidDel="0024199A">
                <w:rPr>
                  <w:rFonts w:eastAsia="Arial"/>
                  <w:color w:val="000000"/>
                  <w:sz w:val="20"/>
                  <w:szCs w:val="20"/>
                </w:rPr>
                <w:delText>He assigned a leadership role. He actually assigned it to all the black students in class. I don't know if that was on purpose or not, but it actually empowered us in those roles in that setting”. (P2).</w:delText>
              </w:r>
            </w:del>
          </w:p>
          <w:p w14:paraId="4A788298" w14:textId="5530C23C" w:rsidR="004C61F8" w:rsidRPr="001B1050" w:rsidDel="0024199A" w:rsidRDefault="004C61F8" w:rsidP="00B22AAF">
            <w:pPr>
              <w:spacing w:after="0" w:line="240" w:lineRule="auto"/>
              <w:ind w:firstLine="0"/>
              <w:jc w:val="left"/>
              <w:rPr>
                <w:del w:id="2329" w:author="Felicia Williams" w:date="2024-07-12T00:23:00Z"/>
                <w:rFonts w:eastAsia="Arial"/>
                <w:color w:val="000000"/>
                <w:sz w:val="20"/>
                <w:szCs w:val="20"/>
              </w:rPr>
            </w:pPr>
            <w:del w:id="2330" w:author="Felicia Williams" w:date="2024-07-12T00:23:00Z">
              <w:r w:rsidRPr="001B1050" w:rsidDel="0024199A">
                <w:rPr>
                  <w:rFonts w:eastAsia="Arial"/>
                  <w:color w:val="000000"/>
                  <w:sz w:val="20"/>
                  <w:szCs w:val="20"/>
                </w:rPr>
                <w:delText>“I had an opportunity to attend the University of Georgia and actually had a better financial package from them. But I didn't want to do it</w:delText>
              </w:r>
              <w:r w:rsidRPr="001B1050" w:rsidDel="0024199A">
                <w:rPr>
                  <w:color w:val="000000"/>
                  <w:sz w:val="20"/>
                  <w:szCs w:val="20"/>
                </w:rPr>
                <w:delText xml:space="preserve"> </w:delText>
              </w:r>
              <w:r w:rsidRPr="001B1050" w:rsidDel="0024199A">
                <w:rPr>
                  <w:rFonts w:eastAsia="Arial"/>
                  <w:color w:val="000000"/>
                  <w:sz w:val="20"/>
                  <w:szCs w:val="20"/>
                </w:rPr>
                <w:delText>because the school was too large for me. I just knew that was a bad fit”. (P9)</w:delText>
              </w:r>
            </w:del>
          </w:p>
          <w:p w14:paraId="0C36CC27" w14:textId="4A984F2A" w:rsidR="004C61F8" w:rsidRPr="001B1050" w:rsidDel="0024199A" w:rsidRDefault="004C61F8" w:rsidP="00B22AAF">
            <w:pPr>
              <w:spacing w:after="0" w:line="240" w:lineRule="auto"/>
              <w:ind w:firstLine="0"/>
              <w:jc w:val="left"/>
              <w:rPr>
                <w:del w:id="2331" w:author="Felicia Williams" w:date="2024-07-12T00:23:00Z"/>
                <w:rFonts w:eastAsia="Arial"/>
                <w:color w:val="000000"/>
                <w:sz w:val="20"/>
                <w:szCs w:val="20"/>
              </w:rPr>
            </w:pPr>
          </w:p>
          <w:p w14:paraId="2D4299DC" w14:textId="4B70D518" w:rsidR="004C61F8" w:rsidRPr="001B1050" w:rsidDel="0024199A" w:rsidRDefault="004C61F8" w:rsidP="00B22AAF">
            <w:pPr>
              <w:spacing w:after="0" w:line="276" w:lineRule="auto"/>
              <w:ind w:firstLine="0"/>
              <w:jc w:val="left"/>
              <w:rPr>
                <w:del w:id="2332" w:author="Felicia Williams" w:date="2024-07-12T00:23:00Z"/>
                <w:sz w:val="20"/>
                <w:szCs w:val="20"/>
              </w:rPr>
            </w:pPr>
            <w:del w:id="2333" w:author="Felicia Williams" w:date="2024-07-12T00:23:00Z">
              <w:r w:rsidRPr="001B1050" w:rsidDel="0024199A">
                <w:rPr>
                  <w:color w:val="000000"/>
                  <w:sz w:val="20"/>
                  <w:szCs w:val="20"/>
                </w:rPr>
                <w:delText>“All of my family who went to college actually graduated, so I seen it as something I had or was expected to do”. (QP16)</w:delText>
              </w:r>
            </w:del>
          </w:p>
          <w:p w14:paraId="6F154E68" w14:textId="2709AC11" w:rsidR="004C61F8" w:rsidRPr="001B1050" w:rsidDel="0024199A" w:rsidRDefault="004C61F8" w:rsidP="00B22AAF">
            <w:pPr>
              <w:spacing w:after="0" w:line="240" w:lineRule="auto"/>
              <w:ind w:firstLine="0"/>
              <w:jc w:val="left"/>
              <w:rPr>
                <w:del w:id="2334" w:author="Felicia Williams" w:date="2024-07-12T00:23:00Z"/>
                <w:rFonts w:eastAsia="Arial"/>
                <w:color w:val="000000"/>
                <w:sz w:val="20"/>
                <w:szCs w:val="20"/>
              </w:rPr>
            </w:pPr>
            <w:del w:id="2335" w:author="Felicia Williams" w:date="2024-07-12T00:23:00Z">
              <w:r w:rsidRPr="001B1050" w:rsidDel="0024199A">
                <w:rPr>
                  <w:sz w:val="20"/>
                  <w:szCs w:val="20"/>
                </w:rPr>
                <w:delText>“</w:delText>
              </w:r>
              <w:r w:rsidRPr="001B1050" w:rsidDel="0024199A">
                <w:rPr>
                  <w:rFonts w:eastAsia="Arial"/>
                  <w:color w:val="000000"/>
                  <w:sz w:val="20"/>
                  <w:szCs w:val="20"/>
                </w:rPr>
                <w:delText>What was I thinking I was probably taking a pretty substantial risk in going that far off for school? I mean, I was 8 hrs. away from home. I didn't know a soul”. (P9)</w:delText>
              </w:r>
            </w:del>
          </w:p>
          <w:p w14:paraId="1F6DE28B" w14:textId="391AE251" w:rsidR="004C61F8" w:rsidRPr="001B1050" w:rsidDel="0024199A" w:rsidRDefault="004C61F8" w:rsidP="00B22AAF">
            <w:pPr>
              <w:spacing w:after="0" w:line="240" w:lineRule="auto"/>
              <w:ind w:firstLine="0"/>
              <w:jc w:val="left"/>
              <w:rPr>
                <w:del w:id="2336" w:author="Felicia Williams" w:date="2024-07-12T00:23:00Z"/>
                <w:sz w:val="20"/>
                <w:szCs w:val="20"/>
              </w:rPr>
            </w:pPr>
          </w:p>
          <w:p w14:paraId="5598C496" w14:textId="4D39CD70" w:rsidR="004C61F8" w:rsidRPr="001B1050" w:rsidDel="0024199A" w:rsidRDefault="004C61F8" w:rsidP="00B22AAF">
            <w:pPr>
              <w:spacing w:after="0" w:line="240" w:lineRule="auto"/>
              <w:ind w:firstLine="0"/>
              <w:jc w:val="left"/>
              <w:rPr>
                <w:del w:id="2337" w:author="Felicia Williams" w:date="2024-07-12T00:23:00Z"/>
                <w:sz w:val="20"/>
                <w:szCs w:val="20"/>
              </w:rPr>
            </w:pPr>
            <w:del w:id="2338" w:author="Felicia Williams" w:date="2024-07-12T00:23:00Z">
              <w:r w:rsidRPr="001B1050" w:rsidDel="0024199A">
                <w:rPr>
                  <w:sz w:val="20"/>
                  <w:szCs w:val="20"/>
                </w:rPr>
                <w:delText>“W</w:delText>
              </w:r>
              <w:r w:rsidRPr="001B1050" w:rsidDel="0024199A">
                <w:rPr>
                  <w:rFonts w:eastAsia="Arial"/>
                  <w:color w:val="000000"/>
                  <w:sz w:val="20"/>
                  <w:szCs w:val="20"/>
                </w:rPr>
                <w:delText>e're not ever going. Somebody tells where we don't belong because we belong in every single space on this campus”. (P4)</w:delText>
              </w:r>
            </w:del>
          </w:p>
          <w:p w14:paraId="60BAA361" w14:textId="3D8B2E69" w:rsidR="004C61F8" w:rsidRPr="001B1050" w:rsidDel="0024199A" w:rsidRDefault="004C61F8" w:rsidP="00B22AAF">
            <w:pPr>
              <w:spacing w:after="0" w:line="240" w:lineRule="auto"/>
              <w:ind w:firstLine="0"/>
              <w:jc w:val="left"/>
              <w:rPr>
                <w:del w:id="2339" w:author="Felicia Williams" w:date="2024-07-12T00:23:00Z"/>
                <w:sz w:val="20"/>
                <w:szCs w:val="20"/>
              </w:rPr>
            </w:pPr>
          </w:p>
          <w:p w14:paraId="731AA7DC" w14:textId="7ACA3055" w:rsidR="004C61F8" w:rsidRPr="001B1050" w:rsidDel="0024199A" w:rsidRDefault="004C61F8" w:rsidP="00B22AAF">
            <w:pPr>
              <w:spacing w:after="0" w:line="240" w:lineRule="auto"/>
              <w:ind w:firstLine="0"/>
              <w:jc w:val="left"/>
              <w:rPr>
                <w:del w:id="2340" w:author="Felicia Williams" w:date="2024-07-12T00:23:00Z"/>
                <w:rFonts w:eastAsia="Arial"/>
                <w:color w:val="000000"/>
                <w:sz w:val="20"/>
                <w:szCs w:val="20"/>
              </w:rPr>
            </w:pPr>
            <w:del w:id="2341" w:author="Felicia Williams" w:date="2024-07-12T00:23:00Z">
              <w:r w:rsidRPr="001B1050" w:rsidDel="0024199A">
                <w:rPr>
                  <w:rFonts w:eastAsia="Arial"/>
                  <w:color w:val="000000"/>
                  <w:sz w:val="20"/>
                  <w:szCs w:val="20"/>
                </w:rPr>
                <w:delText>“She helped me get like an internship with, like the crime analyst at the local police department, and that lady is not black. She is white, but she's still one of my mentors still this day”. (P7)</w:delText>
              </w:r>
            </w:del>
          </w:p>
          <w:p w14:paraId="60A6AB24" w14:textId="39AD19E6" w:rsidR="004C61F8" w:rsidRPr="001B1050" w:rsidDel="0024199A" w:rsidRDefault="004C61F8" w:rsidP="00B22AAF">
            <w:pPr>
              <w:spacing w:after="0" w:line="240" w:lineRule="auto"/>
              <w:ind w:firstLine="0"/>
              <w:jc w:val="left"/>
              <w:rPr>
                <w:del w:id="2342" w:author="Felicia Williams" w:date="2024-07-12T00:23:00Z"/>
                <w:rFonts w:eastAsia="Arial"/>
                <w:color w:val="000000"/>
                <w:sz w:val="20"/>
                <w:szCs w:val="20"/>
              </w:rPr>
            </w:pPr>
          </w:p>
          <w:p w14:paraId="7500669B" w14:textId="080CBAFF" w:rsidR="004C61F8" w:rsidRPr="001B1050" w:rsidDel="0024199A" w:rsidRDefault="004C61F8" w:rsidP="00B22AAF">
            <w:pPr>
              <w:spacing w:after="0" w:line="240" w:lineRule="auto"/>
              <w:ind w:firstLine="0"/>
              <w:jc w:val="left"/>
              <w:rPr>
                <w:del w:id="2343" w:author="Felicia Williams" w:date="2024-07-12T00:23:00Z"/>
                <w:sz w:val="20"/>
                <w:szCs w:val="20"/>
              </w:rPr>
            </w:pPr>
            <w:del w:id="2344" w:author="Felicia Williams" w:date="2024-07-12T00:23:00Z">
              <w:r w:rsidRPr="001B1050" w:rsidDel="0024199A">
                <w:rPr>
                  <w:rFonts w:eastAsia="Arial"/>
                  <w:color w:val="000000"/>
                  <w:sz w:val="20"/>
                  <w:szCs w:val="20"/>
                </w:rPr>
                <w:delText>“The reasons why. I became a sociology major was because of him, and it eventually led to me to pursue more degrees.” (P3)</w:delText>
              </w:r>
            </w:del>
          </w:p>
          <w:p w14:paraId="2B6D430B" w14:textId="6B6E8194" w:rsidR="004C61F8" w:rsidRPr="001B1050" w:rsidDel="0024199A" w:rsidRDefault="004C61F8" w:rsidP="00B22AAF">
            <w:pPr>
              <w:spacing w:after="0" w:line="240" w:lineRule="auto"/>
              <w:ind w:firstLine="0"/>
              <w:jc w:val="left"/>
              <w:rPr>
                <w:del w:id="2345" w:author="Felicia Williams" w:date="2024-07-12T00:23:00Z"/>
                <w:rFonts w:eastAsia="Arial"/>
                <w:color w:val="000000"/>
                <w:sz w:val="20"/>
                <w:szCs w:val="20"/>
              </w:rPr>
            </w:pPr>
          </w:p>
          <w:p w14:paraId="19B1C4DB" w14:textId="65BB2133" w:rsidR="004C61F8" w:rsidRPr="001B1050" w:rsidDel="0024199A" w:rsidRDefault="004C61F8" w:rsidP="00B22AAF">
            <w:pPr>
              <w:spacing w:after="0" w:line="240" w:lineRule="auto"/>
              <w:ind w:firstLine="0"/>
              <w:jc w:val="left"/>
              <w:rPr>
                <w:del w:id="2346" w:author="Felicia Williams" w:date="2024-07-12T00:23:00Z"/>
                <w:color w:val="000000"/>
                <w:sz w:val="20"/>
                <w:szCs w:val="20"/>
              </w:rPr>
            </w:pPr>
            <w:del w:id="2347" w:author="Felicia Williams" w:date="2024-07-12T00:23:00Z">
              <w:r w:rsidRPr="001B1050" w:rsidDel="0024199A">
                <w:rPr>
                  <w:rFonts w:eastAsia="Arial"/>
                  <w:color w:val="000000"/>
                  <w:sz w:val="20"/>
                  <w:szCs w:val="20"/>
                </w:rPr>
                <w:delText>“Things that were not necessarily appreciated about me when I was a high school student, got to be really appreciated when I was at Williams and Mary. So, for me it was a very, very welcoming environment</w:delText>
              </w:r>
              <w:r w:rsidRPr="001B1050" w:rsidDel="0024199A">
                <w:rPr>
                  <w:color w:val="000000"/>
                  <w:sz w:val="20"/>
                  <w:szCs w:val="20"/>
                </w:rPr>
                <w:delText>” (P9)</w:delText>
              </w:r>
            </w:del>
          </w:p>
          <w:p w14:paraId="53D9C074" w14:textId="56F58C39" w:rsidR="004C61F8" w:rsidRPr="001B1050" w:rsidDel="0024199A" w:rsidRDefault="004C61F8" w:rsidP="00B22AAF">
            <w:pPr>
              <w:spacing w:after="0" w:line="240" w:lineRule="auto"/>
              <w:ind w:firstLine="0"/>
              <w:jc w:val="left"/>
              <w:rPr>
                <w:del w:id="2348" w:author="Felicia Williams" w:date="2024-07-12T00:23:00Z"/>
                <w:color w:val="000000"/>
                <w:sz w:val="20"/>
                <w:szCs w:val="20"/>
              </w:rPr>
            </w:pPr>
          </w:p>
          <w:p w14:paraId="63B8F323" w14:textId="4DE6920F" w:rsidR="004C61F8" w:rsidRPr="001B1050" w:rsidDel="0024199A" w:rsidRDefault="004C61F8" w:rsidP="00B22AAF">
            <w:pPr>
              <w:spacing w:after="0" w:line="240" w:lineRule="auto"/>
              <w:ind w:firstLine="0"/>
              <w:jc w:val="left"/>
              <w:rPr>
                <w:del w:id="2349" w:author="Felicia Williams" w:date="2024-07-12T00:23:00Z"/>
                <w:sz w:val="20"/>
                <w:szCs w:val="20"/>
              </w:rPr>
            </w:pPr>
            <w:del w:id="2350" w:author="Felicia Williams" w:date="2024-07-12T00:23:00Z">
              <w:r w:rsidRPr="001B1050" w:rsidDel="0024199A">
                <w:rPr>
                  <w:sz w:val="20"/>
                  <w:szCs w:val="20"/>
                </w:rPr>
                <w:delText>My mentor and faculty/staff (African Americans) were continuously supportive and found opportunities that best fit me (personally, socially, professionally, etc.)”. (QP16)</w:delText>
              </w:r>
            </w:del>
          </w:p>
          <w:p w14:paraId="18B2A17F" w14:textId="217E2277" w:rsidR="009B5288" w:rsidRPr="001B1050" w:rsidDel="0024199A" w:rsidRDefault="009B5288" w:rsidP="00B22AAF">
            <w:pPr>
              <w:spacing w:after="0" w:line="240" w:lineRule="auto"/>
              <w:ind w:firstLine="0"/>
              <w:jc w:val="left"/>
              <w:rPr>
                <w:del w:id="2351" w:author="Felicia Williams" w:date="2024-07-12T00:23:00Z"/>
                <w:sz w:val="20"/>
                <w:szCs w:val="20"/>
              </w:rPr>
            </w:pPr>
          </w:p>
          <w:p w14:paraId="49546D1E" w14:textId="77FCB8FE" w:rsidR="004C61F8" w:rsidRPr="001B1050" w:rsidDel="0024199A" w:rsidRDefault="004C61F8" w:rsidP="00B22AAF">
            <w:pPr>
              <w:spacing w:after="0" w:line="240" w:lineRule="auto"/>
              <w:ind w:firstLine="0"/>
              <w:jc w:val="left"/>
              <w:rPr>
                <w:del w:id="2352" w:author="Felicia Williams" w:date="2024-07-12T00:23:00Z"/>
                <w:sz w:val="20"/>
                <w:szCs w:val="20"/>
              </w:rPr>
            </w:pPr>
            <w:del w:id="2353" w:author="Felicia Williams" w:date="2024-07-12T00:23:00Z">
              <w:r w:rsidRPr="001B1050" w:rsidDel="0024199A">
                <w:rPr>
                  <w:sz w:val="20"/>
                  <w:szCs w:val="20"/>
                </w:rPr>
                <w:lastRenderedPageBreak/>
                <w:delText>“I only had a few A</w:delText>
              </w:r>
              <w:r w:rsidR="009B5288" w:rsidRPr="001B1050" w:rsidDel="0024199A">
                <w:rPr>
                  <w:sz w:val="20"/>
                  <w:szCs w:val="20"/>
                </w:rPr>
                <w:delText xml:space="preserve">frican </w:delText>
              </w:r>
              <w:r w:rsidRPr="001B1050" w:rsidDel="0024199A">
                <w:rPr>
                  <w:sz w:val="20"/>
                  <w:szCs w:val="20"/>
                </w:rPr>
                <w:delText>A</w:delText>
              </w:r>
              <w:r w:rsidR="009B5288" w:rsidRPr="001B1050" w:rsidDel="0024199A">
                <w:rPr>
                  <w:sz w:val="20"/>
                  <w:szCs w:val="20"/>
                </w:rPr>
                <w:delText>merican</w:delText>
              </w:r>
              <w:r w:rsidRPr="001B1050" w:rsidDel="0024199A">
                <w:rPr>
                  <w:sz w:val="20"/>
                  <w:szCs w:val="20"/>
                </w:rPr>
                <w:delText xml:space="preserve"> teachers. One professor was very helpful and nice to me when I was struggling in her class”. (P10)</w:delText>
              </w:r>
            </w:del>
          </w:p>
          <w:p w14:paraId="46EAE4DA" w14:textId="3551DCB7" w:rsidR="004C61F8" w:rsidRPr="001B1050" w:rsidDel="0024199A" w:rsidRDefault="004C61F8" w:rsidP="00B22AAF">
            <w:pPr>
              <w:spacing w:after="0" w:line="240" w:lineRule="auto"/>
              <w:ind w:firstLine="0"/>
              <w:jc w:val="left"/>
              <w:rPr>
                <w:del w:id="2354" w:author="Felicia Williams" w:date="2024-07-12T00:23:00Z"/>
                <w:sz w:val="20"/>
                <w:szCs w:val="20"/>
              </w:rPr>
            </w:pPr>
          </w:p>
          <w:p w14:paraId="3C5A4794" w14:textId="09B3B9EF" w:rsidR="004C61F8" w:rsidRPr="001B1050" w:rsidDel="0024199A" w:rsidRDefault="004C61F8" w:rsidP="00B22AAF">
            <w:pPr>
              <w:spacing w:after="0" w:line="240" w:lineRule="auto"/>
              <w:ind w:firstLine="0"/>
              <w:jc w:val="left"/>
              <w:rPr>
                <w:del w:id="2355" w:author="Felicia Williams" w:date="2024-07-12T00:23:00Z"/>
                <w:rFonts w:eastAsia="Arial"/>
                <w:sz w:val="20"/>
                <w:szCs w:val="20"/>
              </w:rPr>
            </w:pPr>
            <w:del w:id="2356" w:author="Felicia Williams" w:date="2024-07-12T00:23:00Z">
              <w:r w:rsidRPr="001B1050" w:rsidDel="0024199A">
                <w:rPr>
                  <w:sz w:val="20"/>
                  <w:szCs w:val="20"/>
                </w:rPr>
                <w:delText xml:space="preserve">“Ms. W was the only African American faculty </w:delText>
              </w:r>
              <w:r w:rsidRPr="001B1050" w:rsidDel="0024199A">
                <w:rPr>
                  <w:rFonts w:eastAsia="Arial"/>
                  <w:sz w:val="20"/>
                  <w:szCs w:val="20"/>
                </w:rPr>
                <w:delText>if I remember correctly at the time, I don't remember any others at the time that I was there”. (P8)</w:delText>
              </w:r>
            </w:del>
          </w:p>
          <w:p w14:paraId="6E78BE12" w14:textId="4EF0BBC6" w:rsidR="004C61F8" w:rsidRPr="001B1050" w:rsidDel="0024199A" w:rsidRDefault="004C61F8" w:rsidP="00B22AAF">
            <w:pPr>
              <w:spacing w:after="0" w:line="240" w:lineRule="auto"/>
              <w:ind w:firstLine="0"/>
              <w:jc w:val="left"/>
              <w:rPr>
                <w:del w:id="2357" w:author="Felicia Williams" w:date="2024-07-12T00:23:00Z"/>
                <w:sz w:val="20"/>
                <w:szCs w:val="20"/>
              </w:rPr>
            </w:pPr>
          </w:p>
          <w:p w14:paraId="2920B96B" w14:textId="34F258CC" w:rsidR="004C61F8" w:rsidRPr="001B1050" w:rsidDel="0024199A" w:rsidRDefault="004C61F8" w:rsidP="00B22AAF">
            <w:pPr>
              <w:spacing w:after="0" w:line="240" w:lineRule="auto"/>
              <w:ind w:firstLine="0"/>
              <w:jc w:val="left"/>
              <w:rPr>
                <w:del w:id="2358" w:author="Felicia Williams" w:date="2024-07-12T00:23:00Z"/>
                <w:sz w:val="20"/>
                <w:szCs w:val="20"/>
              </w:rPr>
            </w:pPr>
            <w:del w:id="2359" w:author="Felicia Williams" w:date="2024-07-12T00:23:00Z">
              <w:r w:rsidRPr="001B1050" w:rsidDel="0024199A">
                <w:rPr>
                  <w:color w:val="000000"/>
                  <w:sz w:val="20"/>
                  <w:szCs w:val="20"/>
                </w:rPr>
                <w:delText>“There were very few black students -- approximately 3%”. (QP25)</w:delText>
              </w:r>
            </w:del>
          </w:p>
          <w:p w14:paraId="67760187" w14:textId="504554BD" w:rsidR="004C61F8" w:rsidRPr="001B1050" w:rsidDel="0024199A" w:rsidRDefault="004C61F8" w:rsidP="00B22AAF">
            <w:pPr>
              <w:spacing w:after="0" w:line="240" w:lineRule="auto"/>
              <w:ind w:firstLine="0"/>
              <w:jc w:val="left"/>
              <w:rPr>
                <w:del w:id="2360" w:author="Felicia Williams" w:date="2024-07-12T00:23:00Z"/>
                <w:sz w:val="20"/>
                <w:szCs w:val="20"/>
              </w:rPr>
            </w:pPr>
          </w:p>
          <w:p w14:paraId="35259912" w14:textId="03D46A9F" w:rsidR="004C61F8" w:rsidRPr="001B1050" w:rsidDel="0024199A" w:rsidRDefault="004C61F8" w:rsidP="00B22AAF">
            <w:pPr>
              <w:spacing w:after="0" w:line="240" w:lineRule="auto"/>
              <w:ind w:firstLine="0"/>
              <w:jc w:val="left"/>
              <w:rPr>
                <w:del w:id="2361" w:author="Felicia Williams" w:date="2024-07-12T00:23:00Z"/>
                <w:rFonts w:eastAsia="Arial"/>
                <w:color w:val="000000"/>
                <w:sz w:val="20"/>
                <w:szCs w:val="20"/>
              </w:rPr>
            </w:pPr>
            <w:del w:id="2362" w:author="Felicia Williams" w:date="2024-07-12T00:23:00Z">
              <w:r w:rsidRPr="001B1050" w:rsidDel="0024199A">
                <w:rPr>
                  <w:sz w:val="20"/>
                  <w:szCs w:val="20"/>
                </w:rPr>
                <w:delText>“</w:delText>
              </w:r>
              <w:r w:rsidRPr="001B1050" w:rsidDel="0024199A">
                <w:rPr>
                  <w:rFonts w:eastAsia="Arial"/>
                  <w:color w:val="000000"/>
                  <w:sz w:val="20"/>
                  <w:szCs w:val="20"/>
                </w:rPr>
                <w:delText>I had one black female friend, and we're friends. She's my best friend to this day” (P7)</w:delText>
              </w:r>
            </w:del>
          </w:p>
          <w:p w14:paraId="7E6E1922" w14:textId="070B136E" w:rsidR="004C61F8" w:rsidRPr="001B1050" w:rsidDel="0024199A" w:rsidRDefault="004C61F8" w:rsidP="00B22AAF">
            <w:pPr>
              <w:spacing w:after="0" w:line="240" w:lineRule="auto"/>
              <w:ind w:firstLine="0"/>
              <w:jc w:val="left"/>
              <w:rPr>
                <w:del w:id="2363" w:author="Felicia Williams" w:date="2024-07-12T00:23:00Z"/>
                <w:rFonts w:eastAsia="Arial"/>
                <w:color w:val="000000"/>
                <w:sz w:val="20"/>
                <w:szCs w:val="20"/>
              </w:rPr>
            </w:pPr>
          </w:p>
          <w:p w14:paraId="7C903430" w14:textId="54A0CEAE" w:rsidR="004C61F8" w:rsidRPr="001B1050" w:rsidDel="0024199A" w:rsidRDefault="004C61F8" w:rsidP="00B22AAF">
            <w:pPr>
              <w:spacing w:after="0" w:line="240" w:lineRule="auto"/>
              <w:ind w:firstLine="0"/>
              <w:jc w:val="left"/>
              <w:rPr>
                <w:del w:id="2364" w:author="Felicia Williams" w:date="2024-07-12T00:23:00Z"/>
                <w:sz w:val="20"/>
                <w:szCs w:val="20"/>
              </w:rPr>
            </w:pPr>
            <w:del w:id="2365" w:author="Felicia Williams" w:date="2024-07-12T00:23:00Z">
              <w:r w:rsidRPr="001B1050" w:rsidDel="0024199A">
                <w:rPr>
                  <w:sz w:val="20"/>
                  <w:szCs w:val="20"/>
                </w:rPr>
                <w:delText>“B</w:delText>
              </w:r>
              <w:r w:rsidRPr="001B1050" w:rsidDel="0024199A">
                <w:rPr>
                  <w:rFonts w:eastAsia="Arial"/>
                  <w:color w:val="000000"/>
                  <w:sz w:val="20"/>
                  <w:szCs w:val="20"/>
                </w:rPr>
                <w:delText>ecause of their PWI status, they had to increase the number of their minorities. They offered a 75% minority scholarship”. (P2)</w:delText>
              </w:r>
            </w:del>
          </w:p>
          <w:p w14:paraId="432F0B4D" w14:textId="3825D9C1" w:rsidR="004C61F8" w:rsidRPr="001B1050" w:rsidDel="0024199A" w:rsidRDefault="004C61F8" w:rsidP="00B22AAF">
            <w:pPr>
              <w:spacing w:after="0" w:line="240" w:lineRule="auto"/>
              <w:ind w:firstLine="0"/>
              <w:jc w:val="left"/>
              <w:rPr>
                <w:del w:id="2366" w:author="Felicia Williams" w:date="2024-07-12T00:23:00Z"/>
                <w:color w:val="000000"/>
                <w:sz w:val="20"/>
                <w:szCs w:val="20"/>
              </w:rPr>
            </w:pPr>
          </w:p>
          <w:p w14:paraId="7ED1582B" w14:textId="19859FF4" w:rsidR="004C61F8" w:rsidRPr="001B1050" w:rsidDel="0024199A" w:rsidRDefault="004C61F8" w:rsidP="00B22AAF">
            <w:pPr>
              <w:spacing w:after="0" w:line="240" w:lineRule="auto"/>
              <w:ind w:firstLine="0"/>
              <w:jc w:val="left"/>
              <w:rPr>
                <w:del w:id="2367" w:author="Felicia Williams" w:date="2024-07-12T00:23:00Z"/>
                <w:sz w:val="20"/>
                <w:szCs w:val="20"/>
              </w:rPr>
            </w:pPr>
            <w:del w:id="2368" w:author="Felicia Williams" w:date="2024-07-12T00:23:00Z">
              <w:r w:rsidRPr="001B1050" w:rsidDel="0024199A">
                <w:rPr>
                  <w:color w:val="000000"/>
                  <w:sz w:val="20"/>
                  <w:szCs w:val="20"/>
                </w:rPr>
                <w:delText>“I definitely had good relationships with my non-black peers. However, there were a few moments where I experienced racism”. (P9)</w:delText>
              </w:r>
            </w:del>
          </w:p>
          <w:p w14:paraId="40306999" w14:textId="3656204B" w:rsidR="004C61F8" w:rsidRPr="001B1050" w:rsidDel="0024199A" w:rsidRDefault="004C61F8" w:rsidP="00B22AAF">
            <w:pPr>
              <w:spacing w:after="0" w:line="240" w:lineRule="auto"/>
              <w:ind w:firstLine="0"/>
              <w:jc w:val="left"/>
              <w:rPr>
                <w:del w:id="2369" w:author="Felicia Williams" w:date="2024-07-12T00:23:00Z"/>
                <w:color w:val="000000"/>
                <w:sz w:val="20"/>
                <w:szCs w:val="20"/>
              </w:rPr>
            </w:pPr>
          </w:p>
          <w:p w14:paraId="1C4FF5B7" w14:textId="354E1351" w:rsidR="004C61F8" w:rsidRPr="001B1050" w:rsidDel="0024199A" w:rsidRDefault="004C61F8" w:rsidP="00B22AAF">
            <w:pPr>
              <w:spacing w:after="0" w:line="240" w:lineRule="auto"/>
              <w:ind w:firstLine="0"/>
              <w:jc w:val="left"/>
              <w:rPr>
                <w:del w:id="2370" w:author="Felicia Williams" w:date="2024-07-12T00:23:00Z"/>
                <w:sz w:val="20"/>
                <w:szCs w:val="20"/>
              </w:rPr>
            </w:pPr>
            <w:del w:id="2371" w:author="Felicia Williams" w:date="2024-07-12T00:23:00Z">
              <w:r w:rsidRPr="001B1050" w:rsidDel="0024199A">
                <w:rPr>
                  <w:rFonts w:eastAsia="Arial"/>
                  <w:color w:val="000000"/>
                  <w:sz w:val="20"/>
                  <w:szCs w:val="20"/>
                </w:rPr>
                <w:delText>I actually was recruited to the school by the Dean of Minority Affairs. She also followed up with a personal letter, you know, with her own signature on it, and she reached out to me and asked if I would be interested in visiting the campus. (P9)</w:delText>
              </w:r>
            </w:del>
          </w:p>
          <w:p w14:paraId="42922CDF" w14:textId="0F47DC2D" w:rsidR="004C61F8" w:rsidRPr="001B1050" w:rsidDel="0024199A" w:rsidRDefault="004C61F8" w:rsidP="00B22AAF">
            <w:pPr>
              <w:spacing w:after="0" w:line="240" w:lineRule="auto"/>
              <w:ind w:firstLine="0"/>
              <w:jc w:val="left"/>
              <w:rPr>
                <w:del w:id="2372" w:author="Felicia Williams" w:date="2024-07-12T00:23:00Z"/>
                <w:sz w:val="20"/>
                <w:szCs w:val="20"/>
              </w:rPr>
            </w:pPr>
          </w:p>
          <w:p w14:paraId="7CD0341C" w14:textId="2D9FFE10" w:rsidR="004C61F8" w:rsidRPr="001B1050" w:rsidDel="0024199A" w:rsidRDefault="004C61F8" w:rsidP="00B22AAF">
            <w:pPr>
              <w:spacing w:after="0" w:line="240" w:lineRule="auto"/>
              <w:ind w:firstLine="0"/>
              <w:jc w:val="left"/>
              <w:rPr>
                <w:del w:id="2373" w:author="Felicia Williams" w:date="2024-07-12T00:23:00Z"/>
                <w:rFonts w:eastAsia="Arial"/>
                <w:color w:val="000000"/>
                <w:sz w:val="20"/>
                <w:szCs w:val="20"/>
              </w:rPr>
            </w:pPr>
            <w:del w:id="2374" w:author="Felicia Williams" w:date="2024-07-12T00:23:00Z">
              <w:r w:rsidRPr="001B1050" w:rsidDel="0024199A">
                <w:rPr>
                  <w:rFonts w:eastAsia="Arial"/>
                  <w:color w:val="000000"/>
                  <w:sz w:val="20"/>
                  <w:szCs w:val="20"/>
                </w:rPr>
                <w:delText>“What I learned in 6 years is to not have expectations</w:delText>
              </w:r>
              <w:r w:rsidR="006B370E" w:rsidRPr="001B1050" w:rsidDel="0024199A">
                <w:rPr>
                  <w:rFonts w:eastAsia="Arial"/>
                  <w:color w:val="000000"/>
                  <w:sz w:val="20"/>
                  <w:szCs w:val="20"/>
                </w:rPr>
                <w:delText xml:space="preserve">. </w:delText>
              </w:r>
              <w:r w:rsidRPr="001B1050" w:rsidDel="0024199A">
                <w:rPr>
                  <w:rFonts w:eastAsia="Arial"/>
                  <w:color w:val="000000"/>
                  <w:sz w:val="20"/>
                  <w:szCs w:val="20"/>
                </w:rPr>
                <w:delText>because you will be disappointed in the fact that I had this expectation of this professor. I think I disappointed myself” (P1)</w:delText>
              </w:r>
            </w:del>
          </w:p>
          <w:p w14:paraId="5A6C12DA" w14:textId="6DE28234" w:rsidR="004C61F8" w:rsidRPr="001B1050" w:rsidDel="0024199A" w:rsidRDefault="004C61F8" w:rsidP="00B22AAF">
            <w:pPr>
              <w:spacing w:after="0" w:line="240" w:lineRule="auto"/>
              <w:ind w:firstLine="0"/>
              <w:jc w:val="left"/>
              <w:rPr>
                <w:del w:id="2375" w:author="Felicia Williams" w:date="2024-07-12T00:23:00Z"/>
                <w:rFonts w:eastAsia="Arial"/>
                <w:color w:val="000000"/>
                <w:sz w:val="20"/>
                <w:szCs w:val="20"/>
              </w:rPr>
            </w:pPr>
          </w:p>
          <w:p w14:paraId="7F1C189F" w14:textId="2E5A65EB" w:rsidR="004C61F8" w:rsidRPr="001B1050" w:rsidDel="0024199A" w:rsidRDefault="001B1178" w:rsidP="00B22AAF">
            <w:pPr>
              <w:spacing w:after="0" w:line="240" w:lineRule="auto"/>
              <w:ind w:firstLine="0"/>
              <w:jc w:val="left"/>
              <w:rPr>
                <w:del w:id="2376" w:author="Felicia Williams" w:date="2024-07-12T00:23:00Z"/>
                <w:rFonts w:eastAsia="Arial"/>
                <w:color w:val="000000"/>
                <w:sz w:val="20"/>
                <w:szCs w:val="20"/>
              </w:rPr>
            </w:pPr>
            <w:del w:id="2377" w:author="Felicia Williams" w:date="2024-07-12T00:23:00Z">
              <w:r w:rsidRPr="001B1050" w:rsidDel="0024199A">
                <w:rPr>
                  <w:rFonts w:eastAsia="Arial"/>
                  <w:color w:val="000000"/>
                  <w:sz w:val="20"/>
                  <w:szCs w:val="20"/>
                </w:rPr>
                <w:delText>“So</w:delText>
              </w:r>
              <w:r w:rsidR="004C61F8" w:rsidRPr="001B1050" w:rsidDel="0024199A">
                <w:rPr>
                  <w:rFonts w:eastAsia="Arial"/>
                  <w:color w:val="000000"/>
                  <w:sz w:val="20"/>
                  <w:szCs w:val="20"/>
                </w:rPr>
                <w:delText>, I would have to say, like, outside of the classes that interested me and my peers, like the organizations that I join influence me to persist on, so I can help make a difference”. (P3)</w:delText>
              </w:r>
            </w:del>
          </w:p>
          <w:p w14:paraId="73E98D63" w14:textId="5D04B6D2" w:rsidR="004C61F8" w:rsidRPr="001B1050" w:rsidDel="0024199A" w:rsidRDefault="004C61F8" w:rsidP="00B22AAF">
            <w:pPr>
              <w:spacing w:after="0" w:line="240" w:lineRule="auto"/>
              <w:ind w:firstLine="0"/>
              <w:jc w:val="left"/>
              <w:rPr>
                <w:del w:id="2378" w:author="Felicia Williams" w:date="2024-07-12T00:23:00Z"/>
                <w:sz w:val="20"/>
                <w:szCs w:val="20"/>
              </w:rPr>
            </w:pPr>
          </w:p>
          <w:p w14:paraId="61E1F218" w14:textId="5C6E07E4" w:rsidR="004C61F8" w:rsidRPr="001B1050" w:rsidDel="0024199A" w:rsidRDefault="004C61F8" w:rsidP="00B22AAF">
            <w:pPr>
              <w:spacing w:after="0" w:line="240" w:lineRule="auto"/>
              <w:ind w:firstLine="0"/>
              <w:jc w:val="left"/>
              <w:rPr>
                <w:del w:id="2379" w:author="Felicia Williams" w:date="2024-07-12T00:23:00Z"/>
                <w:rFonts w:eastAsia="Arial"/>
                <w:color w:val="000000"/>
                <w:sz w:val="20"/>
                <w:szCs w:val="20"/>
              </w:rPr>
            </w:pPr>
            <w:del w:id="2380" w:author="Felicia Williams" w:date="2024-07-12T00:23:00Z">
              <w:r w:rsidRPr="001B1050" w:rsidDel="0024199A">
                <w:rPr>
                  <w:rFonts w:eastAsia="Arial"/>
                  <w:color w:val="000000"/>
                  <w:sz w:val="20"/>
                  <w:szCs w:val="20"/>
                </w:rPr>
                <w:delText>“I thank you all so much for believing in me. I really do, but I don't think I have the capacity to like. Finish this. Maybe I'll try again next year” (P1).</w:delText>
              </w:r>
            </w:del>
          </w:p>
          <w:p w14:paraId="3D98BE59" w14:textId="043197D7" w:rsidR="001B1178" w:rsidRPr="001B1050" w:rsidDel="0024199A" w:rsidRDefault="001B1178" w:rsidP="00B22AAF">
            <w:pPr>
              <w:spacing w:after="0" w:line="240" w:lineRule="auto"/>
              <w:ind w:firstLine="0"/>
              <w:jc w:val="left"/>
              <w:rPr>
                <w:del w:id="2381" w:author="Felicia Williams" w:date="2024-07-12T00:23:00Z"/>
                <w:sz w:val="20"/>
                <w:szCs w:val="20"/>
              </w:rPr>
            </w:pPr>
          </w:p>
          <w:p w14:paraId="3411688C" w14:textId="78D1C830" w:rsidR="004C61F8" w:rsidRPr="001B1050" w:rsidDel="0024199A" w:rsidRDefault="004C61F8" w:rsidP="00B22AAF">
            <w:pPr>
              <w:spacing w:after="0" w:line="240" w:lineRule="auto"/>
              <w:ind w:firstLine="0"/>
              <w:jc w:val="left"/>
              <w:rPr>
                <w:del w:id="2382" w:author="Felicia Williams" w:date="2024-07-12T00:23:00Z"/>
                <w:sz w:val="20"/>
                <w:szCs w:val="20"/>
              </w:rPr>
            </w:pPr>
            <w:del w:id="2383" w:author="Felicia Williams" w:date="2024-07-12T00:23:00Z">
              <w:r w:rsidRPr="001B1050" w:rsidDel="0024199A">
                <w:rPr>
                  <w:rFonts w:eastAsia="Arial"/>
                  <w:color w:val="000000"/>
                  <w:sz w:val="20"/>
                  <w:szCs w:val="20"/>
                </w:rPr>
                <w:delText>“I don't think I fully understood what it meant to be the only black person in the room until I got into my doctorate program”. (P1)</w:delText>
              </w:r>
            </w:del>
          </w:p>
          <w:p w14:paraId="1AE496EE" w14:textId="22F9D944" w:rsidR="004C61F8" w:rsidRPr="001B1050" w:rsidDel="0024199A" w:rsidRDefault="004C61F8" w:rsidP="00B22AAF">
            <w:pPr>
              <w:spacing w:after="0" w:line="240" w:lineRule="auto"/>
              <w:ind w:firstLine="0"/>
              <w:jc w:val="left"/>
              <w:rPr>
                <w:del w:id="2384" w:author="Felicia Williams" w:date="2024-07-12T00:23:00Z"/>
                <w:sz w:val="20"/>
                <w:szCs w:val="20"/>
              </w:rPr>
            </w:pPr>
          </w:p>
          <w:p w14:paraId="4E7EFAA8" w14:textId="1551DE93" w:rsidR="004C61F8" w:rsidRPr="001B1050" w:rsidDel="0024199A" w:rsidRDefault="001B1178" w:rsidP="00B22AAF">
            <w:pPr>
              <w:spacing w:after="0" w:line="240" w:lineRule="auto"/>
              <w:ind w:firstLine="0"/>
              <w:jc w:val="left"/>
              <w:rPr>
                <w:del w:id="2385" w:author="Felicia Williams" w:date="2024-07-12T00:23:00Z"/>
                <w:rFonts w:eastAsia="Arial"/>
                <w:color w:val="000000"/>
                <w:sz w:val="20"/>
                <w:szCs w:val="20"/>
              </w:rPr>
            </w:pPr>
            <w:del w:id="2386" w:author="Felicia Williams" w:date="2024-07-12T00:23:00Z">
              <w:r w:rsidRPr="001B1050" w:rsidDel="0024199A">
                <w:rPr>
                  <w:sz w:val="20"/>
                  <w:szCs w:val="20"/>
                </w:rPr>
                <w:delText>“</w:delText>
              </w:r>
              <w:r w:rsidR="004C61F8" w:rsidRPr="001B1050" w:rsidDel="0024199A">
                <w:rPr>
                  <w:rFonts w:eastAsia="Arial"/>
                  <w:color w:val="000000"/>
                  <w:sz w:val="20"/>
                  <w:szCs w:val="20"/>
                </w:rPr>
                <w:delText>I need to lay down for like 15 min, and my coworkers like, all right, go into your lil Cubby, and we got you. So, I will bring my pillow to work, and I will lay”. (P1)</w:delText>
              </w:r>
            </w:del>
          </w:p>
          <w:p w14:paraId="7862E2D5" w14:textId="00D46527" w:rsidR="004C61F8" w:rsidRPr="001B1050" w:rsidDel="0024199A" w:rsidRDefault="004C61F8" w:rsidP="00B22AAF">
            <w:pPr>
              <w:spacing w:after="0" w:line="240" w:lineRule="auto"/>
              <w:ind w:firstLine="0"/>
              <w:jc w:val="left"/>
              <w:rPr>
                <w:del w:id="2387" w:author="Felicia Williams" w:date="2024-07-12T00:23:00Z"/>
                <w:rFonts w:eastAsia="Arial"/>
                <w:color w:val="000000"/>
                <w:sz w:val="20"/>
                <w:szCs w:val="20"/>
              </w:rPr>
            </w:pPr>
          </w:p>
          <w:p w14:paraId="04A5037D" w14:textId="6773CF17" w:rsidR="004C61F8" w:rsidRPr="001B1050" w:rsidDel="0024199A" w:rsidRDefault="004C61F8" w:rsidP="00B22AAF">
            <w:pPr>
              <w:spacing w:after="0" w:line="240" w:lineRule="auto"/>
              <w:ind w:firstLine="0"/>
              <w:jc w:val="left"/>
              <w:rPr>
                <w:del w:id="2388" w:author="Felicia Williams" w:date="2024-07-12T00:23:00Z"/>
                <w:rFonts w:eastAsia="Arial"/>
                <w:color w:val="000000"/>
                <w:sz w:val="20"/>
                <w:szCs w:val="20"/>
              </w:rPr>
            </w:pPr>
            <w:del w:id="2389" w:author="Felicia Williams" w:date="2024-07-12T00:23:00Z">
              <w:r w:rsidRPr="001B1050" w:rsidDel="0024199A">
                <w:rPr>
                  <w:rFonts w:eastAsia="Arial"/>
                  <w:color w:val="000000"/>
                  <w:sz w:val="20"/>
                  <w:szCs w:val="20"/>
                </w:rPr>
                <w:delText>“Seeing the campus, the academic experience, all of it. I was just like, okay, this is where I want to be” (P9).</w:delText>
              </w:r>
            </w:del>
          </w:p>
          <w:p w14:paraId="49837A7F" w14:textId="60DC8D82" w:rsidR="004C61F8" w:rsidRPr="001B1050" w:rsidDel="0024199A" w:rsidRDefault="004C61F8" w:rsidP="00B22AAF">
            <w:pPr>
              <w:spacing w:after="0" w:line="240" w:lineRule="auto"/>
              <w:ind w:firstLine="0"/>
              <w:jc w:val="left"/>
              <w:rPr>
                <w:del w:id="2390" w:author="Felicia Williams" w:date="2024-07-12T00:23:00Z"/>
                <w:sz w:val="20"/>
                <w:szCs w:val="20"/>
              </w:rPr>
            </w:pPr>
          </w:p>
          <w:p w14:paraId="53FF3ACB" w14:textId="5725CE8B" w:rsidR="004C61F8" w:rsidRPr="001B1050" w:rsidDel="0024199A" w:rsidRDefault="004C61F8" w:rsidP="00B22AAF">
            <w:pPr>
              <w:spacing w:after="0" w:line="240" w:lineRule="auto"/>
              <w:ind w:firstLine="0"/>
              <w:jc w:val="left"/>
              <w:rPr>
                <w:del w:id="2391" w:author="Felicia Williams" w:date="2024-07-12T00:23:00Z"/>
                <w:rFonts w:eastAsia="Arial"/>
                <w:color w:val="000000"/>
                <w:sz w:val="20"/>
                <w:szCs w:val="20"/>
              </w:rPr>
            </w:pPr>
            <w:del w:id="2392" w:author="Felicia Williams" w:date="2024-07-12T00:23:00Z">
              <w:r w:rsidRPr="001B1050" w:rsidDel="0024199A">
                <w:rPr>
                  <w:rFonts w:eastAsia="Arial"/>
                  <w:color w:val="000000"/>
                  <w:sz w:val="20"/>
                  <w:szCs w:val="20"/>
                </w:rPr>
                <w:delText>“I was in a strange place. a strange environment, a hostile environment” (P8)</w:delText>
              </w:r>
            </w:del>
          </w:p>
          <w:p w14:paraId="017F63BA" w14:textId="60719ABD" w:rsidR="004C61F8" w:rsidRPr="001B1050" w:rsidDel="0024199A" w:rsidRDefault="004C61F8" w:rsidP="00B22AAF">
            <w:pPr>
              <w:spacing w:after="0" w:line="240" w:lineRule="auto"/>
              <w:ind w:firstLine="0"/>
              <w:jc w:val="left"/>
              <w:rPr>
                <w:del w:id="2393" w:author="Felicia Williams" w:date="2024-07-12T00:23:00Z"/>
                <w:sz w:val="20"/>
                <w:szCs w:val="20"/>
              </w:rPr>
            </w:pPr>
          </w:p>
          <w:p w14:paraId="0F219237" w14:textId="5CCBADE8" w:rsidR="004C61F8" w:rsidRPr="001B1050" w:rsidDel="0024199A" w:rsidRDefault="004C61F8" w:rsidP="00B22AAF">
            <w:pPr>
              <w:spacing w:after="0" w:line="240" w:lineRule="auto"/>
              <w:ind w:firstLine="0"/>
              <w:jc w:val="left"/>
              <w:rPr>
                <w:del w:id="2394" w:author="Felicia Williams" w:date="2024-07-12T00:23:00Z"/>
                <w:sz w:val="20"/>
                <w:szCs w:val="20"/>
              </w:rPr>
            </w:pPr>
            <w:del w:id="2395" w:author="Felicia Williams" w:date="2024-07-12T00:23:00Z">
              <w:r w:rsidRPr="001B1050" w:rsidDel="0024199A">
                <w:rPr>
                  <w:rFonts w:eastAsia="Arial"/>
                  <w:color w:val="000000"/>
                  <w:sz w:val="20"/>
                  <w:szCs w:val="20"/>
                </w:rPr>
                <w:delText>“The nursing curriculum at State University was not geared for blacks. I believe it was intentionally created to eliminate Blacks in their profession”. (P8).</w:delText>
              </w:r>
            </w:del>
          </w:p>
          <w:p w14:paraId="15F311F0" w14:textId="0CDB89BE" w:rsidR="004C61F8" w:rsidRPr="001B1050" w:rsidDel="0024199A" w:rsidRDefault="004C61F8" w:rsidP="00B22AAF">
            <w:pPr>
              <w:spacing w:after="0" w:line="240" w:lineRule="auto"/>
              <w:ind w:firstLine="0"/>
              <w:jc w:val="left"/>
              <w:rPr>
                <w:del w:id="2396" w:author="Felicia Williams" w:date="2024-07-12T00:23:00Z"/>
                <w:sz w:val="20"/>
                <w:szCs w:val="20"/>
              </w:rPr>
            </w:pPr>
          </w:p>
          <w:p w14:paraId="2903EDE2" w14:textId="6A846CA5" w:rsidR="004C61F8" w:rsidRPr="001B1050" w:rsidDel="0024199A" w:rsidRDefault="004C61F8" w:rsidP="00B22AAF">
            <w:pPr>
              <w:spacing w:after="0" w:line="240" w:lineRule="auto"/>
              <w:ind w:firstLine="0"/>
              <w:jc w:val="left"/>
              <w:rPr>
                <w:del w:id="2397" w:author="Felicia Williams" w:date="2024-07-12T00:23:00Z"/>
                <w:sz w:val="20"/>
                <w:szCs w:val="20"/>
              </w:rPr>
            </w:pPr>
            <w:del w:id="2398" w:author="Felicia Williams" w:date="2024-07-12T00:23:00Z">
              <w:r w:rsidRPr="001B1050" w:rsidDel="0024199A">
                <w:rPr>
                  <w:sz w:val="20"/>
                  <w:szCs w:val="20"/>
                </w:rPr>
                <w:delText>“</w:delText>
              </w:r>
              <w:r w:rsidRPr="001B1050" w:rsidDel="0024199A">
                <w:rPr>
                  <w:rFonts w:eastAsia="Arial"/>
                  <w:color w:val="000000"/>
                  <w:sz w:val="20"/>
                  <w:szCs w:val="20"/>
                </w:rPr>
                <w:delText>Overall, for me. It was a time of my life”. (P5).</w:delText>
              </w:r>
            </w:del>
          </w:p>
          <w:p w14:paraId="16C9B016" w14:textId="7548EF3F" w:rsidR="004C61F8" w:rsidRPr="001B1050" w:rsidDel="0024199A" w:rsidRDefault="004C61F8" w:rsidP="00B22AAF">
            <w:pPr>
              <w:spacing w:after="0" w:line="240" w:lineRule="auto"/>
              <w:ind w:firstLine="0"/>
              <w:jc w:val="left"/>
              <w:rPr>
                <w:del w:id="2399" w:author="Felicia Williams" w:date="2024-07-12T00:23:00Z"/>
                <w:sz w:val="20"/>
                <w:szCs w:val="20"/>
              </w:rPr>
            </w:pPr>
          </w:p>
          <w:p w14:paraId="0FC6376F" w14:textId="07241323" w:rsidR="004C61F8" w:rsidRPr="001B1050" w:rsidDel="0024199A" w:rsidRDefault="004C61F8" w:rsidP="00B22AAF">
            <w:pPr>
              <w:spacing w:after="0" w:line="240" w:lineRule="auto"/>
              <w:ind w:firstLine="0"/>
              <w:jc w:val="left"/>
              <w:rPr>
                <w:del w:id="2400" w:author="Felicia Williams" w:date="2024-07-12T00:23:00Z"/>
                <w:sz w:val="20"/>
                <w:szCs w:val="20"/>
              </w:rPr>
            </w:pPr>
            <w:del w:id="2401" w:author="Felicia Williams" w:date="2024-07-12T00:23:00Z">
              <w:r w:rsidRPr="001B1050" w:rsidDel="0024199A">
                <w:rPr>
                  <w:rFonts w:eastAsia="Arial"/>
                  <w:color w:val="000000"/>
                  <w:sz w:val="20"/>
                  <w:szCs w:val="20"/>
                </w:rPr>
                <w:delText>“There was no organization on campus that I was interested in joining”. (P1)</w:delText>
              </w:r>
            </w:del>
          </w:p>
          <w:p w14:paraId="42496315" w14:textId="0DFEDF6A" w:rsidR="004C61F8" w:rsidRPr="001B1050" w:rsidDel="0024199A" w:rsidRDefault="004C61F8" w:rsidP="00B22AAF">
            <w:pPr>
              <w:spacing w:after="0" w:line="240" w:lineRule="auto"/>
              <w:ind w:firstLine="0"/>
              <w:jc w:val="left"/>
              <w:rPr>
                <w:del w:id="2402" w:author="Felicia Williams" w:date="2024-07-12T00:23:00Z"/>
                <w:sz w:val="20"/>
                <w:szCs w:val="20"/>
              </w:rPr>
            </w:pPr>
          </w:p>
          <w:p w14:paraId="146AFA98" w14:textId="138C2A55" w:rsidR="004C61F8" w:rsidRPr="001B1050" w:rsidDel="0024199A" w:rsidRDefault="004C61F8" w:rsidP="00B22AAF">
            <w:pPr>
              <w:spacing w:after="0" w:line="240" w:lineRule="auto"/>
              <w:ind w:firstLine="0"/>
              <w:jc w:val="left"/>
              <w:rPr>
                <w:del w:id="2403" w:author="Felicia Williams" w:date="2024-07-12T00:23:00Z"/>
                <w:sz w:val="20"/>
                <w:szCs w:val="20"/>
              </w:rPr>
            </w:pPr>
            <w:del w:id="2404" w:author="Felicia Williams" w:date="2024-07-12T00:23:00Z">
              <w:r w:rsidRPr="001B1050" w:rsidDel="0024199A">
                <w:rPr>
                  <w:sz w:val="20"/>
                  <w:szCs w:val="20"/>
                </w:rPr>
                <w:delText>“</w:delText>
              </w:r>
              <w:r w:rsidRPr="001B1050" w:rsidDel="0024199A">
                <w:rPr>
                  <w:rFonts w:eastAsia="Arial"/>
                  <w:color w:val="000000"/>
                  <w:sz w:val="20"/>
                  <w:szCs w:val="20"/>
                </w:rPr>
                <w:delText>I work at the university in the police department. So, my coworkers and my supervisor were very aware that I was in school, and so the flexibility that I have with my schedule”. (P1).</w:delText>
              </w:r>
            </w:del>
          </w:p>
          <w:p w14:paraId="671C4427" w14:textId="0340B49B" w:rsidR="004C61F8" w:rsidRPr="001B1050" w:rsidDel="0024199A" w:rsidRDefault="004C61F8" w:rsidP="00B22AAF">
            <w:pPr>
              <w:spacing w:after="0" w:line="240" w:lineRule="auto"/>
              <w:ind w:firstLine="0"/>
              <w:jc w:val="left"/>
              <w:rPr>
                <w:del w:id="2405" w:author="Felicia Williams" w:date="2024-07-12T00:23:00Z"/>
                <w:sz w:val="20"/>
                <w:szCs w:val="20"/>
              </w:rPr>
            </w:pPr>
          </w:p>
          <w:p w14:paraId="426F6914" w14:textId="19BA4C77" w:rsidR="004C61F8" w:rsidRPr="001B1050" w:rsidDel="0024199A" w:rsidRDefault="004C61F8" w:rsidP="00B22AAF">
            <w:pPr>
              <w:spacing w:after="0" w:line="240" w:lineRule="auto"/>
              <w:ind w:firstLine="0"/>
              <w:jc w:val="left"/>
              <w:rPr>
                <w:del w:id="2406" w:author="Felicia Williams" w:date="2024-07-12T00:23:00Z"/>
                <w:sz w:val="20"/>
                <w:szCs w:val="20"/>
              </w:rPr>
            </w:pPr>
            <w:del w:id="2407" w:author="Felicia Williams" w:date="2024-07-12T00:23:00Z">
              <w:r w:rsidRPr="001B1050" w:rsidDel="0024199A">
                <w:rPr>
                  <w:color w:val="000000"/>
                  <w:sz w:val="20"/>
                  <w:szCs w:val="20"/>
                </w:rPr>
                <w:delText>“I wasn’t really involved socially on campus, but I had a part time job working with kids at the local boys and girls club that I really enjoyed, and couldn’t imagine leaving earlier than I had to (earlier than my graduation date)” (QP16)</w:delText>
              </w:r>
            </w:del>
          </w:p>
          <w:p w14:paraId="471F0719" w14:textId="1B143D6F" w:rsidR="004C61F8" w:rsidRPr="001B1050" w:rsidDel="0024199A" w:rsidRDefault="004C61F8" w:rsidP="00B22AAF">
            <w:pPr>
              <w:spacing w:after="0" w:line="240" w:lineRule="auto"/>
              <w:ind w:firstLine="0"/>
              <w:jc w:val="left"/>
              <w:rPr>
                <w:del w:id="2408" w:author="Felicia Williams" w:date="2024-07-12T00:23:00Z"/>
                <w:sz w:val="20"/>
                <w:szCs w:val="20"/>
              </w:rPr>
            </w:pPr>
          </w:p>
          <w:p w14:paraId="0C6013F7" w14:textId="0A8E7FE9" w:rsidR="004C61F8" w:rsidRPr="001B1050" w:rsidDel="0024199A" w:rsidRDefault="004C61F8" w:rsidP="00B22AAF">
            <w:pPr>
              <w:spacing w:after="0" w:line="276" w:lineRule="auto"/>
              <w:ind w:firstLine="0"/>
              <w:jc w:val="left"/>
              <w:rPr>
                <w:del w:id="2409" w:author="Felicia Williams" w:date="2024-07-12T00:23:00Z"/>
                <w:sz w:val="20"/>
                <w:szCs w:val="20"/>
              </w:rPr>
            </w:pPr>
            <w:del w:id="2410" w:author="Felicia Williams" w:date="2024-07-12T00:23:00Z">
              <w:r w:rsidRPr="001B1050" w:rsidDel="0024199A">
                <w:rPr>
                  <w:color w:val="000000"/>
                  <w:sz w:val="20"/>
                  <w:szCs w:val="20"/>
                </w:rPr>
                <w:delText>“God, my ancestors, my parents, my faith and my church”. (P7)</w:delText>
              </w:r>
            </w:del>
          </w:p>
          <w:p w14:paraId="5CEAA1F4" w14:textId="17CDBE20" w:rsidR="004C61F8" w:rsidRPr="001B1050" w:rsidDel="0024199A" w:rsidRDefault="004C61F8" w:rsidP="00B22AAF">
            <w:pPr>
              <w:spacing w:after="0" w:line="240" w:lineRule="auto"/>
              <w:ind w:firstLine="0"/>
              <w:jc w:val="left"/>
              <w:rPr>
                <w:del w:id="2411" w:author="Felicia Williams" w:date="2024-07-12T00:23:00Z"/>
                <w:sz w:val="20"/>
                <w:szCs w:val="20"/>
              </w:rPr>
            </w:pPr>
          </w:p>
          <w:p w14:paraId="3053E276" w14:textId="6A40CB3F" w:rsidR="004C61F8" w:rsidRPr="001B1050" w:rsidDel="0024199A" w:rsidRDefault="004C61F8" w:rsidP="00B22AAF">
            <w:pPr>
              <w:spacing w:after="0" w:line="276" w:lineRule="auto"/>
              <w:ind w:firstLine="0"/>
              <w:jc w:val="left"/>
              <w:rPr>
                <w:del w:id="2412" w:author="Felicia Williams" w:date="2024-07-12T00:23:00Z"/>
                <w:color w:val="000000"/>
                <w:sz w:val="20"/>
                <w:szCs w:val="20"/>
              </w:rPr>
            </w:pPr>
            <w:del w:id="2413" w:author="Felicia Williams" w:date="2024-07-12T00:23:00Z">
              <w:r w:rsidRPr="001B1050" w:rsidDel="0024199A">
                <w:rPr>
                  <w:sz w:val="20"/>
                  <w:szCs w:val="20"/>
                </w:rPr>
                <w:delText>“</w:delText>
              </w:r>
              <w:r w:rsidRPr="001B1050" w:rsidDel="0024199A">
                <w:rPr>
                  <w:color w:val="000000"/>
                  <w:sz w:val="20"/>
                  <w:szCs w:val="20"/>
                </w:rPr>
                <w:delText>Affiliated with intermural sports on the campus also I was a president of a social organization on the campus”. (QP20)</w:delText>
              </w:r>
            </w:del>
          </w:p>
          <w:p w14:paraId="1D239406" w14:textId="52C20E72" w:rsidR="004C61F8" w:rsidRPr="001B1050" w:rsidDel="0024199A" w:rsidRDefault="004C61F8" w:rsidP="00B22AAF">
            <w:pPr>
              <w:spacing w:after="0" w:line="276" w:lineRule="auto"/>
              <w:ind w:firstLine="0"/>
              <w:jc w:val="left"/>
              <w:rPr>
                <w:del w:id="2414" w:author="Felicia Williams" w:date="2024-07-12T00:23:00Z"/>
                <w:sz w:val="20"/>
                <w:szCs w:val="20"/>
              </w:rPr>
            </w:pPr>
          </w:p>
          <w:p w14:paraId="78F264C5" w14:textId="18769107" w:rsidR="004C61F8" w:rsidRPr="001B1050" w:rsidDel="0024199A" w:rsidRDefault="004C61F8" w:rsidP="00B22AAF">
            <w:pPr>
              <w:spacing w:after="0" w:line="240" w:lineRule="auto"/>
              <w:ind w:firstLine="0"/>
              <w:jc w:val="left"/>
              <w:rPr>
                <w:del w:id="2415" w:author="Felicia Williams" w:date="2024-07-12T00:23:00Z"/>
                <w:sz w:val="20"/>
                <w:szCs w:val="20"/>
              </w:rPr>
            </w:pPr>
            <w:del w:id="2416" w:author="Felicia Williams" w:date="2024-07-12T00:23:00Z">
              <w:r w:rsidRPr="001B1050" w:rsidDel="0024199A">
                <w:rPr>
                  <w:rFonts w:eastAsia="Arial"/>
                  <w:color w:val="000000"/>
                  <w:sz w:val="20"/>
                  <w:szCs w:val="20"/>
                </w:rPr>
                <w:delText>“My dad passed away a couple of years ago. that was, it was in the middle of me taking my last set of classes so that was really hard. (P7)</w:delText>
              </w:r>
            </w:del>
          </w:p>
          <w:p w14:paraId="0610DB6C" w14:textId="17A67903" w:rsidR="004C61F8" w:rsidRPr="001B1050" w:rsidDel="0024199A" w:rsidRDefault="004C61F8" w:rsidP="00B22AAF">
            <w:pPr>
              <w:spacing w:after="0" w:line="240" w:lineRule="auto"/>
              <w:ind w:firstLine="0"/>
              <w:jc w:val="left"/>
              <w:rPr>
                <w:del w:id="2417" w:author="Felicia Williams" w:date="2024-07-12T00:23:00Z"/>
                <w:sz w:val="20"/>
                <w:szCs w:val="20"/>
              </w:rPr>
            </w:pPr>
          </w:p>
          <w:p w14:paraId="4FBE6978" w14:textId="786A6523" w:rsidR="004C61F8" w:rsidRPr="001B1050" w:rsidDel="0024199A" w:rsidRDefault="004C61F8" w:rsidP="00B22AAF">
            <w:pPr>
              <w:spacing w:after="0" w:line="276" w:lineRule="auto"/>
              <w:ind w:firstLine="0"/>
              <w:jc w:val="left"/>
              <w:rPr>
                <w:del w:id="2418" w:author="Felicia Williams" w:date="2024-07-12T00:23:00Z"/>
                <w:sz w:val="20"/>
                <w:szCs w:val="20"/>
              </w:rPr>
            </w:pPr>
            <w:del w:id="2419" w:author="Felicia Williams" w:date="2024-07-12T00:23:00Z">
              <w:r w:rsidRPr="001B1050" w:rsidDel="0024199A">
                <w:rPr>
                  <w:color w:val="000000"/>
                  <w:sz w:val="20"/>
                  <w:szCs w:val="20"/>
                </w:rPr>
                <w:lastRenderedPageBreak/>
                <w:delText>“It was the collective bond of other students of color on campus” (QP21)</w:delText>
              </w:r>
            </w:del>
          </w:p>
          <w:p w14:paraId="56E0F304" w14:textId="24B6EDD2" w:rsidR="004C61F8" w:rsidRPr="001B1050" w:rsidDel="0024199A" w:rsidRDefault="004C61F8" w:rsidP="00B22AAF">
            <w:pPr>
              <w:spacing w:after="0" w:line="240" w:lineRule="auto"/>
              <w:ind w:firstLine="0"/>
              <w:jc w:val="left"/>
              <w:rPr>
                <w:del w:id="2420" w:author="Felicia Williams" w:date="2024-07-12T00:23:00Z"/>
                <w:sz w:val="20"/>
                <w:szCs w:val="20"/>
              </w:rPr>
            </w:pPr>
          </w:p>
          <w:p w14:paraId="3914873C" w14:textId="18CE5FBE" w:rsidR="001B1178" w:rsidRPr="001B1050" w:rsidDel="0024199A" w:rsidRDefault="001B1178" w:rsidP="00B22AAF">
            <w:pPr>
              <w:spacing w:after="0" w:line="240" w:lineRule="auto"/>
              <w:ind w:firstLine="0"/>
              <w:jc w:val="left"/>
              <w:rPr>
                <w:del w:id="2421" w:author="Felicia Williams" w:date="2024-07-12T00:23:00Z"/>
                <w:sz w:val="20"/>
                <w:szCs w:val="20"/>
              </w:rPr>
            </w:pPr>
          </w:p>
          <w:p w14:paraId="0ED7B2CD" w14:textId="78CA7C6C" w:rsidR="004C61F8" w:rsidRPr="001B1050" w:rsidDel="0024199A" w:rsidRDefault="004C61F8" w:rsidP="00B22AAF">
            <w:pPr>
              <w:spacing w:after="0" w:line="240" w:lineRule="auto"/>
              <w:ind w:firstLine="0"/>
              <w:jc w:val="left"/>
              <w:rPr>
                <w:del w:id="2422" w:author="Felicia Williams" w:date="2024-07-12T00:23:00Z"/>
                <w:sz w:val="20"/>
                <w:szCs w:val="20"/>
              </w:rPr>
            </w:pPr>
            <w:del w:id="2423" w:author="Felicia Williams" w:date="2024-07-12T00:23:00Z">
              <w:r w:rsidRPr="001B1050" w:rsidDel="0024199A">
                <w:rPr>
                  <w:sz w:val="20"/>
                  <w:szCs w:val="20"/>
                </w:rPr>
                <w:delText>“</w:delText>
              </w:r>
              <w:r w:rsidRPr="001B1050" w:rsidDel="0024199A">
                <w:rPr>
                  <w:color w:val="000000"/>
                  <w:sz w:val="20"/>
                  <w:szCs w:val="20"/>
                </w:rPr>
                <w:delText>My father was successful. I knew I didn't want to work as hard as he did. He was my motivation” (QP21)</w:delText>
              </w:r>
            </w:del>
          </w:p>
          <w:p w14:paraId="2332D3B2" w14:textId="2EDC16DD" w:rsidR="004C61F8" w:rsidRPr="001B1050" w:rsidDel="0024199A" w:rsidRDefault="004C61F8" w:rsidP="00B22AAF">
            <w:pPr>
              <w:spacing w:after="0" w:line="240" w:lineRule="auto"/>
              <w:ind w:firstLine="0"/>
              <w:jc w:val="left"/>
              <w:rPr>
                <w:del w:id="2424" w:author="Felicia Williams" w:date="2024-07-12T00:23:00Z"/>
                <w:color w:val="000000"/>
                <w:sz w:val="20"/>
                <w:szCs w:val="20"/>
              </w:rPr>
            </w:pPr>
            <w:del w:id="2425" w:author="Felicia Williams" w:date="2024-07-12T00:23:00Z">
              <w:r w:rsidRPr="001B1050" w:rsidDel="0024199A">
                <w:rPr>
                  <w:sz w:val="20"/>
                  <w:szCs w:val="20"/>
                </w:rPr>
                <w:delText>“</w:delText>
              </w:r>
              <w:r w:rsidRPr="001B1050" w:rsidDel="0024199A">
                <w:rPr>
                  <w:color w:val="000000"/>
                  <w:sz w:val="20"/>
                  <w:szCs w:val="20"/>
                </w:rPr>
                <w:delText>My father was successful. I knew I didn't want to work as hard as he did. He was my motivation” (QP10)</w:delText>
              </w:r>
            </w:del>
          </w:p>
          <w:p w14:paraId="6FF022C9" w14:textId="4C65E3B1" w:rsidR="004C61F8" w:rsidRPr="001B1050" w:rsidDel="0024199A" w:rsidRDefault="004C61F8" w:rsidP="00B22AAF">
            <w:pPr>
              <w:spacing w:after="0" w:line="240" w:lineRule="auto"/>
              <w:ind w:firstLine="0"/>
              <w:jc w:val="left"/>
              <w:rPr>
                <w:del w:id="2426" w:author="Felicia Williams" w:date="2024-07-12T00:23:00Z"/>
                <w:sz w:val="20"/>
                <w:szCs w:val="20"/>
              </w:rPr>
            </w:pPr>
          </w:p>
          <w:p w14:paraId="6A737207" w14:textId="2D7EF86C" w:rsidR="004C61F8" w:rsidRPr="001B1050" w:rsidDel="0024199A" w:rsidRDefault="004C61F8" w:rsidP="00B22AAF">
            <w:pPr>
              <w:spacing w:after="0" w:line="240" w:lineRule="auto"/>
              <w:ind w:firstLine="0"/>
              <w:jc w:val="left"/>
              <w:rPr>
                <w:del w:id="2427" w:author="Felicia Williams" w:date="2024-07-12T00:23:00Z"/>
                <w:rFonts w:eastAsia="Arial"/>
                <w:color w:val="000000"/>
                <w:sz w:val="20"/>
                <w:szCs w:val="20"/>
              </w:rPr>
            </w:pPr>
            <w:del w:id="2428" w:author="Felicia Williams" w:date="2024-07-12T00:23:00Z">
              <w:r w:rsidRPr="001B1050" w:rsidDel="0024199A">
                <w:rPr>
                  <w:rFonts w:eastAsia="Arial"/>
                  <w:color w:val="000000"/>
                  <w:sz w:val="20"/>
                  <w:szCs w:val="20"/>
                </w:rPr>
                <w:delText>“It started with the one faculty member who was a black American female. but from there, she introduced me to certain people particular people who she knew would benefit me the most” (P7)</w:delText>
              </w:r>
            </w:del>
          </w:p>
          <w:p w14:paraId="69EA5DDE" w14:textId="7B0D09EB" w:rsidR="004C61F8" w:rsidRPr="001B1050" w:rsidDel="0024199A" w:rsidRDefault="004C61F8" w:rsidP="00B22AAF">
            <w:pPr>
              <w:spacing w:after="0" w:line="240" w:lineRule="auto"/>
              <w:ind w:firstLine="0"/>
              <w:jc w:val="left"/>
              <w:rPr>
                <w:del w:id="2429" w:author="Felicia Williams" w:date="2024-07-12T00:23:00Z"/>
                <w:sz w:val="20"/>
                <w:szCs w:val="20"/>
              </w:rPr>
            </w:pPr>
          </w:p>
          <w:p w14:paraId="5F1FF9FE" w14:textId="15BDBBA8" w:rsidR="004C61F8" w:rsidRPr="001B1050" w:rsidDel="0024199A" w:rsidRDefault="004C61F8" w:rsidP="00B22AAF">
            <w:pPr>
              <w:spacing w:after="0" w:line="276" w:lineRule="auto"/>
              <w:ind w:firstLine="0"/>
              <w:jc w:val="left"/>
              <w:rPr>
                <w:del w:id="2430" w:author="Felicia Williams" w:date="2024-07-12T00:23:00Z"/>
                <w:color w:val="000000"/>
                <w:sz w:val="20"/>
                <w:szCs w:val="20"/>
              </w:rPr>
            </w:pPr>
            <w:del w:id="2431" w:author="Felicia Williams" w:date="2024-07-12T00:23:00Z">
              <w:r w:rsidRPr="001B1050" w:rsidDel="0024199A">
                <w:rPr>
                  <w:color w:val="000000"/>
                  <w:sz w:val="20"/>
                  <w:szCs w:val="20"/>
                </w:rPr>
                <w:delText>“God and perseverance motivated me to stay” (QP7)</w:delText>
              </w:r>
            </w:del>
          </w:p>
          <w:p w14:paraId="20FBC204" w14:textId="2AD4CA30" w:rsidR="004C61F8" w:rsidRPr="001B1050" w:rsidDel="0024199A" w:rsidRDefault="004C61F8" w:rsidP="00B22AAF">
            <w:pPr>
              <w:spacing w:after="0" w:line="276" w:lineRule="auto"/>
              <w:ind w:firstLine="0"/>
              <w:jc w:val="left"/>
              <w:rPr>
                <w:del w:id="2432" w:author="Felicia Williams" w:date="2024-07-12T00:23:00Z"/>
                <w:sz w:val="20"/>
                <w:szCs w:val="20"/>
              </w:rPr>
            </w:pPr>
          </w:p>
          <w:p w14:paraId="119140A8" w14:textId="44C2FA00" w:rsidR="006B2BF6" w:rsidRPr="001B1050" w:rsidDel="0024199A" w:rsidRDefault="004C61F8" w:rsidP="006B2BF6">
            <w:pPr>
              <w:spacing w:after="0" w:line="276" w:lineRule="auto"/>
              <w:ind w:firstLine="0"/>
              <w:jc w:val="left"/>
              <w:rPr>
                <w:del w:id="2433" w:author="Felicia Williams" w:date="2024-07-12T00:23:00Z"/>
                <w:rFonts w:eastAsia="Arial"/>
                <w:color w:val="000000"/>
                <w:sz w:val="20"/>
                <w:szCs w:val="20"/>
              </w:rPr>
            </w:pPr>
            <w:del w:id="2434" w:author="Felicia Williams" w:date="2024-07-12T00:23:00Z">
              <w:r w:rsidRPr="001B1050" w:rsidDel="0024199A">
                <w:rPr>
                  <w:sz w:val="20"/>
                  <w:szCs w:val="20"/>
                </w:rPr>
                <w:delText xml:space="preserve">“You have to be </w:delText>
              </w:r>
              <w:r w:rsidRPr="001B1050" w:rsidDel="0024199A">
                <w:rPr>
                  <w:rFonts w:eastAsia="Arial"/>
                  <w:color w:val="000000"/>
                  <w:sz w:val="20"/>
                  <w:szCs w:val="20"/>
                </w:rPr>
                <w:delText>okay with giving up a little chunk of your life in order to accomplish this one thing” (P1)</w:delText>
              </w:r>
            </w:del>
          </w:p>
          <w:p w14:paraId="42991EDB" w14:textId="06FDA0FA" w:rsidR="006B2BF6" w:rsidRPr="001B1050" w:rsidDel="0024199A" w:rsidRDefault="006B2BF6" w:rsidP="006B2BF6">
            <w:pPr>
              <w:spacing w:after="0" w:line="276" w:lineRule="auto"/>
              <w:ind w:firstLine="0"/>
              <w:jc w:val="left"/>
              <w:rPr>
                <w:del w:id="2435" w:author="Felicia Williams" w:date="2024-07-12T00:23:00Z"/>
                <w:rFonts w:eastAsia="Arial"/>
                <w:color w:val="000000"/>
                <w:sz w:val="20"/>
                <w:szCs w:val="20"/>
              </w:rPr>
            </w:pPr>
          </w:p>
          <w:p w14:paraId="5C2FDA4E" w14:textId="4B155B87" w:rsidR="006B2BF6" w:rsidRPr="001B1050" w:rsidDel="0024199A" w:rsidRDefault="006B2BF6" w:rsidP="006B2BF6">
            <w:pPr>
              <w:spacing w:after="0" w:line="276" w:lineRule="auto"/>
              <w:ind w:firstLine="0"/>
              <w:jc w:val="left"/>
              <w:rPr>
                <w:del w:id="2436" w:author="Felicia Williams" w:date="2024-07-12T00:23:00Z"/>
                <w:rFonts w:eastAsia="Arial"/>
                <w:color w:val="000000"/>
                <w:sz w:val="20"/>
                <w:szCs w:val="20"/>
              </w:rPr>
            </w:pPr>
          </w:p>
          <w:p w14:paraId="51EFE3EB" w14:textId="5D4AC1D2" w:rsidR="004C508A" w:rsidRPr="00E75F02" w:rsidDel="0024199A" w:rsidRDefault="004C61F8" w:rsidP="00E243E6">
            <w:pPr>
              <w:spacing w:after="0" w:line="276" w:lineRule="auto"/>
              <w:ind w:firstLine="0"/>
              <w:jc w:val="left"/>
              <w:rPr>
                <w:del w:id="2437" w:author="Felicia Williams" w:date="2024-07-12T00:23:00Z"/>
                <w:rFonts w:eastAsia="Arial"/>
                <w:color w:val="000000"/>
                <w:rPrChange w:id="2438" w:author="Michael Grohs" w:date="2024-07-15T17:38:00Z" w16du:dateUtc="2024-07-15T22:38:00Z">
                  <w:rPr>
                    <w:del w:id="2439" w:author="Felicia Williams" w:date="2024-07-12T00:23:00Z"/>
                    <w:rFonts w:eastAsia="Arial"/>
                    <w:color w:val="000000"/>
                    <w:sz w:val="20"/>
                    <w:szCs w:val="20"/>
                  </w:rPr>
                </w:rPrChange>
              </w:rPr>
            </w:pPr>
            <w:del w:id="2440" w:author="Felicia Williams" w:date="2024-07-12T00:23:00Z">
              <w:r w:rsidRPr="001B1050" w:rsidDel="0024199A">
                <w:rPr>
                  <w:rFonts w:eastAsia="Arial"/>
                  <w:color w:val="000000"/>
                  <w:sz w:val="20"/>
                  <w:szCs w:val="20"/>
                </w:rPr>
                <w:delText>“The majority of my circle that I had</w:delText>
              </w:r>
              <w:r w:rsidRPr="00E75F02" w:rsidDel="0024199A">
                <w:delText xml:space="preserve"> </w:delText>
              </w:r>
              <w:r w:rsidRPr="00E75F02" w:rsidDel="0024199A">
                <w:rPr>
                  <w:rFonts w:eastAsia="Arial"/>
                  <w:color w:val="000000"/>
                  <w:rPrChange w:id="2441" w:author="Michael Grohs" w:date="2024-07-15T17:38:00Z" w16du:dateUtc="2024-07-15T22:38:00Z">
                    <w:rPr>
                      <w:rFonts w:eastAsia="Arial"/>
                      <w:color w:val="000000"/>
                      <w:sz w:val="20"/>
                      <w:szCs w:val="20"/>
                    </w:rPr>
                  </w:rPrChange>
                </w:rPr>
                <w:delText>in</w:delText>
              </w:r>
              <w:r w:rsidR="006B2BF6" w:rsidRPr="00E75F02" w:rsidDel="0024199A">
                <w:rPr>
                  <w:rFonts w:eastAsia="Arial"/>
                  <w:color w:val="000000"/>
                  <w:rPrChange w:id="2442" w:author="Michael Grohs" w:date="2024-07-15T17:38:00Z" w16du:dateUtc="2024-07-15T22:38:00Z">
                    <w:rPr>
                      <w:rFonts w:eastAsia="Arial"/>
                      <w:color w:val="000000"/>
                      <w:sz w:val="20"/>
                      <w:szCs w:val="20"/>
                    </w:rPr>
                  </w:rPrChange>
                </w:rPr>
                <w:delText xml:space="preserve"> </w:delText>
              </w:r>
              <w:r w:rsidRPr="00E75F02" w:rsidDel="0024199A">
                <w:rPr>
                  <w:rFonts w:eastAsia="Arial"/>
                  <w:color w:val="000000"/>
                  <w:rPrChange w:id="2443" w:author="Michael Grohs" w:date="2024-07-15T17:38:00Z" w16du:dateUtc="2024-07-15T22:38:00Z">
                    <w:rPr>
                      <w:rFonts w:eastAsia="Arial"/>
                      <w:color w:val="000000"/>
                      <w:sz w:val="20"/>
                      <w:szCs w:val="20"/>
                    </w:rPr>
                  </w:rPrChange>
                </w:rPr>
                <w:delText>college was mostly white” (P7</w:delText>
              </w:r>
              <w:r w:rsidR="004C508A" w:rsidRPr="00E75F02" w:rsidDel="0024199A">
                <w:rPr>
                  <w:rFonts w:eastAsia="Arial"/>
                  <w:color w:val="000000"/>
                  <w:rPrChange w:id="2444" w:author="Michael Grohs" w:date="2024-07-15T17:38:00Z" w16du:dateUtc="2024-07-15T22:38:00Z">
                    <w:rPr>
                      <w:rFonts w:eastAsia="Arial"/>
                      <w:color w:val="000000"/>
                      <w:sz w:val="20"/>
                      <w:szCs w:val="20"/>
                    </w:rPr>
                  </w:rPrChange>
                </w:rPr>
                <w:delText>)</w:delText>
              </w:r>
            </w:del>
          </w:p>
          <w:p w14:paraId="76650BF3" w14:textId="17FA8EAD" w:rsidR="006B2BF6" w:rsidRPr="00E75F02" w:rsidDel="0024199A" w:rsidRDefault="006B2BF6" w:rsidP="00B22AAF">
            <w:pPr>
              <w:spacing w:after="0" w:line="276" w:lineRule="auto"/>
              <w:ind w:firstLine="0"/>
              <w:jc w:val="left"/>
              <w:rPr>
                <w:del w:id="2445" w:author="Felicia Williams" w:date="2024-07-12T00:23:00Z"/>
                <w:color w:val="000000"/>
                <w:rPrChange w:id="2446" w:author="Michael Grohs" w:date="2024-07-15T17:38:00Z" w16du:dateUtc="2024-07-15T22:38:00Z">
                  <w:rPr>
                    <w:del w:id="2447" w:author="Felicia Williams" w:date="2024-07-12T00:23:00Z"/>
                    <w:color w:val="000000"/>
                    <w:sz w:val="20"/>
                    <w:szCs w:val="20"/>
                  </w:rPr>
                </w:rPrChange>
              </w:rPr>
            </w:pPr>
          </w:p>
          <w:p w14:paraId="64173E17" w14:textId="76DD9276" w:rsidR="004C61F8" w:rsidRPr="00E75F02" w:rsidDel="0024199A" w:rsidRDefault="004C61F8" w:rsidP="00B22AAF">
            <w:pPr>
              <w:spacing w:after="0" w:line="276" w:lineRule="auto"/>
              <w:ind w:firstLine="0"/>
              <w:jc w:val="left"/>
              <w:rPr>
                <w:del w:id="2448" w:author="Felicia Williams" w:date="2024-07-12T00:23:00Z"/>
                <w:color w:val="000000"/>
                <w:rPrChange w:id="2449" w:author="Michael Grohs" w:date="2024-07-15T17:38:00Z" w16du:dateUtc="2024-07-15T22:38:00Z">
                  <w:rPr>
                    <w:del w:id="2450" w:author="Felicia Williams" w:date="2024-07-12T00:23:00Z"/>
                    <w:color w:val="000000"/>
                    <w:sz w:val="20"/>
                    <w:szCs w:val="20"/>
                  </w:rPr>
                </w:rPrChange>
              </w:rPr>
            </w:pPr>
            <w:del w:id="2451" w:author="Felicia Williams" w:date="2024-07-12T00:23:00Z">
              <w:r w:rsidRPr="00E75F02" w:rsidDel="0024199A">
                <w:rPr>
                  <w:rPrChange w:id="2452" w:author="Michael Grohs" w:date="2024-07-15T17:38:00Z" w16du:dateUtc="2024-07-15T22:38:00Z">
                    <w:rPr>
                      <w:sz w:val="20"/>
                      <w:szCs w:val="20"/>
                    </w:rPr>
                  </w:rPrChange>
                </w:rPr>
                <w:delText>“</w:delText>
              </w:r>
              <w:r w:rsidRPr="00E75F02" w:rsidDel="0024199A">
                <w:rPr>
                  <w:color w:val="000000"/>
                  <w:rPrChange w:id="2453" w:author="Michael Grohs" w:date="2024-07-15T17:38:00Z" w16du:dateUtc="2024-07-15T22:38:00Z">
                    <w:rPr>
                      <w:color w:val="000000"/>
                      <w:sz w:val="20"/>
                      <w:szCs w:val="20"/>
                    </w:rPr>
                  </w:rPrChange>
                </w:rPr>
                <w:delText xml:space="preserve">Good nursing advisor that was </w:delText>
              </w:r>
              <w:r w:rsidR="006B2BF6" w:rsidRPr="00E75F02" w:rsidDel="0024199A">
                <w:rPr>
                  <w:color w:val="000000"/>
                  <w:rPrChange w:id="2454" w:author="Michael Grohs" w:date="2024-07-15T17:38:00Z" w16du:dateUtc="2024-07-15T22:38:00Z">
                    <w:rPr>
                      <w:color w:val="000000"/>
                      <w:sz w:val="20"/>
                      <w:szCs w:val="20"/>
                    </w:rPr>
                  </w:rPrChange>
                </w:rPr>
                <w:delText xml:space="preserve">not </w:delText>
              </w:r>
              <w:r w:rsidRPr="00E75F02" w:rsidDel="0024199A">
                <w:rPr>
                  <w:color w:val="000000"/>
                  <w:rPrChange w:id="2455" w:author="Michael Grohs" w:date="2024-07-15T17:38:00Z" w16du:dateUtc="2024-07-15T22:38:00Z">
                    <w:rPr>
                      <w:color w:val="000000"/>
                      <w:sz w:val="20"/>
                      <w:szCs w:val="20"/>
                    </w:rPr>
                  </w:rPrChange>
                </w:rPr>
                <w:delText>African American”. (QP23)</w:delText>
              </w:r>
            </w:del>
          </w:p>
          <w:p w14:paraId="6AB5D33E" w14:textId="2D48AFEE" w:rsidR="004C61F8" w:rsidRPr="00E75F02" w:rsidDel="0024199A" w:rsidRDefault="004C61F8" w:rsidP="00B22AAF">
            <w:pPr>
              <w:spacing w:after="0" w:line="276" w:lineRule="auto"/>
              <w:ind w:firstLine="0"/>
              <w:jc w:val="left"/>
              <w:rPr>
                <w:del w:id="2456" w:author="Felicia Williams" w:date="2024-07-12T00:23:00Z"/>
                <w:rPrChange w:id="2457" w:author="Michael Grohs" w:date="2024-07-15T17:38:00Z" w16du:dateUtc="2024-07-15T22:38:00Z">
                  <w:rPr>
                    <w:del w:id="2458" w:author="Felicia Williams" w:date="2024-07-12T00:23:00Z"/>
                    <w:sz w:val="20"/>
                    <w:szCs w:val="20"/>
                  </w:rPr>
                </w:rPrChange>
              </w:rPr>
            </w:pPr>
          </w:p>
          <w:p w14:paraId="28C72201" w14:textId="110F51A8" w:rsidR="006B2BF6" w:rsidRPr="00E75F02" w:rsidDel="0024199A" w:rsidRDefault="006B2BF6" w:rsidP="00B22AAF">
            <w:pPr>
              <w:spacing w:after="0" w:line="276" w:lineRule="auto"/>
              <w:ind w:firstLine="0"/>
              <w:jc w:val="left"/>
              <w:rPr>
                <w:del w:id="2459" w:author="Felicia Williams" w:date="2024-07-12T00:23:00Z"/>
                <w:rPrChange w:id="2460" w:author="Michael Grohs" w:date="2024-07-15T17:38:00Z" w16du:dateUtc="2024-07-15T22:38:00Z">
                  <w:rPr>
                    <w:del w:id="2461" w:author="Felicia Williams" w:date="2024-07-12T00:23:00Z"/>
                    <w:sz w:val="20"/>
                    <w:szCs w:val="20"/>
                  </w:rPr>
                </w:rPrChange>
              </w:rPr>
            </w:pPr>
            <w:del w:id="2462" w:author="Felicia Williams" w:date="2024-07-12T00:23:00Z">
              <w:r w:rsidRPr="00E75F02" w:rsidDel="0024199A">
                <w:rPr>
                  <w:rPrChange w:id="2463" w:author="Michael Grohs" w:date="2024-07-15T17:38:00Z" w16du:dateUtc="2024-07-15T22:38:00Z">
                    <w:rPr>
                      <w:sz w:val="20"/>
                      <w:szCs w:val="20"/>
                    </w:rPr>
                  </w:rPrChange>
                </w:rPr>
                <w:delText>“</w:delText>
              </w:r>
              <w:r w:rsidR="00334A0C" w:rsidRPr="00E75F02" w:rsidDel="0024199A">
                <w:rPr>
                  <w:rPrChange w:id="2464" w:author="Michael Grohs" w:date="2024-07-15T17:38:00Z" w16du:dateUtc="2024-07-15T22:38:00Z">
                    <w:rPr>
                      <w:sz w:val="20"/>
                      <w:szCs w:val="20"/>
                    </w:rPr>
                  </w:rPrChange>
                </w:rPr>
                <w:delText>I recall the worst experience was being the only Black person in my class and feeling like I was an outcast”. (QP15)</w:delText>
              </w:r>
            </w:del>
          </w:p>
          <w:p w14:paraId="6C6B9924" w14:textId="13BC5753" w:rsidR="006B2BF6" w:rsidRPr="00E75F02" w:rsidDel="0024199A" w:rsidRDefault="006B2BF6" w:rsidP="00B22AAF">
            <w:pPr>
              <w:spacing w:after="0" w:line="240" w:lineRule="auto"/>
              <w:ind w:firstLine="0"/>
              <w:jc w:val="left"/>
              <w:rPr>
                <w:del w:id="2465" w:author="Felicia Williams" w:date="2024-07-12T00:23:00Z"/>
                <w:rPrChange w:id="2466" w:author="Michael Grohs" w:date="2024-07-15T17:38:00Z" w16du:dateUtc="2024-07-15T22:38:00Z">
                  <w:rPr>
                    <w:del w:id="2467" w:author="Felicia Williams" w:date="2024-07-12T00:23:00Z"/>
                    <w:sz w:val="20"/>
                    <w:szCs w:val="20"/>
                  </w:rPr>
                </w:rPrChange>
              </w:rPr>
            </w:pPr>
          </w:p>
          <w:p w14:paraId="5C75D806" w14:textId="6CDFF7C6" w:rsidR="004C61F8" w:rsidRPr="00E75F02" w:rsidDel="0024199A" w:rsidRDefault="004C61F8" w:rsidP="00B22AAF">
            <w:pPr>
              <w:spacing w:after="0" w:line="240" w:lineRule="auto"/>
              <w:ind w:firstLine="0"/>
              <w:jc w:val="left"/>
              <w:rPr>
                <w:del w:id="2468" w:author="Felicia Williams" w:date="2024-07-12T00:23:00Z"/>
                <w:rFonts w:eastAsia="Arial"/>
                <w:color w:val="000000"/>
                <w:rPrChange w:id="2469" w:author="Michael Grohs" w:date="2024-07-15T17:38:00Z" w16du:dateUtc="2024-07-15T22:38:00Z">
                  <w:rPr>
                    <w:del w:id="2470" w:author="Felicia Williams" w:date="2024-07-12T00:23:00Z"/>
                    <w:rFonts w:eastAsia="Arial"/>
                    <w:color w:val="000000"/>
                    <w:sz w:val="20"/>
                    <w:szCs w:val="20"/>
                  </w:rPr>
                </w:rPrChange>
              </w:rPr>
            </w:pPr>
            <w:del w:id="2471" w:author="Felicia Williams" w:date="2024-07-12T00:23:00Z">
              <w:r w:rsidRPr="00E75F02" w:rsidDel="0024199A">
                <w:rPr>
                  <w:rPrChange w:id="2472" w:author="Michael Grohs" w:date="2024-07-15T17:38:00Z" w16du:dateUtc="2024-07-15T22:38:00Z">
                    <w:rPr>
                      <w:sz w:val="20"/>
                      <w:szCs w:val="20"/>
                    </w:rPr>
                  </w:rPrChange>
                </w:rPr>
                <w:delText>“</w:delText>
              </w:r>
              <w:r w:rsidRPr="00E75F02" w:rsidDel="0024199A">
                <w:rPr>
                  <w:rFonts w:eastAsia="Arial"/>
                  <w:color w:val="000000"/>
                  <w:rPrChange w:id="2473" w:author="Michael Grohs" w:date="2024-07-15T17:38:00Z" w16du:dateUtc="2024-07-15T22:38:00Z">
                    <w:rPr>
                      <w:rFonts w:eastAsia="Arial"/>
                      <w:color w:val="000000"/>
                      <w:sz w:val="20"/>
                      <w:szCs w:val="20"/>
                    </w:rPr>
                  </w:rPrChange>
                </w:rPr>
                <w:delText>We just kind of figured out like our study habits, the way that we write our focus and attention was not the same. So that just kind of like died out”. (P1)</w:delText>
              </w:r>
              <w:r w:rsidRPr="00E75F02" w:rsidDel="0024199A">
                <w:delText xml:space="preserve"> </w:delText>
              </w:r>
              <w:r w:rsidRPr="00E75F02" w:rsidDel="0024199A">
                <w:rPr>
                  <w:rFonts w:eastAsia="Arial"/>
                  <w:color w:val="000000"/>
                  <w:rPrChange w:id="2474" w:author="Michael Grohs" w:date="2024-07-15T17:38:00Z" w16du:dateUtc="2024-07-15T22:38:00Z">
                    <w:rPr>
                      <w:rFonts w:eastAsia="Arial"/>
                      <w:color w:val="000000"/>
                      <w:sz w:val="20"/>
                      <w:szCs w:val="20"/>
                    </w:rPr>
                  </w:rPrChange>
                </w:rPr>
                <w:delText>“I did not take to a lot of the black Americans on campus at all”. (P7)</w:delText>
              </w:r>
            </w:del>
          </w:p>
          <w:p w14:paraId="3D53C96A" w14:textId="67316B2D" w:rsidR="004C61F8" w:rsidRPr="00E75F02" w:rsidDel="0024199A" w:rsidRDefault="004C61F8" w:rsidP="00B22AAF">
            <w:pPr>
              <w:spacing w:after="0" w:line="276" w:lineRule="auto"/>
              <w:ind w:firstLine="0"/>
              <w:jc w:val="left"/>
              <w:rPr>
                <w:del w:id="2475" w:author="Felicia Williams" w:date="2024-07-12T00:23:00Z"/>
                <w:color w:val="000000"/>
                <w:rPrChange w:id="2476" w:author="Michael Grohs" w:date="2024-07-15T17:38:00Z" w16du:dateUtc="2024-07-15T22:38:00Z">
                  <w:rPr>
                    <w:del w:id="2477" w:author="Felicia Williams" w:date="2024-07-12T00:23:00Z"/>
                    <w:color w:val="000000"/>
                    <w:sz w:val="20"/>
                    <w:szCs w:val="20"/>
                  </w:rPr>
                </w:rPrChange>
              </w:rPr>
            </w:pPr>
          </w:p>
          <w:p w14:paraId="5262CEAF" w14:textId="6DE98E1D" w:rsidR="004C61F8" w:rsidRPr="00E75F02" w:rsidDel="0024199A" w:rsidRDefault="004C61F8" w:rsidP="00B22AAF">
            <w:pPr>
              <w:spacing w:after="0" w:line="276" w:lineRule="auto"/>
              <w:ind w:firstLine="0"/>
              <w:jc w:val="left"/>
              <w:rPr>
                <w:del w:id="2478" w:author="Felicia Williams" w:date="2024-07-12T00:23:00Z"/>
                <w:rPrChange w:id="2479" w:author="Michael Grohs" w:date="2024-07-15T17:38:00Z" w16du:dateUtc="2024-07-15T22:38:00Z">
                  <w:rPr>
                    <w:del w:id="2480" w:author="Felicia Williams" w:date="2024-07-12T00:23:00Z"/>
                    <w:sz w:val="20"/>
                    <w:szCs w:val="20"/>
                  </w:rPr>
                </w:rPrChange>
              </w:rPr>
            </w:pPr>
          </w:p>
          <w:p w14:paraId="339FEDFC" w14:textId="2C1C241B" w:rsidR="004C61F8" w:rsidRPr="00E75F02" w:rsidDel="0024199A" w:rsidRDefault="004C61F8" w:rsidP="00B22AAF">
            <w:pPr>
              <w:spacing w:after="0" w:line="240" w:lineRule="auto"/>
              <w:ind w:firstLine="0"/>
              <w:jc w:val="left"/>
              <w:rPr>
                <w:del w:id="2481" w:author="Felicia Williams" w:date="2024-07-12T00:23:00Z"/>
              </w:rPr>
            </w:pPr>
            <w:del w:id="2482" w:author="Felicia Williams" w:date="2024-07-12T00:23:00Z">
              <w:r w:rsidRPr="00E75F02" w:rsidDel="0024199A">
                <w:rPr>
                  <w:rFonts w:eastAsia="Arial"/>
                  <w:color w:val="000000"/>
                  <w:rPrChange w:id="2483" w:author="Michael Grohs" w:date="2024-07-15T17:38:00Z" w16du:dateUtc="2024-07-15T22:38:00Z">
                    <w:rPr>
                      <w:rFonts w:eastAsia="Arial"/>
                      <w:color w:val="000000"/>
                      <w:sz w:val="20"/>
                      <w:szCs w:val="20"/>
                    </w:rPr>
                  </w:rPrChange>
                </w:rPr>
                <w:delText>“I think that the structure of the curriculum itself was very flexible. It allowed for everyone to find in their niche”. (P1)</w:delText>
              </w:r>
            </w:del>
          </w:p>
          <w:p w14:paraId="1979B14B" w14:textId="4EA1ED95" w:rsidR="004C61F8" w:rsidRPr="001B1050" w:rsidDel="0024199A" w:rsidRDefault="004C61F8" w:rsidP="00B22AAF">
            <w:pPr>
              <w:spacing w:after="0" w:line="240" w:lineRule="auto"/>
              <w:ind w:firstLine="0"/>
              <w:jc w:val="left"/>
              <w:rPr>
                <w:del w:id="2484" w:author="Felicia Williams" w:date="2024-07-12T00:23:00Z"/>
                <w:sz w:val="20"/>
                <w:szCs w:val="20"/>
              </w:rPr>
            </w:pPr>
          </w:p>
          <w:p w14:paraId="6C934E6E" w14:textId="6A9B76D0" w:rsidR="004C61F8" w:rsidRPr="001B1050" w:rsidDel="0024199A" w:rsidRDefault="004C61F8" w:rsidP="00B22AAF">
            <w:pPr>
              <w:spacing w:after="0" w:line="240" w:lineRule="auto"/>
              <w:ind w:firstLine="0"/>
              <w:jc w:val="left"/>
              <w:rPr>
                <w:del w:id="2485" w:author="Felicia Williams" w:date="2024-07-12T00:23:00Z"/>
                <w:rFonts w:eastAsia="Arial"/>
                <w:color w:val="000000"/>
                <w:sz w:val="20"/>
                <w:szCs w:val="20"/>
              </w:rPr>
            </w:pPr>
            <w:del w:id="2486" w:author="Felicia Williams" w:date="2024-07-12T00:23:00Z">
              <w:r w:rsidRPr="001B1050" w:rsidDel="0024199A">
                <w:rPr>
                  <w:rFonts w:eastAsia="Arial"/>
                  <w:color w:val="000000"/>
                  <w:sz w:val="20"/>
                  <w:szCs w:val="20"/>
                </w:rPr>
                <w:delText>“</w:delText>
              </w:r>
              <w:r w:rsidR="00086EB2" w:rsidRPr="001B1050" w:rsidDel="0024199A">
                <w:rPr>
                  <w:rFonts w:eastAsia="Arial"/>
                  <w:color w:val="000000"/>
                  <w:sz w:val="20"/>
                  <w:szCs w:val="20"/>
                </w:rPr>
                <w:delText>My African American faculty was supportive. They found opportunities that best fir me professionally. I developed a great professional network because of them”. (QP22).</w:delText>
              </w:r>
            </w:del>
          </w:p>
          <w:p w14:paraId="6A34B709" w14:textId="6929E7BF" w:rsidR="004C61F8" w:rsidRPr="001B1050" w:rsidDel="0024199A" w:rsidRDefault="004C61F8" w:rsidP="00B22AAF">
            <w:pPr>
              <w:spacing w:after="0" w:line="240" w:lineRule="auto"/>
              <w:ind w:firstLine="0"/>
              <w:jc w:val="left"/>
              <w:rPr>
                <w:del w:id="2487" w:author="Felicia Williams" w:date="2024-07-12T00:23:00Z"/>
                <w:rFonts w:eastAsia="Arial"/>
                <w:color w:val="000000"/>
                <w:sz w:val="20"/>
                <w:szCs w:val="20"/>
              </w:rPr>
            </w:pPr>
          </w:p>
          <w:p w14:paraId="035ED5D3" w14:textId="1ED63257" w:rsidR="004C61F8" w:rsidRPr="00E75F02" w:rsidDel="0024199A" w:rsidRDefault="004C61F8" w:rsidP="00B22AAF">
            <w:pPr>
              <w:spacing w:after="0" w:line="240" w:lineRule="auto"/>
              <w:ind w:firstLine="0"/>
              <w:jc w:val="left"/>
              <w:rPr>
                <w:del w:id="2488" w:author="Felicia Williams" w:date="2024-07-12T00:23:00Z"/>
              </w:rPr>
            </w:pPr>
            <w:del w:id="2489" w:author="Felicia Williams" w:date="2024-07-12T00:23:00Z">
              <w:r w:rsidRPr="001B1050" w:rsidDel="0024199A">
                <w:rPr>
                  <w:rFonts w:eastAsia="Arial"/>
                  <w:color w:val="000000"/>
                  <w:sz w:val="20"/>
                  <w:szCs w:val="20"/>
                </w:rPr>
                <w:delText>“</w:delText>
              </w:r>
              <w:r w:rsidR="009117C9" w:rsidRPr="001B1050" w:rsidDel="0024199A">
                <w:rPr>
                  <w:rFonts w:eastAsia="Arial"/>
                  <w:color w:val="000000"/>
                  <w:sz w:val="20"/>
                  <w:szCs w:val="20"/>
                </w:rPr>
                <w:delText>None of my professors looked like me and only a couple was not white. I can not say that I have any relationship/friendship with a white professor that extended beyond college”. (QP26).</w:delText>
              </w:r>
            </w:del>
          </w:p>
          <w:p w14:paraId="226126E9" w14:textId="035E6F38" w:rsidR="004C61F8" w:rsidRPr="001B1050" w:rsidDel="0024199A" w:rsidRDefault="004C61F8" w:rsidP="00B22AAF">
            <w:pPr>
              <w:spacing w:after="0" w:line="240" w:lineRule="auto"/>
              <w:ind w:firstLine="0"/>
              <w:jc w:val="left"/>
              <w:rPr>
                <w:del w:id="2490" w:author="Felicia Williams" w:date="2024-07-12T00:23:00Z"/>
                <w:rFonts w:eastAsia="Arial"/>
                <w:color w:val="000000"/>
                <w:sz w:val="20"/>
                <w:szCs w:val="20"/>
              </w:rPr>
            </w:pPr>
            <w:del w:id="2491" w:author="Felicia Williams" w:date="2024-07-12T00:23:00Z">
              <w:r w:rsidRPr="001B1050" w:rsidDel="0024199A">
                <w:rPr>
                  <w:rFonts w:eastAsia="Arial"/>
                  <w:color w:val="000000"/>
                  <w:sz w:val="20"/>
                  <w:szCs w:val="20"/>
                </w:rPr>
                <w:delText>“She helped me get like an internship with, like the crime analyst at the local police department, and that lady is not black. She is white, but she's still one of my mentors still this day”. (P7)</w:delText>
              </w:r>
            </w:del>
          </w:p>
          <w:p w14:paraId="041E8D9E" w14:textId="58DD5F5B" w:rsidR="004C61F8" w:rsidRPr="001B1050" w:rsidDel="0024199A" w:rsidRDefault="004C61F8" w:rsidP="00B22AAF">
            <w:pPr>
              <w:spacing w:after="0" w:line="240" w:lineRule="auto"/>
              <w:ind w:firstLine="0"/>
              <w:jc w:val="left"/>
              <w:rPr>
                <w:del w:id="2492" w:author="Felicia Williams" w:date="2024-07-12T00:23:00Z"/>
                <w:rFonts w:eastAsia="Arial"/>
                <w:color w:val="000000"/>
                <w:sz w:val="20"/>
                <w:szCs w:val="20"/>
              </w:rPr>
            </w:pPr>
          </w:p>
          <w:p w14:paraId="232B9921" w14:textId="18451F7E" w:rsidR="004C61F8" w:rsidRPr="00E75F02" w:rsidDel="0024199A" w:rsidRDefault="004C61F8" w:rsidP="00B22AAF">
            <w:pPr>
              <w:spacing w:after="0" w:line="240" w:lineRule="auto"/>
              <w:ind w:firstLine="0"/>
              <w:jc w:val="left"/>
              <w:rPr>
                <w:del w:id="2493" w:author="Felicia Williams" w:date="2024-07-12T00:23:00Z"/>
              </w:rPr>
            </w:pPr>
            <w:del w:id="2494" w:author="Felicia Williams" w:date="2024-07-12T00:23:00Z">
              <w:r w:rsidRPr="001B1050" w:rsidDel="0024199A">
                <w:rPr>
                  <w:sz w:val="20"/>
                  <w:szCs w:val="20"/>
                </w:rPr>
                <w:delText>“</w:delText>
              </w:r>
              <w:r w:rsidRPr="001B1050" w:rsidDel="0024199A">
                <w:rPr>
                  <w:rFonts w:eastAsia="Arial"/>
                  <w:color w:val="000000"/>
                  <w:sz w:val="20"/>
                  <w:szCs w:val="20"/>
                </w:rPr>
                <w:delText>It was called the Minority Scholarship. And so, because of all that aid I got, and so much access.</w:delText>
              </w:r>
              <w:r w:rsidRPr="00E75F02" w:rsidDel="0024199A">
                <w:delText xml:space="preserve"> </w:delText>
              </w:r>
              <w:r w:rsidRPr="00E75F02" w:rsidDel="0024199A">
                <w:rPr>
                  <w:rFonts w:eastAsia="Arial"/>
                  <w:color w:val="000000"/>
                  <w:rPrChange w:id="2495" w:author="Michael Grohs" w:date="2024-07-15T17:38:00Z" w16du:dateUtc="2024-07-15T22:38:00Z">
                    <w:rPr>
                      <w:rFonts w:eastAsia="Arial"/>
                      <w:color w:val="000000"/>
                      <w:sz w:val="20"/>
                      <w:szCs w:val="20"/>
                    </w:rPr>
                  </w:rPrChange>
                </w:rPr>
                <w:delText>l did not have the financial burden of having to pay for school. I use the access to live off that was probably the greatest factor in my success in college”. (P2)</w:delText>
              </w:r>
            </w:del>
          </w:p>
          <w:p w14:paraId="5A9E3957" w14:textId="2ED5F313" w:rsidR="004C61F8" w:rsidRPr="001B1050" w:rsidDel="0024199A" w:rsidRDefault="004C61F8" w:rsidP="00B22AAF">
            <w:pPr>
              <w:spacing w:after="0" w:line="240" w:lineRule="auto"/>
              <w:ind w:firstLine="0"/>
              <w:jc w:val="left"/>
              <w:rPr>
                <w:del w:id="2496" w:author="Felicia Williams" w:date="2024-07-12T00:23:00Z"/>
                <w:sz w:val="20"/>
                <w:szCs w:val="20"/>
              </w:rPr>
            </w:pPr>
          </w:p>
          <w:p w14:paraId="030A9AD9" w14:textId="60DAF29F" w:rsidR="004C61F8" w:rsidRPr="001B1050" w:rsidDel="0024199A" w:rsidRDefault="004C61F8" w:rsidP="00B22AAF">
            <w:pPr>
              <w:spacing w:after="0" w:line="240" w:lineRule="auto"/>
              <w:ind w:firstLine="0"/>
              <w:jc w:val="left"/>
              <w:rPr>
                <w:del w:id="2497" w:author="Felicia Williams" w:date="2024-07-12T00:23:00Z"/>
                <w:sz w:val="20"/>
                <w:szCs w:val="20"/>
              </w:rPr>
            </w:pPr>
          </w:p>
          <w:p w14:paraId="48E31AF2" w14:textId="3EA5B8C3" w:rsidR="004C61F8" w:rsidRPr="001B1050" w:rsidDel="0024199A" w:rsidRDefault="004C61F8" w:rsidP="00B22AAF">
            <w:pPr>
              <w:spacing w:after="0" w:line="276" w:lineRule="auto"/>
              <w:ind w:firstLine="0"/>
              <w:jc w:val="left"/>
              <w:rPr>
                <w:del w:id="2498" w:author="Felicia Williams" w:date="2024-07-12T00:23:00Z"/>
                <w:sz w:val="20"/>
                <w:szCs w:val="20"/>
              </w:rPr>
            </w:pPr>
            <w:del w:id="2499" w:author="Felicia Williams" w:date="2024-07-12T00:23:00Z">
              <w:r w:rsidRPr="001B1050" w:rsidDel="0024199A">
                <w:rPr>
                  <w:sz w:val="20"/>
                  <w:szCs w:val="20"/>
                </w:rPr>
                <w:delText>“</w:delText>
              </w:r>
              <w:r w:rsidRPr="001B1050" w:rsidDel="0024199A">
                <w:rPr>
                  <w:color w:val="000000"/>
                  <w:sz w:val="20"/>
                  <w:szCs w:val="20"/>
                </w:rPr>
                <w:delText>No AA faculty during my time”. (QP11)</w:delText>
              </w:r>
            </w:del>
          </w:p>
          <w:p w14:paraId="4B8DA4E3" w14:textId="76ADDDCA" w:rsidR="004C61F8" w:rsidRPr="001B1050" w:rsidDel="0024199A" w:rsidRDefault="004C61F8" w:rsidP="00B22AAF">
            <w:pPr>
              <w:spacing w:after="0" w:line="240" w:lineRule="auto"/>
              <w:ind w:firstLine="0"/>
              <w:jc w:val="left"/>
              <w:rPr>
                <w:del w:id="2500" w:author="Felicia Williams" w:date="2024-07-12T00:23:00Z"/>
                <w:sz w:val="20"/>
                <w:szCs w:val="20"/>
              </w:rPr>
            </w:pPr>
          </w:p>
          <w:p w14:paraId="13FB6352" w14:textId="07227D21" w:rsidR="004C61F8" w:rsidRPr="001B1050" w:rsidDel="0024199A" w:rsidRDefault="004C61F8" w:rsidP="00B22AAF">
            <w:pPr>
              <w:spacing w:after="0" w:line="240" w:lineRule="auto"/>
              <w:ind w:firstLine="0"/>
              <w:jc w:val="left"/>
              <w:rPr>
                <w:del w:id="2501" w:author="Felicia Williams" w:date="2024-07-12T00:23:00Z"/>
                <w:sz w:val="20"/>
                <w:szCs w:val="20"/>
              </w:rPr>
            </w:pPr>
          </w:p>
          <w:p w14:paraId="4A378BF5" w14:textId="51272072" w:rsidR="009117C9" w:rsidRPr="001B1050" w:rsidDel="0024199A" w:rsidRDefault="009117C9" w:rsidP="00B22AAF">
            <w:pPr>
              <w:spacing w:after="0" w:line="240" w:lineRule="auto"/>
              <w:ind w:firstLine="0"/>
              <w:jc w:val="left"/>
              <w:rPr>
                <w:del w:id="2502" w:author="Felicia Williams" w:date="2024-07-12T00:23:00Z"/>
                <w:color w:val="000000"/>
                <w:sz w:val="20"/>
                <w:szCs w:val="20"/>
              </w:rPr>
            </w:pPr>
          </w:p>
          <w:p w14:paraId="2E1E05E0" w14:textId="06DDAC98" w:rsidR="004C61F8" w:rsidRPr="001B1050" w:rsidDel="0024199A" w:rsidRDefault="004C61F8" w:rsidP="00B22AAF">
            <w:pPr>
              <w:spacing w:after="0" w:line="240" w:lineRule="auto"/>
              <w:ind w:firstLine="0"/>
              <w:jc w:val="left"/>
              <w:rPr>
                <w:del w:id="2503" w:author="Felicia Williams" w:date="2024-07-12T00:23:00Z"/>
                <w:sz w:val="20"/>
                <w:szCs w:val="20"/>
              </w:rPr>
            </w:pPr>
            <w:del w:id="2504" w:author="Felicia Williams" w:date="2024-07-12T00:23:00Z">
              <w:r w:rsidRPr="001B1050" w:rsidDel="0024199A">
                <w:rPr>
                  <w:color w:val="000000"/>
                  <w:sz w:val="20"/>
                  <w:szCs w:val="20"/>
                </w:rPr>
                <w:delText>“I do not recall having any professors of African American backgrounds”. (QP24).</w:delText>
              </w:r>
            </w:del>
          </w:p>
          <w:p w14:paraId="50D427FC" w14:textId="0132E76A" w:rsidR="004C61F8" w:rsidRPr="001B1050" w:rsidDel="0024199A" w:rsidRDefault="004C61F8" w:rsidP="00B22AAF">
            <w:pPr>
              <w:spacing w:after="0" w:line="240" w:lineRule="auto"/>
              <w:ind w:firstLine="0"/>
              <w:jc w:val="left"/>
              <w:rPr>
                <w:del w:id="2505" w:author="Felicia Williams" w:date="2024-07-12T00:23:00Z"/>
                <w:sz w:val="20"/>
                <w:szCs w:val="20"/>
              </w:rPr>
            </w:pPr>
          </w:p>
          <w:p w14:paraId="760EBE91" w14:textId="18E476B9" w:rsidR="004C61F8" w:rsidRPr="001B1050" w:rsidDel="0024199A" w:rsidRDefault="004C61F8" w:rsidP="00B22AAF">
            <w:pPr>
              <w:spacing w:after="0" w:line="240" w:lineRule="auto"/>
              <w:ind w:firstLine="0"/>
              <w:jc w:val="left"/>
              <w:rPr>
                <w:del w:id="2506" w:author="Felicia Williams" w:date="2024-07-12T00:23:00Z"/>
                <w:sz w:val="20"/>
                <w:szCs w:val="20"/>
              </w:rPr>
            </w:pPr>
          </w:p>
          <w:p w14:paraId="2EB1C094" w14:textId="38CD3F37" w:rsidR="004C61F8" w:rsidRPr="001B1050" w:rsidDel="0024199A" w:rsidRDefault="004C61F8" w:rsidP="00B22AAF">
            <w:pPr>
              <w:spacing w:after="0" w:line="240" w:lineRule="auto"/>
              <w:ind w:firstLine="0"/>
              <w:jc w:val="left"/>
              <w:rPr>
                <w:del w:id="2507" w:author="Felicia Williams" w:date="2024-07-12T00:23:00Z"/>
                <w:sz w:val="20"/>
                <w:szCs w:val="20"/>
              </w:rPr>
            </w:pPr>
            <w:del w:id="2508" w:author="Felicia Williams" w:date="2024-07-12T00:23:00Z">
              <w:r w:rsidRPr="001B1050" w:rsidDel="0024199A">
                <w:rPr>
                  <w:color w:val="000000"/>
                  <w:sz w:val="20"/>
                  <w:szCs w:val="20"/>
                </w:rPr>
                <w:delText>“Connecting with the black students at my school was life changing. It brought a sense of community”. (QP1)</w:delText>
              </w:r>
            </w:del>
          </w:p>
          <w:p w14:paraId="7435CA00" w14:textId="34FEF0E4" w:rsidR="004C61F8" w:rsidRPr="001B1050" w:rsidDel="0024199A" w:rsidRDefault="004C61F8" w:rsidP="00B22AAF">
            <w:pPr>
              <w:spacing w:after="0" w:line="240" w:lineRule="auto"/>
              <w:ind w:firstLine="0"/>
              <w:jc w:val="left"/>
              <w:rPr>
                <w:del w:id="2509" w:author="Felicia Williams" w:date="2024-07-12T00:23:00Z"/>
                <w:sz w:val="20"/>
                <w:szCs w:val="20"/>
              </w:rPr>
            </w:pPr>
          </w:p>
          <w:p w14:paraId="4E9352D7" w14:textId="336C3D23" w:rsidR="004C61F8" w:rsidRPr="001B1050" w:rsidDel="0024199A" w:rsidRDefault="004C61F8" w:rsidP="00B22AAF">
            <w:pPr>
              <w:spacing w:after="0" w:line="240" w:lineRule="auto"/>
              <w:ind w:firstLine="0"/>
              <w:jc w:val="left"/>
              <w:rPr>
                <w:del w:id="2510" w:author="Felicia Williams" w:date="2024-07-12T00:23:00Z"/>
                <w:sz w:val="20"/>
                <w:szCs w:val="20"/>
              </w:rPr>
            </w:pPr>
          </w:p>
          <w:p w14:paraId="04DDF13A" w14:textId="1B93D3BE" w:rsidR="004C61F8" w:rsidRPr="001B1050" w:rsidDel="0024199A" w:rsidRDefault="004C61F8" w:rsidP="00B22AAF">
            <w:pPr>
              <w:spacing w:after="0" w:line="276" w:lineRule="auto"/>
              <w:ind w:firstLine="0"/>
              <w:jc w:val="left"/>
              <w:rPr>
                <w:del w:id="2511" w:author="Felicia Williams" w:date="2024-07-12T00:23:00Z"/>
                <w:sz w:val="20"/>
                <w:szCs w:val="20"/>
              </w:rPr>
            </w:pPr>
            <w:del w:id="2512" w:author="Felicia Williams" w:date="2024-07-12T00:23:00Z">
              <w:r w:rsidRPr="001B1050" w:rsidDel="0024199A">
                <w:rPr>
                  <w:color w:val="000000"/>
                  <w:sz w:val="20"/>
                  <w:szCs w:val="20"/>
                </w:rPr>
                <w:delText>“Some professors were condescending to the minority students”. (QP21)</w:delText>
              </w:r>
            </w:del>
          </w:p>
          <w:p w14:paraId="517BFFDB" w14:textId="112EEE67" w:rsidR="004C61F8" w:rsidRPr="001B1050" w:rsidDel="0024199A" w:rsidRDefault="004C61F8" w:rsidP="00B22AAF">
            <w:pPr>
              <w:spacing w:after="0" w:line="240" w:lineRule="auto"/>
              <w:ind w:firstLine="0"/>
              <w:jc w:val="left"/>
              <w:rPr>
                <w:del w:id="2513" w:author="Felicia Williams" w:date="2024-07-12T00:23:00Z"/>
                <w:sz w:val="20"/>
                <w:szCs w:val="20"/>
              </w:rPr>
            </w:pPr>
          </w:p>
          <w:p w14:paraId="1D1360D5" w14:textId="716F95EA" w:rsidR="004C61F8" w:rsidRPr="00E75F02" w:rsidDel="0024199A" w:rsidRDefault="004C61F8" w:rsidP="00B22AAF">
            <w:pPr>
              <w:spacing w:after="0" w:line="240" w:lineRule="auto"/>
              <w:ind w:firstLine="0"/>
              <w:jc w:val="left"/>
              <w:rPr>
                <w:del w:id="2514" w:author="Felicia Williams" w:date="2024-07-12T00:23:00Z"/>
                <w:rPrChange w:id="2515" w:author="Michael Grohs" w:date="2024-07-15T17:38:00Z" w16du:dateUtc="2024-07-15T22:38:00Z">
                  <w:rPr>
                    <w:del w:id="2516" w:author="Felicia Williams" w:date="2024-07-12T00:23:00Z"/>
                    <w:sz w:val="20"/>
                    <w:szCs w:val="20"/>
                  </w:rPr>
                </w:rPrChange>
              </w:rPr>
            </w:pPr>
            <w:del w:id="2517" w:author="Felicia Williams" w:date="2024-07-12T00:23:00Z">
              <w:r w:rsidRPr="001B1050" w:rsidDel="0024199A">
                <w:rPr>
                  <w:rFonts w:ascii="Arial" w:eastAsia="Arial" w:hAnsi="Arial" w:cs="Arial"/>
                  <w:color w:val="000000"/>
                  <w:sz w:val="20"/>
                  <w:szCs w:val="20"/>
                </w:rPr>
                <w:lastRenderedPageBreak/>
                <w:delText>“</w:delText>
              </w:r>
              <w:r w:rsidRPr="00E75F02" w:rsidDel="0024199A">
                <w:rPr>
                  <w:rFonts w:eastAsia="Arial"/>
                  <w:color w:val="000000"/>
                  <w:rPrChange w:id="2518" w:author="Michael Grohs" w:date="2024-07-15T17:38:00Z" w16du:dateUtc="2024-07-15T22:38:00Z">
                    <w:rPr>
                      <w:rFonts w:eastAsia="Arial"/>
                      <w:color w:val="000000"/>
                      <w:sz w:val="20"/>
                      <w:szCs w:val="20"/>
                    </w:rPr>
                  </w:rPrChange>
                </w:rPr>
                <w:delText>He said. People are always going to treat us differently, no matter how many letters or whatever we get, no matter how smart regardless of GPA. And he's like, you know, you're a strong student. And he actually, he was one of the first people to talk to me about not just so much what I want to do with my major, but what was the goal” (P3)</w:delText>
              </w:r>
            </w:del>
          </w:p>
          <w:p w14:paraId="0B7690EA" w14:textId="60D72745" w:rsidR="004C61F8" w:rsidRPr="00E75F02" w:rsidDel="0024199A" w:rsidRDefault="004C61F8" w:rsidP="00B22AAF">
            <w:pPr>
              <w:spacing w:after="0" w:line="240" w:lineRule="auto"/>
              <w:ind w:firstLine="0"/>
              <w:jc w:val="left"/>
              <w:rPr>
                <w:del w:id="2519" w:author="Felicia Williams" w:date="2024-07-12T00:23:00Z"/>
                <w:rPrChange w:id="2520" w:author="Michael Grohs" w:date="2024-07-15T17:38:00Z" w16du:dateUtc="2024-07-15T22:38:00Z">
                  <w:rPr>
                    <w:del w:id="2521" w:author="Felicia Williams" w:date="2024-07-12T00:23:00Z"/>
                    <w:sz w:val="20"/>
                    <w:szCs w:val="20"/>
                  </w:rPr>
                </w:rPrChange>
              </w:rPr>
            </w:pPr>
          </w:p>
          <w:p w14:paraId="5EA22A10" w14:textId="2E417BF3" w:rsidR="004C61F8" w:rsidRPr="00E75F02" w:rsidDel="0024199A" w:rsidRDefault="004C61F8" w:rsidP="00B22AAF">
            <w:pPr>
              <w:spacing w:after="0" w:line="240" w:lineRule="auto"/>
              <w:ind w:firstLine="0"/>
              <w:jc w:val="left"/>
              <w:rPr>
                <w:del w:id="2522" w:author="Felicia Williams" w:date="2024-07-12T00:23:00Z"/>
                <w:rPrChange w:id="2523" w:author="Michael Grohs" w:date="2024-07-15T17:38:00Z" w16du:dateUtc="2024-07-15T22:38:00Z">
                  <w:rPr>
                    <w:del w:id="2524" w:author="Felicia Williams" w:date="2024-07-12T00:23:00Z"/>
                    <w:sz w:val="20"/>
                    <w:szCs w:val="20"/>
                  </w:rPr>
                </w:rPrChange>
              </w:rPr>
            </w:pPr>
            <w:del w:id="2525" w:author="Felicia Williams" w:date="2024-07-12T00:23:00Z">
              <w:r w:rsidRPr="00E75F02" w:rsidDel="0024199A">
                <w:rPr>
                  <w:color w:val="000000"/>
                  <w:rPrChange w:id="2526" w:author="Michael Grohs" w:date="2024-07-15T17:38:00Z" w16du:dateUtc="2024-07-15T22:38:00Z">
                    <w:rPr>
                      <w:color w:val="000000"/>
                      <w:sz w:val="20"/>
                      <w:szCs w:val="20"/>
                    </w:rPr>
                  </w:rPrChange>
                </w:rPr>
                <w:delText>“My freshman year I considered leaving. I felt extremely overwhelmed with the lack of help I received during my chemistry class. I had a foreign professor who I could never understand due to his strong accent. I brought this to his attention several times with no help and felt like I had to teach myself”. (QP4).</w:delText>
              </w:r>
            </w:del>
          </w:p>
          <w:p w14:paraId="0E34857A" w14:textId="213CF717" w:rsidR="004C61F8" w:rsidRPr="00E75F02" w:rsidDel="0024199A" w:rsidRDefault="004C61F8" w:rsidP="00B22AAF">
            <w:pPr>
              <w:spacing w:after="0" w:line="240" w:lineRule="auto"/>
              <w:ind w:firstLine="0"/>
              <w:jc w:val="left"/>
              <w:rPr>
                <w:del w:id="2527" w:author="Felicia Williams" w:date="2024-07-12T00:23:00Z"/>
                <w:rPrChange w:id="2528" w:author="Michael Grohs" w:date="2024-07-15T17:38:00Z" w16du:dateUtc="2024-07-15T22:38:00Z">
                  <w:rPr>
                    <w:del w:id="2529" w:author="Felicia Williams" w:date="2024-07-12T00:23:00Z"/>
                    <w:sz w:val="20"/>
                    <w:szCs w:val="20"/>
                  </w:rPr>
                </w:rPrChange>
              </w:rPr>
            </w:pPr>
          </w:p>
          <w:p w14:paraId="0FF14EBF" w14:textId="2230EE70" w:rsidR="004C61F8" w:rsidRPr="00E75F02" w:rsidDel="0024199A" w:rsidRDefault="004C61F8" w:rsidP="00B22AAF">
            <w:pPr>
              <w:spacing w:after="0" w:line="240" w:lineRule="auto"/>
              <w:ind w:firstLine="0"/>
              <w:jc w:val="left"/>
              <w:rPr>
                <w:del w:id="2530" w:author="Felicia Williams" w:date="2024-07-12T00:23:00Z"/>
              </w:rPr>
            </w:pPr>
            <w:del w:id="2531" w:author="Felicia Williams" w:date="2024-07-12T00:23:00Z">
              <w:r w:rsidRPr="00E75F02" w:rsidDel="0024199A">
                <w:rPr>
                  <w:rPrChange w:id="2532" w:author="Michael Grohs" w:date="2024-07-15T17:38:00Z" w16du:dateUtc="2024-07-15T22:38:00Z">
                    <w:rPr>
                      <w:sz w:val="20"/>
                      <w:szCs w:val="20"/>
                    </w:rPr>
                  </w:rPrChange>
                </w:rPr>
                <w:delText>“</w:delText>
              </w:r>
              <w:r w:rsidRPr="00E75F02" w:rsidDel="0024199A">
                <w:rPr>
                  <w:color w:val="000000"/>
                  <w:rPrChange w:id="2533" w:author="Michael Grohs" w:date="2024-07-15T17:38:00Z" w16du:dateUtc="2024-07-15T22:38:00Z">
                    <w:rPr>
                      <w:color w:val="000000"/>
                      <w:sz w:val="20"/>
                      <w:szCs w:val="20"/>
                    </w:rPr>
                  </w:rPrChange>
                </w:rPr>
                <w:delText>I felt my prof failed me because I was black. There was nothing wrong with paper grammatically nor technically”</w:delText>
              </w:r>
              <w:r w:rsidRPr="00E75F02" w:rsidDel="0024199A">
                <w:rPr>
                  <w:color w:val="000000"/>
                  <w:rPrChange w:id="2534" w:author="Michael Grohs" w:date="2024-07-15T17:38:00Z" w16du:dateUtc="2024-07-15T22:38:00Z">
                    <w:rPr>
                      <w:rFonts w:ascii="Calibri" w:hAnsi="Calibri" w:cs="Calibri"/>
                      <w:color w:val="000000"/>
                      <w:sz w:val="22"/>
                      <w:szCs w:val="22"/>
                    </w:rPr>
                  </w:rPrChange>
                </w:rPr>
                <w:delText>. (QP21)</w:delText>
              </w:r>
            </w:del>
          </w:p>
        </w:tc>
      </w:tr>
      <w:bookmarkEnd w:id="1428"/>
    </w:tbl>
    <w:p w14:paraId="44B7E18C" w14:textId="34B746DF" w:rsidR="00145A73" w:rsidRPr="00E75F02" w:rsidRDefault="00145A73" w:rsidP="006B370E">
      <w:pPr>
        <w:ind w:firstLine="0"/>
        <w:rPr>
          <w:ins w:id="2535" w:author="Felicia Williams" w:date="2024-07-12T00:23:00Z"/>
        </w:rPr>
      </w:pPr>
    </w:p>
    <w:p w14:paraId="0D2A8696" w14:textId="77777777" w:rsidR="0024199A" w:rsidRPr="00E75F02" w:rsidRDefault="0024199A" w:rsidP="006B370E">
      <w:pPr>
        <w:ind w:firstLine="0"/>
        <w:rPr>
          <w:ins w:id="2536" w:author="Felicia Williams" w:date="2024-07-11T14:47:00Z"/>
        </w:rPr>
      </w:pPr>
    </w:p>
    <w:p w14:paraId="342B8AD2" w14:textId="48D42B41" w:rsidR="0024199A" w:rsidRPr="00E75F02" w:rsidRDefault="0024199A" w:rsidP="00F01EA4">
      <w:pPr>
        <w:pStyle w:val="Heading1"/>
      </w:pPr>
      <w:bookmarkStart w:id="2537" w:name="_Toc171695005"/>
      <w:r w:rsidRPr="00E75F02">
        <w:t>Appendix F</w:t>
      </w:r>
      <w:r w:rsidR="00F01EA4" w:rsidRPr="00E75F02">
        <w:br/>
      </w:r>
      <w:r w:rsidRPr="00E75F02">
        <w:t>Full Codebook</w:t>
      </w:r>
      <w:bookmarkEnd w:id="2537"/>
    </w:p>
    <w:p w14:paraId="3E5CDC4C" w14:textId="77777777" w:rsidR="006960D1" w:rsidRPr="00E75F02" w:rsidRDefault="006960D1" w:rsidP="006B370E">
      <w:pPr>
        <w:ind w:firstLine="0"/>
      </w:pPr>
    </w:p>
    <w:p w14:paraId="5D549A3D" w14:textId="77777777" w:rsidR="00145A73" w:rsidRPr="00E75F02" w:rsidRDefault="00145A73" w:rsidP="00145A73">
      <w:pPr>
        <w:pStyle w:val="Heading1"/>
      </w:pPr>
      <w:bookmarkStart w:id="2538" w:name="_Toc171695006"/>
      <w:r w:rsidRPr="00E75F02">
        <w:lastRenderedPageBreak/>
        <w:t>Appendix G.</w:t>
      </w:r>
      <w:r w:rsidRPr="00E75F02">
        <w:br/>
        <w:t>Transcripts</w:t>
      </w:r>
      <w:bookmarkEnd w:id="2538"/>
    </w:p>
    <w:p w14:paraId="11AE02F6" w14:textId="77777777" w:rsidR="00145A73" w:rsidRPr="00E75F02" w:rsidRDefault="00145A73" w:rsidP="00145A73">
      <w:r w:rsidRPr="00E75F02">
        <w:rPr>
          <w:noProof/>
        </w:rPr>
        <w:drawing>
          <wp:inline distT="0" distB="0" distL="0" distR="0" wp14:anchorId="2EA0C64F" wp14:editId="0AC94C32">
            <wp:extent cx="4885055" cy="7214850"/>
            <wp:effectExtent l="0" t="0" r="0" b="571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0287" cy="7222578"/>
                    </a:xfrm>
                    <a:prstGeom prst="rect">
                      <a:avLst/>
                    </a:prstGeom>
                    <a:noFill/>
                  </pic:spPr>
                </pic:pic>
              </a:graphicData>
            </a:graphic>
          </wp:inline>
        </w:drawing>
      </w:r>
    </w:p>
    <w:p w14:paraId="5BB440F3" w14:textId="77777777" w:rsidR="00145A73" w:rsidRPr="00E75F02" w:rsidRDefault="00145A73" w:rsidP="00145A73">
      <w:pPr>
        <w:ind w:firstLine="0"/>
      </w:pPr>
      <w:r w:rsidRPr="00E75F02">
        <w:rPr>
          <w:noProof/>
        </w:rPr>
        <w:lastRenderedPageBreak/>
        <w:drawing>
          <wp:inline distT="0" distB="0" distL="0" distR="0" wp14:anchorId="217875C9" wp14:editId="254B73CB">
            <wp:extent cx="5257894" cy="7694930"/>
            <wp:effectExtent l="0" t="0" r="0" b="127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0728" cy="7728348"/>
                    </a:xfrm>
                    <a:prstGeom prst="rect">
                      <a:avLst/>
                    </a:prstGeom>
                    <a:noFill/>
                  </pic:spPr>
                </pic:pic>
              </a:graphicData>
            </a:graphic>
          </wp:inline>
        </w:drawing>
      </w:r>
    </w:p>
    <w:p w14:paraId="2D2CA337" w14:textId="77777777" w:rsidR="00145A73" w:rsidRPr="00E75F02" w:rsidRDefault="00145A73" w:rsidP="00145A73">
      <w:r w:rsidRPr="00E75F02">
        <w:t>.</w:t>
      </w:r>
    </w:p>
    <w:p w14:paraId="247E2EE7" w14:textId="77777777" w:rsidR="00145A73" w:rsidRPr="00E75F02" w:rsidRDefault="00145A73" w:rsidP="00145A73">
      <w:pPr>
        <w:spacing w:line="240" w:lineRule="auto"/>
        <w:ind w:firstLine="0"/>
      </w:pPr>
      <w:r w:rsidRPr="00E75F02">
        <w:br w:type="page"/>
      </w:r>
      <w:r w:rsidRPr="00E75F02">
        <w:rPr>
          <w:noProof/>
        </w:rPr>
        <w:lastRenderedPageBreak/>
        <w:drawing>
          <wp:inline distT="0" distB="0" distL="0" distR="0" wp14:anchorId="5AA5E911" wp14:editId="29EB2577">
            <wp:extent cx="5401618" cy="754380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5684" cy="7577411"/>
                    </a:xfrm>
                    <a:prstGeom prst="rect">
                      <a:avLst/>
                    </a:prstGeom>
                    <a:noFill/>
                  </pic:spPr>
                </pic:pic>
              </a:graphicData>
            </a:graphic>
          </wp:inline>
        </w:drawing>
      </w:r>
    </w:p>
    <w:p w14:paraId="17DA170E" w14:textId="77777777" w:rsidR="00145A73" w:rsidRPr="00E75F02" w:rsidRDefault="00145A73" w:rsidP="00145A73">
      <w:pPr>
        <w:spacing w:line="240" w:lineRule="auto"/>
        <w:ind w:firstLine="0"/>
      </w:pPr>
    </w:p>
    <w:p w14:paraId="24B34456" w14:textId="77777777" w:rsidR="00145A73" w:rsidRPr="00E75F02" w:rsidRDefault="00145A73" w:rsidP="00145A73">
      <w:pPr>
        <w:spacing w:line="240" w:lineRule="auto"/>
        <w:ind w:firstLine="0"/>
      </w:pPr>
    </w:p>
    <w:p w14:paraId="0C515F54" w14:textId="77777777" w:rsidR="00145A73" w:rsidRPr="00E75F02" w:rsidRDefault="00145A73" w:rsidP="00145A73">
      <w:pPr>
        <w:spacing w:line="240" w:lineRule="auto"/>
        <w:ind w:firstLine="0"/>
      </w:pPr>
      <w:r w:rsidRPr="00E75F02">
        <w:rPr>
          <w:noProof/>
        </w:rPr>
        <w:lastRenderedPageBreak/>
        <w:drawing>
          <wp:inline distT="0" distB="0" distL="0" distR="0" wp14:anchorId="3D091C79" wp14:editId="21962A6C">
            <wp:extent cx="4785344" cy="7304809"/>
            <wp:effectExtent l="0" t="0" r="317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8464" cy="7355367"/>
                    </a:xfrm>
                    <a:prstGeom prst="rect">
                      <a:avLst/>
                    </a:prstGeom>
                    <a:noFill/>
                  </pic:spPr>
                </pic:pic>
              </a:graphicData>
            </a:graphic>
          </wp:inline>
        </w:drawing>
      </w:r>
    </w:p>
    <w:p w14:paraId="28C2C2F4" w14:textId="77777777" w:rsidR="00145A73" w:rsidRPr="00E75F02" w:rsidRDefault="00145A73" w:rsidP="00145A73">
      <w:pPr>
        <w:spacing w:line="240" w:lineRule="auto"/>
        <w:ind w:firstLine="0"/>
      </w:pPr>
      <w:r w:rsidRPr="00E75F02">
        <w:rPr>
          <w:noProof/>
        </w:rPr>
        <w:lastRenderedPageBreak/>
        <w:drawing>
          <wp:inline distT="0" distB="0" distL="0" distR="0" wp14:anchorId="18E62A42" wp14:editId="50EFE238">
            <wp:extent cx="5448300" cy="4666791"/>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1724" cy="4686855"/>
                    </a:xfrm>
                    <a:prstGeom prst="rect">
                      <a:avLst/>
                    </a:prstGeom>
                    <a:noFill/>
                  </pic:spPr>
                </pic:pic>
              </a:graphicData>
            </a:graphic>
          </wp:inline>
        </w:drawing>
      </w:r>
    </w:p>
    <w:p w14:paraId="52BDCF46" w14:textId="77777777" w:rsidR="00145A73" w:rsidRPr="00E75F02" w:rsidRDefault="00145A73" w:rsidP="00145A73">
      <w:pPr>
        <w:spacing w:line="240" w:lineRule="auto"/>
        <w:ind w:firstLine="0"/>
      </w:pPr>
    </w:p>
    <w:p w14:paraId="56C598F4" w14:textId="77777777" w:rsidR="00145A73" w:rsidRPr="00E75F02" w:rsidRDefault="00145A73" w:rsidP="00145A73">
      <w:pPr>
        <w:spacing w:line="240" w:lineRule="auto"/>
        <w:ind w:firstLine="0"/>
      </w:pPr>
    </w:p>
    <w:p w14:paraId="7589B163" w14:textId="77777777" w:rsidR="00145A73" w:rsidRPr="00E75F02" w:rsidRDefault="00145A73" w:rsidP="00145A73">
      <w:pPr>
        <w:spacing w:line="240" w:lineRule="auto"/>
        <w:ind w:firstLine="0"/>
      </w:pPr>
      <w:r w:rsidRPr="00E75F02">
        <w:rPr>
          <w:noProof/>
        </w:rPr>
        <w:lastRenderedPageBreak/>
        <w:drawing>
          <wp:inline distT="0" distB="0" distL="0" distR="0" wp14:anchorId="1DC659AF" wp14:editId="5D6B5228">
            <wp:extent cx="4307911" cy="7710055"/>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9911" cy="7749430"/>
                    </a:xfrm>
                    <a:prstGeom prst="rect">
                      <a:avLst/>
                    </a:prstGeom>
                    <a:noFill/>
                  </pic:spPr>
                </pic:pic>
              </a:graphicData>
            </a:graphic>
          </wp:inline>
        </w:drawing>
      </w:r>
    </w:p>
    <w:p w14:paraId="3E67209F" w14:textId="77777777" w:rsidR="00145A73" w:rsidRPr="00E75F02" w:rsidRDefault="00145A73" w:rsidP="00145A73">
      <w:pPr>
        <w:spacing w:line="240" w:lineRule="auto"/>
        <w:ind w:firstLine="0"/>
      </w:pPr>
      <w:r w:rsidRPr="00E75F02">
        <w:rPr>
          <w:noProof/>
        </w:rPr>
        <w:lastRenderedPageBreak/>
        <w:drawing>
          <wp:inline distT="0" distB="0" distL="0" distR="0" wp14:anchorId="793BC296" wp14:editId="04A4F094">
            <wp:extent cx="5308600" cy="7732608"/>
            <wp:effectExtent l="0" t="0" r="0" b="190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3963" cy="7754987"/>
                    </a:xfrm>
                    <a:prstGeom prst="rect">
                      <a:avLst/>
                    </a:prstGeom>
                    <a:noFill/>
                  </pic:spPr>
                </pic:pic>
              </a:graphicData>
            </a:graphic>
          </wp:inline>
        </w:drawing>
      </w:r>
    </w:p>
    <w:p w14:paraId="155B3EC5" w14:textId="77777777" w:rsidR="00145A73" w:rsidRPr="00E75F02" w:rsidRDefault="00145A73" w:rsidP="00145A73">
      <w:pPr>
        <w:spacing w:line="240" w:lineRule="auto"/>
        <w:ind w:firstLine="0"/>
      </w:pPr>
    </w:p>
    <w:p w14:paraId="6883B839" w14:textId="77777777" w:rsidR="00145A73" w:rsidRPr="00E75F02" w:rsidRDefault="00145A73" w:rsidP="00145A73">
      <w:pPr>
        <w:spacing w:line="240" w:lineRule="auto"/>
        <w:ind w:firstLine="0"/>
      </w:pPr>
    </w:p>
    <w:p w14:paraId="65733D1C" w14:textId="7A826133" w:rsidR="006528C9" w:rsidRPr="00E75F02" w:rsidRDefault="006528C9" w:rsidP="00237245">
      <w:pPr>
        <w:pStyle w:val="Heading1"/>
      </w:pPr>
      <w:bookmarkStart w:id="2539" w:name="_Toc171695007"/>
      <w:r w:rsidRPr="00E75F02">
        <w:t xml:space="preserve">Appendix </w:t>
      </w:r>
      <w:r w:rsidR="0033363F" w:rsidRPr="00E75F02">
        <w:t>H</w:t>
      </w:r>
      <w:r w:rsidR="00CD61B0" w:rsidRPr="00E75F02">
        <w:t>.</w:t>
      </w:r>
      <w:r w:rsidRPr="00E75F02">
        <w:br/>
        <w:t>Feasibility and Benefits Checklist</w:t>
      </w:r>
      <w:bookmarkEnd w:id="2539"/>
    </w:p>
    <w:tbl>
      <w:tblPr>
        <w:tblStyle w:val="TableGrid10"/>
        <w:tblW w:w="0" w:type="auto"/>
        <w:tblLook w:val="04A0" w:firstRow="1" w:lastRow="0" w:firstColumn="1" w:lastColumn="0" w:noHBand="0" w:noVBand="1"/>
      </w:tblPr>
      <w:tblGrid>
        <w:gridCol w:w="4175"/>
        <w:gridCol w:w="4290"/>
      </w:tblGrid>
      <w:tr w:rsidR="00B435E4" w:rsidRPr="00E75F02" w14:paraId="27115EF6" w14:textId="77777777" w:rsidTr="00237245">
        <w:tc>
          <w:tcPr>
            <w:tcW w:w="4175" w:type="dxa"/>
          </w:tcPr>
          <w:p w14:paraId="10FC49B2" w14:textId="77777777" w:rsidR="006528C9" w:rsidRPr="001B1050" w:rsidRDefault="006528C9" w:rsidP="00887C8C">
            <w:pPr>
              <w:pStyle w:val="TableText"/>
            </w:pPr>
            <w:r w:rsidRPr="001B1050">
              <w:t>Gatekeepers:</w:t>
            </w:r>
          </w:p>
          <w:p w14:paraId="39A3E212" w14:textId="04185CC9" w:rsidR="006528C9" w:rsidRPr="001B1050" w:rsidRDefault="006528C9" w:rsidP="00887C8C">
            <w:pPr>
              <w:pStyle w:val="TableText"/>
            </w:pPr>
            <w:r w:rsidRPr="001B1050">
              <w:t>Who are the possible gatekeepers?</w:t>
            </w:r>
            <w:r w:rsidR="00B90788" w:rsidRPr="001B1050">
              <w:t xml:space="preserve"> </w:t>
            </w:r>
            <w:r w:rsidRPr="001B1050">
              <w:t xml:space="preserve">(i.e., If you are in a school district, have you checked with the principal and the superintendent’s office or their </w:t>
            </w:r>
            <w:proofErr w:type="gramStart"/>
            <w:r w:rsidRPr="001B1050">
              <w:t>designee</w:t>
            </w:r>
            <w:proofErr w:type="gramEnd"/>
            <w:r w:rsidRPr="001B1050">
              <w:t xml:space="preserve"> to see what the process is for research?</w:t>
            </w:r>
            <w:r w:rsidR="00B90788" w:rsidRPr="001B1050">
              <w:t xml:space="preserve"> </w:t>
            </w:r>
            <w:r w:rsidRPr="001B1050">
              <w:t>Or, if you are at a company, talked with the management, etc.?</w:t>
            </w:r>
          </w:p>
          <w:p w14:paraId="5F248D0D" w14:textId="77777777" w:rsidR="006528C9" w:rsidRPr="001B1050" w:rsidRDefault="006528C9" w:rsidP="00887C8C">
            <w:pPr>
              <w:pStyle w:val="TableText"/>
            </w:pPr>
          </w:p>
          <w:p w14:paraId="184414A0" w14:textId="77777777" w:rsidR="006528C9" w:rsidRPr="001B1050" w:rsidRDefault="006528C9" w:rsidP="00887C8C">
            <w:pPr>
              <w:pStyle w:val="TableText"/>
            </w:pPr>
            <w:r w:rsidRPr="001B1050">
              <w:t>If you are planning on collecting data from a college, what is the process? It is preferred that you obtain Institutional Review Board (IRB) approval from that institution prior to applying for GCU’s IRB approval).</w:t>
            </w:r>
          </w:p>
        </w:tc>
        <w:tc>
          <w:tcPr>
            <w:tcW w:w="4290" w:type="dxa"/>
          </w:tcPr>
          <w:p w14:paraId="06D7FCFE" w14:textId="3B11AE1A" w:rsidR="006528C9" w:rsidRPr="001B1050" w:rsidRDefault="00407674" w:rsidP="00407674">
            <w:pPr>
              <w:pStyle w:val="TableText"/>
              <w:jc w:val="left"/>
            </w:pPr>
            <w:r w:rsidRPr="001B1050">
              <w:t xml:space="preserve">Data will be collected using social media </w:t>
            </w:r>
            <w:proofErr w:type="gramStart"/>
            <w:r w:rsidRPr="001B1050">
              <w:t>group</w:t>
            </w:r>
            <w:proofErr w:type="gramEnd"/>
            <w:r w:rsidR="00306460" w:rsidRPr="001B1050">
              <w:t xml:space="preserve"> such as </w:t>
            </w:r>
            <w:r w:rsidR="00937910" w:rsidRPr="001B1050">
              <w:t xml:space="preserve">private Facebook groups. </w:t>
            </w:r>
            <w:r w:rsidR="0031746F" w:rsidRPr="001B1050">
              <w:t xml:space="preserve">Site authorizations will be required. Researcher personal Facebook page will also be used </w:t>
            </w:r>
            <w:r w:rsidR="00DD7C46" w:rsidRPr="001B1050">
              <w:t xml:space="preserve">for recruitment </w:t>
            </w:r>
            <w:r w:rsidRPr="001B1050">
              <w:t>therefore traditional site authorization is not required. G</w:t>
            </w:r>
            <w:r w:rsidR="001856AD" w:rsidRPr="001B1050">
              <w:t>rand Canyon University</w:t>
            </w:r>
            <w:r w:rsidRPr="001B1050">
              <w:t xml:space="preserve"> IRB is the only IRB approval for the research study</w:t>
            </w:r>
            <w:r w:rsidR="0064742F" w:rsidRPr="001B1050">
              <w:t>.</w:t>
            </w:r>
          </w:p>
        </w:tc>
      </w:tr>
      <w:tr w:rsidR="00B435E4" w:rsidRPr="00E75F02" w14:paraId="1617726F" w14:textId="77777777" w:rsidTr="00237245">
        <w:tc>
          <w:tcPr>
            <w:tcW w:w="4175" w:type="dxa"/>
          </w:tcPr>
          <w:p w14:paraId="6074D02B" w14:textId="77777777" w:rsidR="006528C9" w:rsidRPr="001B1050" w:rsidRDefault="006528C9" w:rsidP="00887C8C">
            <w:pPr>
              <w:pStyle w:val="TableText"/>
            </w:pPr>
            <w:r w:rsidRPr="001B1050">
              <w:t>Gatekeeper Contact:</w:t>
            </w:r>
          </w:p>
          <w:p w14:paraId="7C62E26D" w14:textId="5726979F" w:rsidR="006528C9" w:rsidRPr="001B1050" w:rsidRDefault="006528C9" w:rsidP="00887C8C">
            <w:pPr>
              <w:pStyle w:val="TableText"/>
            </w:pPr>
            <w:r w:rsidRPr="001B1050">
              <w:t xml:space="preserve">Who do you need to keep in contact with as you form your research project to ensure that the benefits outweigh the </w:t>
            </w:r>
            <w:r w:rsidR="00B33C2C" w:rsidRPr="001B1050">
              <w:t>risk,</w:t>
            </w:r>
            <w:r w:rsidRPr="001B1050">
              <w:t xml:space="preserve"> and you can conduct your research? How will you initiate and maintain contact with them?</w:t>
            </w:r>
          </w:p>
        </w:tc>
        <w:tc>
          <w:tcPr>
            <w:tcW w:w="4290" w:type="dxa"/>
          </w:tcPr>
          <w:p w14:paraId="78956382" w14:textId="32B5236E" w:rsidR="00890E62" w:rsidRPr="001B1050" w:rsidRDefault="001E23E7" w:rsidP="00595C46">
            <w:pPr>
              <w:spacing w:line="240" w:lineRule="auto"/>
              <w:ind w:firstLine="0"/>
              <w:rPr>
                <w:sz w:val="20"/>
                <w:szCs w:val="20"/>
              </w:rPr>
            </w:pPr>
            <w:r w:rsidRPr="001B1050">
              <w:rPr>
                <w:sz w:val="20"/>
                <w:szCs w:val="20"/>
              </w:rPr>
              <w:t>T</w:t>
            </w:r>
            <w:r w:rsidR="00890E62" w:rsidRPr="001B1050">
              <w:rPr>
                <w:sz w:val="20"/>
                <w:szCs w:val="20"/>
              </w:rPr>
              <w:t>he researcher must keep in contact with all the participants</w:t>
            </w:r>
            <w:r w:rsidRPr="001B1050">
              <w:rPr>
                <w:sz w:val="20"/>
                <w:szCs w:val="20"/>
              </w:rPr>
              <w:t xml:space="preserve"> </w:t>
            </w:r>
            <w:r w:rsidR="00144006" w:rsidRPr="001B1050">
              <w:rPr>
                <w:sz w:val="20"/>
                <w:szCs w:val="20"/>
              </w:rPr>
              <w:t>throughout</w:t>
            </w:r>
            <w:r w:rsidRPr="001B1050">
              <w:rPr>
                <w:sz w:val="20"/>
                <w:szCs w:val="20"/>
              </w:rPr>
              <w:t xml:space="preserve"> the entire study</w:t>
            </w:r>
            <w:r w:rsidR="00890E62" w:rsidRPr="001B1050">
              <w:rPr>
                <w:sz w:val="20"/>
                <w:szCs w:val="20"/>
              </w:rPr>
              <w:t xml:space="preserve"> to ensure that the benefits of </w:t>
            </w:r>
            <w:r w:rsidRPr="001B1050">
              <w:rPr>
                <w:sz w:val="20"/>
                <w:szCs w:val="20"/>
              </w:rPr>
              <w:t xml:space="preserve">the </w:t>
            </w:r>
            <w:r w:rsidR="00890E62" w:rsidRPr="001B1050">
              <w:rPr>
                <w:sz w:val="20"/>
                <w:szCs w:val="20"/>
              </w:rPr>
              <w:t xml:space="preserve">study outweigh </w:t>
            </w:r>
            <w:r w:rsidRPr="001B1050">
              <w:rPr>
                <w:sz w:val="20"/>
                <w:szCs w:val="20"/>
              </w:rPr>
              <w:t>any</w:t>
            </w:r>
            <w:r w:rsidR="00890E62" w:rsidRPr="001B1050">
              <w:rPr>
                <w:sz w:val="20"/>
                <w:szCs w:val="20"/>
              </w:rPr>
              <w:t xml:space="preserve"> risks</w:t>
            </w:r>
            <w:r w:rsidRPr="001B1050">
              <w:rPr>
                <w:sz w:val="20"/>
                <w:szCs w:val="20"/>
              </w:rPr>
              <w:t xml:space="preserve"> to the participants.</w:t>
            </w:r>
          </w:p>
        </w:tc>
      </w:tr>
      <w:tr w:rsidR="00B435E4" w:rsidRPr="00E75F02" w14:paraId="708F4CB4" w14:textId="77777777" w:rsidTr="00237245">
        <w:tc>
          <w:tcPr>
            <w:tcW w:w="4175" w:type="dxa"/>
          </w:tcPr>
          <w:p w14:paraId="1C8DB7B6" w14:textId="77777777" w:rsidR="006528C9" w:rsidRPr="001B1050" w:rsidRDefault="006528C9" w:rsidP="00887C8C">
            <w:pPr>
              <w:pStyle w:val="TableText"/>
            </w:pPr>
            <w:r w:rsidRPr="001B1050">
              <w:t>Outside IRB:</w:t>
            </w:r>
          </w:p>
          <w:p w14:paraId="03CD7B1E" w14:textId="6FC31A84" w:rsidR="006528C9" w:rsidRPr="001B1050" w:rsidRDefault="006528C9" w:rsidP="00887C8C">
            <w:pPr>
              <w:pStyle w:val="TableText"/>
            </w:pPr>
            <w:r w:rsidRPr="001B1050">
              <w:t xml:space="preserve">If you are planning on recruiting participants or getting data from a college (or other institutions with an IRB), have you talked to their IRB </w:t>
            </w:r>
            <w:r w:rsidR="006B1513" w:rsidRPr="001B1050">
              <w:t>to determine</w:t>
            </w:r>
            <w:r w:rsidRPr="001B1050">
              <w:t xml:space="preserve"> the process and what participants/data they will allow you access? Please note, IRB approval typically takes some time.</w:t>
            </w:r>
          </w:p>
        </w:tc>
        <w:tc>
          <w:tcPr>
            <w:tcW w:w="4290" w:type="dxa"/>
          </w:tcPr>
          <w:p w14:paraId="7CF8D1A3" w14:textId="732194F4" w:rsidR="006528C9" w:rsidRPr="001B1050" w:rsidRDefault="007C16B9" w:rsidP="00887C8C">
            <w:pPr>
              <w:pStyle w:val="TableText"/>
            </w:pPr>
            <w:r w:rsidRPr="001B1050">
              <w:t>N</w:t>
            </w:r>
            <w:r w:rsidR="00121D4D" w:rsidRPr="001B1050">
              <w:t xml:space="preserve">o outside </w:t>
            </w:r>
            <w:r w:rsidR="00E65699" w:rsidRPr="001B1050">
              <w:t>IRB will</w:t>
            </w:r>
            <w:r w:rsidRPr="001B1050">
              <w:t xml:space="preserve"> be used </w:t>
            </w:r>
            <w:r w:rsidR="00121D4D" w:rsidRPr="001B1050">
              <w:t>for this research study.</w:t>
            </w:r>
          </w:p>
        </w:tc>
      </w:tr>
      <w:tr w:rsidR="00B435E4" w:rsidRPr="00E75F02" w14:paraId="3A65BA63" w14:textId="77777777" w:rsidTr="00237245">
        <w:trPr>
          <w:trHeight w:val="1484"/>
        </w:trPr>
        <w:tc>
          <w:tcPr>
            <w:tcW w:w="4175" w:type="dxa"/>
          </w:tcPr>
          <w:p w14:paraId="447E8436" w14:textId="77777777" w:rsidR="006528C9" w:rsidRPr="001B1050" w:rsidRDefault="006528C9" w:rsidP="00887C8C">
            <w:pPr>
              <w:pStyle w:val="TableText"/>
            </w:pPr>
            <w:r w:rsidRPr="001B1050">
              <w:t>Study Benefits:</w:t>
            </w:r>
          </w:p>
          <w:p w14:paraId="44A2D7F8" w14:textId="77777777" w:rsidR="006528C9" w:rsidRPr="001B1050" w:rsidRDefault="006528C9" w:rsidP="00887C8C">
            <w:pPr>
              <w:pStyle w:val="TableText"/>
            </w:pPr>
            <w:r w:rsidRPr="001B1050">
              <w:t>What is the benefit of your research? Who do you need to keep in contact with as you form your research project to ensure that the benefits outweigh the risks?</w:t>
            </w:r>
          </w:p>
          <w:p w14:paraId="36442275" w14:textId="77777777" w:rsidR="006528C9" w:rsidRPr="001B1050" w:rsidRDefault="006528C9" w:rsidP="00887C8C">
            <w:pPr>
              <w:pStyle w:val="TableText"/>
            </w:pPr>
            <w:r w:rsidRPr="001B1050">
              <w:rPr>
                <w:i/>
              </w:rPr>
              <w:t>Remember that research should have a benefit; what benefit does your research have to others beside yourself?</w:t>
            </w:r>
          </w:p>
        </w:tc>
        <w:tc>
          <w:tcPr>
            <w:tcW w:w="4290" w:type="dxa"/>
          </w:tcPr>
          <w:p w14:paraId="2A84775C" w14:textId="3050DDFC" w:rsidR="00E65699" w:rsidRPr="001B1050" w:rsidRDefault="00F56B31" w:rsidP="00FC4DFC">
            <w:pPr>
              <w:spacing w:line="240" w:lineRule="auto"/>
              <w:ind w:firstLine="0"/>
              <w:rPr>
                <w:sz w:val="20"/>
                <w:szCs w:val="20"/>
              </w:rPr>
            </w:pPr>
            <w:r w:rsidRPr="001B1050">
              <w:rPr>
                <w:sz w:val="20"/>
                <w:szCs w:val="20"/>
              </w:rPr>
              <w:t xml:space="preserve">The benefit of the research is </w:t>
            </w:r>
            <w:r w:rsidR="00E65699" w:rsidRPr="001B1050">
              <w:rPr>
                <w:sz w:val="20"/>
                <w:szCs w:val="20"/>
              </w:rPr>
              <w:t>to explore how African American Alumni describes the contribution</w:t>
            </w:r>
            <w:r w:rsidR="00907AA0" w:rsidRPr="001B1050">
              <w:rPr>
                <w:sz w:val="20"/>
                <w:szCs w:val="20"/>
              </w:rPr>
              <w:t>s</w:t>
            </w:r>
            <w:r w:rsidR="00E65699" w:rsidRPr="001B1050">
              <w:rPr>
                <w:sz w:val="20"/>
                <w:szCs w:val="20"/>
              </w:rPr>
              <w:t xml:space="preserve"> of African American faculty on goal setting, self-motivation, ongoing persistence at Predominantly White Institutions (PWI</w:t>
            </w:r>
            <w:r w:rsidR="00AA46A8" w:rsidRPr="001B1050">
              <w:rPr>
                <w:sz w:val="20"/>
                <w:szCs w:val="20"/>
              </w:rPr>
              <w:t>s</w:t>
            </w:r>
            <w:r w:rsidR="00E65699" w:rsidRPr="001B1050">
              <w:rPr>
                <w:sz w:val="20"/>
                <w:szCs w:val="20"/>
              </w:rPr>
              <w:t>)</w:t>
            </w:r>
            <w:r w:rsidR="00AA46A8" w:rsidRPr="001B1050">
              <w:rPr>
                <w:sz w:val="20"/>
                <w:szCs w:val="20"/>
              </w:rPr>
              <w:t>.</w:t>
            </w:r>
            <w:r w:rsidR="00836949" w:rsidRPr="001B1050">
              <w:rPr>
                <w:sz w:val="20"/>
                <w:szCs w:val="20"/>
              </w:rPr>
              <w:t xml:space="preserve"> This study </w:t>
            </w:r>
            <w:r w:rsidR="00E65699" w:rsidRPr="001B1050">
              <w:rPr>
                <w:sz w:val="20"/>
                <w:szCs w:val="20"/>
              </w:rPr>
              <w:t xml:space="preserve">will help to understand how African American faculty and peers can contribute to the overall retention and success of African American students at PWIs. The data </w:t>
            </w:r>
            <w:r w:rsidR="004006B9" w:rsidRPr="001B1050">
              <w:rPr>
                <w:sz w:val="20"/>
                <w:szCs w:val="20"/>
              </w:rPr>
              <w:t>will benefit the</w:t>
            </w:r>
            <w:r w:rsidR="00E65699" w:rsidRPr="001B1050">
              <w:rPr>
                <w:sz w:val="20"/>
                <w:szCs w:val="20"/>
              </w:rPr>
              <w:t xml:space="preserve"> research on retention of African American students at PWIs.</w:t>
            </w:r>
            <w:r w:rsidR="004B5AC4" w:rsidRPr="001B1050">
              <w:rPr>
                <w:sz w:val="20"/>
                <w:szCs w:val="20"/>
              </w:rPr>
              <w:t xml:space="preserve"> </w:t>
            </w:r>
            <w:r w:rsidR="00993E28" w:rsidRPr="001B1050">
              <w:rPr>
                <w:sz w:val="20"/>
                <w:szCs w:val="20"/>
              </w:rPr>
              <w:t xml:space="preserve">Researcher </w:t>
            </w:r>
            <w:r w:rsidR="004B5AC4" w:rsidRPr="001B1050">
              <w:rPr>
                <w:sz w:val="20"/>
                <w:szCs w:val="20"/>
              </w:rPr>
              <w:t xml:space="preserve">will keep in close contact with the </w:t>
            </w:r>
            <w:r w:rsidR="00652EFC" w:rsidRPr="001B1050">
              <w:rPr>
                <w:sz w:val="20"/>
                <w:szCs w:val="20"/>
              </w:rPr>
              <w:t>participants</w:t>
            </w:r>
            <w:r w:rsidR="004B5AC4" w:rsidRPr="001B1050">
              <w:rPr>
                <w:sz w:val="20"/>
                <w:szCs w:val="20"/>
              </w:rPr>
              <w:t xml:space="preserve"> throughout the research to ensure the benefits </w:t>
            </w:r>
            <w:r w:rsidR="00652EFC" w:rsidRPr="001B1050">
              <w:rPr>
                <w:sz w:val="20"/>
                <w:szCs w:val="20"/>
              </w:rPr>
              <w:t>outweigh the risks.</w:t>
            </w:r>
          </w:p>
          <w:p w14:paraId="6EEAA26A" w14:textId="36E3BD4B" w:rsidR="006528C9" w:rsidRPr="001B1050" w:rsidRDefault="006528C9" w:rsidP="00887C8C">
            <w:pPr>
              <w:pStyle w:val="TableText"/>
            </w:pPr>
          </w:p>
        </w:tc>
      </w:tr>
      <w:tr w:rsidR="00B435E4" w:rsidRPr="00E75F02" w14:paraId="36000B2E" w14:textId="77777777" w:rsidTr="00237245">
        <w:trPr>
          <w:trHeight w:val="1160"/>
        </w:trPr>
        <w:tc>
          <w:tcPr>
            <w:tcW w:w="4175" w:type="dxa"/>
          </w:tcPr>
          <w:p w14:paraId="6BAC47CC" w14:textId="77777777" w:rsidR="006528C9" w:rsidRPr="001B1050" w:rsidRDefault="006528C9" w:rsidP="00887C8C">
            <w:pPr>
              <w:pStyle w:val="TableText"/>
            </w:pPr>
            <w:r w:rsidRPr="001B1050">
              <w:t>Research Activity:</w:t>
            </w:r>
          </w:p>
          <w:p w14:paraId="4B4B4329" w14:textId="029DCF11" w:rsidR="006528C9" w:rsidRPr="001B1050" w:rsidRDefault="006528C9" w:rsidP="00887C8C">
            <w:pPr>
              <w:pStyle w:val="TableText"/>
            </w:pPr>
            <w:r w:rsidRPr="001B1050">
              <w:t xml:space="preserve">Is your research part of </w:t>
            </w:r>
            <w:r w:rsidRPr="001B1050">
              <w:rPr>
                <w:i/>
              </w:rPr>
              <w:t xml:space="preserve">normal </w:t>
            </w:r>
            <w:r w:rsidR="00144006" w:rsidRPr="001B1050">
              <w:rPr>
                <w:i/>
              </w:rPr>
              <w:t>everyday</w:t>
            </w:r>
            <w:r w:rsidRPr="001B1050">
              <w:rPr>
                <w:i/>
              </w:rPr>
              <w:t xml:space="preserve"> activities</w:t>
            </w:r>
            <w:r w:rsidRPr="001B1050">
              <w:t>?</w:t>
            </w:r>
            <w:r w:rsidR="00B90788" w:rsidRPr="001B1050">
              <w:t xml:space="preserve"> </w:t>
            </w:r>
            <w:r w:rsidRPr="001B1050">
              <w:t xml:space="preserve">This is significant because this must be outlined in your site authorization. A preliminary site authorization letter could simply be an email from a school/college/organization </w:t>
            </w:r>
            <w:r w:rsidRPr="001B1050">
              <w:lastRenderedPageBreak/>
              <w:t xml:space="preserve">that indicates they understand what you want to do and how that benefits the school/college/organization. In some </w:t>
            </w:r>
            <w:r w:rsidR="00B33C2C" w:rsidRPr="001B1050">
              <w:t>cases,</w:t>
            </w:r>
            <w:r w:rsidRPr="001B1050">
              <w:t xml:space="preserve"> this will determine the classification of the study (this is especially important for educational research studies).</w:t>
            </w:r>
          </w:p>
          <w:p w14:paraId="215C6505" w14:textId="77777777" w:rsidR="006528C9" w:rsidRPr="001B1050" w:rsidRDefault="006528C9" w:rsidP="00887C8C">
            <w:pPr>
              <w:pStyle w:val="TableText"/>
            </w:pPr>
            <w:r w:rsidRPr="001B1050">
              <w:t>***Please see below for information regarding preliminary site authorization</w:t>
            </w:r>
          </w:p>
        </w:tc>
        <w:tc>
          <w:tcPr>
            <w:tcW w:w="4290" w:type="dxa"/>
          </w:tcPr>
          <w:p w14:paraId="709C4495" w14:textId="1BA895EA" w:rsidR="006528C9" w:rsidRPr="00E75F02" w:rsidRDefault="00D57DE1" w:rsidP="00D57DE1">
            <w:pPr>
              <w:pStyle w:val="TableText"/>
              <w:jc w:val="left"/>
              <w:rPr>
                <w:sz w:val="24"/>
                <w:szCs w:val="24"/>
              </w:rPr>
            </w:pPr>
            <w:r w:rsidRPr="001B1050">
              <w:lastRenderedPageBreak/>
              <w:t xml:space="preserve">This research is not a part of normal everyday activities. </w:t>
            </w:r>
            <w:r w:rsidR="000B058B" w:rsidRPr="001B1050">
              <w:t xml:space="preserve">This research </w:t>
            </w:r>
            <w:r w:rsidR="00120094" w:rsidRPr="001B1050">
              <w:t>will require</w:t>
            </w:r>
            <w:r w:rsidRPr="001B1050">
              <w:t xml:space="preserve"> the participant to devote time to complete expectations</w:t>
            </w:r>
            <w:r w:rsidR="000B058B" w:rsidRPr="001B1050">
              <w:t xml:space="preserve"> of the research</w:t>
            </w:r>
            <w:r w:rsidR="000B058B" w:rsidRPr="00E75F02">
              <w:rPr>
                <w:sz w:val="24"/>
                <w:szCs w:val="24"/>
              </w:rPr>
              <w:t xml:space="preserve">. </w:t>
            </w:r>
          </w:p>
        </w:tc>
      </w:tr>
      <w:tr w:rsidR="00B435E4" w:rsidRPr="00E75F02" w14:paraId="66019751" w14:textId="77777777" w:rsidTr="00237245">
        <w:trPr>
          <w:trHeight w:val="1160"/>
        </w:trPr>
        <w:tc>
          <w:tcPr>
            <w:tcW w:w="4175" w:type="dxa"/>
          </w:tcPr>
          <w:p w14:paraId="3AB9B1B6" w14:textId="77777777" w:rsidR="006528C9" w:rsidRPr="001B1050" w:rsidRDefault="006528C9" w:rsidP="00887C8C">
            <w:pPr>
              <w:pStyle w:val="TableText"/>
            </w:pPr>
            <w:r w:rsidRPr="001B1050">
              <w:t>Recruitment:</w:t>
            </w:r>
          </w:p>
          <w:p w14:paraId="00E37055" w14:textId="489BFCFE" w:rsidR="006528C9" w:rsidRPr="001B1050" w:rsidRDefault="006528C9" w:rsidP="00887C8C">
            <w:pPr>
              <w:pStyle w:val="TableText"/>
            </w:pPr>
            <w:r w:rsidRPr="001B1050">
              <w:t>Please describe your proposed recruitment strategy.</w:t>
            </w:r>
            <w:r w:rsidR="00B90788" w:rsidRPr="001B1050">
              <w:t xml:space="preserve"> </w:t>
            </w:r>
            <w:r w:rsidRPr="001B1050">
              <w:t>How do you plan to involve your participants in the process?</w:t>
            </w:r>
            <w:r w:rsidR="00B90788" w:rsidRPr="001B1050">
              <w:t xml:space="preserve"> </w:t>
            </w:r>
            <w:r w:rsidRPr="001B1050">
              <w:t xml:space="preserve">What would your flyer/email say? </w:t>
            </w:r>
          </w:p>
        </w:tc>
        <w:tc>
          <w:tcPr>
            <w:tcW w:w="4290" w:type="dxa"/>
          </w:tcPr>
          <w:p w14:paraId="2BE32569" w14:textId="77777777" w:rsidR="006528C9" w:rsidRPr="001B1050" w:rsidRDefault="0075650C" w:rsidP="0075650C">
            <w:pPr>
              <w:pStyle w:val="TableText"/>
              <w:jc w:val="left"/>
            </w:pPr>
            <w:r w:rsidRPr="001B1050">
              <w:t>The proposed recruitment strategy involves posting an approved recruitment flyer in previously approved Facebook groups and on the researcher personal Facebook page.</w:t>
            </w:r>
            <w:r w:rsidR="00B2332C" w:rsidRPr="001B1050">
              <w:t xml:space="preserve"> </w:t>
            </w:r>
            <w:r w:rsidR="000373A0" w:rsidRPr="001B1050">
              <w:t>Participants</w:t>
            </w:r>
            <w:r w:rsidR="00B2332C" w:rsidRPr="001B1050">
              <w:t xml:space="preserve"> will not be involved in the recruitment process beyond meeting the qualifications</w:t>
            </w:r>
            <w:r w:rsidR="000373A0" w:rsidRPr="001B1050">
              <w:t>. The proposed recruitment flyer will say:</w:t>
            </w:r>
          </w:p>
          <w:p w14:paraId="7C95A7E0" w14:textId="77777777" w:rsidR="00967A0A" w:rsidRPr="001B1050" w:rsidRDefault="00967A0A" w:rsidP="0075650C">
            <w:pPr>
              <w:pStyle w:val="TableText"/>
              <w:jc w:val="left"/>
            </w:pPr>
          </w:p>
          <w:p w14:paraId="4A0E7AB8" w14:textId="64373DB6" w:rsidR="00967A0A" w:rsidRPr="001B1050" w:rsidRDefault="009D76E1" w:rsidP="0075650C">
            <w:pPr>
              <w:pStyle w:val="TableText"/>
              <w:jc w:val="left"/>
            </w:pPr>
            <w:r w:rsidRPr="001B1050">
              <w:t>Participants Needed!!</w:t>
            </w:r>
          </w:p>
          <w:p w14:paraId="295EFCC1" w14:textId="438FCA0E" w:rsidR="00C31536" w:rsidRPr="001B1050" w:rsidRDefault="00C31536" w:rsidP="0075650C">
            <w:pPr>
              <w:pStyle w:val="TableText"/>
              <w:jc w:val="left"/>
            </w:pPr>
            <w:r w:rsidRPr="001B1050">
              <w:t xml:space="preserve">My name is Felicia </w:t>
            </w:r>
            <w:r w:rsidR="005F2C54" w:rsidRPr="001B1050">
              <w:t>Williams,</w:t>
            </w:r>
            <w:r w:rsidR="0091720C" w:rsidRPr="001B1050">
              <w:t xml:space="preserve"> and I am a doctoral learner under the direction of Dr. Jill Johnson in the college of Education </w:t>
            </w:r>
            <w:r w:rsidR="00217447" w:rsidRPr="001B1050">
              <w:t xml:space="preserve">at </w:t>
            </w:r>
            <w:r w:rsidR="0005672E" w:rsidRPr="001B1050">
              <w:t>Grand Canyon</w:t>
            </w:r>
            <w:r w:rsidR="00217447" w:rsidRPr="001B1050">
              <w:t xml:space="preserve"> University. I am conducting </w:t>
            </w:r>
            <w:r w:rsidR="002B4005" w:rsidRPr="001B1050">
              <w:t>qualitative research</w:t>
            </w:r>
            <w:r w:rsidR="00217447" w:rsidRPr="001B1050">
              <w:t xml:space="preserve"> </w:t>
            </w:r>
            <w:r w:rsidR="00822573" w:rsidRPr="001B1050">
              <w:t>to describe the contribution</w:t>
            </w:r>
            <w:r w:rsidR="00907AA0" w:rsidRPr="001B1050">
              <w:t>s</w:t>
            </w:r>
            <w:r w:rsidR="00822573" w:rsidRPr="001B1050">
              <w:t xml:space="preserve"> of African American faculty and peers</w:t>
            </w:r>
            <w:r w:rsidR="00330ED4" w:rsidRPr="001B1050">
              <w:t xml:space="preserve"> on African American Alumni goal setting, self-motivation, and ongoing persistence at PWIs.</w:t>
            </w:r>
          </w:p>
          <w:p w14:paraId="038411CF" w14:textId="77777777" w:rsidR="00B435E4" w:rsidRPr="001B1050" w:rsidRDefault="00B435E4" w:rsidP="0075650C">
            <w:pPr>
              <w:pStyle w:val="TableText"/>
              <w:jc w:val="left"/>
            </w:pPr>
          </w:p>
          <w:p w14:paraId="19982856" w14:textId="62D4E7D8" w:rsidR="0005404E" w:rsidRPr="001B1050" w:rsidRDefault="00B435E4" w:rsidP="0075650C">
            <w:pPr>
              <w:pStyle w:val="TableText"/>
              <w:jc w:val="left"/>
            </w:pPr>
            <w:r w:rsidRPr="001B1050">
              <w:t>Who can p</w:t>
            </w:r>
            <w:r w:rsidR="0005404E" w:rsidRPr="001B1050">
              <w:t>articipate?</w:t>
            </w:r>
          </w:p>
          <w:p w14:paraId="55A67009" w14:textId="27658F6A" w:rsidR="00B435E4" w:rsidRPr="001B1050" w:rsidRDefault="00B435E4" w:rsidP="00B435E4">
            <w:pPr>
              <w:pStyle w:val="ListBullet"/>
              <w:rPr>
                <w:sz w:val="20"/>
                <w:szCs w:val="20"/>
              </w:rPr>
            </w:pPr>
            <w:r w:rsidRPr="001B1050">
              <w:rPr>
                <w:sz w:val="20"/>
                <w:szCs w:val="20"/>
              </w:rPr>
              <w:t xml:space="preserve">Must </w:t>
            </w:r>
            <w:r w:rsidR="00C0107F" w:rsidRPr="001B1050">
              <w:rPr>
                <w:sz w:val="20"/>
                <w:szCs w:val="20"/>
              </w:rPr>
              <w:t>be African American</w:t>
            </w:r>
          </w:p>
          <w:p w14:paraId="52108305" w14:textId="02A05931" w:rsidR="00C0107F" w:rsidRPr="001B1050" w:rsidRDefault="00C0107F" w:rsidP="00AE1B01">
            <w:pPr>
              <w:pStyle w:val="ListBullet"/>
              <w:rPr>
                <w:sz w:val="20"/>
                <w:szCs w:val="20"/>
              </w:rPr>
            </w:pPr>
            <w:r w:rsidRPr="001B1050">
              <w:rPr>
                <w:sz w:val="20"/>
                <w:szCs w:val="20"/>
              </w:rPr>
              <w:t xml:space="preserve">Must </w:t>
            </w:r>
            <w:r w:rsidR="003B2E49" w:rsidRPr="001B1050">
              <w:rPr>
                <w:sz w:val="20"/>
                <w:szCs w:val="20"/>
              </w:rPr>
              <w:t>be a graduate of</w:t>
            </w:r>
            <w:r w:rsidR="00DD4378" w:rsidRPr="001B1050">
              <w:rPr>
                <w:sz w:val="20"/>
                <w:szCs w:val="20"/>
              </w:rPr>
              <w:t xml:space="preserve"> a PWI </w:t>
            </w:r>
            <w:r w:rsidR="00AE1B01" w:rsidRPr="001B1050">
              <w:rPr>
                <w:sz w:val="20"/>
                <w:szCs w:val="20"/>
              </w:rPr>
              <w:t>from the South Atlantic Region of the United States.</w:t>
            </w:r>
          </w:p>
          <w:p w14:paraId="1B3CB2B4" w14:textId="1B59FCBB" w:rsidR="00AE1B01" w:rsidRPr="001B1050" w:rsidRDefault="00586287" w:rsidP="00AE1B01">
            <w:pPr>
              <w:pStyle w:val="ListBullet"/>
              <w:rPr>
                <w:sz w:val="20"/>
                <w:szCs w:val="20"/>
              </w:rPr>
            </w:pPr>
            <w:r w:rsidRPr="001B1050">
              <w:rPr>
                <w:sz w:val="20"/>
                <w:szCs w:val="20"/>
              </w:rPr>
              <w:t xml:space="preserve">Must be willing to answer questions regarding your experiences with African American faculty and peers at your PWI. </w:t>
            </w:r>
          </w:p>
          <w:p w14:paraId="44474182" w14:textId="0FC78702" w:rsidR="0005404E" w:rsidRPr="001B1050" w:rsidRDefault="005A4294" w:rsidP="0075650C">
            <w:pPr>
              <w:pStyle w:val="TableText"/>
              <w:jc w:val="left"/>
            </w:pPr>
            <w:r w:rsidRPr="001B1050">
              <w:t>What will I have to do?</w:t>
            </w:r>
          </w:p>
          <w:p w14:paraId="48441A03" w14:textId="75F816A8" w:rsidR="005A4294" w:rsidRPr="001B1050" w:rsidRDefault="00417E92" w:rsidP="0075650C">
            <w:pPr>
              <w:pStyle w:val="TableText"/>
              <w:jc w:val="left"/>
            </w:pPr>
            <w:r w:rsidRPr="001B1050">
              <w:t xml:space="preserve">Participate in </w:t>
            </w:r>
            <w:r w:rsidR="002B4005" w:rsidRPr="001B1050">
              <w:t>questionnaire, 45</w:t>
            </w:r>
            <w:r w:rsidR="00E24CC9" w:rsidRPr="001B1050">
              <w:t>–60-minute</w:t>
            </w:r>
            <w:r w:rsidRPr="001B1050">
              <w:t xml:space="preserve"> interview through Zoom</w:t>
            </w:r>
            <w:r w:rsidR="00E24CC9" w:rsidRPr="001B1050">
              <w:t xml:space="preserve">. Interviews will be </w:t>
            </w:r>
            <w:r w:rsidR="00F009F3" w:rsidRPr="001B1050">
              <w:t>video,</w:t>
            </w:r>
            <w:r w:rsidR="00E24CC9" w:rsidRPr="001B1050">
              <w:t xml:space="preserve"> and audio recorded.</w:t>
            </w:r>
          </w:p>
          <w:p w14:paraId="4DF3FC3D" w14:textId="6FD95048" w:rsidR="00F009F3" w:rsidRPr="001B1050" w:rsidRDefault="00F009F3" w:rsidP="0075650C">
            <w:pPr>
              <w:pStyle w:val="TableText"/>
              <w:jc w:val="left"/>
            </w:pPr>
          </w:p>
          <w:p w14:paraId="30591EDB" w14:textId="01686433" w:rsidR="000373A0" w:rsidRPr="001B1050" w:rsidRDefault="00D15AB3" w:rsidP="009F28D4">
            <w:pPr>
              <w:pStyle w:val="TableText"/>
              <w:tabs>
                <w:tab w:val="left" w:pos="1508"/>
              </w:tabs>
              <w:jc w:val="left"/>
            </w:pPr>
            <w:r w:rsidRPr="001B1050">
              <w:t>P</w:t>
            </w:r>
            <w:r w:rsidR="00905315" w:rsidRPr="001B1050">
              <w:t>articipation</w:t>
            </w:r>
            <w:r w:rsidRPr="001B1050">
              <w:t xml:space="preserve"> in th</w:t>
            </w:r>
            <w:r w:rsidR="00DF3941" w:rsidRPr="001B1050">
              <w:t>i</w:t>
            </w:r>
            <w:r w:rsidRPr="001B1050">
              <w:t>s study is voluntar</w:t>
            </w:r>
            <w:r w:rsidR="00DF3941" w:rsidRPr="001B1050">
              <w:t>y.</w:t>
            </w:r>
          </w:p>
        </w:tc>
      </w:tr>
      <w:tr w:rsidR="00B435E4" w:rsidRPr="00E75F02" w14:paraId="3F906949" w14:textId="77777777" w:rsidTr="00237245">
        <w:trPr>
          <w:trHeight w:val="323"/>
        </w:trPr>
        <w:tc>
          <w:tcPr>
            <w:tcW w:w="4175" w:type="dxa"/>
          </w:tcPr>
          <w:p w14:paraId="6616E902" w14:textId="77777777" w:rsidR="006528C9" w:rsidRPr="001B1050" w:rsidRDefault="006528C9" w:rsidP="00887C8C">
            <w:pPr>
              <w:pStyle w:val="TableText"/>
            </w:pPr>
            <w:r w:rsidRPr="001B1050">
              <w:t>Data Collection</w:t>
            </w:r>
          </w:p>
          <w:p w14:paraId="17F5ED83" w14:textId="4B1CBC04" w:rsidR="006528C9" w:rsidRPr="001B1050" w:rsidRDefault="006528C9" w:rsidP="00887C8C">
            <w:pPr>
              <w:pStyle w:val="TableText"/>
            </w:pPr>
            <w:r w:rsidRPr="001B1050">
              <w:t xml:space="preserve">What are you asking of participants? Are you asking them personal information (like demographic information such as age, income, relationship status)? Is that personal information necessary? How much time are you asking of participants (for example, if you are asking them to be interviewed, be in a focus group, fill out a questionnaire, fill out a journal/survey, collect artifacts, etc.)? How much time will they have to </w:t>
            </w:r>
            <w:r w:rsidRPr="001B1050">
              <w:lastRenderedPageBreak/>
              <w:t xml:space="preserve">spend to be in your study? Does each part of your data collection help answer your research question? Participants </w:t>
            </w:r>
            <w:r w:rsidRPr="001B1050">
              <w:rPr>
                <w:u w:val="single"/>
              </w:rPr>
              <w:t xml:space="preserve">must be told how long it will take </w:t>
            </w:r>
            <w:proofErr w:type="gramStart"/>
            <w:r w:rsidRPr="001B1050">
              <w:rPr>
                <w:u w:val="single"/>
              </w:rPr>
              <w:t>to</w:t>
            </w:r>
            <w:proofErr w:type="gramEnd"/>
            <w:r w:rsidRPr="001B1050">
              <w:rPr>
                <w:u w:val="single"/>
              </w:rPr>
              <w:t xml:space="preserve"> participants to participate in each activity</w:t>
            </w:r>
            <w:r w:rsidRPr="001B1050">
              <w:t xml:space="preserve">. Are you concerned that the activities </w:t>
            </w:r>
            <w:r w:rsidR="00B33C2C" w:rsidRPr="001B1050">
              <w:t>would</w:t>
            </w:r>
            <w:r w:rsidRPr="001B1050">
              <w:t xml:space="preserve"> take too </w:t>
            </w:r>
            <w:r w:rsidR="00B33C2C" w:rsidRPr="001B1050">
              <w:t>long,</w:t>
            </w:r>
            <w:r w:rsidRPr="001B1050">
              <w:t xml:space="preserve"> and participants might not finish/drop out?</w:t>
            </w:r>
          </w:p>
          <w:p w14:paraId="50A570C3" w14:textId="77777777" w:rsidR="006528C9" w:rsidRPr="001B1050" w:rsidRDefault="006528C9" w:rsidP="00887C8C">
            <w:pPr>
              <w:pStyle w:val="TableText"/>
            </w:pPr>
            <w:r w:rsidRPr="001B1050">
              <w:t>Can you collect your data in a reasonable amount of time considering the stakeholders and possible challenges of gaining access to participants?</w:t>
            </w:r>
          </w:p>
        </w:tc>
        <w:tc>
          <w:tcPr>
            <w:tcW w:w="4290" w:type="dxa"/>
          </w:tcPr>
          <w:p w14:paraId="75E3CF30" w14:textId="4C53C486" w:rsidR="006528C9" w:rsidRPr="001B1050" w:rsidRDefault="00BA0431" w:rsidP="00BA0431">
            <w:pPr>
              <w:pStyle w:val="TableText"/>
              <w:jc w:val="left"/>
            </w:pPr>
            <w:r w:rsidRPr="001B1050">
              <w:lastRenderedPageBreak/>
              <w:t xml:space="preserve">African American </w:t>
            </w:r>
            <w:r w:rsidR="00CA6DBA" w:rsidRPr="001B1050">
              <w:t>p</w:t>
            </w:r>
            <w:r w:rsidRPr="001B1050">
              <w:t>articipants will be required to meet all requirements for participation in this research</w:t>
            </w:r>
            <w:r w:rsidR="00CA6DBA" w:rsidRPr="001B1050">
              <w:t xml:space="preserve"> and</w:t>
            </w:r>
            <w:r w:rsidRPr="001B1050">
              <w:t xml:space="preserve"> be willing to </w:t>
            </w:r>
            <w:r w:rsidR="00262954" w:rsidRPr="001B1050">
              <w:t>devote 45</w:t>
            </w:r>
            <w:r w:rsidR="00CA6DBA" w:rsidRPr="001B1050">
              <w:t xml:space="preserve">-60 </w:t>
            </w:r>
            <w:r w:rsidR="0085742F" w:rsidRPr="001B1050">
              <w:t>minutes of</w:t>
            </w:r>
            <w:r w:rsidRPr="001B1050">
              <w:t xml:space="preserve"> their time to complete the </w:t>
            </w:r>
            <w:r w:rsidR="00B51C19" w:rsidRPr="001B1050">
              <w:t xml:space="preserve">questionnaire and interview </w:t>
            </w:r>
            <w:r w:rsidRPr="001B1050">
              <w:t>process.</w:t>
            </w:r>
            <w:r w:rsidR="0085742F" w:rsidRPr="001B1050">
              <w:t xml:space="preserve"> No personal information will be asked of the participant</w:t>
            </w:r>
            <w:r w:rsidR="00FE7DE3" w:rsidRPr="001B1050">
              <w:t xml:space="preserve">s. Each part of the data collection will answer the research questions. </w:t>
            </w:r>
            <w:r w:rsidR="00787AC2" w:rsidRPr="001B1050">
              <w:t xml:space="preserve">There are no concerns regarding the length of the research or participants dropping out of the </w:t>
            </w:r>
            <w:r w:rsidR="00787AC2" w:rsidRPr="001B1050">
              <w:lastRenderedPageBreak/>
              <w:t xml:space="preserve">research. </w:t>
            </w:r>
            <w:r w:rsidR="00E947F9" w:rsidRPr="001B1050">
              <w:t>There are no concerns regarding</w:t>
            </w:r>
            <w:r w:rsidR="00D818B9" w:rsidRPr="001B1050">
              <w:t xml:space="preserve"> gaining research participants or the</w:t>
            </w:r>
            <w:r w:rsidR="00E947F9" w:rsidRPr="001B1050">
              <w:t xml:space="preserve"> time to collect data</w:t>
            </w:r>
            <w:r w:rsidR="00D818B9" w:rsidRPr="001B1050">
              <w:t>.</w:t>
            </w:r>
          </w:p>
        </w:tc>
      </w:tr>
      <w:tr w:rsidR="00B435E4" w:rsidRPr="00E75F02" w14:paraId="408D2944" w14:textId="77777777" w:rsidTr="00237245">
        <w:trPr>
          <w:trHeight w:val="323"/>
        </w:trPr>
        <w:tc>
          <w:tcPr>
            <w:tcW w:w="4175" w:type="dxa"/>
          </w:tcPr>
          <w:p w14:paraId="2223F14F" w14:textId="77777777" w:rsidR="006528C9" w:rsidRPr="001B1050" w:rsidRDefault="006528C9" w:rsidP="00887C8C">
            <w:pPr>
              <w:pStyle w:val="TableText"/>
            </w:pPr>
            <w:r w:rsidRPr="001B1050">
              <w:lastRenderedPageBreak/>
              <w:t xml:space="preserve">Child Assent. Studies with children often fall under the regulations for a full board review (full board reviews take significantly longer in IRB). Each child must fill out a </w:t>
            </w:r>
            <w:proofErr w:type="gramStart"/>
            <w:r w:rsidRPr="001B1050">
              <w:t>child</w:t>
            </w:r>
            <w:proofErr w:type="gramEnd"/>
            <w:r w:rsidRPr="001B1050">
              <w:t xml:space="preserve"> assent AFTER there is parental consent. (It can be very difficult to get parental consent, especially if this is something sent home to parents).</w:t>
            </w:r>
          </w:p>
        </w:tc>
        <w:tc>
          <w:tcPr>
            <w:tcW w:w="4290" w:type="dxa"/>
          </w:tcPr>
          <w:p w14:paraId="57ED2ABB" w14:textId="04F5746B" w:rsidR="006528C9" w:rsidRPr="001B1050" w:rsidRDefault="00123C23" w:rsidP="00123C23">
            <w:pPr>
              <w:pStyle w:val="TableText"/>
              <w:jc w:val="left"/>
            </w:pPr>
            <w:r w:rsidRPr="001B1050">
              <w:t>No children will be participants in this study.</w:t>
            </w:r>
          </w:p>
        </w:tc>
      </w:tr>
      <w:tr w:rsidR="00B435E4" w:rsidRPr="00E75F02" w14:paraId="5EB7C33F" w14:textId="77777777" w:rsidTr="00237245">
        <w:trPr>
          <w:trHeight w:val="323"/>
        </w:trPr>
        <w:tc>
          <w:tcPr>
            <w:tcW w:w="4175" w:type="dxa"/>
          </w:tcPr>
          <w:p w14:paraId="0274EDAC" w14:textId="77777777" w:rsidR="006528C9" w:rsidRPr="001B1050" w:rsidRDefault="006528C9" w:rsidP="00887C8C">
            <w:pPr>
              <w:pStyle w:val="TableText"/>
            </w:pPr>
            <w:r w:rsidRPr="001B1050">
              <w:t>Informed Consent</w:t>
            </w:r>
          </w:p>
          <w:p w14:paraId="5ACE9C66" w14:textId="058B6A9A" w:rsidR="006528C9" w:rsidRPr="001B1050" w:rsidRDefault="006528C9" w:rsidP="00887C8C">
            <w:pPr>
              <w:pStyle w:val="TableText"/>
            </w:pPr>
            <w:r w:rsidRPr="001B1050">
              <w:t xml:space="preserve">Participants </w:t>
            </w:r>
            <w:r w:rsidRPr="001B1050">
              <w:rPr>
                <w:u w:val="single"/>
              </w:rPr>
              <w:t>must be told how long it will take to participants to participate in each activity</w:t>
            </w:r>
            <w:r w:rsidRPr="001B1050">
              <w:t xml:space="preserve">. Are you concerned that the activities </w:t>
            </w:r>
            <w:r w:rsidR="00B33C2C" w:rsidRPr="001B1050">
              <w:t>would</w:t>
            </w:r>
            <w:r w:rsidRPr="001B1050">
              <w:t xml:space="preserve"> take too </w:t>
            </w:r>
            <w:r w:rsidR="00B33C2C" w:rsidRPr="001B1050">
              <w:t>long,</w:t>
            </w:r>
            <w:r w:rsidRPr="001B1050">
              <w:t xml:space="preserve"> and participants might not finish/drop out?</w:t>
            </w:r>
          </w:p>
        </w:tc>
        <w:tc>
          <w:tcPr>
            <w:tcW w:w="4290" w:type="dxa"/>
          </w:tcPr>
          <w:p w14:paraId="4352E8BF" w14:textId="5576FEDA" w:rsidR="006528C9" w:rsidRPr="001B1050" w:rsidRDefault="00ED3206" w:rsidP="00ED3206">
            <w:pPr>
              <w:pStyle w:val="TableText"/>
              <w:jc w:val="left"/>
            </w:pPr>
            <w:r w:rsidRPr="001B1050">
              <w:t xml:space="preserve">Participants will be required to </w:t>
            </w:r>
            <w:r w:rsidR="007156F0" w:rsidRPr="001B1050">
              <w:t>complete</w:t>
            </w:r>
            <w:r w:rsidRPr="001B1050">
              <w:t xml:space="preserve"> </w:t>
            </w:r>
            <w:r w:rsidR="008775D8" w:rsidRPr="001B1050">
              <w:t>an</w:t>
            </w:r>
            <w:r w:rsidR="00EB3842" w:rsidRPr="001B1050">
              <w:t xml:space="preserve"> informed consent and notified of the </w:t>
            </w:r>
            <w:r w:rsidR="007156F0" w:rsidRPr="001B1050">
              <w:t>expectations</w:t>
            </w:r>
            <w:r w:rsidR="00EB3842" w:rsidRPr="001B1050">
              <w:t xml:space="preserve"> and time</w:t>
            </w:r>
            <w:r w:rsidRPr="001B1050">
              <w:t xml:space="preserve"> </w:t>
            </w:r>
            <w:r w:rsidR="008775D8" w:rsidRPr="001B1050">
              <w:t xml:space="preserve">requirements of the study. </w:t>
            </w:r>
            <w:r w:rsidR="00E30A8F" w:rsidRPr="001B1050">
              <w:t xml:space="preserve">There is no concern </w:t>
            </w:r>
            <w:r w:rsidR="001D76FF" w:rsidRPr="001B1050">
              <w:t xml:space="preserve">regarding length of </w:t>
            </w:r>
            <w:r w:rsidR="007754B9" w:rsidRPr="001B1050">
              <w:t>activities</w:t>
            </w:r>
            <w:r w:rsidR="001D76FF" w:rsidRPr="001B1050">
              <w:t xml:space="preserve"> </w:t>
            </w:r>
            <w:r w:rsidR="007754B9" w:rsidRPr="001B1050">
              <w:t>and participants dropping out of the study.</w:t>
            </w:r>
          </w:p>
        </w:tc>
      </w:tr>
      <w:tr w:rsidR="00B435E4" w:rsidRPr="00E75F02" w14:paraId="4A4E1C03" w14:textId="77777777" w:rsidTr="00237245">
        <w:trPr>
          <w:trHeight w:val="323"/>
        </w:trPr>
        <w:tc>
          <w:tcPr>
            <w:tcW w:w="4175" w:type="dxa"/>
          </w:tcPr>
          <w:p w14:paraId="4ACA3C40" w14:textId="77777777" w:rsidR="006528C9" w:rsidRPr="001B1050" w:rsidRDefault="006528C9" w:rsidP="00887C8C">
            <w:pPr>
              <w:pStyle w:val="TableText"/>
            </w:pPr>
            <w:r w:rsidRPr="001B1050">
              <w:t>Site Authorization</w:t>
            </w:r>
          </w:p>
          <w:p w14:paraId="4B764076" w14:textId="77777777" w:rsidR="006528C9" w:rsidRPr="001B1050" w:rsidRDefault="006528C9" w:rsidP="00887C8C">
            <w:pPr>
              <w:pStyle w:val="TableText"/>
            </w:pPr>
            <w:r w:rsidRPr="001B1050">
              <w:t>Do you have a site authorization letter? How difficult will this be to get from the school/ school district/college/organization? Use the GCU template to ensure the correct information is included.</w:t>
            </w:r>
          </w:p>
        </w:tc>
        <w:tc>
          <w:tcPr>
            <w:tcW w:w="4290" w:type="dxa"/>
          </w:tcPr>
          <w:p w14:paraId="1293C736" w14:textId="1CD89EF8" w:rsidR="006528C9" w:rsidRPr="001B1050" w:rsidRDefault="00FE473E" w:rsidP="00FE473E">
            <w:pPr>
              <w:pStyle w:val="TableText"/>
              <w:jc w:val="left"/>
            </w:pPr>
            <w:r w:rsidRPr="001B1050">
              <w:t>Site authorization</w:t>
            </w:r>
            <w:r w:rsidR="000F0C03" w:rsidRPr="001B1050">
              <w:t xml:space="preserve"> to post recruitment </w:t>
            </w:r>
            <w:proofErr w:type="gramStart"/>
            <w:r w:rsidR="000F0C03" w:rsidRPr="001B1050">
              <w:t>flyer</w:t>
            </w:r>
            <w:proofErr w:type="gramEnd"/>
            <w:r w:rsidR="00D86CC8" w:rsidRPr="001B1050">
              <w:t xml:space="preserve"> has been </w:t>
            </w:r>
            <w:r w:rsidRPr="001B1050">
              <w:t>obtained from the administrator or moderator of the Facebook groups</w:t>
            </w:r>
            <w:r w:rsidR="00D86CC8" w:rsidRPr="001B1050">
              <w:t>.</w:t>
            </w:r>
            <w:r w:rsidR="00BF4FB3" w:rsidRPr="001B1050">
              <w:t xml:space="preserve"> No site authorization is needed from a school, </w:t>
            </w:r>
            <w:r w:rsidR="008E5CD4" w:rsidRPr="001B1050">
              <w:t>college, or organization. GCU template was used for recruitment flyer information.</w:t>
            </w:r>
          </w:p>
        </w:tc>
      </w:tr>
      <w:tr w:rsidR="00B435E4" w:rsidRPr="00E75F02" w14:paraId="254B2A17" w14:textId="77777777" w:rsidTr="00237245">
        <w:tc>
          <w:tcPr>
            <w:tcW w:w="4175" w:type="dxa"/>
          </w:tcPr>
          <w:p w14:paraId="31957E2D" w14:textId="77777777" w:rsidR="006528C9" w:rsidRPr="001B1050" w:rsidRDefault="006528C9" w:rsidP="00887C8C">
            <w:pPr>
              <w:pStyle w:val="TableText"/>
            </w:pPr>
            <w:r w:rsidRPr="001B1050">
              <w:t>Can you collect your data in a reasonable amount of time considering the stakeholders and possible challenges of gaining access to participants?</w:t>
            </w:r>
          </w:p>
        </w:tc>
        <w:tc>
          <w:tcPr>
            <w:tcW w:w="4290" w:type="dxa"/>
          </w:tcPr>
          <w:p w14:paraId="4F164B14" w14:textId="1058A553" w:rsidR="006528C9" w:rsidRPr="001B1050" w:rsidRDefault="00D80989" w:rsidP="00D80989">
            <w:pPr>
              <w:pStyle w:val="TableText"/>
              <w:jc w:val="left"/>
            </w:pPr>
            <w:r w:rsidRPr="001B1050">
              <w:t xml:space="preserve">Data will be collected </w:t>
            </w:r>
            <w:r w:rsidR="00594BBE" w:rsidRPr="001B1050">
              <w:t>within one</w:t>
            </w:r>
            <w:r w:rsidRPr="001B1050">
              <w:t xml:space="preserve"> month</w:t>
            </w:r>
            <w:r w:rsidR="00594BBE" w:rsidRPr="001B1050">
              <w:t xml:space="preserve"> of authorization</w:t>
            </w:r>
            <w:r w:rsidR="003E2F82" w:rsidRPr="001B1050">
              <w:t>. P</w:t>
            </w:r>
            <w:r w:rsidRPr="001B1050">
              <w:t>articipants</w:t>
            </w:r>
            <w:r w:rsidR="003E2F82" w:rsidRPr="001B1050">
              <w:t xml:space="preserve"> will be allowed to choose</w:t>
            </w:r>
            <w:r w:rsidRPr="001B1050">
              <w:t xml:space="preserve"> a time slot that is</w:t>
            </w:r>
            <w:r w:rsidR="00432C87" w:rsidRPr="001B1050">
              <w:t xml:space="preserve"> </w:t>
            </w:r>
            <w:r w:rsidRPr="001B1050">
              <w:t xml:space="preserve">convenient for </w:t>
            </w:r>
            <w:r w:rsidR="00432C87" w:rsidRPr="001B1050">
              <w:t>them.</w:t>
            </w:r>
          </w:p>
        </w:tc>
      </w:tr>
      <w:tr w:rsidR="00B435E4" w:rsidRPr="00E75F02" w14:paraId="18FFC24D" w14:textId="77777777" w:rsidTr="00237245">
        <w:tc>
          <w:tcPr>
            <w:tcW w:w="4175" w:type="dxa"/>
          </w:tcPr>
          <w:p w14:paraId="4F9A7671" w14:textId="77777777" w:rsidR="006528C9" w:rsidRPr="001B1050" w:rsidRDefault="006528C9" w:rsidP="00887C8C">
            <w:pPr>
              <w:pStyle w:val="TableText"/>
            </w:pPr>
            <w:r w:rsidRPr="001B1050">
              <w:t>Organizational Benefits:</w:t>
            </w:r>
          </w:p>
          <w:p w14:paraId="73BEAED4" w14:textId="3D606AB9" w:rsidR="006528C9" w:rsidRPr="001B1050" w:rsidRDefault="006528C9" w:rsidP="00887C8C">
            <w:pPr>
              <w:pStyle w:val="TableText"/>
            </w:pPr>
            <w:r w:rsidRPr="001B1050">
              <w:t>Have you talked to your principal/supervisor/district/college/boss/ organization about your research?</w:t>
            </w:r>
            <w:r w:rsidR="00B90788" w:rsidRPr="001B1050">
              <w:t xml:space="preserve"> </w:t>
            </w:r>
            <w:r w:rsidRPr="001B1050">
              <w:t xml:space="preserve">If so, have you asked them what you can do to help the district/organization/school? </w:t>
            </w:r>
          </w:p>
        </w:tc>
        <w:tc>
          <w:tcPr>
            <w:tcW w:w="4290" w:type="dxa"/>
          </w:tcPr>
          <w:p w14:paraId="7545FCCA" w14:textId="4BED99B0" w:rsidR="006528C9" w:rsidRPr="001B1050" w:rsidRDefault="004C4FDA" w:rsidP="000932EB">
            <w:pPr>
              <w:pStyle w:val="TableText"/>
              <w:jc w:val="left"/>
            </w:pPr>
            <w:r w:rsidRPr="001B1050">
              <w:t>The researcher does</w:t>
            </w:r>
            <w:r w:rsidR="000932EB" w:rsidRPr="001B1050">
              <w:t xml:space="preserve"> </w:t>
            </w:r>
            <w:r w:rsidRPr="001B1050">
              <w:t xml:space="preserve">belong to </w:t>
            </w:r>
            <w:proofErr w:type="gramStart"/>
            <w:r w:rsidRPr="001B1050">
              <w:t>organization</w:t>
            </w:r>
            <w:proofErr w:type="gramEnd"/>
            <w:r w:rsidR="00C55574" w:rsidRPr="001B1050">
              <w:t xml:space="preserve"> (</w:t>
            </w:r>
            <w:r w:rsidR="00E5085B" w:rsidRPr="001B1050">
              <w:t>Sororit</w:t>
            </w:r>
            <w:r w:rsidR="00C55574" w:rsidRPr="001B1050">
              <w:t>y)</w:t>
            </w:r>
            <w:r w:rsidRPr="001B1050">
              <w:t xml:space="preserve"> that the participants </w:t>
            </w:r>
            <w:r w:rsidR="002A7FA0" w:rsidRPr="001B1050">
              <w:t>may</w:t>
            </w:r>
            <w:r w:rsidRPr="001B1050">
              <w:t xml:space="preserve"> </w:t>
            </w:r>
            <w:r w:rsidR="0060218C" w:rsidRPr="001B1050">
              <w:t xml:space="preserve">be a member of in the Facebook group. </w:t>
            </w:r>
            <w:r w:rsidR="00A80658" w:rsidRPr="001B1050">
              <w:t xml:space="preserve">The organization itself will not personally benefit </w:t>
            </w:r>
            <w:r w:rsidR="000C7CBF" w:rsidRPr="001B1050">
              <w:t>or participate in</w:t>
            </w:r>
            <w:r w:rsidR="00A80658" w:rsidRPr="001B1050">
              <w:t xml:space="preserve"> this study. </w:t>
            </w:r>
          </w:p>
        </w:tc>
      </w:tr>
      <w:tr w:rsidR="00B435E4" w:rsidRPr="00E75F02" w14:paraId="4302040E" w14:textId="77777777" w:rsidTr="00237245">
        <w:tc>
          <w:tcPr>
            <w:tcW w:w="4175" w:type="dxa"/>
          </w:tcPr>
          <w:p w14:paraId="26CDD3A0" w14:textId="77777777" w:rsidR="006528C9" w:rsidRPr="001B1050" w:rsidRDefault="006528C9" w:rsidP="00887C8C">
            <w:pPr>
              <w:pStyle w:val="TableText"/>
            </w:pPr>
            <w:r w:rsidRPr="001B1050">
              <w:t>What is the overall benefit of your research to participants?</w:t>
            </w:r>
          </w:p>
        </w:tc>
        <w:tc>
          <w:tcPr>
            <w:tcW w:w="4290" w:type="dxa"/>
          </w:tcPr>
          <w:p w14:paraId="413C57D3" w14:textId="6E1AA744" w:rsidR="006528C9" w:rsidRPr="001B1050" w:rsidRDefault="00C9778C" w:rsidP="00C9778C">
            <w:pPr>
              <w:pStyle w:val="TableText"/>
              <w:jc w:val="left"/>
            </w:pPr>
            <w:r w:rsidRPr="001B1050">
              <w:t>The overall benefit of the study is to understand how African American faculty and peers can contribute to the overall retention and success of African American students at PWIs</w:t>
            </w:r>
          </w:p>
        </w:tc>
      </w:tr>
      <w:tr w:rsidR="00B435E4" w:rsidRPr="00E75F02" w14:paraId="15E3834B" w14:textId="77777777" w:rsidTr="00237245">
        <w:tc>
          <w:tcPr>
            <w:tcW w:w="4175" w:type="dxa"/>
          </w:tcPr>
          <w:p w14:paraId="3F627516" w14:textId="27313099" w:rsidR="006528C9" w:rsidRPr="001B1050" w:rsidRDefault="006528C9" w:rsidP="00887C8C">
            <w:pPr>
              <w:pStyle w:val="TableText"/>
            </w:pPr>
            <w:r w:rsidRPr="001B1050">
              <w:t>What are the risks of your research?</w:t>
            </w:r>
            <w:r w:rsidR="00B90788" w:rsidRPr="001B1050">
              <w:t xml:space="preserve"> </w:t>
            </w:r>
            <w:r w:rsidRPr="001B1050">
              <w:t>Please note that there are usually some risks (like revealing participant identity) in all research.</w:t>
            </w:r>
            <w:r w:rsidR="00B90788" w:rsidRPr="001B1050">
              <w:t xml:space="preserve"> </w:t>
            </w:r>
          </w:p>
        </w:tc>
        <w:tc>
          <w:tcPr>
            <w:tcW w:w="4290" w:type="dxa"/>
          </w:tcPr>
          <w:p w14:paraId="3F32AB54" w14:textId="6E136086" w:rsidR="006528C9" w:rsidRPr="001B1050" w:rsidRDefault="002C2794" w:rsidP="00237245">
            <w:pPr>
              <w:pStyle w:val="TableText"/>
              <w:jc w:val="left"/>
            </w:pPr>
            <w:r w:rsidRPr="001B1050">
              <w:t xml:space="preserve">Participants may be at risk of </w:t>
            </w:r>
            <w:r w:rsidR="005B0BDE" w:rsidRPr="001B1050">
              <w:t xml:space="preserve">discussing racial microaggressions that occurred at PWIs. </w:t>
            </w:r>
          </w:p>
        </w:tc>
      </w:tr>
      <w:tr w:rsidR="00B435E4" w:rsidRPr="00E75F02" w14:paraId="64A0AFBB" w14:textId="77777777" w:rsidTr="00237245">
        <w:trPr>
          <w:trHeight w:val="260"/>
        </w:trPr>
        <w:tc>
          <w:tcPr>
            <w:tcW w:w="4175" w:type="dxa"/>
          </w:tcPr>
          <w:p w14:paraId="54309C8D" w14:textId="53AD3FC0" w:rsidR="006528C9" w:rsidRPr="001B1050" w:rsidRDefault="006528C9" w:rsidP="00887C8C">
            <w:pPr>
              <w:pStyle w:val="TableText"/>
            </w:pPr>
            <w:r w:rsidRPr="001B1050">
              <w:t xml:space="preserve">Now that you have contemplated the above questions, how long do you imagine it will take you prior to access your participants/data? </w:t>
            </w:r>
            <w:r w:rsidR="00B33C2C" w:rsidRPr="001B1050">
              <w:t>AND</w:t>
            </w:r>
            <w:r w:rsidRPr="001B1050">
              <w:t xml:space="preserve"> how much are you asking of your participants?</w:t>
            </w:r>
          </w:p>
        </w:tc>
        <w:tc>
          <w:tcPr>
            <w:tcW w:w="4290" w:type="dxa"/>
          </w:tcPr>
          <w:p w14:paraId="67F2B1ED" w14:textId="3D574A8A" w:rsidR="006528C9" w:rsidRPr="001B1050" w:rsidRDefault="00D15F19" w:rsidP="004F1942">
            <w:pPr>
              <w:pStyle w:val="TableText"/>
              <w:jc w:val="left"/>
            </w:pPr>
            <w:r w:rsidRPr="001B1050">
              <w:t xml:space="preserve">Participants are asked to devote </w:t>
            </w:r>
            <w:r w:rsidR="00935F42" w:rsidRPr="001B1050">
              <w:t xml:space="preserve">45 </w:t>
            </w:r>
            <w:r w:rsidR="009A01FC" w:rsidRPr="001B1050">
              <w:t>to 6</w:t>
            </w:r>
            <w:r w:rsidR="004F1942" w:rsidRPr="001B1050">
              <w:t xml:space="preserve">0 minutes </w:t>
            </w:r>
            <w:r w:rsidRPr="001B1050">
              <w:t xml:space="preserve">of their time. Accessing participants </w:t>
            </w:r>
            <w:r w:rsidR="00681686" w:rsidRPr="001B1050">
              <w:t xml:space="preserve">for </w:t>
            </w:r>
            <w:r w:rsidRPr="001B1050">
              <w:t xml:space="preserve">the study </w:t>
            </w:r>
            <w:r w:rsidR="00223A47" w:rsidRPr="001B1050">
              <w:t>should not</w:t>
            </w:r>
            <w:r w:rsidRPr="001B1050">
              <w:t xml:space="preserve"> be difficult.</w:t>
            </w:r>
          </w:p>
        </w:tc>
      </w:tr>
      <w:tr w:rsidR="00B435E4" w:rsidRPr="00E75F02" w14:paraId="49C01F44" w14:textId="77777777" w:rsidTr="00237245">
        <w:trPr>
          <w:trHeight w:val="260"/>
        </w:trPr>
        <w:tc>
          <w:tcPr>
            <w:tcW w:w="4175" w:type="dxa"/>
          </w:tcPr>
          <w:p w14:paraId="03828296" w14:textId="29D23D25" w:rsidR="006528C9" w:rsidRPr="001B1050" w:rsidRDefault="006528C9" w:rsidP="00887C8C">
            <w:pPr>
              <w:pStyle w:val="TableText"/>
            </w:pPr>
            <w:r w:rsidRPr="001B1050">
              <w:t>Based on the information that you have learned, is your study feasible?</w:t>
            </w:r>
            <w:r w:rsidR="00B90788" w:rsidRPr="001B1050">
              <w:t xml:space="preserve"> </w:t>
            </w:r>
            <w:r w:rsidRPr="001B1050">
              <w:t xml:space="preserve">Why or why not? If not, </w:t>
            </w:r>
            <w:r w:rsidRPr="001B1050">
              <w:lastRenderedPageBreak/>
              <w:t>how can you modify your ideas to make your study manageable?</w:t>
            </w:r>
          </w:p>
        </w:tc>
        <w:tc>
          <w:tcPr>
            <w:tcW w:w="4290" w:type="dxa"/>
          </w:tcPr>
          <w:p w14:paraId="40D86C50" w14:textId="598C049B" w:rsidR="006528C9" w:rsidRPr="001B1050" w:rsidRDefault="000932EB" w:rsidP="00AB4913">
            <w:pPr>
              <w:pStyle w:val="TableText"/>
              <w:jc w:val="left"/>
              <w:rPr>
                <w:b/>
                <w:bCs/>
              </w:rPr>
            </w:pPr>
            <w:r w:rsidRPr="001B1050">
              <w:lastRenderedPageBreak/>
              <w:t xml:space="preserve">Based on the </w:t>
            </w:r>
            <w:r w:rsidR="00E5672C" w:rsidRPr="001B1050">
              <w:t>goal and the information learned</w:t>
            </w:r>
            <w:r w:rsidRPr="001B1050">
              <w:t xml:space="preserve">, the study is feasible. </w:t>
            </w:r>
            <w:r w:rsidR="00AB4913" w:rsidRPr="001B1050">
              <w:t>The p</w:t>
            </w:r>
            <w:r w:rsidRPr="001B1050">
              <w:t xml:space="preserve">articipant commitment </w:t>
            </w:r>
            <w:r w:rsidR="00AB4913" w:rsidRPr="001B1050">
              <w:t xml:space="preserve">for </w:t>
            </w:r>
            <w:r w:rsidR="00AB4913" w:rsidRPr="001B1050">
              <w:lastRenderedPageBreak/>
              <w:t xml:space="preserve">this study </w:t>
            </w:r>
            <w:r w:rsidRPr="001B1050">
              <w:t>is minimal and risks to the participant are low.</w:t>
            </w:r>
          </w:p>
        </w:tc>
      </w:tr>
    </w:tbl>
    <w:p w14:paraId="3C9D98E8" w14:textId="77777777" w:rsidR="00870D4A" w:rsidRPr="00E75F02" w:rsidRDefault="00870D4A">
      <w:pPr>
        <w:spacing w:line="240" w:lineRule="auto"/>
        <w:ind w:firstLine="0"/>
        <w:rPr>
          <w:b/>
          <w:bCs/>
          <w:color w:val="000000"/>
        </w:rPr>
      </w:pPr>
      <w:r w:rsidRPr="00E75F02">
        <w:lastRenderedPageBreak/>
        <w:br w:type="page"/>
      </w:r>
    </w:p>
    <w:p w14:paraId="2F3BE912" w14:textId="23D05692" w:rsidR="0096737A" w:rsidRPr="00E75F02" w:rsidRDefault="00F75B20" w:rsidP="00F75B20">
      <w:pPr>
        <w:pStyle w:val="Heading1"/>
      </w:pPr>
      <w:bookmarkStart w:id="2540" w:name="_Toc171695008"/>
      <w:r w:rsidRPr="00E75F02">
        <w:lastRenderedPageBreak/>
        <w:t>Appendix I</w:t>
      </w:r>
      <w:r w:rsidR="00AC2EF4" w:rsidRPr="00E75F02">
        <w:t>.</w:t>
      </w:r>
      <w:r w:rsidR="00870D4A" w:rsidRPr="00E75F02">
        <w:br/>
        <w:t>Readability</w:t>
      </w:r>
      <w:bookmarkEnd w:id="2540"/>
    </w:p>
    <w:p w14:paraId="7A15C4E9" w14:textId="77777777" w:rsidR="00870D4A" w:rsidRPr="00E75F02" w:rsidRDefault="0096737A" w:rsidP="00870D4A">
      <w:r w:rsidRPr="00E75F02">
        <w:rPr>
          <w:noProof/>
          <w:lang w:val="it-IT"/>
        </w:rPr>
        <w:drawing>
          <wp:inline distT="0" distB="0" distL="0" distR="0" wp14:anchorId="67198217" wp14:editId="58A08C1D">
            <wp:extent cx="4267200" cy="447675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8916" name="Picture 7" descr="A screenshot of a computer&#10;&#10;Description automatically generated"/>
                    <pic:cNvPicPr/>
                  </pic:nvPicPr>
                  <pic:blipFill>
                    <a:blip r:embed="rId111"/>
                    <a:stretch>
                      <a:fillRect/>
                    </a:stretch>
                  </pic:blipFill>
                  <pic:spPr>
                    <a:xfrm>
                      <a:off x="0" y="0"/>
                      <a:ext cx="4267801" cy="4477381"/>
                    </a:xfrm>
                    <a:prstGeom prst="rect">
                      <a:avLst/>
                    </a:prstGeom>
                  </pic:spPr>
                </pic:pic>
              </a:graphicData>
            </a:graphic>
          </wp:inline>
        </w:drawing>
      </w:r>
    </w:p>
    <w:p w14:paraId="20A15EDA" w14:textId="3030297D" w:rsidR="00F75B20" w:rsidRPr="00E75F02" w:rsidRDefault="00F75B20" w:rsidP="00870D4A">
      <w:pPr>
        <w:rPr>
          <w:b/>
          <w:bCs/>
          <w:color w:val="000000"/>
        </w:rPr>
      </w:pPr>
      <w:r w:rsidRPr="00E75F02">
        <w:br w:type="page"/>
      </w:r>
    </w:p>
    <w:p w14:paraId="442FF83C" w14:textId="2F57501D" w:rsidR="00883C55" w:rsidRPr="00E75F02" w:rsidRDefault="003B527F" w:rsidP="00883C55">
      <w:pPr>
        <w:pStyle w:val="Heading1"/>
      </w:pPr>
      <w:bookmarkStart w:id="2541" w:name="_Toc171695009"/>
      <w:r w:rsidRPr="00E75F02">
        <w:lastRenderedPageBreak/>
        <w:t>Appendix J.</w:t>
      </w:r>
      <w:r w:rsidRPr="00E75F02">
        <w:br/>
      </w:r>
      <w:r w:rsidR="00950A36" w:rsidRPr="00E75F02">
        <w:t xml:space="preserve">Developing Qualitative </w:t>
      </w:r>
      <w:r w:rsidR="002B0FE3" w:rsidRPr="00E75F02">
        <w:t>Interview Questions Systematically</w:t>
      </w:r>
      <w:bookmarkEnd w:id="2541"/>
    </w:p>
    <w:p w14:paraId="18D911CE" w14:textId="103108EC" w:rsidR="004E538E" w:rsidRPr="00E75F02" w:rsidRDefault="004E538E" w:rsidP="00883C55">
      <w:pPr>
        <w:ind w:firstLine="0"/>
      </w:pPr>
      <w:r w:rsidRPr="00E75F02">
        <w:rPr>
          <w:u w:val="single"/>
        </w:rPr>
        <w:t>RQ1</w:t>
      </w:r>
      <w:r w:rsidRPr="00E75F02">
        <w:t>: How do African American college alumni from PWIs located in the South Atlantic Region of the United States describe the contributions of their African American facult</w:t>
      </w:r>
      <w:r w:rsidR="00BC095F" w:rsidRPr="00E75F02">
        <w:t>y and p</w:t>
      </w:r>
      <w:r w:rsidRPr="00E75F02">
        <w:t>eers on goal setting?</w:t>
      </w:r>
    </w:p>
    <w:p w14:paraId="5A8CCF7F" w14:textId="77777777" w:rsidR="004E538E" w:rsidRPr="00E75F02" w:rsidRDefault="004E538E" w:rsidP="004E538E">
      <w:r w:rsidRPr="00E75F02">
        <w:t xml:space="preserve">Theme 1: </w:t>
      </w:r>
      <w:r w:rsidRPr="00E75F02">
        <w:rPr>
          <w:b/>
          <w:bCs/>
        </w:rPr>
        <w:t>Goal setting</w:t>
      </w:r>
    </w:p>
    <w:p w14:paraId="670115CC" w14:textId="77777777" w:rsidR="004E538E" w:rsidRPr="00E75F02" w:rsidRDefault="004E538E" w:rsidP="004E538E">
      <w:pPr>
        <w:ind w:left="1440" w:firstLine="0"/>
      </w:pPr>
      <w:r w:rsidRPr="00E75F02">
        <w:t>Q.1. Describe the relationship with an African American faculty or peer that you had during your time at your PWI?</w:t>
      </w:r>
    </w:p>
    <w:p w14:paraId="2FAE2B12" w14:textId="41771886" w:rsidR="004E538E" w:rsidRPr="00E75F02" w:rsidRDefault="004E538E" w:rsidP="004E538E">
      <w:pPr>
        <w:ind w:left="1440" w:firstLine="0"/>
      </w:pPr>
      <w:r w:rsidRPr="00E75F02">
        <w:t>Q.2. How did your experience with African American faculty and peers at your PWI influences your educational/career goals?</w:t>
      </w:r>
    </w:p>
    <w:p w14:paraId="47B723F6" w14:textId="53D486AA" w:rsidR="004E538E" w:rsidRPr="00E75F02" w:rsidRDefault="004E538E" w:rsidP="004E538E">
      <w:pPr>
        <w:ind w:left="1440" w:firstLine="0"/>
      </w:pPr>
      <w:r w:rsidRPr="00E75F02">
        <w:t xml:space="preserve">Q3. Describe how the curriculum at your PWI influence your goals and choices for academic </w:t>
      </w:r>
      <w:r w:rsidR="00F537BD" w:rsidRPr="00E75F02">
        <w:t>success.</w:t>
      </w:r>
    </w:p>
    <w:p w14:paraId="57EB66B6" w14:textId="10F4AE77" w:rsidR="004E538E" w:rsidRPr="00E75F02" w:rsidRDefault="004E538E" w:rsidP="004E538E">
      <w:pPr>
        <w:pStyle w:val="ListBullet"/>
      </w:pPr>
      <w:r w:rsidRPr="00E75F02">
        <w:rPr>
          <w:u w:val="single"/>
        </w:rPr>
        <w:t>RQ2</w:t>
      </w:r>
      <w:r w:rsidRPr="00E75F02">
        <w:t>: How do African American college alumni from PWIs located in the South Atlantic Region of the United States describe the contributions of their African American faculty and peers on self-motivation?</w:t>
      </w:r>
    </w:p>
    <w:p w14:paraId="7CD045DB" w14:textId="77777777" w:rsidR="004E538E" w:rsidRPr="00E75F02" w:rsidRDefault="004E538E" w:rsidP="004E538E">
      <w:pPr>
        <w:rPr>
          <w:b/>
          <w:bCs/>
        </w:rPr>
      </w:pPr>
      <w:r w:rsidRPr="00E75F02">
        <w:t xml:space="preserve">Theme 2: </w:t>
      </w:r>
      <w:r w:rsidRPr="00E75F02">
        <w:rPr>
          <w:b/>
          <w:bCs/>
        </w:rPr>
        <w:t>Self-Motivation</w:t>
      </w:r>
    </w:p>
    <w:p w14:paraId="5D14D86B" w14:textId="77777777" w:rsidR="004E538E" w:rsidRPr="00E75F02" w:rsidRDefault="004E538E" w:rsidP="004E538E">
      <w:pPr>
        <w:ind w:left="1440" w:firstLine="0"/>
      </w:pPr>
      <w:r w:rsidRPr="00E75F02">
        <w:t>Q.1. Describe the relationship with an African American faculty or peer that motivated you during your time at your PWI?</w:t>
      </w:r>
    </w:p>
    <w:p w14:paraId="03BF7670" w14:textId="77777777" w:rsidR="004E538E" w:rsidRPr="00E75F02" w:rsidRDefault="004E538E" w:rsidP="004E538E">
      <w:pPr>
        <w:ind w:left="1440" w:firstLine="0"/>
      </w:pPr>
      <w:r w:rsidRPr="00E75F02">
        <w:t>Q.2. Describe the factors that motivated you to academic success?</w:t>
      </w:r>
    </w:p>
    <w:p w14:paraId="268C057A" w14:textId="77777777" w:rsidR="00BC095F" w:rsidRPr="00E75F02" w:rsidRDefault="004E538E" w:rsidP="00BC095F">
      <w:pPr>
        <w:ind w:left="1440" w:firstLine="0"/>
      </w:pPr>
      <w:r w:rsidRPr="00E75F02">
        <w:t>Q.3. What life events happened that impact your ability for self-motivation?</w:t>
      </w:r>
    </w:p>
    <w:p w14:paraId="2A9A2F52" w14:textId="264499B1" w:rsidR="004E538E" w:rsidRPr="00E75F02" w:rsidRDefault="00BC095F" w:rsidP="00BC095F">
      <w:r w:rsidRPr="00E75F02">
        <w:lastRenderedPageBreak/>
        <w:t>*</w:t>
      </w:r>
      <w:r w:rsidR="004E538E" w:rsidRPr="00E75F02">
        <w:rPr>
          <w:u w:val="single"/>
        </w:rPr>
        <w:t>RQ3</w:t>
      </w:r>
      <w:r w:rsidR="004E538E" w:rsidRPr="00E75F02">
        <w:t>: How do African American college alumni from PWIs located in the South Atlantic Region of the United States describe the contributions of their African American faculty and peers on ongoing persistence?</w:t>
      </w:r>
    </w:p>
    <w:p w14:paraId="78161C2D" w14:textId="30C8F165" w:rsidR="004E538E" w:rsidRPr="00E75F02" w:rsidRDefault="004E538E" w:rsidP="009F13E4">
      <w:pPr>
        <w:ind w:left="1440" w:firstLine="0"/>
        <w:rPr>
          <w:b/>
          <w:bCs/>
        </w:rPr>
      </w:pPr>
      <w:r w:rsidRPr="00E75F02">
        <w:t xml:space="preserve">Theme 3: </w:t>
      </w:r>
      <w:r w:rsidRPr="00E75F02">
        <w:rPr>
          <w:b/>
          <w:bCs/>
        </w:rPr>
        <w:t>Ongoing Persistence</w:t>
      </w:r>
    </w:p>
    <w:p w14:paraId="0343DDD1" w14:textId="27E17E38" w:rsidR="004E538E" w:rsidRPr="00E75F02" w:rsidRDefault="004E538E" w:rsidP="009F13E4">
      <w:pPr>
        <w:ind w:left="1440" w:firstLine="0"/>
      </w:pPr>
      <w:r w:rsidRPr="00E75F02">
        <w:t>Q.1. How would describe your overall college experience at your PWI?</w:t>
      </w:r>
    </w:p>
    <w:p w14:paraId="5DA14AF4" w14:textId="77777777" w:rsidR="004E538E" w:rsidRPr="00E75F02" w:rsidRDefault="004E538E" w:rsidP="004E538E">
      <w:pPr>
        <w:ind w:left="1440" w:firstLine="0"/>
      </w:pPr>
      <w:r w:rsidRPr="00E75F02">
        <w:t xml:space="preserve">Q.2. What are some defining experiences that made you persist at your PWI? </w:t>
      </w:r>
    </w:p>
    <w:p w14:paraId="0FC55D0B" w14:textId="77777777" w:rsidR="004E538E" w:rsidRPr="00E75F02" w:rsidRDefault="004E538E" w:rsidP="004E538E">
      <w:pPr>
        <w:ind w:left="1440" w:firstLine="0"/>
      </w:pPr>
      <w:r w:rsidRPr="00E75F02">
        <w:t>Q.3. Describe any organizations that gave you a sense of belonging to cause you to persist at your PWI?</w:t>
      </w:r>
    </w:p>
    <w:p w14:paraId="101644D8" w14:textId="1B3F1229" w:rsidR="00B01411" w:rsidRPr="00E75F02" w:rsidRDefault="00B01411" w:rsidP="004E538E">
      <w:pPr>
        <w:spacing w:after="60" w:line="240" w:lineRule="auto"/>
        <w:ind w:firstLine="0"/>
      </w:pPr>
      <w:r w:rsidRPr="00E75F02">
        <w:t xml:space="preserve">What else that </w:t>
      </w:r>
      <w:r w:rsidR="00924F00" w:rsidRPr="00E75F02">
        <w:t>we have</w:t>
      </w:r>
      <w:r w:rsidRPr="00E75F02">
        <w:t xml:space="preserve"> not discussed can you tell me…?</w:t>
      </w:r>
    </w:p>
    <w:p w14:paraId="0DBC543F" w14:textId="77777777" w:rsidR="00246EAD" w:rsidRPr="00E75F02" w:rsidRDefault="00246EAD" w:rsidP="00B01411">
      <w:pPr>
        <w:rPr>
          <w:b/>
          <w:i/>
        </w:rPr>
      </w:pPr>
    </w:p>
    <w:p w14:paraId="6A66377A" w14:textId="77777777" w:rsidR="003C26A3" w:rsidRPr="00E75F02" w:rsidRDefault="003C26A3">
      <w:pPr>
        <w:spacing w:line="240" w:lineRule="auto"/>
        <w:ind w:firstLine="0"/>
        <w:rPr>
          <w:b/>
          <w:bCs/>
          <w:color w:val="000000"/>
        </w:rPr>
      </w:pPr>
      <w:r w:rsidRPr="00E75F02">
        <w:br w:type="page"/>
      </w:r>
    </w:p>
    <w:p w14:paraId="493D318D" w14:textId="0A95E540" w:rsidR="00145A73" w:rsidRPr="00E75F02" w:rsidRDefault="00145A73" w:rsidP="00145A73">
      <w:pPr>
        <w:pStyle w:val="Heading1"/>
      </w:pPr>
      <w:bookmarkStart w:id="2542" w:name="_Toc171695010"/>
      <w:r w:rsidRPr="00E75F02">
        <w:lastRenderedPageBreak/>
        <w:t>Appendix K</w:t>
      </w:r>
      <w:r w:rsidR="00AC2EF4" w:rsidRPr="00E75F02">
        <w:t>.</w:t>
      </w:r>
      <w:r w:rsidRPr="00E75F02">
        <w:br/>
        <w:t>Recruitment Letter</w:t>
      </w:r>
      <w:bookmarkEnd w:id="2542"/>
    </w:p>
    <w:p w14:paraId="4BA2C6CA" w14:textId="77777777" w:rsidR="00145A73" w:rsidRPr="00E75F02" w:rsidRDefault="00145A73" w:rsidP="00145A73">
      <w:r w:rsidRPr="00E75F02">
        <w:rPr>
          <w:noProof/>
        </w:rPr>
        <w:drawing>
          <wp:inline distT="0" distB="0" distL="0" distR="0" wp14:anchorId="7809C67C" wp14:editId="2A107A69">
            <wp:extent cx="4658908" cy="6286500"/>
            <wp:effectExtent l="0" t="0" r="2540" b="0"/>
            <wp:docPr id="62" name="Picture 62" descr="A paper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aper with a purple bord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9228" cy="6327412"/>
                    </a:xfrm>
                    <a:prstGeom prst="rect">
                      <a:avLst/>
                    </a:prstGeom>
                    <a:noFill/>
                  </pic:spPr>
                </pic:pic>
              </a:graphicData>
            </a:graphic>
          </wp:inline>
        </w:drawing>
      </w:r>
    </w:p>
    <w:p w14:paraId="3EB101AF" w14:textId="77777777" w:rsidR="00145A73" w:rsidRPr="00E75F02" w:rsidRDefault="00145A73" w:rsidP="00145A73">
      <w:pPr>
        <w:ind w:firstLine="0"/>
      </w:pPr>
      <w:r w:rsidRPr="00E75F02">
        <w:rPr>
          <w:noProof/>
        </w:rPr>
        <w:lastRenderedPageBreak/>
        <w:drawing>
          <wp:inline distT="0" distB="0" distL="0" distR="0" wp14:anchorId="5534CF42" wp14:editId="65FFEAE5">
            <wp:extent cx="5422022" cy="7000586"/>
            <wp:effectExtent l="0" t="0" r="7620" b="0"/>
            <wp:docPr id="1951381056" name="Picture 1951381056" descr="A paper with text and a purple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1056" name="Picture 1951381056" descr="A paper with text and a purple hexag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9358" cy="7022970"/>
                    </a:xfrm>
                    <a:prstGeom prst="rect">
                      <a:avLst/>
                    </a:prstGeom>
                    <a:noFill/>
                  </pic:spPr>
                </pic:pic>
              </a:graphicData>
            </a:graphic>
          </wp:inline>
        </w:drawing>
      </w:r>
    </w:p>
    <w:p w14:paraId="279A694C" w14:textId="77777777" w:rsidR="00145A73" w:rsidRPr="00E75F02" w:rsidRDefault="00145A73" w:rsidP="00145A73">
      <w:pPr>
        <w:ind w:firstLine="0"/>
      </w:pPr>
      <w:r w:rsidRPr="00E75F02">
        <w:rPr>
          <w:noProof/>
        </w:rPr>
        <w:lastRenderedPageBreak/>
        <w:drawing>
          <wp:inline distT="0" distB="0" distL="0" distR="0" wp14:anchorId="25E33DD1" wp14:editId="19C7409D">
            <wp:extent cx="5224423" cy="6685569"/>
            <wp:effectExtent l="0" t="0" r="0" b="1270"/>
            <wp:docPr id="1951381058" name="Picture 1951381058" descr="A letter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1058" name="Picture 1951381058" descr="A letter of a question&#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9096" cy="6717143"/>
                    </a:xfrm>
                    <a:prstGeom prst="rect">
                      <a:avLst/>
                    </a:prstGeom>
                    <a:noFill/>
                  </pic:spPr>
                </pic:pic>
              </a:graphicData>
            </a:graphic>
          </wp:inline>
        </w:drawing>
      </w:r>
    </w:p>
    <w:p w14:paraId="69C65077" w14:textId="77777777" w:rsidR="00145A73" w:rsidRPr="00E75F02" w:rsidRDefault="00145A73" w:rsidP="00145A73">
      <w:pPr>
        <w:spacing w:line="240" w:lineRule="auto"/>
        <w:ind w:firstLine="0"/>
        <w:rPr>
          <w:b/>
          <w:bCs/>
          <w:color w:val="000000"/>
        </w:rPr>
      </w:pPr>
      <w:r w:rsidRPr="00E75F02">
        <w:br w:type="page"/>
      </w:r>
    </w:p>
    <w:p w14:paraId="31EB5703" w14:textId="0D9DC522" w:rsidR="0070146E" w:rsidRPr="00E75F02" w:rsidRDefault="0070146E" w:rsidP="0070146E">
      <w:pPr>
        <w:pStyle w:val="Heading1"/>
      </w:pPr>
      <w:bookmarkStart w:id="2543" w:name="_Toc171695011"/>
      <w:bookmarkStart w:id="2544" w:name="_Hlk47080899"/>
      <w:bookmarkEnd w:id="1411"/>
      <w:r w:rsidRPr="00E75F02">
        <w:lastRenderedPageBreak/>
        <w:t xml:space="preserve">Appendix </w:t>
      </w:r>
      <w:r w:rsidR="00346DCE" w:rsidRPr="00E75F02">
        <w:t>L</w:t>
      </w:r>
      <w:r w:rsidRPr="00E75F02">
        <w:t>.</w:t>
      </w:r>
      <w:r w:rsidRPr="00E75F02">
        <w:br/>
        <w:t>Alignment of Questionnaire to Research Question</w:t>
      </w:r>
      <w:bookmarkEnd w:id="2543"/>
      <w:r w:rsidRPr="00E75F02">
        <w:t xml:space="preserve"> </w:t>
      </w:r>
    </w:p>
    <w:p w14:paraId="357879EB" w14:textId="78A05F72" w:rsidR="00A87BC0" w:rsidRPr="00E75F02" w:rsidRDefault="00756D0E" w:rsidP="00756D0E">
      <w:pPr>
        <w:pStyle w:val="TableTitle"/>
        <w:rPr>
          <w:i/>
        </w:rPr>
      </w:pPr>
      <w:bookmarkStart w:id="2545" w:name="_Toc161870144"/>
      <w:del w:id="2546" w:author="Felicia Williams" w:date="2024-07-11T23:16:00Z">
        <w:r w:rsidRPr="00E75F02" w:rsidDel="00ED4EA3">
          <w:rPr>
            <w:b/>
            <w:bCs/>
          </w:rPr>
          <w:delText xml:space="preserve">Table </w:delText>
        </w:r>
        <w:r w:rsidR="00346DCE" w:rsidRPr="00E75F02" w:rsidDel="00ED4EA3">
          <w:rPr>
            <w:b/>
            <w:bCs/>
          </w:rPr>
          <w:delText>L</w:delText>
        </w:r>
        <w:r w:rsidRPr="00E75F02" w:rsidDel="00ED4EA3">
          <w:rPr>
            <w:b/>
            <w:bCs/>
          </w:rPr>
          <w:delText>1</w:delText>
        </w:r>
        <w:r w:rsidR="00216855" w:rsidRPr="00E75F02" w:rsidDel="00ED4EA3">
          <w:rPr>
            <w:b/>
            <w:bCs/>
          </w:rPr>
          <w:delText>1</w:delText>
        </w:r>
      </w:del>
      <w:r w:rsidRPr="00E75F02">
        <w:br/>
      </w:r>
      <w:r w:rsidRPr="00E75F02">
        <w:br/>
      </w:r>
      <w:bookmarkStart w:id="2547" w:name="_Toc171633810"/>
      <w:bookmarkEnd w:id="2545"/>
      <w:r w:rsidRPr="00E75F02">
        <w:rPr>
          <w:i/>
        </w:rPr>
        <w:t>Questionnaire and RQ Alignment</w:t>
      </w:r>
      <w:bookmarkEnd w:id="2547"/>
    </w:p>
    <w:tbl>
      <w:tblPr>
        <w:tblStyle w:val="TableGrid"/>
        <w:tblW w:w="0" w:type="auto"/>
        <w:tblLook w:val="04A0" w:firstRow="1" w:lastRow="0" w:firstColumn="1" w:lastColumn="0" w:noHBand="0" w:noVBand="1"/>
      </w:tblPr>
      <w:tblGrid>
        <w:gridCol w:w="8630"/>
      </w:tblGrid>
      <w:tr w:rsidR="00A87BC0" w:rsidRPr="00E75F02" w14:paraId="344E6D24" w14:textId="77777777" w:rsidTr="00465228">
        <w:trPr>
          <w:cnfStyle w:val="100000000000" w:firstRow="1" w:lastRow="0" w:firstColumn="0" w:lastColumn="0" w:oddVBand="0" w:evenVBand="0" w:oddHBand="0" w:evenHBand="0" w:firstRowFirstColumn="0" w:firstRowLastColumn="0" w:lastRowFirstColumn="0" w:lastRowLastColumn="0"/>
        </w:trPr>
        <w:tc>
          <w:tcPr>
            <w:tcW w:w="8630" w:type="dxa"/>
          </w:tcPr>
          <w:p w14:paraId="69EA0383" w14:textId="7687F127" w:rsidR="00A87BC0" w:rsidRPr="001B1050" w:rsidRDefault="00A87BC0" w:rsidP="00465228">
            <w:pPr>
              <w:ind w:firstLine="0"/>
              <w:jc w:val="left"/>
            </w:pPr>
            <w:r w:rsidRPr="001B1050">
              <w:t xml:space="preserve">1. Tell me about the best experience that stands out for you at your PWI? RQ3 </w:t>
            </w:r>
          </w:p>
          <w:p w14:paraId="51959BF2" w14:textId="74AB7275" w:rsidR="00A87BC0" w:rsidRPr="001B1050" w:rsidRDefault="00A87BC0" w:rsidP="00465228">
            <w:pPr>
              <w:ind w:firstLine="0"/>
              <w:jc w:val="left"/>
            </w:pPr>
            <w:r w:rsidRPr="001B1050">
              <w:t xml:space="preserve">2. What year of college where you in when that happened? </w:t>
            </w:r>
          </w:p>
          <w:p w14:paraId="738C6735" w14:textId="3F3B820C" w:rsidR="00A87BC0" w:rsidRPr="001B1050" w:rsidRDefault="00A87BC0" w:rsidP="00465228">
            <w:pPr>
              <w:ind w:firstLine="0"/>
              <w:jc w:val="left"/>
            </w:pPr>
            <w:r w:rsidRPr="001B1050">
              <w:t>3. Tell me about the worst experience that stands out for you at your PWI? RQ3</w:t>
            </w:r>
          </w:p>
          <w:p w14:paraId="6C60435A" w14:textId="77777777" w:rsidR="00A87BC0" w:rsidRPr="001B1050" w:rsidRDefault="00A87BC0" w:rsidP="00465228">
            <w:pPr>
              <w:ind w:firstLine="0"/>
              <w:jc w:val="left"/>
            </w:pPr>
            <w:r w:rsidRPr="001B1050">
              <w:t>4. What year of college were you in when that happened?</w:t>
            </w:r>
          </w:p>
          <w:p w14:paraId="4404D180" w14:textId="647F342D" w:rsidR="00A87BC0" w:rsidRPr="001B1050" w:rsidRDefault="00A87BC0" w:rsidP="00465228">
            <w:pPr>
              <w:ind w:firstLine="0"/>
              <w:jc w:val="left"/>
            </w:pPr>
            <w:r w:rsidRPr="001B1050">
              <w:t xml:space="preserve">5. Can you describe your experience at the </w:t>
            </w:r>
            <w:r w:rsidR="00517BA3" w:rsidRPr="001B1050">
              <w:t>Predominantly</w:t>
            </w:r>
            <w:r w:rsidRPr="001B1050">
              <w:t xml:space="preserve"> White institution in relation to race? RQ3</w:t>
            </w:r>
          </w:p>
          <w:p w14:paraId="07E5F472" w14:textId="1EAD2A5B" w:rsidR="00A87BC0" w:rsidRPr="001B1050" w:rsidRDefault="00A87BC0" w:rsidP="00465228">
            <w:pPr>
              <w:ind w:firstLine="0"/>
              <w:jc w:val="left"/>
            </w:pPr>
            <w:r w:rsidRPr="001B1050">
              <w:t>6. What academic goals did you have at your PWI? RQ 1 Alignment</w:t>
            </w:r>
          </w:p>
          <w:p w14:paraId="1BDF5DD5" w14:textId="2B81797D" w:rsidR="00A87BC0" w:rsidRPr="001B1050" w:rsidRDefault="00A87BC0" w:rsidP="00465228">
            <w:pPr>
              <w:ind w:firstLine="0"/>
              <w:jc w:val="left"/>
            </w:pPr>
            <w:r w:rsidRPr="001B1050">
              <w:t>7. What social goals did you have at your PWI? RQ 1 Alignment</w:t>
            </w:r>
          </w:p>
          <w:p w14:paraId="631F727E" w14:textId="211B13B1" w:rsidR="00A87BC0" w:rsidRPr="001B1050" w:rsidRDefault="00A87BC0" w:rsidP="00465228">
            <w:pPr>
              <w:ind w:firstLine="0"/>
              <w:jc w:val="left"/>
            </w:pPr>
            <w:r w:rsidRPr="001B1050">
              <w:t>8. Describe what helped you to persist at your PWI? RQ 3 Alignment</w:t>
            </w:r>
          </w:p>
          <w:p w14:paraId="48783BDE" w14:textId="77D505CB" w:rsidR="00A87BC0" w:rsidRPr="001B1050" w:rsidRDefault="00A87BC0" w:rsidP="00465228">
            <w:pPr>
              <w:ind w:firstLine="0"/>
              <w:jc w:val="left"/>
            </w:pPr>
            <w:r w:rsidRPr="001B1050">
              <w:t xml:space="preserve">9. Tell me about any experiences with faculty or peers, particularly those of African American background, which helped you to persist at your </w:t>
            </w:r>
            <w:r w:rsidR="00517BA3" w:rsidRPr="001B1050">
              <w:t>Predominantly</w:t>
            </w:r>
            <w:r w:rsidRPr="001B1050">
              <w:t xml:space="preserve"> White institution? RQ 3 Alignment</w:t>
            </w:r>
          </w:p>
          <w:p w14:paraId="479D834C" w14:textId="463ADED8" w:rsidR="00A87BC0" w:rsidRPr="001B1050" w:rsidRDefault="00A87BC0" w:rsidP="00465228">
            <w:pPr>
              <w:ind w:firstLine="0"/>
              <w:jc w:val="left"/>
            </w:pPr>
            <w:r w:rsidRPr="001B1050">
              <w:t>10. Did you ever consider leaving your PWI? RQ 3 Alignment</w:t>
            </w:r>
          </w:p>
          <w:p w14:paraId="00C2D7AD" w14:textId="6DC84AA1" w:rsidR="00A87BC0" w:rsidRPr="001B1050" w:rsidRDefault="00A87BC0" w:rsidP="009F13E4">
            <w:pPr>
              <w:ind w:left="288" w:firstLine="0"/>
              <w:jc w:val="left"/>
            </w:pPr>
            <w:r w:rsidRPr="001B1050">
              <w:t>A. If yes, what factors made you consider leaving your PWI? RQ 3 Alignment</w:t>
            </w:r>
          </w:p>
          <w:p w14:paraId="4DD8ABE3" w14:textId="3A99E303" w:rsidR="00A87BC0" w:rsidRPr="001B1050" w:rsidRDefault="00A87BC0" w:rsidP="009F13E4">
            <w:pPr>
              <w:ind w:left="288" w:firstLine="0"/>
              <w:jc w:val="left"/>
            </w:pPr>
            <w:r w:rsidRPr="001B1050">
              <w:t>B. What factors motivated you to stay at your PWI? RQ2 Alignment</w:t>
            </w:r>
          </w:p>
          <w:p w14:paraId="0C470B78" w14:textId="3CA6CCFF" w:rsidR="00A87BC0" w:rsidRPr="001B1050" w:rsidRDefault="00A87BC0" w:rsidP="00465228">
            <w:pPr>
              <w:ind w:firstLine="0"/>
              <w:jc w:val="left"/>
            </w:pPr>
            <w:r w:rsidRPr="001B1050">
              <w:t>11. What factors do you feel influenced your successful completion of your degree program? RQ 2</w:t>
            </w:r>
          </w:p>
          <w:p w14:paraId="502B9DB8" w14:textId="7CEAC737" w:rsidR="00A87BC0" w:rsidRPr="001B1050" w:rsidRDefault="00A87BC0" w:rsidP="00465228">
            <w:pPr>
              <w:ind w:firstLine="0"/>
              <w:jc w:val="left"/>
            </w:pPr>
            <w:r w:rsidRPr="001B1050">
              <w:t xml:space="preserve">12. As a </w:t>
            </w:r>
            <w:proofErr w:type="gramStart"/>
            <w:r w:rsidRPr="001B1050">
              <w:t>alumni</w:t>
            </w:r>
            <w:proofErr w:type="gramEnd"/>
            <w:r w:rsidRPr="001B1050">
              <w:t xml:space="preserve"> from a PWI, what can you do to help incoming African American students to persist at their college or university? RQ 3 Alignment</w:t>
            </w:r>
          </w:p>
        </w:tc>
      </w:tr>
    </w:tbl>
    <w:p w14:paraId="36CCE811" w14:textId="77777777" w:rsidR="00C17135" w:rsidRPr="00E75F02" w:rsidRDefault="00C17135" w:rsidP="00BD1884">
      <w:pPr>
        <w:ind w:firstLine="0"/>
        <w:jc w:val="center"/>
        <w:rPr>
          <w:b/>
        </w:rPr>
      </w:pPr>
    </w:p>
    <w:p w14:paraId="77E1AE0E" w14:textId="77777777" w:rsidR="0070146E" w:rsidRPr="00E75F02" w:rsidRDefault="0070146E">
      <w:pPr>
        <w:spacing w:line="240" w:lineRule="auto"/>
        <w:ind w:firstLine="0"/>
        <w:rPr>
          <w:b/>
        </w:rPr>
      </w:pPr>
      <w:r w:rsidRPr="00E75F02">
        <w:rPr>
          <w:b/>
        </w:rPr>
        <w:br w:type="page"/>
      </w:r>
    </w:p>
    <w:p w14:paraId="7E0E226C" w14:textId="675A89C2" w:rsidR="00434724" w:rsidRPr="00E75F02" w:rsidRDefault="0039142A" w:rsidP="0070146E">
      <w:pPr>
        <w:pStyle w:val="Heading1"/>
      </w:pPr>
      <w:bookmarkStart w:id="2548" w:name="_Toc171695012"/>
      <w:r w:rsidRPr="00E75F02">
        <w:lastRenderedPageBreak/>
        <w:t xml:space="preserve">Appendix </w:t>
      </w:r>
      <w:ins w:id="2549" w:author="Felicia Williams" w:date="2024-07-11T23:21:00Z">
        <w:r w:rsidR="009E2897" w:rsidRPr="00E75F02">
          <w:t>M</w:t>
        </w:r>
      </w:ins>
      <w:del w:id="2550" w:author="Felicia Williams" w:date="2024-07-11T23:21:00Z">
        <w:r w:rsidRPr="00E75F02" w:rsidDel="009E2897">
          <w:delText>L</w:delText>
        </w:r>
      </w:del>
      <w:r w:rsidR="0070146E" w:rsidRPr="00E75F02">
        <w:t>.</w:t>
      </w:r>
      <w:r w:rsidR="0070146E" w:rsidRPr="00E75F02">
        <w:br/>
        <w:t>Copy of Invitation to Participant (Study Advertisement)</w:t>
      </w:r>
      <w:bookmarkEnd w:id="2548"/>
      <w:r w:rsidR="0070146E" w:rsidRPr="00E75F02">
        <w:t xml:space="preserve"> </w:t>
      </w:r>
    </w:p>
    <w:bookmarkEnd w:id="2544"/>
    <w:p w14:paraId="7366C047" w14:textId="302EC787" w:rsidR="003F7738" w:rsidRPr="001B1050" w:rsidRDefault="003F7738" w:rsidP="009F13E4">
      <w:pPr>
        <w:tabs>
          <w:tab w:val="left" w:pos="-720"/>
        </w:tabs>
        <w:rPr>
          <w:color w:val="000000" w:themeColor="text1"/>
          <w:sz w:val="22"/>
          <w:szCs w:val="22"/>
        </w:rPr>
      </w:pPr>
      <w:r w:rsidRPr="001B1050">
        <w:rPr>
          <w:sz w:val="22"/>
          <w:szCs w:val="22"/>
        </w:rPr>
        <w:t xml:space="preserve">I am a doctoral learner under the direction of Dr. Jill Johnson at Grand Canyon University. I am conducting a research study. The study will explore how Black faculty and peers contribute to the academic success of Black graduates from </w:t>
      </w:r>
      <w:r w:rsidR="00517BA3" w:rsidRPr="001B1050">
        <w:rPr>
          <w:sz w:val="22"/>
          <w:szCs w:val="22"/>
        </w:rPr>
        <w:t>Predominantly</w:t>
      </w:r>
      <w:r w:rsidRPr="001B1050">
        <w:rPr>
          <w:sz w:val="22"/>
          <w:szCs w:val="22"/>
        </w:rPr>
        <w:t xml:space="preserve"> White institutions.</w:t>
      </w:r>
    </w:p>
    <w:p w14:paraId="47EB50BE" w14:textId="77777777" w:rsidR="003F7738" w:rsidRPr="001B1050" w:rsidRDefault="003F7738" w:rsidP="003F7738">
      <w:pPr>
        <w:ind w:firstLine="0"/>
        <w:rPr>
          <w:color w:val="000000" w:themeColor="text1"/>
          <w:sz w:val="22"/>
          <w:szCs w:val="22"/>
        </w:rPr>
      </w:pPr>
      <w:r w:rsidRPr="001B1050">
        <w:rPr>
          <w:b/>
          <w:bCs/>
          <w:color w:val="000000" w:themeColor="text1"/>
          <w:sz w:val="22"/>
          <w:szCs w:val="22"/>
        </w:rPr>
        <w:t>INCLUSION:</w:t>
      </w:r>
      <w:r w:rsidRPr="001B1050">
        <w:rPr>
          <w:color w:val="000000" w:themeColor="text1"/>
          <w:sz w:val="22"/>
          <w:szCs w:val="22"/>
        </w:rPr>
        <w:t xml:space="preserve"> I am recruiting participants that meet these criteria:</w:t>
      </w:r>
    </w:p>
    <w:p w14:paraId="44DC0F55" w14:textId="7E421480" w:rsidR="009655B4" w:rsidRPr="001B1050" w:rsidRDefault="009655B4" w:rsidP="00BF227D">
      <w:pPr>
        <w:pStyle w:val="ListParagraph"/>
        <w:numPr>
          <w:ilvl w:val="0"/>
          <w:numId w:val="18"/>
        </w:numPr>
        <w:tabs>
          <w:tab w:val="clear" w:pos="1080"/>
        </w:tabs>
        <w:spacing w:after="0"/>
        <w:contextualSpacing/>
        <w:rPr>
          <w:b/>
          <w:bCs/>
          <w:color w:val="000000" w:themeColor="text1"/>
          <w:sz w:val="22"/>
          <w:szCs w:val="22"/>
        </w:rPr>
      </w:pPr>
      <w:r w:rsidRPr="001B1050">
        <w:rPr>
          <w:b/>
          <w:bCs/>
          <w:color w:val="000000" w:themeColor="text1"/>
          <w:sz w:val="22"/>
          <w:szCs w:val="22"/>
        </w:rPr>
        <w:t>Willing to answer required</w:t>
      </w:r>
      <w:r w:rsidR="007D5672" w:rsidRPr="001B1050">
        <w:rPr>
          <w:b/>
          <w:bCs/>
          <w:color w:val="000000" w:themeColor="text1"/>
          <w:sz w:val="22"/>
          <w:szCs w:val="22"/>
        </w:rPr>
        <w:t xml:space="preserve"> personal, identifiable, demographic questions related to age, identify as male, female, or prefer not to say, ethnicity, gra</w:t>
      </w:r>
      <w:r w:rsidR="004D4C65" w:rsidRPr="001B1050">
        <w:rPr>
          <w:b/>
          <w:bCs/>
          <w:color w:val="000000" w:themeColor="text1"/>
          <w:sz w:val="22"/>
          <w:szCs w:val="22"/>
        </w:rPr>
        <w:t>duate from a 2-year or 4-year PWI, and the location of PWI (5</w:t>
      </w:r>
      <w:r w:rsidR="002119C4" w:rsidRPr="001B1050">
        <w:rPr>
          <w:b/>
          <w:bCs/>
          <w:color w:val="000000" w:themeColor="text1"/>
          <w:sz w:val="22"/>
          <w:szCs w:val="22"/>
        </w:rPr>
        <w:t xml:space="preserve"> minutes).</w:t>
      </w:r>
    </w:p>
    <w:p w14:paraId="298557A0" w14:textId="4A5BF53D"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Your race is Black American.</w:t>
      </w:r>
    </w:p>
    <w:p w14:paraId="7B7F5D5A" w14:textId="347FE1E8" w:rsidR="003F7738" w:rsidRPr="001B1050" w:rsidRDefault="003F7738" w:rsidP="00BF227D">
      <w:pPr>
        <w:pStyle w:val="ListParagraph"/>
        <w:numPr>
          <w:ilvl w:val="0"/>
          <w:numId w:val="18"/>
        </w:numPr>
        <w:contextualSpacing/>
        <w:rPr>
          <w:color w:val="000000" w:themeColor="text1"/>
          <w:sz w:val="22"/>
          <w:szCs w:val="22"/>
        </w:rPr>
      </w:pPr>
      <w:r w:rsidRPr="001B1050">
        <w:rPr>
          <w:b/>
          <w:bCs/>
          <w:color w:val="000000" w:themeColor="text1"/>
          <w:sz w:val="22"/>
          <w:szCs w:val="22"/>
        </w:rPr>
        <w:t xml:space="preserve">You graduated from a </w:t>
      </w:r>
      <w:r w:rsidR="00517BA3" w:rsidRPr="001B1050">
        <w:rPr>
          <w:b/>
          <w:bCs/>
          <w:color w:val="000000" w:themeColor="text1"/>
          <w:sz w:val="22"/>
          <w:szCs w:val="22"/>
        </w:rPr>
        <w:t>Predominantly</w:t>
      </w:r>
      <w:r w:rsidRPr="001B1050">
        <w:rPr>
          <w:b/>
          <w:bCs/>
          <w:color w:val="000000" w:themeColor="text1"/>
          <w:sz w:val="22"/>
          <w:szCs w:val="22"/>
        </w:rPr>
        <w:t xml:space="preserve"> White institution</w:t>
      </w:r>
    </w:p>
    <w:p w14:paraId="602D49CB"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Your college or university is in the following states:</w:t>
      </w:r>
    </w:p>
    <w:p w14:paraId="4474D394"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 xml:space="preserve"> Delaware.</w:t>
      </w:r>
    </w:p>
    <w:p w14:paraId="50E59EA5"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Florida.</w:t>
      </w:r>
    </w:p>
    <w:p w14:paraId="1403FD88"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Georgia.</w:t>
      </w:r>
    </w:p>
    <w:p w14:paraId="7821F8DC"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Maryland.</w:t>
      </w:r>
    </w:p>
    <w:p w14:paraId="4A550170"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 xml:space="preserve"> North Carolina.</w:t>
      </w:r>
    </w:p>
    <w:p w14:paraId="3A2506B8"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 xml:space="preserve"> South Carolina.</w:t>
      </w:r>
    </w:p>
    <w:p w14:paraId="397FA34D" w14:textId="77777777"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b/>
          <w:bCs/>
          <w:color w:val="000000" w:themeColor="text1"/>
          <w:sz w:val="22"/>
          <w:szCs w:val="22"/>
        </w:rPr>
        <w:t>Virginia.</w:t>
      </w:r>
    </w:p>
    <w:p w14:paraId="70A88E5F" w14:textId="77777777" w:rsidR="003F7738" w:rsidRPr="001B1050" w:rsidRDefault="003F7738" w:rsidP="00BF227D">
      <w:pPr>
        <w:pStyle w:val="ListParagraph"/>
        <w:numPr>
          <w:ilvl w:val="0"/>
          <w:numId w:val="18"/>
        </w:numPr>
        <w:tabs>
          <w:tab w:val="clear" w:pos="1080"/>
        </w:tabs>
        <w:spacing w:after="0"/>
        <w:contextualSpacing/>
        <w:rPr>
          <w:b/>
          <w:bCs/>
          <w:color w:val="000000" w:themeColor="text1"/>
          <w:sz w:val="22"/>
          <w:szCs w:val="22"/>
        </w:rPr>
      </w:pPr>
      <w:r w:rsidRPr="001B1050">
        <w:rPr>
          <w:b/>
          <w:bCs/>
          <w:color w:val="000000" w:themeColor="text1"/>
          <w:sz w:val="22"/>
          <w:szCs w:val="22"/>
        </w:rPr>
        <w:t>West Virginia.</w:t>
      </w:r>
    </w:p>
    <w:p w14:paraId="0D6AC4B5" w14:textId="77777777" w:rsidR="003F7738" w:rsidRPr="001B1050" w:rsidRDefault="003F7738" w:rsidP="003F7738">
      <w:pPr>
        <w:pStyle w:val="ListBullet3"/>
        <w:rPr>
          <w:sz w:val="22"/>
          <w:szCs w:val="22"/>
        </w:rPr>
      </w:pPr>
    </w:p>
    <w:p w14:paraId="54090056" w14:textId="77777777" w:rsidR="003F7738" w:rsidRPr="001B1050" w:rsidRDefault="003F7738" w:rsidP="003F7738">
      <w:pPr>
        <w:ind w:firstLine="0"/>
        <w:rPr>
          <w:color w:val="000000" w:themeColor="text1"/>
          <w:sz w:val="22"/>
          <w:szCs w:val="22"/>
        </w:rPr>
      </w:pPr>
      <w:r w:rsidRPr="001B1050">
        <w:rPr>
          <w:b/>
          <w:bCs/>
          <w:color w:val="000000" w:themeColor="text1"/>
          <w:sz w:val="22"/>
          <w:szCs w:val="22"/>
        </w:rPr>
        <w:t>EXCLUSION:</w:t>
      </w:r>
      <w:r w:rsidRPr="001B1050">
        <w:rPr>
          <w:color w:val="000000" w:themeColor="text1"/>
          <w:sz w:val="22"/>
          <w:szCs w:val="22"/>
        </w:rPr>
        <w:t xml:space="preserve"> You cannot be in this study if: </w:t>
      </w:r>
    </w:p>
    <w:p w14:paraId="785EC000" w14:textId="77777777" w:rsidR="003F7738" w:rsidRPr="001B1050" w:rsidRDefault="003F7738" w:rsidP="00BF227D">
      <w:pPr>
        <w:pStyle w:val="ListParagraph"/>
        <w:numPr>
          <w:ilvl w:val="0"/>
          <w:numId w:val="18"/>
        </w:numPr>
        <w:spacing w:after="0"/>
        <w:contextualSpacing/>
        <w:rPr>
          <w:b/>
          <w:bCs/>
          <w:color w:val="000000" w:themeColor="text1"/>
          <w:sz w:val="22"/>
          <w:szCs w:val="22"/>
        </w:rPr>
      </w:pPr>
      <w:r w:rsidRPr="001B1050">
        <w:rPr>
          <w:b/>
          <w:bCs/>
          <w:color w:val="000000" w:themeColor="text1"/>
          <w:sz w:val="22"/>
          <w:szCs w:val="22"/>
        </w:rPr>
        <w:t>You do not identify as Black American.</w:t>
      </w:r>
    </w:p>
    <w:p w14:paraId="1234A52D" w14:textId="0ACA034B" w:rsidR="003F7738" w:rsidRPr="001B1050" w:rsidRDefault="003F7738" w:rsidP="00BF227D">
      <w:pPr>
        <w:pStyle w:val="ListParagraph"/>
        <w:numPr>
          <w:ilvl w:val="0"/>
          <w:numId w:val="18"/>
        </w:numPr>
        <w:tabs>
          <w:tab w:val="clear" w:pos="1080"/>
        </w:tabs>
        <w:spacing w:after="0"/>
        <w:contextualSpacing/>
        <w:rPr>
          <w:b/>
          <w:bCs/>
          <w:color w:val="000000" w:themeColor="text1"/>
          <w:sz w:val="22"/>
          <w:szCs w:val="22"/>
        </w:rPr>
      </w:pPr>
      <w:r w:rsidRPr="001B1050">
        <w:rPr>
          <w:b/>
          <w:bCs/>
          <w:color w:val="000000" w:themeColor="text1"/>
          <w:sz w:val="22"/>
          <w:szCs w:val="22"/>
        </w:rPr>
        <w:t xml:space="preserve">You did not </w:t>
      </w:r>
      <w:r w:rsidR="005C13F3" w:rsidRPr="001B1050">
        <w:rPr>
          <w:b/>
          <w:bCs/>
          <w:color w:val="000000" w:themeColor="text1"/>
          <w:sz w:val="22"/>
          <w:szCs w:val="22"/>
        </w:rPr>
        <w:t>graduate from</w:t>
      </w:r>
      <w:r w:rsidRPr="001B1050">
        <w:rPr>
          <w:b/>
          <w:bCs/>
          <w:color w:val="000000" w:themeColor="text1"/>
          <w:sz w:val="22"/>
          <w:szCs w:val="22"/>
        </w:rPr>
        <w:t xml:space="preserve"> a </w:t>
      </w:r>
      <w:r w:rsidR="00517BA3" w:rsidRPr="001B1050">
        <w:rPr>
          <w:b/>
          <w:bCs/>
          <w:color w:val="000000" w:themeColor="text1"/>
          <w:sz w:val="22"/>
          <w:szCs w:val="22"/>
        </w:rPr>
        <w:t>Predominantly</w:t>
      </w:r>
      <w:r w:rsidRPr="001B1050">
        <w:rPr>
          <w:b/>
          <w:bCs/>
          <w:color w:val="000000" w:themeColor="text1"/>
          <w:sz w:val="22"/>
          <w:szCs w:val="22"/>
        </w:rPr>
        <w:t xml:space="preserve"> White institution.</w:t>
      </w:r>
    </w:p>
    <w:p w14:paraId="1CA57F27" w14:textId="77777777" w:rsidR="00AE21B5" w:rsidRPr="001B1050" w:rsidRDefault="00AE21B5" w:rsidP="00AE21B5">
      <w:pPr>
        <w:pStyle w:val="ListBullet3"/>
        <w:rPr>
          <w:sz w:val="22"/>
          <w:szCs w:val="22"/>
        </w:rPr>
      </w:pPr>
    </w:p>
    <w:p w14:paraId="08B16CCB" w14:textId="77777777" w:rsidR="003F7738" w:rsidRPr="001B1050" w:rsidRDefault="003F7738" w:rsidP="003F7738">
      <w:pPr>
        <w:ind w:firstLine="0"/>
        <w:rPr>
          <w:color w:val="000000" w:themeColor="text1"/>
          <w:sz w:val="22"/>
          <w:szCs w:val="22"/>
        </w:rPr>
      </w:pPr>
      <w:r w:rsidRPr="001B1050">
        <w:rPr>
          <w:color w:val="000000" w:themeColor="text1"/>
          <w:sz w:val="22"/>
          <w:szCs w:val="22"/>
        </w:rPr>
        <w:t xml:space="preserve">The </w:t>
      </w:r>
      <w:r w:rsidRPr="001B1050">
        <w:rPr>
          <w:b/>
          <w:bCs/>
          <w:color w:val="000000" w:themeColor="text1"/>
          <w:sz w:val="22"/>
          <w:szCs w:val="22"/>
        </w:rPr>
        <w:t>ACTIVITIES</w:t>
      </w:r>
      <w:r w:rsidRPr="001B1050">
        <w:rPr>
          <w:color w:val="000000" w:themeColor="text1"/>
          <w:sz w:val="22"/>
          <w:szCs w:val="22"/>
        </w:rPr>
        <w:t xml:space="preserve"> for this research include:</w:t>
      </w:r>
    </w:p>
    <w:p w14:paraId="19A75920" w14:textId="4C0C91CC" w:rsidR="003F7738" w:rsidRPr="001B1050" w:rsidRDefault="007F5DCE" w:rsidP="00BF227D">
      <w:pPr>
        <w:pStyle w:val="ListParagraph"/>
        <w:numPr>
          <w:ilvl w:val="0"/>
          <w:numId w:val="18"/>
        </w:numPr>
        <w:tabs>
          <w:tab w:val="clear" w:pos="1080"/>
        </w:tabs>
        <w:spacing w:after="0"/>
        <w:contextualSpacing/>
        <w:rPr>
          <w:color w:val="000000" w:themeColor="text1"/>
          <w:sz w:val="22"/>
          <w:szCs w:val="22"/>
        </w:rPr>
      </w:pPr>
      <w:r w:rsidRPr="001B1050">
        <w:rPr>
          <w:color w:val="000000" w:themeColor="text1"/>
          <w:sz w:val="22"/>
          <w:szCs w:val="22"/>
        </w:rPr>
        <w:t>Q</w:t>
      </w:r>
      <w:r w:rsidR="003F7738" w:rsidRPr="001B1050">
        <w:rPr>
          <w:color w:val="000000" w:themeColor="text1"/>
          <w:sz w:val="22"/>
          <w:szCs w:val="22"/>
        </w:rPr>
        <w:t>uestionnaire</w:t>
      </w:r>
      <w:r w:rsidR="008C5EA3" w:rsidRPr="001B1050">
        <w:rPr>
          <w:color w:val="000000" w:themeColor="text1"/>
          <w:sz w:val="22"/>
          <w:szCs w:val="22"/>
        </w:rPr>
        <w:t xml:space="preserve"> </w:t>
      </w:r>
      <w:r w:rsidRPr="001B1050">
        <w:rPr>
          <w:color w:val="000000" w:themeColor="text1"/>
          <w:sz w:val="22"/>
          <w:szCs w:val="22"/>
        </w:rPr>
        <w:t xml:space="preserve">(15-30 minutes) </w:t>
      </w:r>
      <w:r w:rsidR="008C5EA3" w:rsidRPr="001B1050">
        <w:rPr>
          <w:color w:val="000000" w:themeColor="text1"/>
          <w:sz w:val="22"/>
          <w:szCs w:val="22"/>
        </w:rPr>
        <w:t>through Survey Monkey</w:t>
      </w:r>
      <w:r w:rsidR="00BF6837" w:rsidRPr="001B1050">
        <w:rPr>
          <w:color w:val="000000" w:themeColor="text1"/>
          <w:sz w:val="22"/>
          <w:szCs w:val="22"/>
        </w:rPr>
        <w:t xml:space="preserve"> </w:t>
      </w:r>
    </w:p>
    <w:p w14:paraId="4412EF00" w14:textId="48E31828"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color w:val="000000" w:themeColor="text1"/>
          <w:sz w:val="22"/>
          <w:szCs w:val="22"/>
        </w:rPr>
        <w:t>45-</w:t>
      </w:r>
      <w:r w:rsidR="008F11FC" w:rsidRPr="001B1050">
        <w:rPr>
          <w:color w:val="000000" w:themeColor="text1"/>
          <w:sz w:val="22"/>
          <w:szCs w:val="22"/>
        </w:rPr>
        <w:t xml:space="preserve"> </w:t>
      </w:r>
      <w:r w:rsidR="00924F00" w:rsidRPr="001B1050">
        <w:rPr>
          <w:color w:val="000000" w:themeColor="text1"/>
          <w:sz w:val="22"/>
          <w:szCs w:val="22"/>
        </w:rPr>
        <w:t>60-minute</w:t>
      </w:r>
      <w:r w:rsidRPr="001B1050">
        <w:rPr>
          <w:color w:val="000000" w:themeColor="text1"/>
          <w:sz w:val="22"/>
          <w:szCs w:val="22"/>
        </w:rPr>
        <w:t xml:space="preserve"> interview through Zoom. Interviews will be audio and video recorded.</w:t>
      </w:r>
    </w:p>
    <w:p w14:paraId="1558C60A" w14:textId="6CC796FC" w:rsidR="003F7738" w:rsidRPr="001B1050" w:rsidRDefault="003F7738" w:rsidP="00BF227D">
      <w:pPr>
        <w:pStyle w:val="ListParagraph"/>
        <w:numPr>
          <w:ilvl w:val="0"/>
          <w:numId w:val="18"/>
        </w:numPr>
        <w:tabs>
          <w:tab w:val="clear" w:pos="1080"/>
        </w:tabs>
        <w:spacing w:after="0"/>
        <w:contextualSpacing/>
        <w:rPr>
          <w:color w:val="000000" w:themeColor="text1"/>
          <w:sz w:val="22"/>
          <w:szCs w:val="22"/>
        </w:rPr>
      </w:pPr>
      <w:r w:rsidRPr="001B1050">
        <w:rPr>
          <w:color w:val="000000" w:themeColor="text1"/>
          <w:sz w:val="22"/>
          <w:szCs w:val="22"/>
        </w:rPr>
        <w:t>Member checking (15- 20 minutes) review of recorded audio.</w:t>
      </w:r>
    </w:p>
    <w:p w14:paraId="23D80C55" w14:textId="77777777" w:rsidR="00AE21B5" w:rsidRPr="001B1050" w:rsidRDefault="00AE21B5" w:rsidP="003F7738">
      <w:pPr>
        <w:rPr>
          <w:color w:val="000000" w:themeColor="text1"/>
          <w:sz w:val="22"/>
          <w:szCs w:val="22"/>
        </w:rPr>
      </w:pPr>
    </w:p>
    <w:p w14:paraId="09B228E8" w14:textId="140BCD84" w:rsidR="003F7738" w:rsidRPr="001B1050" w:rsidRDefault="003F7738" w:rsidP="003F7738">
      <w:pPr>
        <w:rPr>
          <w:color w:val="000000" w:themeColor="text1"/>
          <w:sz w:val="22"/>
          <w:szCs w:val="22"/>
        </w:rPr>
      </w:pPr>
      <w:r w:rsidRPr="001B1050">
        <w:rPr>
          <w:color w:val="000000" w:themeColor="text1"/>
          <w:sz w:val="22"/>
          <w:szCs w:val="22"/>
        </w:rPr>
        <w:t>Participation in this study is voluntary. Data will be protected and stored. Data will be destroyed after three years.</w:t>
      </w:r>
    </w:p>
    <w:p w14:paraId="12D7F366" w14:textId="77777777" w:rsidR="003F7738" w:rsidRPr="001B1050" w:rsidRDefault="003F7738" w:rsidP="003F7738">
      <w:pPr>
        <w:ind w:firstLine="0"/>
        <w:rPr>
          <w:color w:val="000000" w:themeColor="text1"/>
          <w:sz w:val="22"/>
          <w:szCs w:val="22"/>
        </w:rPr>
      </w:pPr>
      <w:r w:rsidRPr="001B1050">
        <w:rPr>
          <w:color w:val="000000" w:themeColor="text1"/>
          <w:sz w:val="22"/>
          <w:szCs w:val="22"/>
        </w:rPr>
        <w:lastRenderedPageBreak/>
        <w:t xml:space="preserve">If you have questions, contact me at: </w:t>
      </w:r>
    </w:p>
    <w:p w14:paraId="01A13C7E" w14:textId="77777777" w:rsidR="003F7738" w:rsidRPr="001B1050" w:rsidRDefault="003F7738" w:rsidP="00BF227D">
      <w:pPr>
        <w:pStyle w:val="ListParagraph"/>
        <w:numPr>
          <w:ilvl w:val="0"/>
          <w:numId w:val="17"/>
        </w:numPr>
        <w:tabs>
          <w:tab w:val="clear" w:pos="1080"/>
        </w:tabs>
        <w:spacing w:after="0"/>
        <w:contextualSpacing/>
        <w:rPr>
          <w:color w:val="000000" w:themeColor="text1"/>
          <w:sz w:val="22"/>
          <w:szCs w:val="22"/>
        </w:rPr>
      </w:pPr>
      <w:r w:rsidRPr="001B1050">
        <w:rPr>
          <w:color w:val="000000" w:themeColor="text1"/>
          <w:sz w:val="22"/>
          <w:szCs w:val="22"/>
        </w:rPr>
        <w:t>FWilliams44@my.gcu.edu</w:t>
      </w:r>
    </w:p>
    <w:p w14:paraId="1C0949AB" w14:textId="76303A6E" w:rsidR="0070146E" w:rsidRPr="001B1050" w:rsidRDefault="003F7738" w:rsidP="00BF227D">
      <w:pPr>
        <w:pStyle w:val="ListParagraph"/>
        <w:numPr>
          <w:ilvl w:val="0"/>
          <w:numId w:val="17"/>
        </w:numPr>
        <w:tabs>
          <w:tab w:val="clear" w:pos="1080"/>
        </w:tabs>
        <w:spacing w:after="0"/>
        <w:contextualSpacing/>
        <w:rPr>
          <w:color w:val="000000" w:themeColor="text1"/>
          <w:sz w:val="22"/>
          <w:szCs w:val="22"/>
        </w:rPr>
      </w:pPr>
      <w:r w:rsidRPr="001B1050">
        <w:rPr>
          <w:color w:val="000000" w:themeColor="text1"/>
          <w:sz w:val="22"/>
          <w:szCs w:val="22"/>
        </w:rPr>
        <w:t>229-560-2798</w:t>
      </w:r>
      <w:r w:rsidR="0070146E" w:rsidRPr="001B1050">
        <w:rPr>
          <w:color w:val="000000" w:themeColor="text1"/>
          <w:sz w:val="22"/>
          <w:szCs w:val="22"/>
        </w:rPr>
        <w:br w:type="page"/>
      </w:r>
    </w:p>
    <w:p w14:paraId="75C49D7D" w14:textId="4895E48E" w:rsidR="0070146E" w:rsidRPr="00E75F02" w:rsidDel="00825E1C" w:rsidRDefault="0070146E" w:rsidP="0070146E">
      <w:pPr>
        <w:pStyle w:val="Heading1"/>
        <w:rPr>
          <w:del w:id="2551" w:author="Felicia Williams" w:date="2024-07-11T23:37:00Z"/>
        </w:rPr>
      </w:pPr>
      <w:del w:id="2552" w:author="Felicia Williams" w:date="2024-07-11T23:37:00Z">
        <w:r w:rsidRPr="00E75F02" w:rsidDel="00825E1C">
          <w:lastRenderedPageBreak/>
          <w:br/>
          <w:delText xml:space="preserve">Final Themes and Definitions </w:delText>
        </w:r>
      </w:del>
    </w:p>
    <w:p w14:paraId="66DAE40E" w14:textId="49F27FFC" w:rsidR="00130D1F" w:rsidRPr="00E75F02" w:rsidDel="00825E1C" w:rsidRDefault="00756D0E" w:rsidP="00756D0E">
      <w:pPr>
        <w:pStyle w:val="TableTitle"/>
        <w:rPr>
          <w:del w:id="2553" w:author="Felicia Williams" w:date="2024-07-11T23:37:00Z"/>
          <w:i/>
        </w:rPr>
      </w:pPr>
      <w:del w:id="2554" w:author="Felicia Williams" w:date="2024-07-11T13:00:00Z">
        <w:r w:rsidRPr="00E75F02" w:rsidDel="005B26A2">
          <w:rPr>
            <w:b/>
            <w:bCs/>
          </w:rPr>
          <w:delText>T</w:delText>
        </w:r>
      </w:del>
      <w:del w:id="2555" w:author="Felicia Williams" w:date="2024-07-11T12:58:00Z">
        <w:r w:rsidRPr="00E75F02" w:rsidDel="005B26A2">
          <w:rPr>
            <w:b/>
            <w:bCs/>
          </w:rPr>
          <w:delText xml:space="preserve">able </w:delText>
        </w:r>
        <w:r w:rsidR="00216855" w:rsidRPr="00E75F02" w:rsidDel="005B26A2">
          <w:rPr>
            <w:b/>
            <w:bCs/>
          </w:rPr>
          <w:delText>O</w:delText>
        </w:r>
        <w:r w:rsidRPr="00E75F02" w:rsidDel="005B26A2">
          <w:rPr>
            <w:b/>
            <w:bCs/>
          </w:rPr>
          <w:delText>1</w:delText>
        </w:r>
        <w:r w:rsidR="00216855" w:rsidRPr="00E75F02" w:rsidDel="005B26A2">
          <w:rPr>
            <w:b/>
            <w:bCs/>
          </w:rPr>
          <w:delText>2</w:delText>
        </w:r>
      </w:del>
      <w:del w:id="2556" w:author="Felicia Williams" w:date="2024-07-11T23:37:00Z">
        <w:r w:rsidRPr="00E75F02" w:rsidDel="00825E1C">
          <w:br/>
        </w:r>
        <w:r w:rsidRPr="00E75F02" w:rsidDel="00825E1C">
          <w:br/>
        </w:r>
        <w:r w:rsidRPr="00E75F02" w:rsidDel="00825E1C">
          <w:rPr>
            <w:i/>
          </w:rPr>
          <w:delText>Final Themes and Definitions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40"/>
        <w:gridCol w:w="2860"/>
        <w:gridCol w:w="2090"/>
        <w:gridCol w:w="1040"/>
      </w:tblGrid>
      <w:tr w:rsidR="00130D1F" w:rsidRPr="00E75F02" w:rsidDel="00825E1C" w14:paraId="7E155ADE" w14:textId="7F9BEAF7" w:rsidTr="0070146E">
        <w:trPr>
          <w:cnfStyle w:val="100000000000" w:firstRow="1" w:lastRow="0" w:firstColumn="0" w:lastColumn="0" w:oddVBand="0" w:evenVBand="0" w:oddHBand="0" w:evenHBand="0" w:firstRowFirstColumn="0" w:firstRowLastColumn="0" w:lastRowFirstColumn="0" w:lastRowLastColumn="0"/>
          <w:del w:id="2557" w:author="Felicia Williams" w:date="2024-07-11T23:37:00Z"/>
        </w:trPr>
        <w:tc>
          <w:tcPr>
            <w:tcW w:w="2640" w:type="dxa"/>
            <w:tcBorders>
              <w:top w:val="single" w:sz="4" w:space="0" w:color="auto"/>
              <w:bottom w:val="single" w:sz="4" w:space="0" w:color="auto"/>
            </w:tcBorders>
          </w:tcPr>
          <w:p w14:paraId="766BC81F" w14:textId="574BCF44" w:rsidR="00130D1F" w:rsidRPr="00FB7516" w:rsidDel="00825E1C" w:rsidRDefault="00130D1F" w:rsidP="00270BA7">
            <w:pPr>
              <w:spacing w:line="240" w:lineRule="auto"/>
              <w:ind w:firstLine="0"/>
              <w:rPr>
                <w:del w:id="2558" w:author="Felicia Williams" w:date="2024-07-11T23:37:00Z"/>
                <w:szCs w:val="20"/>
              </w:rPr>
            </w:pPr>
            <w:del w:id="2559" w:author="Felicia Williams" w:date="2024-07-11T23:37:00Z">
              <w:r w:rsidRPr="00FB7516" w:rsidDel="00825E1C">
                <w:rPr>
                  <w:szCs w:val="20"/>
                </w:rPr>
                <w:delText>RQs</w:delText>
              </w:r>
            </w:del>
          </w:p>
        </w:tc>
        <w:tc>
          <w:tcPr>
            <w:tcW w:w="2860" w:type="dxa"/>
            <w:tcBorders>
              <w:top w:val="single" w:sz="4" w:space="0" w:color="auto"/>
              <w:bottom w:val="single" w:sz="4" w:space="0" w:color="auto"/>
            </w:tcBorders>
          </w:tcPr>
          <w:p w14:paraId="1FE941B4" w14:textId="5337B971" w:rsidR="00130D1F" w:rsidRPr="00FB7516" w:rsidDel="00825E1C" w:rsidRDefault="00145D6D" w:rsidP="00270BA7">
            <w:pPr>
              <w:spacing w:line="240" w:lineRule="auto"/>
              <w:ind w:firstLine="0"/>
              <w:rPr>
                <w:del w:id="2560" w:author="Felicia Williams" w:date="2024-07-11T23:37:00Z"/>
                <w:szCs w:val="20"/>
              </w:rPr>
            </w:pPr>
            <w:del w:id="2561" w:author="Felicia Williams" w:date="2024-07-11T23:37:00Z">
              <w:r w:rsidRPr="00FB7516" w:rsidDel="00825E1C">
                <w:rPr>
                  <w:szCs w:val="20"/>
                </w:rPr>
                <w:delText>Definitions</w:delText>
              </w:r>
            </w:del>
          </w:p>
        </w:tc>
        <w:tc>
          <w:tcPr>
            <w:tcW w:w="2090" w:type="dxa"/>
            <w:tcBorders>
              <w:top w:val="single" w:sz="4" w:space="0" w:color="auto"/>
              <w:bottom w:val="single" w:sz="4" w:space="0" w:color="auto"/>
            </w:tcBorders>
          </w:tcPr>
          <w:p w14:paraId="528A545B" w14:textId="61AFA961" w:rsidR="00130D1F" w:rsidRPr="00FB7516" w:rsidDel="00825E1C" w:rsidRDefault="00145D6D" w:rsidP="00270BA7">
            <w:pPr>
              <w:spacing w:line="240" w:lineRule="auto"/>
              <w:ind w:firstLine="0"/>
              <w:rPr>
                <w:del w:id="2562" w:author="Felicia Williams" w:date="2024-07-11T23:37:00Z"/>
                <w:szCs w:val="20"/>
              </w:rPr>
            </w:pPr>
            <w:del w:id="2563" w:author="Felicia Williams" w:date="2024-07-11T23:37:00Z">
              <w:r w:rsidRPr="00FB7516" w:rsidDel="00825E1C">
                <w:rPr>
                  <w:szCs w:val="20"/>
                </w:rPr>
                <w:delText>Theme</w:delText>
              </w:r>
            </w:del>
          </w:p>
        </w:tc>
        <w:tc>
          <w:tcPr>
            <w:tcW w:w="1040" w:type="dxa"/>
            <w:tcBorders>
              <w:top w:val="single" w:sz="4" w:space="0" w:color="auto"/>
              <w:bottom w:val="single" w:sz="4" w:space="0" w:color="auto"/>
            </w:tcBorders>
          </w:tcPr>
          <w:p w14:paraId="1FD30938" w14:textId="2B01D02C" w:rsidR="00130D1F" w:rsidRPr="00FB7516" w:rsidDel="00825E1C" w:rsidRDefault="00130D1F" w:rsidP="0070146E">
            <w:pPr>
              <w:spacing w:line="240" w:lineRule="auto"/>
              <w:ind w:firstLine="0"/>
              <w:jc w:val="left"/>
              <w:rPr>
                <w:del w:id="2564" w:author="Felicia Williams" w:date="2024-07-11T23:37:00Z"/>
                <w:szCs w:val="20"/>
              </w:rPr>
            </w:pPr>
          </w:p>
        </w:tc>
      </w:tr>
      <w:tr w:rsidR="00130D1F" w:rsidRPr="00E75F02" w:rsidDel="00825E1C" w14:paraId="6852403D" w14:textId="50A84FB4" w:rsidTr="0070146E">
        <w:trPr>
          <w:del w:id="2565" w:author="Felicia Williams" w:date="2024-07-11T23:37:00Z"/>
        </w:trPr>
        <w:tc>
          <w:tcPr>
            <w:tcW w:w="2640" w:type="dxa"/>
            <w:tcBorders>
              <w:top w:val="single" w:sz="4" w:space="0" w:color="auto"/>
            </w:tcBorders>
          </w:tcPr>
          <w:p w14:paraId="41A8B69A" w14:textId="2CA66EC0" w:rsidR="00130D1F" w:rsidRPr="00FB7516" w:rsidDel="00825E1C" w:rsidRDefault="00130D1F" w:rsidP="00270BA7">
            <w:pPr>
              <w:spacing w:line="240" w:lineRule="auto"/>
              <w:ind w:firstLine="0"/>
              <w:jc w:val="left"/>
              <w:rPr>
                <w:del w:id="2566" w:author="Felicia Williams" w:date="2024-07-11T23:37:00Z"/>
                <w:sz w:val="20"/>
                <w:szCs w:val="20"/>
              </w:rPr>
            </w:pPr>
            <w:bookmarkStart w:id="2567" w:name="_Hlk169717418"/>
            <w:del w:id="2568" w:author="Felicia Williams" w:date="2024-07-11T23:37:00Z">
              <w:r w:rsidRPr="00FB7516" w:rsidDel="00825E1C">
                <w:rPr>
                  <w:sz w:val="20"/>
                  <w:szCs w:val="20"/>
                </w:rPr>
                <w:delText>RQ1: How do African American college alumni from PWIs located in the South Atlantic Region of the United States describe the contributions of their African American faculty and peers on goal setting?</w:delText>
              </w:r>
            </w:del>
          </w:p>
        </w:tc>
        <w:tc>
          <w:tcPr>
            <w:tcW w:w="2860" w:type="dxa"/>
            <w:tcBorders>
              <w:top w:val="single" w:sz="4" w:space="0" w:color="auto"/>
            </w:tcBorders>
          </w:tcPr>
          <w:p w14:paraId="73E34A77" w14:textId="0585AE14" w:rsidR="00130D1F" w:rsidRPr="00FB7516" w:rsidDel="00825E1C" w:rsidRDefault="00A80043" w:rsidP="00270BA7">
            <w:pPr>
              <w:spacing w:line="240" w:lineRule="auto"/>
              <w:ind w:firstLine="0"/>
              <w:jc w:val="left"/>
              <w:rPr>
                <w:del w:id="2569" w:author="Felicia Williams" w:date="2024-07-11T23:37:00Z"/>
                <w:sz w:val="20"/>
                <w:szCs w:val="20"/>
              </w:rPr>
            </w:pPr>
            <w:del w:id="2570" w:author="Felicia Williams" w:date="2024-07-11T23:37:00Z">
              <w:r w:rsidRPr="00FB7516" w:rsidDel="00825E1C">
                <w:rPr>
                  <w:sz w:val="20"/>
                  <w:szCs w:val="20"/>
                </w:rPr>
                <w:delText>African American alumni described the contributions of having a curriculum that focused on goal setting and having African American mentors while attending PWI.</w:delText>
              </w:r>
            </w:del>
          </w:p>
          <w:p w14:paraId="7F7EA099" w14:textId="7473E9F0" w:rsidR="00BF59CE" w:rsidRPr="00FB7516" w:rsidDel="00825E1C" w:rsidRDefault="00BF59CE" w:rsidP="00270BA7">
            <w:pPr>
              <w:spacing w:line="240" w:lineRule="auto"/>
              <w:ind w:firstLine="0"/>
              <w:jc w:val="left"/>
              <w:rPr>
                <w:del w:id="2571" w:author="Felicia Williams" w:date="2024-07-11T23:37:00Z"/>
                <w:sz w:val="20"/>
                <w:szCs w:val="20"/>
              </w:rPr>
            </w:pPr>
          </w:p>
          <w:p w14:paraId="31631D70" w14:textId="1DE290A1" w:rsidR="00BF59CE" w:rsidRPr="00FB7516" w:rsidDel="00825E1C" w:rsidRDefault="00BF59CE" w:rsidP="00270BA7">
            <w:pPr>
              <w:spacing w:line="240" w:lineRule="auto"/>
              <w:ind w:firstLine="0"/>
              <w:jc w:val="left"/>
              <w:rPr>
                <w:del w:id="2572" w:author="Felicia Williams" w:date="2024-07-11T23:37:00Z"/>
                <w:sz w:val="20"/>
                <w:szCs w:val="20"/>
              </w:rPr>
            </w:pPr>
          </w:p>
          <w:p w14:paraId="315CBE60" w14:textId="17D32E75" w:rsidR="00BF59CE" w:rsidRPr="00FB7516" w:rsidDel="00825E1C" w:rsidRDefault="00BF59CE" w:rsidP="00270BA7">
            <w:pPr>
              <w:spacing w:line="240" w:lineRule="auto"/>
              <w:ind w:firstLine="0"/>
              <w:jc w:val="left"/>
              <w:rPr>
                <w:del w:id="2573" w:author="Felicia Williams" w:date="2024-07-11T23:37:00Z"/>
                <w:sz w:val="20"/>
                <w:szCs w:val="20"/>
              </w:rPr>
            </w:pPr>
          </w:p>
          <w:p w14:paraId="2F756E56" w14:textId="1BA9FA4D" w:rsidR="00BF59CE" w:rsidRPr="00FB7516" w:rsidDel="00825E1C" w:rsidRDefault="00BF59CE" w:rsidP="00270BA7">
            <w:pPr>
              <w:spacing w:line="240" w:lineRule="auto"/>
              <w:ind w:firstLine="0"/>
              <w:jc w:val="left"/>
              <w:rPr>
                <w:del w:id="2574" w:author="Felicia Williams" w:date="2024-07-11T23:37:00Z"/>
                <w:sz w:val="20"/>
                <w:szCs w:val="20"/>
              </w:rPr>
            </w:pPr>
          </w:p>
          <w:p w14:paraId="0071F66F" w14:textId="62F40D80" w:rsidR="00BF59CE" w:rsidRPr="00FB7516" w:rsidDel="00825E1C" w:rsidRDefault="00BF59CE" w:rsidP="00270BA7">
            <w:pPr>
              <w:spacing w:line="240" w:lineRule="auto"/>
              <w:ind w:firstLine="0"/>
              <w:jc w:val="left"/>
              <w:rPr>
                <w:del w:id="2575" w:author="Felicia Williams" w:date="2024-07-11T23:37:00Z"/>
                <w:b/>
                <w:bCs/>
                <w:sz w:val="20"/>
                <w:szCs w:val="20"/>
              </w:rPr>
            </w:pPr>
          </w:p>
        </w:tc>
        <w:tc>
          <w:tcPr>
            <w:tcW w:w="2090" w:type="dxa"/>
            <w:tcBorders>
              <w:top w:val="single" w:sz="4" w:space="0" w:color="auto"/>
            </w:tcBorders>
          </w:tcPr>
          <w:p w14:paraId="2F07B48D" w14:textId="4A64A5B9" w:rsidR="00130D1F" w:rsidRPr="00FB7516" w:rsidDel="00825E1C" w:rsidRDefault="00130D1F" w:rsidP="00270BA7">
            <w:pPr>
              <w:spacing w:line="240" w:lineRule="auto"/>
              <w:ind w:firstLine="0"/>
              <w:jc w:val="left"/>
              <w:rPr>
                <w:del w:id="2576" w:author="Felicia Williams" w:date="2024-07-11T23:37:00Z"/>
                <w:sz w:val="20"/>
                <w:szCs w:val="20"/>
              </w:rPr>
            </w:pPr>
            <w:bookmarkStart w:id="2577" w:name="_Hlk171579668"/>
            <w:del w:id="2578" w:author="Felicia Williams" w:date="2024-07-11T23:37:00Z">
              <w:r w:rsidRPr="00FB7516" w:rsidDel="00825E1C">
                <w:rPr>
                  <w:sz w:val="20"/>
                  <w:szCs w:val="20"/>
                </w:rPr>
                <w:delText>African American alumni described th</w:delText>
              </w:r>
              <w:r w:rsidR="00A80043" w:rsidRPr="00FB7516" w:rsidDel="00825E1C">
                <w:rPr>
                  <w:sz w:val="20"/>
                  <w:szCs w:val="20"/>
                </w:rPr>
                <w:delText xml:space="preserve">at </w:delText>
              </w:r>
              <w:r w:rsidRPr="00FB7516" w:rsidDel="00825E1C">
                <w:rPr>
                  <w:sz w:val="20"/>
                  <w:szCs w:val="20"/>
                </w:rPr>
                <w:delText>having a curriculum that reflects diversity, academic</w:delText>
              </w:r>
              <w:r w:rsidR="00A80043" w:rsidRPr="00FB7516" w:rsidDel="00825E1C">
                <w:rPr>
                  <w:sz w:val="20"/>
                  <w:szCs w:val="20"/>
                </w:rPr>
                <w:delText xml:space="preserve">, </w:delText>
              </w:r>
              <w:r w:rsidRPr="00FB7516" w:rsidDel="00825E1C">
                <w:rPr>
                  <w:sz w:val="20"/>
                  <w:szCs w:val="20"/>
                </w:rPr>
                <w:delText xml:space="preserve">and career development contributed to African American </w:delText>
              </w:r>
              <w:r w:rsidR="00A80043" w:rsidRPr="00FB7516" w:rsidDel="00825E1C">
                <w:rPr>
                  <w:sz w:val="20"/>
                  <w:szCs w:val="20"/>
                </w:rPr>
                <w:delText>student’s</w:delText>
              </w:r>
              <w:r w:rsidRPr="00FB7516" w:rsidDel="00825E1C">
                <w:rPr>
                  <w:sz w:val="20"/>
                  <w:szCs w:val="20"/>
                </w:rPr>
                <w:delText xml:space="preserve"> </w:delText>
              </w:r>
              <w:r w:rsidR="00A80043" w:rsidRPr="00FB7516" w:rsidDel="00825E1C">
                <w:rPr>
                  <w:sz w:val="20"/>
                  <w:szCs w:val="20"/>
                </w:rPr>
                <w:delText xml:space="preserve">goal setting and </w:delText>
              </w:r>
              <w:r w:rsidRPr="00FB7516" w:rsidDel="00825E1C">
                <w:rPr>
                  <w:sz w:val="20"/>
                  <w:szCs w:val="20"/>
                </w:rPr>
                <w:delText xml:space="preserve">persisting </w:delText>
              </w:r>
              <w:r w:rsidR="00A80043" w:rsidRPr="00FB7516" w:rsidDel="00825E1C">
                <w:rPr>
                  <w:sz w:val="20"/>
                  <w:szCs w:val="20"/>
                </w:rPr>
                <w:delText>at their PWI</w:delText>
              </w:r>
              <w:bookmarkEnd w:id="2577"/>
            </w:del>
          </w:p>
        </w:tc>
        <w:tc>
          <w:tcPr>
            <w:tcW w:w="1040" w:type="dxa"/>
            <w:tcBorders>
              <w:top w:val="single" w:sz="4" w:space="0" w:color="auto"/>
            </w:tcBorders>
          </w:tcPr>
          <w:p w14:paraId="55A64FDA" w14:textId="12368566" w:rsidR="00130D1F" w:rsidRPr="00FB7516" w:rsidDel="00825E1C" w:rsidRDefault="00130D1F" w:rsidP="0070146E">
            <w:pPr>
              <w:spacing w:line="240" w:lineRule="auto"/>
              <w:ind w:firstLine="0"/>
              <w:jc w:val="left"/>
              <w:rPr>
                <w:del w:id="2579" w:author="Felicia Williams" w:date="2024-07-11T23:37:00Z"/>
                <w:sz w:val="20"/>
                <w:szCs w:val="20"/>
              </w:rPr>
            </w:pPr>
          </w:p>
        </w:tc>
      </w:tr>
      <w:tr w:rsidR="00130D1F" w:rsidRPr="00E75F02" w:rsidDel="00825E1C" w14:paraId="3BA2237E" w14:textId="1B8EAF40" w:rsidTr="0070146E">
        <w:trPr>
          <w:del w:id="2580" w:author="Felicia Williams" w:date="2024-07-11T23:37:00Z"/>
        </w:trPr>
        <w:tc>
          <w:tcPr>
            <w:tcW w:w="2640" w:type="dxa"/>
          </w:tcPr>
          <w:p w14:paraId="367744D2" w14:textId="64068853" w:rsidR="00130D1F" w:rsidRPr="00FB7516" w:rsidDel="00825E1C" w:rsidRDefault="00130D1F" w:rsidP="0070146E">
            <w:pPr>
              <w:spacing w:line="240" w:lineRule="auto"/>
              <w:ind w:firstLine="0"/>
              <w:jc w:val="left"/>
              <w:rPr>
                <w:del w:id="2581" w:author="Felicia Williams" w:date="2024-07-11T23:37:00Z"/>
                <w:sz w:val="20"/>
                <w:szCs w:val="20"/>
              </w:rPr>
            </w:pPr>
          </w:p>
        </w:tc>
        <w:tc>
          <w:tcPr>
            <w:tcW w:w="2860" w:type="dxa"/>
          </w:tcPr>
          <w:p w14:paraId="0C8ECF9B" w14:textId="69A8D37B" w:rsidR="00BF59CE" w:rsidRPr="00FB7516" w:rsidDel="00825E1C" w:rsidRDefault="00BF59CE" w:rsidP="00270BA7">
            <w:pPr>
              <w:spacing w:line="240" w:lineRule="auto"/>
              <w:ind w:firstLine="0"/>
              <w:jc w:val="left"/>
              <w:rPr>
                <w:del w:id="2582" w:author="Felicia Williams" w:date="2024-07-11T23:37:00Z"/>
                <w:sz w:val="20"/>
                <w:szCs w:val="20"/>
              </w:rPr>
            </w:pPr>
          </w:p>
          <w:p w14:paraId="0B95B586" w14:textId="0CC61524" w:rsidR="00BF59CE" w:rsidRPr="00FB7516" w:rsidDel="00825E1C" w:rsidRDefault="00BF59CE" w:rsidP="00270BA7">
            <w:pPr>
              <w:spacing w:line="240" w:lineRule="auto"/>
              <w:ind w:firstLine="0"/>
              <w:jc w:val="left"/>
              <w:rPr>
                <w:del w:id="2583" w:author="Felicia Williams" w:date="2024-07-11T23:37:00Z"/>
                <w:sz w:val="20"/>
                <w:szCs w:val="20"/>
              </w:rPr>
            </w:pPr>
          </w:p>
          <w:p w14:paraId="4BFBDD39" w14:textId="2625B86F" w:rsidR="00BF59CE" w:rsidRPr="00FB7516" w:rsidDel="00825E1C" w:rsidRDefault="00BF59CE" w:rsidP="00270BA7">
            <w:pPr>
              <w:spacing w:line="240" w:lineRule="auto"/>
              <w:ind w:firstLine="0"/>
              <w:jc w:val="left"/>
              <w:rPr>
                <w:del w:id="2584" w:author="Felicia Williams" w:date="2024-07-11T23:37:00Z"/>
                <w:sz w:val="20"/>
                <w:szCs w:val="20"/>
              </w:rPr>
            </w:pPr>
          </w:p>
          <w:p w14:paraId="1EACCF26" w14:textId="10213033" w:rsidR="00BF59CE" w:rsidRPr="00FB7516" w:rsidDel="00825E1C" w:rsidRDefault="00BF59CE" w:rsidP="00270BA7">
            <w:pPr>
              <w:spacing w:line="240" w:lineRule="auto"/>
              <w:ind w:firstLine="0"/>
              <w:jc w:val="left"/>
              <w:rPr>
                <w:del w:id="2585" w:author="Felicia Williams" w:date="2024-07-11T23:37:00Z"/>
                <w:sz w:val="20"/>
                <w:szCs w:val="20"/>
              </w:rPr>
            </w:pPr>
          </w:p>
          <w:p w14:paraId="53CE7F51" w14:textId="6442DF01" w:rsidR="00BF59CE" w:rsidRPr="00FB7516" w:rsidDel="00825E1C" w:rsidRDefault="00BF59CE" w:rsidP="00270BA7">
            <w:pPr>
              <w:spacing w:line="240" w:lineRule="auto"/>
              <w:ind w:firstLine="0"/>
              <w:jc w:val="left"/>
              <w:rPr>
                <w:del w:id="2586" w:author="Felicia Williams" w:date="2024-07-11T23:37:00Z"/>
                <w:sz w:val="20"/>
                <w:szCs w:val="20"/>
              </w:rPr>
            </w:pPr>
          </w:p>
          <w:p w14:paraId="137A1587" w14:textId="5C6F43E1" w:rsidR="00130D1F" w:rsidRPr="00FB7516" w:rsidDel="00825E1C" w:rsidRDefault="00130D1F" w:rsidP="00270BA7">
            <w:pPr>
              <w:spacing w:line="240" w:lineRule="auto"/>
              <w:ind w:firstLine="0"/>
              <w:jc w:val="left"/>
              <w:rPr>
                <w:del w:id="2587" w:author="Felicia Williams" w:date="2024-07-11T23:37:00Z"/>
                <w:sz w:val="20"/>
                <w:szCs w:val="20"/>
              </w:rPr>
            </w:pPr>
            <w:del w:id="2588" w:author="Felicia Williams" w:date="2024-07-11T23:37:00Z">
              <w:r w:rsidRPr="00FB7516" w:rsidDel="00825E1C">
                <w:rPr>
                  <w:sz w:val="20"/>
                  <w:szCs w:val="20"/>
                </w:rPr>
                <w:delText xml:space="preserve">African American alumni described the contributions of their </w:delText>
              </w:r>
              <w:r w:rsidR="00FB2FE1" w:rsidRPr="00FB7516" w:rsidDel="00825E1C">
                <w:rPr>
                  <w:sz w:val="20"/>
                  <w:szCs w:val="20"/>
                </w:rPr>
                <w:delText>self-motivation</w:delText>
              </w:r>
              <w:r w:rsidRPr="00FB7516" w:rsidDel="00825E1C">
                <w:rPr>
                  <w:sz w:val="20"/>
                  <w:szCs w:val="20"/>
                </w:rPr>
                <w:delText>, personal ambitions, peer support, mentorship and guidance from faculty and peers while attending a PWI.</w:delText>
              </w:r>
            </w:del>
          </w:p>
          <w:p w14:paraId="1741DEED" w14:textId="338BF8FD" w:rsidR="00BF59CE" w:rsidRPr="00FB7516" w:rsidDel="00825E1C" w:rsidRDefault="00BF59CE" w:rsidP="00270BA7">
            <w:pPr>
              <w:spacing w:line="240" w:lineRule="auto"/>
              <w:ind w:firstLine="0"/>
              <w:jc w:val="left"/>
              <w:rPr>
                <w:del w:id="2589" w:author="Felicia Williams" w:date="2024-07-11T23:37:00Z"/>
                <w:sz w:val="20"/>
                <w:szCs w:val="20"/>
              </w:rPr>
            </w:pPr>
          </w:p>
        </w:tc>
        <w:tc>
          <w:tcPr>
            <w:tcW w:w="2090" w:type="dxa"/>
          </w:tcPr>
          <w:p w14:paraId="5511F40D" w14:textId="6723B8FA" w:rsidR="00130D1F" w:rsidRPr="00FB7516" w:rsidDel="00825E1C" w:rsidRDefault="00930A04" w:rsidP="00270BA7">
            <w:pPr>
              <w:spacing w:line="240" w:lineRule="auto"/>
              <w:ind w:firstLine="0"/>
              <w:jc w:val="left"/>
              <w:rPr>
                <w:del w:id="2590" w:author="Felicia Williams" w:date="2024-07-11T23:37:00Z"/>
                <w:sz w:val="20"/>
                <w:szCs w:val="20"/>
              </w:rPr>
            </w:pPr>
            <w:bookmarkStart w:id="2591" w:name="_Hlk171579698"/>
            <w:del w:id="2592" w:author="Felicia Williams" w:date="2024-07-11T23:37:00Z">
              <w:r w:rsidRPr="00FB7516" w:rsidDel="00825E1C">
                <w:rPr>
                  <w:sz w:val="20"/>
                  <w:szCs w:val="20"/>
                </w:rPr>
                <w:delText xml:space="preserve">African American </w:delText>
              </w:r>
              <w:r w:rsidR="00A80043" w:rsidRPr="00FB7516" w:rsidDel="00825E1C">
                <w:rPr>
                  <w:sz w:val="20"/>
                  <w:szCs w:val="20"/>
                </w:rPr>
                <w:delText>a</w:delText>
              </w:r>
              <w:r w:rsidRPr="00FB7516" w:rsidDel="00825E1C">
                <w:rPr>
                  <w:sz w:val="20"/>
                  <w:szCs w:val="20"/>
                </w:rPr>
                <w:delText>lumni described having faculty and peers who serve as mentors, who offer support and guidance with motivation, personal ambitions, peer support, mentorship and guidance while attending a PWI</w:delText>
              </w:r>
              <w:bookmarkEnd w:id="2591"/>
              <w:r w:rsidRPr="00FB7516" w:rsidDel="00825E1C">
                <w:rPr>
                  <w:sz w:val="20"/>
                  <w:szCs w:val="20"/>
                </w:rPr>
                <w:delText>.</w:delText>
              </w:r>
            </w:del>
          </w:p>
        </w:tc>
        <w:tc>
          <w:tcPr>
            <w:tcW w:w="1040" w:type="dxa"/>
          </w:tcPr>
          <w:p w14:paraId="2CCC7B47" w14:textId="607C4C79" w:rsidR="00130D1F" w:rsidRPr="00FB7516" w:rsidDel="00825E1C" w:rsidRDefault="00130D1F" w:rsidP="0070146E">
            <w:pPr>
              <w:spacing w:line="240" w:lineRule="auto"/>
              <w:ind w:firstLine="0"/>
              <w:jc w:val="left"/>
              <w:rPr>
                <w:del w:id="2593" w:author="Felicia Williams" w:date="2024-07-11T23:37:00Z"/>
                <w:sz w:val="20"/>
                <w:szCs w:val="20"/>
              </w:rPr>
            </w:pPr>
          </w:p>
        </w:tc>
      </w:tr>
      <w:tr w:rsidR="00130D1F" w:rsidRPr="00E75F02" w:rsidDel="00825E1C" w14:paraId="6333884C" w14:textId="0995FADF" w:rsidTr="0070146E">
        <w:trPr>
          <w:del w:id="2594" w:author="Felicia Williams" w:date="2024-07-11T23:37:00Z"/>
        </w:trPr>
        <w:tc>
          <w:tcPr>
            <w:tcW w:w="2640" w:type="dxa"/>
          </w:tcPr>
          <w:p w14:paraId="4C6CBB68" w14:textId="75A50212" w:rsidR="00130D1F" w:rsidRPr="00FB7516" w:rsidDel="00825E1C" w:rsidRDefault="00130D1F" w:rsidP="00270BA7">
            <w:pPr>
              <w:spacing w:line="240" w:lineRule="auto"/>
              <w:ind w:firstLine="0"/>
              <w:jc w:val="left"/>
              <w:rPr>
                <w:del w:id="2595" w:author="Felicia Williams" w:date="2024-07-11T23:37:00Z"/>
                <w:sz w:val="20"/>
                <w:szCs w:val="20"/>
              </w:rPr>
            </w:pPr>
            <w:bookmarkStart w:id="2596" w:name="_Hlk171579733"/>
            <w:del w:id="2597" w:author="Felicia Williams" w:date="2024-07-11T23:37:00Z">
              <w:r w:rsidRPr="00FB7516" w:rsidDel="00825E1C">
                <w:rPr>
                  <w:sz w:val="20"/>
                  <w:szCs w:val="20"/>
                </w:rPr>
                <w:delText xml:space="preserve">RQ2: How do African American college alumni from PWIs located in the South Atlantic Region of the United States describe the contributions of their African American faculty and peers on </w:delText>
              </w:r>
              <w:r w:rsidR="00B33C2C" w:rsidRPr="00FB7516" w:rsidDel="00825E1C">
                <w:rPr>
                  <w:sz w:val="20"/>
                  <w:szCs w:val="20"/>
                </w:rPr>
                <w:delText>self-motivation</w:delText>
              </w:r>
              <w:r w:rsidRPr="00FB7516" w:rsidDel="00825E1C">
                <w:rPr>
                  <w:sz w:val="20"/>
                  <w:szCs w:val="20"/>
                </w:rPr>
                <w:delText>?</w:delText>
              </w:r>
            </w:del>
          </w:p>
        </w:tc>
        <w:tc>
          <w:tcPr>
            <w:tcW w:w="2860" w:type="dxa"/>
          </w:tcPr>
          <w:p w14:paraId="025E7208" w14:textId="059CD44B" w:rsidR="00130D1F" w:rsidRPr="00FB7516" w:rsidDel="00825E1C" w:rsidRDefault="00145D6D" w:rsidP="00270BA7">
            <w:pPr>
              <w:spacing w:line="240" w:lineRule="auto"/>
              <w:ind w:firstLine="0"/>
              <w:jc w:val="left"/>
              <w:rPr>
                <w:del w:id="2598" w:author="Felicia Williams" w:date="2024-07-11T23:37:00Z"/>
                <w:sz w:val="20"/>
                <w:szCs w:val="20"/>
              </w:rPr>
            </w:pPr>
            <w:del w:id="2599" w:author="Felicia Williams" w:date="2024-07-11T23:37:00Z">
              <w:r w:rsidRPr="00FB7516" w:rsidDel="00825E1C">
                <w:rPr>
                  <w:sz w:val="20"/>
                  <w:szCs w:val="20"/>
                </w:rPr>
                <w:delText>African American alumni described their motivation despite racism and racial microaggressions while attending a PWI.</w:delText>
              </w:r>
            </w:del>
          </w:p>
        </w:tc>
        <w:tc>
          <w:tcPr>
            <w:tcW w:w="2090" w:type="dxa"/>
          </w:tcPr>
          <w:p w14:paraId="7C4949EF" w14:textId="1BF4AC93" w:rsidR="00130D1F" w:rsidRPr="00FB7516" w:rsidDel="00825E1C" w:rsidRDefault="00930A04" w:rsidP="00270BA7">
            <w:pPr>
              <w:spacing w:line="240" w:lineRule="auto"/>
              <w:ind w:firstLine="0"/>
              <w:jc w:val="left"/>
              <w:rPr>
                <w:del w:id="2600" w:author="Felicia Williams" w:date="2024-07-11T23:37:00Z"/>
                <w:sz w:val="20"/>
                <w:szCs w:val="20"/>
              </w:rPr>
            </w:pPr>
            <w:del w:id="2601" w:author="Felicia Williams" w:date="2024-07-11T23:37:00Z">
              <w:r w:rsidRPr="00FB7516" w:rsidDel="00825E1C">
                <w:rPr>
                  <w:sz w:val="20"/>
                  <w:szCs w:val="20"/>
                </w:rPr>
                <w:delText>African American Alumni described the positive experience of being chosen</w:delText>
              </w:r>
              <w:r w:rsidR="00515D99" w:rsidRPr="00FB7516" w:rsidDel="00825E1C">
                <w:rPr>
                  <w:sz w:val="20"/>
                  <w:szCs w:val="20"/>
                </w:rPr>
                <w:delText xml:space="preserve"> by faculty</w:delText>
              </w:r>
              <w:r w:rsidRPr="00FB7516" w:rsidDel="00825E1C">
                <w:rPr>
                  <w:sz w:val="20"/>
                  <w:szCs w:val="20"/>
                </w:rPr>
                <w:delText xml:space="preserve"> or singled out to represent African Americans in diversity discussions and negative experiences endured of being excluded in social and academic settings of racism and racial microaggressions while attending a PWI.</w:delText>
              </w:r>
            </w:del>
          </w:p>
        </w:tc>
        <w:tc>
          <w:tcPr>
            <w:tcW w:w="1040" w:type="dxa"/>
          </w:tcPr>
          <w:p w14:paraId="22A65C66" w14:textId="148D3E26" w:rsidR="00130D1F" w:rsidRPr="00FB7516" w:rsidDel="00825E1C" w:rsidRDefault="00130D1F" w:rsidP="0070146E">
            <w:pPr>
              <w:spacing w:line="240" w:lineRule="auto"/>
              <w:ind w:firstLine="0"/>
              <w:jc w:val="left"/>
              <w:rPr>
                <w:del w:id="2602" w:author="Felicia Williams" w:date="2024-07-11T23:37:00Z"/>
                <w:sz w:val="20"/>
                <w:szCs w:val="20"/>
              </w:rPr>
            </w:pPr>
          </w:p>
        </w:tc>
      </w:tr>
      <w:tr w:rsidR="00130D1F" w:rsidRPr="00E75F02" w:rsidDel="00825E1C" w14:paraId="72866B50" w14:textId="3986A369" w:rsidTr="0070146E">
        <w:trPr>
          <w:del w:id="2603" w:author="Felicia Williams" w:date="2024-07-11T23:37:00Z"/>
        </w:trPr>
        <w:tc>
          <w:tcPr>
            <w:tcW w:w="2640" w:type="dxa"/>
          </w:tcPr>
          <w:p w14:paraId="4B00C43E" w14:textId="59C5DFED" w:rsidR="00130D1F" w:rsidRPr="00FB7516" w:rsidDel="00825E1C" w:rsidRDefault="00130D1F" w:rsidP="0070146E">
            <w:pPr>
              <w:spacing w:line="240" w:lineRule="auto"/>
              <w:ind w:firstLine="0"/>
              <w:jc w:val="left"/>
              <w:rPr>
                <w:del w:id="2604" w:author="Felicia Williams" w:date="2024-07-11T23:37:00Z"/>
                <w:sz w:val="20"/>
                <w:szCs w:val="20"/>
              </w:rPr>
            </w:pPr>
            <w:bookmarkStart w:id="2605" w:name="_Hlk171579767"/>
            <w:bookmarkEnd w:id="2596"/>
          </w:p>
        </w:tc>
        <w:tc>
          <w:tcPr>
            <w:tcW w:w="2860" w:type="dxa"/>
          </w:tcPr>
          <w:p w14:paraId="05F8C085" w14:textId="172C79AA" w:rsidR="00B86EB7" w:rsidRPr="00FB7516" w:rsidDel="00825E1C" w:rsidRDefault="00B86EB7" w:rsidP="00270BA7">
            <w:pPr>
              <w:spacing w:line="240" w:lineRule="auto"/>
              <w:ind w:firstLine="0"/>
              <w:jc w:val="left"/>
              <w:rPr>
                <w:del w:id="2606" w:author="Felicia Williams" w:date="2024-07-11T23:37:00Z"/>
                <w:sz w:val="20"/>
                <w:szCs w:val="20"/>
              </w:rPr>
            </w:pPr>
          </w:p>
          <w:p w14:paraId="337E747E" w14:textId="20443E2F" w:rsidR="00B86EB7" w:rsidRPr="00FB7516" w:rsidDel="00825E1C" w:rsidRDefault="00B86EB7" w:rsidP="00270BA7">
            <w:pPr>
              <w:spacing w:line="240" w:lineRule="auto"/>
              <w:ind w:firstLine="0"/>
              <w:jc w:val="left"/>
              <w:rPr>
                <w:del w:id="2607" w:author="Felicia Williams" w:date="2024-07-11T23:37:00Z"/>
                <w:sz w:val="20"/>
                <w:szCs w:val="20"/>
              </w:rPr>
            </w:pPr>
          </w:p>
          <w:p w14:paraId="50DE3EBA" w14:textId="7512593A" w:rsidR="00B86EB7" w:rsidRPr="00FB7516" w:rsidDel="00825E1C" w:rsidRDefault="00B86EB7" w:rsidP="00270BA7">
            <w:pPr>
              <w:spacing w:line="240" w:lineRule="auto"/>
              <w:ind w:firstLine="0"/>
              <w:jc w:val="left"/>
              <w:rPr>
                <w:del w:id="2608" w:author="Felicia Williams" w:date="2024-07-11T23:37:00Z"/>
                <w:sz w:val="20"/>
                <w:szCs w:val="20"/>
              </w:rPr>
            </w:pPr>
          </w:p>
          <w:p w14:paraId="56E29591" w14:textId="5BF60333" w:rsidR="00BF59CE" w:rsidRPr="00FB7516" w:rsidDel="00825E1C" w:rsidRDefault="00BF59CE" w:rsidP="00270BA7">
            <w:pPr>
              <w:spacing w:line="240" w:lineRule="auto"/>
              <w:ind w:firstLine="0"/>
              <w:jc w:val="left"/>
              <w:rPr>
                <w:del w:id="2609" w:author="Felicia Williams" w:date="2024-07-11T23:37:00Z"/>
                <w:sz w:val="20"/>
                <w:szCs w:val="20"/>
              </w:rPr>
            </w:pPr>
          </w:p>
          <w:p w14:paraId="3CD9044A" w14:textId="07E5A28F" w:rsidR="00BF59CE" w:rsidRPr="00FB7516" w:rsidDel="00825E1C" w:rsidRDefault="00BF59CE" w:rsidP="00270BA7">
            <w:pPr>
              <w:spacing w:line="240" w:lineRule="auto"/>
              <w:ind w:firstLine="0"/>
              <w:jc w:val="left"/>
              <w:rPr>
                <w:del w:id="2610" w:author="Felicia Williams" w:date="2024-07-11T23:37:00Z"/>
                <w:sz w:val="20"/>
                <w:szCs w:val="20"/>
              </w:rPr>
            </w:pPr>
          </w:p>
          <w:p w14:paraId="4F3D8D8A" w14:textId="0F99F210" w:rsidR="00BF59CE" w:rsidRPr="00FB7516" w:rsidDel="00825E1C" w:rsidRDefault="00BF59CE" w:rsidP="00270BA7">
            <w:pPr>
              <w:spacing w:line="240" w:lineRule="auto"/>
              <w:ind w:firstLine="0"/>
              <w:jc w:val="left"/>
              <w:rPr>
                <w:del w:id="2611" w:author="Felicia Williams" w:date="2024-07-11T23:37:00Z"/>
                <w:sz w:val="20"/>
                <w:szCs w:val="20"/>
              </w:rPr>
            </w:pPr>
          </w:p>
          <w:p w14:paraId="7775694B" w14:textId="50EFC287" w:rsidR="00130D1F" w:rsidRPr="00FB7516" w:rsidDel="00825E1C" w:rsidRDefault="00130D1F" w:rsidP="00270BA7">
            <w:pPr>
              <w:spacing w:line="240" w:lineRule="auto"/>
              <w:ind w:firstLine="0"/>
              <w:jc w:val="left"/>
              <w:rPr>
                <w:del w:id="2612" w:author="Felicia Williams" w:date="2024-07-11T23:37:00Z"/>
                <w:sz w:val="20"/>
                <w:szCs w:val="20"/>
              </w:rPr>
            </w:pPr>
            <w:del w:id="2613" w:author="Felicia Williams" w:date="2024-07-11T23:37:00Z">
              <w:r w:rsidRPr="00FB7516" w:rsidDel="00825E1C">
                <w:rPr>
                  <w:sz w:val="20"/>
                  <w:szCs w:val="20"/>
                </w:rPr>
                <w:delText xml:space="preserve">African American </w:delText>
              </w:r>
              <w:r w:rsidR="0090566A" w:rsidRPr="00FB7516" w:rsidDel="00825E1C">
                <w:rPr>
                  <w:sz w:val="20"/>
                  <w:szCs w:val="20"/>
                </w:rPr>
                <w:delText>a</w:delText>
              </w:r>
              <w:r w:rsidRPr="00FB7516" w:rsidDel="00825E1C">
                <w:rPr>
                  <w:sz w:val="20"/>
                  <w:szCs w:val="20"/>
                </w:rPr>
                <w:delText>lumni described having faculty</w:delText>
              </w:r>
              <w:r w:rsidR="0090566A" w:rsidRPr="00FB7516" w:rsidDel="00825E1C">
                <w:rPr>
                  <w:sz w:val="20"/>
                  <w:szCs w:val="20"/>
                </w:rPr>
                <w:delText xml:space="preserve"> serve as </w:delText>
              </w:r>
              <w:r w:rsidRPr="00FB7516" w:rsidDel="00825E1C">
                <w:rPr>
                  <w:sz w:val="20"/>
                  <w:szCs w:val="20"/>
                </w:rPr>
                <w:delText xml:space="preserve">mentors </w:delText>
              </w:r>
              <w:r w:rsidR="0090566A" w:rsidRPr="00FB7516" w:rsidDel="00825E1C">
                <w:rPr>
                  <w:sz w:val="20"/>
                  <w:szCs w:val="20"/>
                </w:rPr>
                <w:delText>and offer support and guidance for</w:delText>
              </w:r>
              <w:r w:rsidRPr="00FB7516" w:rsidDel="00825E1C">
                <w:rPr>
                  <w:sz w:val="20"/>
                  <w:szCs w:val="20"/>
                </w:rPr>
                <w:delText xml:space="preserve"> African American students while </w:delText>
              </w:r>
              <w:r w:rsidR="0090566A" w:rsidRPr="00FB7516" w:rsidDel="00825E1C">
                <w:rPr>
                  <w:sz w:val="20"/>
                  <w:szCs w:val="20"/>
                </w:rPr>
                <w:delText>attending</w:delText>
              </w:r>
              <w:r w:rsidRPr="00FB7516" w:rsidDel="00825E1C">
                <w:rPr>
                  <w:sz w:val="20"/>
                  <w:szCs w:val="20"/>
                </w:rPr>
                <w:delText xml:space="preserve"> a PWI</w:delText>
              </w:r>
            </w:del>
          </w:p>
        </w:tc>
        <w:tc>
          <w:tcPr>
            <w:tcW w:w="2090" w:type="dxa"/>
          </w:tcPr>
          <w:p w14:paraId="7D75E98E" w14:textId="190695EE" w:rsidR="00B86EB7" w:rsidRPr="00FB7516" w:rsidDel="00825E1C" w:rsidRDefault="00B86EB7" w:rsidP="00270BA7">
            <w:pPr>
              <w:spacing w:line="240" w:lineRule="auto"/>
              <w:ind w:firstLine="0"/>
              <w:jc w:val="left"/>
              <w:rPr>
                <w:del w:id="2614" w:author="Felicia Williams" w:date="2024-07-11T23:37:00Z"/>
                <w:sz w:val="20"/>
                <w:szCs w:val="20"/>
              </w:rPr>
            </w:pPr>
            <w:bookmarkStart w:id="2615" w:name="_Hlk167823052"/>
          </w:p>
          <w:p w14:paraId="0CD2AC49" w14:textId="2CB2799E" w:rsidR="00B86EB7" w:rsidRPr="00FB7516" w:rsidDel="00825E1C" w:rsidRDefault="00B86EB7" w:rsidP="00270BA7">
            <w:pPr>
              <w:spacing w:line="240" w:lineRule="auto"/>
              <w:ind w:firstLine="0"/>
              <w:jc w:val="left"/>
              <w:rPr>
                <w:del w:id="2616" w:author="Felicia Williams" w:date="2024-07-11T23:37:00Z"/>
                <w:sz w:val="20"/>
                <w:szCs w:val="20"/>
              </w:rPr>
            </w:pPr>
          </w:p>
          <w:p w14:paraId="254890EE" w14:textId="55F0780A" w:rsidR="00B86EB7" w:rsidRPr="00FB7516" w:rsidDel="00825E1C" w:rsidRDefault="00B86EB7" w:rsidP="00270BA7">
            <w:pPr>
              <w:spacing w:line="240" w:lineRule="auto"/>
              <w:ind w:firstLine="0"/>
              <w:jc w:val="left"/>
              <w:rPr>
                <w:del w:id="2617" w:author="Felicia Williams" w:date="2024-07-11T23:37:00Z"/>
                <w:sz w:val="20"/>
                <w:szCs w:val="20"/>
              </w:rPr>
            </w:pPr>
          </w:p>
          <w:p w14:paraId="6E555C3A" w14:textId="035CA77B" w:rsidR="00130D1F" w:rsidRPr="00FB7516" w:rsidDel="00825E1C" w:rsidRDefault="0090566A" w:rsidP="00270BA7">
            <w:pPr>
              <w:spacing w:line="240" w:lineRule="auto"/>
              <w:ind w:firstLine="0"/>
              <w:jc w:val="left"/>
              <w:rPr>
                <w:del w:id="2618" w:author="Felicia Williams" w:date="2024-07-11T23:37:00Z"/>
                <w:sz w:val="20"/>
                <w:szCs w:val="20"/>
              </w:rPr>
            </w:pPr>
            <w:del w:id="2619" w:author="Felicia Williams" w:date="2024-07-11T23:37:00Z">
              <w:r w:rsidRPr="00FB7516" w:rsidDel="00825E1C">
                <w:rPr>
                  <w:sz w:val="20"/>
                  <w:szCs w:val="20"/>
                </w:rPr>
                <w:lastRenderedPageBreak/>
                <w:delText>African American alumni described how having African American faculty</w:delText>
              </w:r>
              <w:r w:rsidR="003469D4" w:rsidRPr="00FB7516" w:rsidDel="00825E1C">
                <w:rPr>
                  <w:sz w:val="20"/>
                  <w:szCs w:val="20"/>
                </w:rPr>
                <w:delText xml:space="preserve"> and peers</w:delText>
              </w:r>
              <w:r w:rsidRPr="00FB7516" w:rsidDel="00825E1C">
                <w:rPr>
                  <w:sz w:val="20"/>
                  <w:szCs w:val="20"/>
                </w:rPr>
                <w:delText xml:space="preserve"> as role models and mentors contributed to their ongoing persistence of African American students while attending a PWI</w:delText>
              </w:r>
              <w:r w:rsidR="00130D1F" w:rsidRPr="00FB7516" w:rsidDel="00825E1C">
                <w:rPr>
                  <w:sz w:val="20"/>
                  <w:szCs w:val="20"/>
                </w:rPr>
                <w:delText>.</w:delText>
              </w:r>
              <w:bookmarkEnd w:id="2615"/>
            </w:del>
          </w:p>
        </w:tc>
        <w:tc>
          <w:tcPr>
            <w:tcW w:w="1040" w:type="dxa"/>
          </w:tcPr>
          <w:p w14:paraId="5BC0122F" w14:textId="1491D435" w:rsidR="00130D1F" w:rsidRPr="00FB7516" w:rsidDel="00825E1C" w:rsidRDefault="00130D1F" w:rsidP="0070146E">
            <w:pPr>
              <w:spacing w:line="240" w:lineRule="auto"/>
              <w:ind w:firstLine="0"/>
              <w:jc w:val="left"/>
              <w:rPr>
                <w:del w:id="2620" w:author="Felicia Williams" w:date="2024-07-11T23:37:00Z"/>
                <w:sz w:val="20"/>
                <w:szCs w:val="20"/>
              </w:rPr>
            </w:pPr>
          </w:p>
        </w:tc>
      </w:tr>
      <w:bookmarkEnd w:id="2605"/>
      <w:tr w:rsidR="00130D1F" w:rsidRPr="00E75F02" w:rsidDel="00825E1C" w14:paraId="2601A46C" w14:textId="2D4DE77E" w:rsidTr="0070146E">
        <w:trPr>
          <w:del w:id="2621" w:author="Felicia Williams" w:date="2024-07-11T23:37:00Z"/>
        </w:trPr>
        <w:tc>
          <w:tcPr>
            <w:tcW w:w="2640" w:type="dxa"/>
            <w:tcBorders>
              <w:bottom w:val="single" w:sz="4" w:space="0" w:color="auto"/>
            </w:tcBorders>
          </w:tcPr>
          <w:p w14:paraId="26A68A00" w14:textId="7539C38C" w:rsidR="00130D1F" w:rsidRPr="00FB7516" w:rsidDel="00825E1C" w:rsidRDefault="00130D1F" w:rsidP="00270BA7">
            <w:pPr>
              <w:spacing w:line="240" w:lineRule="auto"/>
              <w:ind w:firstLine="0"/>
              <w:jc w:val="left"/>
              <w:rPr>
                <w:del w:id="2622" w:author="Felicia Williams" w:date="2024-07-11T23:37:00Z"/>
                <w:sz w:val="20"/>
                <w:szCs w:val="20"/>
              </w:rPr>
            </w:pPr>
            <w:del w:id="2623" w:author="Felicia Williams" w:date="2024-07-11T23:37:00Z">
              <w:r w:rsidRPr="00FB7516" w:rsidDel="00825E1C">
                <w:rPr>
                  <w:sz w:val="20"/>
                  <w:szCs w:val="20"/>
                </w:rPr>
                <w:delText>RQ</w:delText>
              </w:r>
              <w:r w:rsidR="005A794B" w:rsidRPr="00FB7516" w:rsidDel="00825E1C">
                <w:rPr>
                  <w:sz w:val="20"/>
                  <w:szCs w:val="20"/>
                </w:rPr>
                <w:delText>3</w:delText>
              </w:r>
              <w:r w:rsidRPr="00FB7516" w:rsidDel="00825E1C">
                <w:rPr>
                  <w:sz w:val="20"/>
                  <w:szCs w:val="20"/>
                </w:rPr>
                <w:delText>: How do African American college alumni from PWIs located in the South Atlantic Region of the United States describe the contributions of their African American faculty and peers on ongoing persistence?</w:delText>
              </w:r>
            </w:del>
          </w:p>
        </w:tc>
        <w:tc>
          <w:tcPr>
            <w:tcW w:w="2860" w:type="dxa"/>
            <w:tcBorders>
              <w:bottom w:val="single" w:sz="4" w:space="0" w:color="auto"/>
            </w:tcBorders>
          </w:tcPr>
          <w:p w14:paraId="580AD4CE" w14:textId="63DED284" w:rsidR="00F06969" w:rsidRPr="00FB7516" w:rsidDel="00825E1C" w:rsidRDefault="00F06969" w:rsidP="0070146E">
            <w:pPr>
              <w:spacing w:line="240" w:lineRule="auto"/>
              <w:ind w:firstLine="0"/>
              <w:jc w:val="left"/>
              <w:rPr>
                <w:del w:id="2624" w:author="Felicia Williams" w:date="2024-07-11T23:37:00Z"/>
                <w:sz w:val="18"/>
                <w:szCs w:val="18"/>
              </w:rPr>
            </w:pPr>
            <w:del w:id="2625" w:author="Felicia Williams" w:date="2024-07-11T23:37:00Z">
              <w:r w:rsidRPr="00FB7516" w:rsidDel="00825E1C">
                <w:rPr>
                  <w:sz w:val="18"/>
                  <w:szCs w:val="18"/>
                </w:rPr>
                <w:delText>African American alumni described experiences and relationships that contributed to their academic, social, and ongoing persistence while attending a PWI</w:delText>
              </w:r>
            </w:del>
          </w:p>
          <w:p w14:paraId="5E08EC2D" w14:textId="763EFFB8" w:rsidR="00130D1F" w:rsidRPr="00FB7516" w:rsidDel="00825E1C" w:rsidRDefault="00130D1F" w:rsidP="0070146E">
            <w:pPr>
              <w:spacing w:line="240" w:lineRule="auto"/>
              <w:ind w:firstLine="0"/>
              <w:jc w:val="left"/>
              <w:rPr>
                <w:del w:id="2626" w:author="Felicia Williams" w:date="2024-07-11T23:37:00Z"/>
                <w:sz w:val="20"/>
                <w:szCs w:val="20"/>
              </w:rPr>
            </w:pPr>
          </w:p>
        </w:tc>
        <w:tc>
          <w:tcPr>
            <w:tcW w:w="2090" w:type="dxa"/>
            <w:tcBorders>
              <w:bottom w:val="single" w:sz="4" w:space="0" w:color="auto"/>
            </w:tcBorders>
          </w:tcPr>
          <w:p w14:paraId="175973CF" w14:textId="36393500" w:rsidR="00130D1F" w:rsidRPr="00FB7516" w:rsidDel="00825E1C" w:rsidRDefault="0090566A" w:rsidP="00270BA7">
            <w:pPr>
              <w:spacing w:line="240" w:lineRule="auto"/>
              <w:ind w:firstLine="0"/>
              <w:jc w:val="left"/>
              <w:rPr>
                <w:del w:id="2627" w:author="Felicia Williams" w:date="2024-07-11T23:37:00Z"/>
                <w:sz w:val="20"/>
                <w:szCs w:val="20"/>
              </w:rPr>
            </w:pPr>
            <w:bookmarkStart w:id="2628" w:name="_Hlk171579810"/>
            <w:del w:id="2629" w:author="Felicia Williams" w:date="2024-07-11T23:37:00Z">
              <w:r w:rsidRPr="00FB7516" w:rsidDel="00825E1C">
                <w:rPr>
                  <w:sz w:val="20"/>
                  <w:szCs w:val="20"/>
                </w:rPr>
                <w:delText>African American alumni described the effects of having a sense of belonging through campus</w:delText>
              </w:r>
              <w:r w:rsidR="003469D4" w:rsidRPr="00FB7516" w:rsidDel="00825E1C">
                <w:rPr>
                  <w:sz w:val="20"/>
                  <w:szCs w:val="20"/>
                </w:rPr>
                <w:delText xml:space="preserve"> and community </w:delText>
              </w:r>
              <w:r w:rsidRPr="00FB7516" w:rsidDel="00825E1C">
                <w:rPr>
                  <w:sz w:val="20"/>
                  <w:szCs w:val="20"/>
                </w:rPr>
                <w:delText xml:space="preserve">involvement, fraternities, sororities, </w:delText>
              </w:r>
              <w:r w:rsidR="003469D4" w:rsidRPr="00FB7516" w:rsidDel="00825E1C">
                <w:rPr>
                  <w:sz w:val="20"/>
                  <w:szCs w:val="20"/>
                </w:rPr>
                <w:delText>faculty and peer relationships</w:delText>
              </w:r>
              <w:r w:rsidRPr="00FB7516" w:rsidDel="00825E1C">
                <w:rPr>
                  <w:sz w:val="20"/>
                  <w:szCs w:val="20"/>
                </w:rPr>
                <w:delText>. being in leadership roles or having leadership experience for ongoing persistence while attending a PWI.</w:delText>
              </w:r>
              <w:bookmarkEnd w:id="2628"/>
            </w:del>
          </w:p>
        </w:tc>
        <w:tc>
          <w:tcPr>
            <w:tcW w:w="1040" w:type="dxa"/>
            <w:tcBorders>
              <w:bottom w:val="single" w:sz="4" w:space="0" w:color="auto"/>
            </w:tcBorders>
          </w:tcPr>
          <w:p w14:paraId="5DBC9088" w14:textId="4BB30183" w:rsidR="00130D1F" w:rsidRPr="00FB7516" w:rsidDel="00825E1C" w:rsidRDefault="00130D1F" w:rsidP="0070146E">
            <w:pPr>
              <w:spacing w:line="240" w:lineRule="auto"/>
              <w:ind w:firstLine="0"/>
              <w:jc w:val="left"/>
              <w:rPr>
                <w:del w:id="2630" w:author="Felicia Williams" w:date="2024-07-11T23:37:00Z"/>
                <w:sz w:val="20"/>
                <w:szCs w:val="20"/>
              </w:rPr>
            </w:pPr>
          </w:p>
        </w:tc>
      </w:tr>
      <w:bookmarkEnd w:id="2567"/>
    </w:tbl>
    <w:p w14:paraId="7B3C9FBA" w14:textId="77777777" w:rsidR="00216855" w:rsidRPr="00E75F02" w:rsidRDefault="00216855" w:rsidP="00216855">
      <w:pPr>
        <w:ind w:firstLine="0"/>
      </w:pPr>
    </w:p>
    <w:p w14:paraId="2CCEF20F" w14:textId="77777777" w:rsidR="00216855" w:rsidRPr="00E75F02" w:rsidDel="00825E1C" w:rsidRDefault="00216855">
      <w:pPr>
        <w:spacing w:line="240" w:lineRule="auto"/>
        <w:ind w:firstLine="0"/>
        <w:rPr>
          <w:del w:id="2631" w:author="Felicia Williams" w:date="2024-07-11T23:32:00Z"/>
        </w:rPr>
      </w:pPr>
      <w:del w:id="2632" w:author="Felicia Williams" w:date="2024-07-11T23:32:00Z">
        <w:r w:rsidRPr="00E75F02" w:rsidDel="00825E1C">
          <w:br w:type="page"/>
        </w:r>
      </w:del>
    </w:p>
    <w:p w14:paraId="7E1DD347" w14:textId="54CDB180" w:rsidR="00563696" w:rsidRPr="00E75F02" w:rsidDel="00825E1C" w:rsidRDefault="0039142A">
      <w:pPr>
        <w:spacing w:line="240" w:lineRule="auto"/>
        <w:ind w:firstLine="0"/>
        <w:rPr>
          <w:del w:id="2633" w:author="Felicia Williams" w:date="2024-07-11T23:30:00Z"/>
          <w:iCs/>
        </w:rPr>
        <w:pPrChange w:id="2634" w:author="Felicia Williams" w:date="2024-07-11T23:32:00Z">
          <w:pPr>
            <w:pStyle w:val="Heading1"/>
          </w:pPr>
        </w:pPrChange>
      </w:pPr>
      <w:del w:id="2635" w:author="Felicia Williams" w:date="2024-07-11T23:32:00Z">
        <w:r w:rsidRPr="00E75F02" w:rsidDel="00825E1C">
          <w:lastRenderedPageBreak/>
          <w:delText>Appendix N</w:delText>
        </w:r>
      </w:del>
      <w:r w:rsidR="00467577" w:rsidRPr="00E75F02">
        <w:t xml:space="preserve">. </w:t>
      </w:r>
      <w:r w:rsidR="00216855" w:rsidRPr="00E75F02">
        <w:rPr>
          <w:iCs/>
        </w:rPr>
        <w:br/>
      </w:r>
      <w:del w:id="2636" w:author="Felicia Williams" w:date="2024-07-11T23:30:00Z">
        <w:r w:rsidR="00563696" w:rsidRPr="00E75F02" w:rsidDel="00825E1C">
          <w:delText>Full Codes</w:delText>
        </w:r>
        <w:r w:rsidR="009C26E9" w:rsidRPr="00E75F02" w:rsidDel="00825E1C">
          <w:delText xml:space="preserve">, </w:delText>
        </w:r>
        <w:r w:rsidR="00563696" w:rsidRPr="00E75F02" w:rsidDel="00825E1C">
          <w:delText xml:space="preserve">Categories </w:delText>
        </w:r>
        <w:r w:rsidR="009C26E9" w:rsidRPr="00E75F02" w:rsidDel="00825E1C">
          <w:delText>, and Category Meaning</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5"/>
        <w:gridCol w:w="3190"/>
        <w:gridCol w:w="3025"/>
      </w:tblGrid>
      <w:tr w:rsidR="00563696" w:rsidRPr="00E75F02" w:rsidDel="00825E1C" w14:paraId="207D7B7B" w14:textId="60C16512" w:rsidTr="004651AB">
        <w:trPr>
          <w:cnfStyle w:val="100000000000" w:firstRow="1" w:lastRow="0" w:firstColumn="0" w:lastColumn="0" w:oddVBand="0" w:evenVBand="0" w:oddHBand="0" w:evenHBand="0" w:firstRowFirstColumn="0" w:firstRowLastColumn="0" w:lastRowFirstColumn="0" w:lastRowLastColumn="0"/>
          <w:del w:id="2637" w:author="Felicia Williams" w:date="2024-07-11T23:30:00Z"/>
        </w:trPr>
        <w:tc>
          <w:tcPr>
            <w:tcW w:w="2415" w:type="dxa"/>
            <w:tcBorders>
              <w:top w:val="single" w:sz="4" w:space="0" w:color="auto"/>
              <w:bottom w:val="single" w:sz="4" w:space="0" w:color="auto"/>
            </w:tcBorders>
          </w:tcPr>
          <w:p w14:paraId="593F41B4" w14:textId="3758F96F" w:rsidR="00563696" w:rsidRPr="00FB7516" w:rsidDel="00825E1C" w:rsidRDefault="00563696">
            <w:pPr>
              <w:pStyle w:val="Heading1"/>
              <w:rPr>
                <w:del w:id="2638" w:author="Felicia Williams" w:date="2024-07-11T23:30:00Z"/>
                <w:szCs w:val="20"/>
              </w:rPr>
              <w:pPrChange w:id="2639" w:author="Felicia Williams" w:date="2024-07-11T23:30:00Z">
                <w:pPr>
                  <w:spacing w:line="240" w:lineRule="auto"/>
                  <w:ind w:firstLine="0"/>
                </w:pPr>
              </w:pPrChange>
            </w:pPr>
            <w:del w:id="2640" w:author="Felicia Williams" w:date="2024-07-11T23:30:00Z">
              <w:r w:rsidRPr="00FB7516" w:rsidDel="00825E1C">
                <w:rPr>
                  <w:szCs w:val="20"/>
                </w:rPr>
                <w:lastRenderedPageBreak/>
                <w:delText>Category</w:delText>
              </w:r>
            </w:del>
          </w:p>
        </w:tc>
        <w:tc>
          <w:tcPr>
            <w:tcW w:w="3190" w:type="dxa"/>
            <w:tcBorders>
              <w:top w:val="single" w:sz="4" w:space="0" w:color="auto"/>
              <w:bottom w:val="single" w:sz="4" w:space="0" w:color="auto"/>
            </w:tcBorders>
          </w:tcPr>
          <w:p w14:paraId="6AC87A6B" w14:textId="3EB9C2C3" w:rsidR="00563696" w:rsidRPr="00FB7516" w:rsidDel="00825E1C" w:rsidRDefault="00563696">
            <w:pPr>
              <w:pStyle w:val="Heading1"/>
              <w:rPr>
                <w:del w:id="2641" w:author="Felicia Williams" w:date="2024-07-11T23:30:00Z"/>
                <w:szCs w:val="20"/>
              </w:rPr>
              <w:pPrChange w:id="2642" w:author="Felicia Williams" w:date="2024-07-11T23:30:00Z">
                <w:pPr>
                  <w:spacing w:line="240" w:lineRule="auto"/>
                  <w:ind w:firstLine="0"/>
                </w:pPr>
              </w:pPrChange>
            </w:pPr>
            <w:del w:id="2643" w:author="Felicia Williams" w:date="2024-07-11T23:30:00Z">
              <w:r w:rsidRPr="00FB7516" w:rsidDel="00825E1C">
                <w:rPr>
                  <w:szCs w:val="20"/>
                </w:rPr>
                <w:delText>Category Meaning</w:delText>
              </w:r>
            </w:del>
          </w:p>
        </w:tc>
        <w:tc>
          <w:tcPr>
            <w:tcW w:w="3025" w:type="dxa"/>
            <w:tcBorders>
              <w:top w:val="single" w:sz="4" w:space="0" w:color="auto"/>
              <w:bottom w:val="single" w:sz="4" w:space="0" w:color="auto"/>
            </w:tcBorders>
          </w:tcPr>
          <w:p w14:paraId="280D4785" w14:textId="57FB5A3B" w:rsidR="00563696" w:rsidRPr="00FB7516" w:rsidDel="00825E1C" w:rsidRDefault="00563696">
            <w:pPr>
              <w:pStyle w:val="Heading1"/>
              <w:rPr>
                <w:del w:id="2644" w:author="Felicia Williams" w:date="2024-07-11T23:30:00Z"/>
                <w:szCs w:val="20"/>
              </w:rPr>
              <w:pPrChange w:id="2645" w:author="Felicia Williams" w:date="2024-07-11T23:30:00Z">
                <w:pPr>
                  <w:spacing w:line="240" w:lineRule="auto"/>
                  <w:ind w:firstLine="0"/>
                </w:pPr>
              </w:pPrChange>
            </w:pPr>
            <w:del w:id="2646" w:author="Felicia Williams" w:date="2024-07-11T23:30:00Z">
              <w:r w:rsidRPr="00FB7516" w:rsidDel="00825E1C">
                <w:rPr>
                  <w:szCs w:val="20"/>
                </w:rPr>
                <w:delText>Aligned Codes</w:delText>
              </w:r>
            </w:del>
          </w:p>
        </w:tc>
      </w:tr>
      <w:tr w:rsidR="00563696" w:rsidRPr="00E75F02" w:rsidDel="00825E1C" w14:paraId="49442EA4" w14:textId="4DF8BAAF" w:rsidTr="004651AB">
        <w:trPr>
          <w:del w:id="2647" w:author="Felicia Williams" w:date="2024-07-11T23:30:00Z"/>
        </w:trPr>
        <w:tc>
          <w:tcPr>
            <w:tcW w:w="2415" w:type="dxa"/>
            <w:tcBorders>
              <w:top w:val="single" w:sz="4" w:space="0" w:color="auto"/>
            </w:tcBorders>
          </w:tcPr>
          <w:p w14:paraId="08F6E013" w14:textId="59CA1A36" w:rsidR="00563696" w:rsidRPr="00FB7516" w:rsidDel="00825E1C" w:rsidRDefault="00563696">
            <w:pPr>
              <w:pStyle w:val="Heading1"/>
              <w:rPr>
                <w:del w:id="2648" w:author="Felicia Williams" w:date="2024-07-11T23:30:00Z"/>
                <w:sz w:val="20"/>
                <w:szCs w:val="20"/>
              </w:rPr>
              <w:pPrChange w:id="2649" w:author="Felicia Williams" w:date="2024-07-11T23:30:00Z">
                <w:pPr>
                  <w:spacing w:line="240" w:lineRule="auto"/>
                  <w:ind w:firstLine="0"/>
                </w:pPr>
              </w:pPrChange>
            </w:pPr>
            <w:bookmarkStart w:id="2650" w:name="_Hlk169562921"/>
            <w:del w:id="2651" w:author="Felicia Williams" w:date="2024-07-11T23:30:00Z">
              <w:r w:rsidRPr="00FB7516" w:rsidDel="00825E1C">
                <w:rPr>
                  <w:sz w:val="20"/>
                  <w:szCs w:val="20"/>
                </w:rPr>
                <w:delText>Sense of Belonging</w:delText>
              </w:r>
            </w:del>
          </w:p>
        </w:tc>
        <w:tc>
          <w:tcPr>
            <w:tcW w:w="3190" w:type="dxa"/>
            <w:tcBorders>
              <w:top w:val="single" w:sz="4" w:space="0" w:color="auto"/>
            </w:tcBorders>
          </w:tcPr>
          <w:p w14:paraId="01FEE9D6" w14:textId="6088F9D2" w:rsidR="00563696" w:rsidRPr="00FB7516" w:rsidDel="00825E1C" w:rsidRDefault="00563696">
            <w:pPr>
              <w:pStyle w:val="Heading1"/>
              <w:rPr>
                <w:del w:id="2652" w:author="Felicia Williams" w:date="2024-07-11T23:30:00Z"/>
                <w:sz w:val="20"/>
                <w:szCs w:val="20"/>
              </w:rPr>
              <w:pPrChange w:id="2653" w:author="Felicia Williams" w:date="2024-07-11T23:30:00Z">
                <w:pPr>
                  <w:spacing w:line="240" w:lineRule="auto"/>
                  <w:ind w:firstLine="0"/>
                </w:pPr>
              </w:pPrChange>
            </w:pPr>
            <w:del w:id="2654" w:author="Felicia Williams" w:date="2024-07-11T23:30:00Z">
              <w:r w:rsidRPr="00FB7516" w:rsidDel="00825E1C">
                <w:rPr>
                  <w:sz w:val="20"/>
                  <w:szCs w:val="20"/>
                </w:rPr>
                <w:delText>The feeling of inclusion with the campus and community involvement that contributes to persistence.</w:delText>
              </w:r>
            </w:del>
          </w:p>
        </w:tc>
        <w:tc>
          <w:tcPr>
            <w:tcW w:w="3025" w:type="dxa"/>
            <w:tcBorders>
              <w:top w:val="single" w:sz="4" w:space="0" w:color="auto"/>
            </w:tcBorders>
          </w:tcPr>
          <w:p w14:paraId="2B5D5B4F" w14:textId="423C1D34" w:rsidR="00563696" w:rsidRPr="00FB7516" w:rsidDel="00825E1C" w:rsidRDefault="00563696">
            <w:pPr>
              <w:pStyle w:val="Heading1"/>
              <w:rPr>
                <w:del w:id="2655" w:author="Felicia Williams" w:date="2024-07-11T23:30:00Z"/>
                <w:sz w:val="20"/>
                <w:szCs w:val="20"/>
              </w:rPr>
              <w:pPrChange w:id="2656" w:author="Felicia Williams" w:date="2024-07-11T23:30:00Z">
                <w:pPr>
                  <w:pStyle w:val="ListParagraph"/>
                  <w:numPr>
                    <w:numId w:val="0"/>
                  </w:numPr>
                  <w:tabs>
                    <w:tab w:val="clear" w:pos="720"/>
                    <w:tab w:val="clear" w:pos="1080"/>
                  </w:tabs>
                  <w:spacing w:after="40"/>
                  <w:ind w:left="720" w:firstLine="0"/>
                  <w:jc w:val="left"/>
                </w:pPr>
              </w:pPrChange>
            </w:pPr>
            <w:del w:id="2657" w:author="Felicia Williams" w:date="2024-07-11T23:30:00Z">
              <w:r w:rsidRPr="00FB7516" w:rsidDel="00825E1C">
                <w:rPr>
                  <w:sz w:val="20"/>
                  <w:szCs w:val="20"/>
                </w:rPr>
                <w:delText xml:space="preserve"> </w:delText>
              </w:r>
            </w:del>
          </w:p>
          <w:p w14:paraId="776ED103" w14:textId="04A849A0" w:rsidR="00D323F8" w:rsidRPr="00FB7516" w:rsidDel="00825E1C" w:rsidRDefault="00D323F8">
            <w:pPr>
              <w:pStyle w:val="Heading1"/>
              <w:rPr>
                <w:del w:id="2658" w:author="Felicia Williams" w:date="2024-07-11T23:30:00Z"/>
                <w:sz w:val="20"/>
                <w:szCs w:val="20"/>
              </w:rPr>
              <w:pPrChange w:id="2659" w:author="Felicia Williams" w:date="2024-07-11T23:30:00Z">
                <w:pPr>
                  <w:pStyle w:val="ListParagraph"/>
                  <w:numPr>
                    <w:numId w:val="30"/>
                  </w:numPr>
                  <w:tabs>
                    <w:tab w:val="clear" w:pos="720"/>
                  </w:tabs>
                  <w:spacing w:after="40"/>
                  <w:ind w:left="720"/>
                  <w:jc w:val="left"/>
                </w:pPr>
              </w:pPrChange>
            </w:pPr>
            <w:del w:id="2660" w:author="Felicia Williams" w:date="2024-07-11T23:30:00Z">
              <w:r w:rsidRPr="00FB7516" w:rsidDel="00825E1C">
                <w:rPr>
                  <w:sz w:val="20"/>
                  <w:szCs w:val="20"/>
                </w:rPr>
                <w:delText>Work</w:delText>
              </w:r>
            </w:del>
          </w:p>
          <w:p w14:paraId="07D7511C" w14:textId="4630CF5C" w:rsidR="00D323F8" w:rsidRPr="00FB7516" w:rsidDel="00825E1C" w:rsidRDefault="00D323F8">
            <w:pPr>
              <w:pStyle w:val="Heading1"/>
              <w:rPr>
                <w:del w:id="2661" w:author="Felicia Williams" w:date="2024-07-11T23:30:00Z"/>
                <w:sz w:val="20"/>
                <w:szCs w:val="20"/>
              </w:rPr>
              <w:pPrChange w:id="2662" w:author="Felicia Williams" w:date="2024-07-11T23:30:00Z">
                <w:pPr>
                  <w:pStyle w:val="ListParagraph"/>
                  <w:numPr>
                    <w:numId w:val="30"/>
                  </w:numPr>
                  <w:tabs>
                    <w:tab w:val="clear" w:pos="720"/>
                  </w:tabs>
                  <w:spacing w:after="40"/>
                  <w:ind w:left="720"/>
                  <w:jc w:val="left"/>
                </w:pPr>
              </w:pPrChange>
            </w:pPr>
            <w:del w:id="2663" w:author="Felicia Williams" w:date="2024-07-11T23:30:00Z">
              <w:r w:rsidRPr="00FB7516" w:rsidDel="00825E1C">
                <w:rPr>
                  <w:sz w:val="20"/>
                  <w:szCs w:val="20"/>
                </w:rPr>
                <w:delText>Community</w:delText>
              </w:r>
            </w:del>
          </w:p>
          <w:p w14:paraId="276F120B" w14:textId="7CCE2903" w:rsidR="00D323F8" w:rsidRPr="00FB7516" w:rsidDel="00825E1C" w:rsidRDefault="00D323F8">
            <w:pPr>
              <w:pStyle w:val="Heading1"/>
              <w:rPr>
                <w:del w:id="2664" w:author="Felicia Williams" w:date="2024-07-11T23:30:00Z"/>
                <w:sz w:val="20"/>
                <w:szCs w:val="20"/>
              </w:rPr>
              <w:pPrChange w:id="2665" w:author="Felicia Williams" w:date="2024-07-11T23:30:00Z">
                <w:pPr>
                  <w:pStyle w:val="ListParagraph"/>
                  <w:numPr>
                    <w:numId w:val="30"/>
                  </w:numPr>
                  <w:tabs>
                    <w:tab w:val="clear" w:pos="720"/>
                  </w:tabs>
                  <w:spacing w:after="40"/>
                  <w:ind w:left="720"/>
                  <w:jc w:val="left"/>
                </w:pPr>
              </w:pPrChange>
            </w:pPr>
            <w:del w:id="2666" w:author="Felicia Williams" w:date="2024-07-11T23:30:00Z">
              <w:r w:rsidRPr="00FB7516" w:rsidDel="00825E1C">
                <w:rPr>
                  <w:sz w:val="20"/>
                  <w:szCs w:val="20"/>
                </w:rPr>
                <w:delText>Organizations</w:delText>
              </w:r>
            </w:del>
          </w:p>
          <w:p w14:paraId="5EB46737" w14:textId="34056B77" w:rsidR="00563696" w:rsidRPr="00FB7516" w:rsidDel="00825E1C" w:rsidRDefault="00563696">
            <w:pPr>
              <w:pStyle w:val="Heading1"/>
              <w:rPr>
                <w:del w:id="2667" w:author="Felicia Williams" w:date="2024-07-11T23:30:00Z"/>
                <w:sz w:val="20"/>
                <w:szCs w:val="20"/>
              </w:rPr>
              <w:pPrChange w:id="2668" w:author="Felicia Williams" w:date="2024-07-11T23:30:00Z">
                <w:pPr>
                  <w:pStyle w:val="ListParagraph"/>
                  <w:numPr>
                    <w:numId w:val="30"/>
                  </w:numPr>
                  <w:tabs>
                    <w:tab w:val="clear" w:pos="720"/>
                    <w:tab w:val="clear" w:pos="1080"/>
                  </w:tabs>
                  <w:spacing w:after="40"/>
                  <w:ind w:left="720"/>
                  <w:jc w:val="left"/>
                </w:pPr>
              </w:pPrChange>
            </w:pPr>
            <w:del w:id="2669" w:author="Felicia Williams" w:date="2024-07-11T23:30:00Z">
              <w:r w:rsidRPr="00FB7516" w:rsidDel="00825E1C">
                <w:rPr>
                  <w:sz w:val="20"/>
                  <w:szCs w:val="20"/>
                </w:rPr>
                <w:delText>Church Community</w:delText>
              </w:r>
            </w:del>
          </w:p>
          <w:p w14:paraId="32219CC0" w14:textId="2D589DC7" w:rsidR="00563696" w:rsidRPr="00FB7516" w:rsidDel="00825E1C" w:rsidRDefault="00563696">
            <w:pPr>
              <w:pStyle w:val="Heading1"/>
              <w:rPr>
                <w:del w:id="2670" w:author="Felicia Williams" w:date="2024-07-11T23:30:00Z"/>
                <w:sz w:val="20"/>
                <w:szCs w:val="20"/>
              </w:rPr>
              <w:pPrChange w:id="2671" w:author="Felicia Williams" w:date="2024-07-11T23:30:00Z">
                <w:pPr>
                  <w:pStyle w:val="ListParagraph"/>
                  <w:numPr>
                    <w:numId w:val="30"/>
                  </w:numPr>
                  <w:tabs>
                    <w:tab w:val="clear" w:pos="720"/>
                  </w:tabs>
                  <w:spacing w:after="40"/>
                  <w:ind w:left="720"/>
                  <w:jc w:val="left"/>
                </w:pPr>
              </w:pPrChange>
            </w:pPr>
            <w:del w:id="2672" w:author="Felicia Williams" w:date="2024-07-11T23:30:00Z">
              <w:r w:rsidRPr="00FB7516" w:rsidDel="00825E1C">
                <w:rPr>
                  <w:sz w:val="20"/>
                  <w:szCs w:val="20"/>
                </w:rPr>
                <w:delText>Encourage Diversity</w:delText>
              </w:r>
            </w:del>
          </w:p>
          <w:p w14:paraId="43971FFF" w14:textId="75E1EA30" w:rsidR="00563696" w:rsidRPr="00FB7516" w:rsidDel="00825E1C" w:rsidRDefault="00563696">
            <w:pPr>
              <w:pStyle w:val="Heading1"/>
              <w:rPr>
                <w:del w:id="2673" w:author="Felicia Williams" w:date="2024-07-11T23:30:00Z"/>
                <w:sz w:val="20"/>
                <w:szCs w:val="20"/>
              </w:rPr>
              <w:pPrChange w:id="2674" w:author="Felicia Williams" w:date="2024-07-11T23:30:00Z">
                <w:pPr>
                  <w:pStyle w:val="ListParagraph"/>
                  <w:numPr>
                    <w:numId w:val="30"/>
                  </w:numPr>
                  <w:tabs>
                    <w:tab w:val="clear" w:pos="720"/>
                  </w:tabs>
                  <w:spacing w:after="40"/>
                  <w:ind w:left="720"/>
                  <w:jc w:val="left"/>
                </w:pPr>
              </w:pPrChange>
            </w:pPr>
            <w:del w:id="2675" w:author="Felicia Williams" w:date="2024-07-11T23:30:00Z">
              <w:r w:rsidRPr="00FB7516" w:rsidDel="00825E1C">
                <w:rPr>
                  <w:sz w:val="20"/>
                  <w:szCs w:val="20"/>
                </w:rPr>
                <w:delText>Having diversity to understand each other</w:delText>
              </w:r>
            </w:del>
          </w:p>
          <w:p w14:paraId="71535EEC" w14:textId="5E2ED465" w:rsidR="00563696" w:rsidRPr="00FB7516" w:rsidDel="00825E1C" w:rsidRDefault="00563696">
            <w:pPr>
              <w:pStyle w:val="Heading1"/>
              <w:rPr>
                <w:del w:id="2676" w:author="Felicia Williams" w:date="2024-07-11T23:30:00Z"/>
                <w:sz w:val="20"/>
                <w:szCs w:val="20"/>
              </w:rPr>
              <w:pPrChange w:id="2677" w:author="Felicia Williams" w:date="2024-07-11T23:30:00Z">
                <w:pPr>
                  <w:pStyle w:val="ListParagraph"/>
                  <w:numPr>
                    <w:numId w:val="30"/>
                  </w:numPr>
                  <w:tabs>
                    <w:tab w:val="clear" w:pos="720"/>
                  </w:tabs>
                  <w:spacing w:after="40"/>
                  <w:ind w:left="720"/>
                  <w:jc w:val="left"/>
                </w:pPr>
              </w:pPrChange>
            </w:pPr>
            <w:del w:id="2678" w:author="Felicia Williams" w:date="2024-07-11T23:30:00Z">
              <w:r w:rsidRPr="00FB7516" w:rsidDel="00825E1C">
                <w:rPr>
                  <w:sz w:val="20"/>
                  <w:szCs w:val="20"/>
                </w:rPr>
                <w:delText>Limited or Non-Cultural Diversity</w:delText>
              </w:r>
            </w:del>
          </w:p>
          <w:p w14:paraId="08A404D4" w14:textId="515780E6" w:rsidR="006E664F" w:rsidRPr="00FB7516" w:rsidDel="00825E1C" w:rsidRDefault="006E664F">
            <w:pPr>
              <w:pStyle w:val="Heading1"/>
              <w:rPr>
                <w:del w:id="2679" w:author="Felicia Williams" w:date="2024-07-11T23:30:00Z"/>
                <w:sz w:val="20"/>
                <w:szCs w:val="20"/>
              </w:rPr>
              <w:pPrChange w:id="2680" w:author="Felicia Williams" w:date="2024-07-11T23:30:00Z">
                <w:pPr>
                  <w:pStyle w:val="ListParagraph"/>
                  <w:numPr>
                    <w:numId w:val="30"/>
                  </w:numPr>
                  <w:tabs>
                    <w:tab w:val="clear" w:pos="720"/>
                  </w:tabs>
                  <w:spacing w:after="40"/>
                  <w:ind w:left="720"/>
                  <w:jc w:val="left"/>
                </w:pPr>
              </w:pPrChange>
            </w:pPr>
            <w:del w:id="2681" w:author="Felicia Williams" w:date="2024-07-11T23:30:00Z">
              <w:r w:rsidRPr="00FB7516" w:rsidDel="00825E1C">
                <w:rPr>
                  <w:sz w:val="20"/>
                  <w:szCs w:val="20"/>
                </w:rPr>
                <w:delText>Provided Leadership Roles</w:delText>
              </w:r>
            </w:del>
          </w:p>
          <w:p w14:paraId="6B5BEC6C" w14:textId="7A4C0CED" w:rsidR="00D323F8" w:rsidRPr="00FB7516" w:rsidDel="00825E1C" w:rsidRDefault="00D323F8">
            <w:pPr>
              <w:pStyle w:val="Heading1"/>
              <w:rPr>
                <w:del w:id="2682" w:author="Felicia Williams" w:date="2024-07-11T23:30:00Z"/>
                <w:sz w:val="20"/>
                <w:szCs w:val="20"/>
              </w:rPr>
              <w:pPrChange w:id="2683" w:author="Felicia Williams" w:date="2024-07-11T23:30:00Z">
                <w:pPr>
                  <w:pStyle w:val="ListParagraph"/>
                  <w:numPr>
                    <w:numId w:val="30"/>
                  </w:numPr>
                  <w:tabs>
                    <w:tab w:val="clear" w:pos="720"/>
                  </w:tabs>
                  <w:spacing w:after="40"/>
                  <w:ind w:left="720"/>
                  <w:jc w:val="left"/>
                </w:pPr>
              </w:pPrChange>
            </w:pPr>
            <w:del w:id="2684" w:author="Felicia Williams" w:date="2024-07-11T23:30:00Z">
              <w:r w:rsidRPr="00FB7516" w:rsidDel="00825E1C">
                <w:rPr>
                  <w:sz w:val="20"/>
                  <w:szCs w:val="20"/>
                </w:rPr>
                <w:delText>Sense of belonging</w:delText>
              </w:r>
            </w:del>
          </w:p>
          <w:p w14:paraId="78A4119A" w14:textId="5298E0E6" w:rsidR="00563696" w:rsidRPr="00FB7516" w:rsidDel="00825E1C" w:rsidRDefault="00563696">
            <w:pPr>
              <w:pStyle w:val="Heading1"/>
              <w:rPr>
                <w:del w:id="2685" w:author="Felicia Williams" w:date="2024-07-11T23:30:00Z"/>
                <w:sz w:val="20"/>
                <w:szCs w:val="20"/>
              </w:rPr>
              <w:pPrChange w:id="2686" w:author="Felicia Williams" w:date="2024-07-11T23:30:00Z">
                <w:pPr>
                  <w:spacing w:line="240" w:lineRule="auto"/>
                  <w:ind w:firstLine="0"/>
                  <w:jc w:val="left"/>
                </w:pPr>
              </w:pPrChange>
            </w:pPr>
          </w:p>
        </w:tc>
      </w:tr>
      <w:tr w:rsidR="00563696" w:rsidRPr="00E75F02" w:rsidDel="00825E1C" w14:paraId="2824DECF" w14:textId="3007F43D" w:rsidTr="004651AB">
        <w:trPr>
          <w:del w:id="2687" w:author="Felicia Williams" w:date="2024-07-11T23:30:00Z"/>
        </w:trPr>
        <w:tc>
          <w:tcPr>
            <w:tcW w:w="2415" w:type="dxa"/>
          </w:tcPr>
          <w:p w14:paraId="57BE206B" w14:textId="6685B09D" w:rsidR="00563696" w:rsidRPr="00FB7516" w:rsidDel="00825E1C" w:rsidRDefault="00563696">
            <w:pPr>
              <w:pStyle w:val="Heading1"/>
              <w:rPr>
                <w:del w:id="2688" w:author="Felicia Williams" w:date="2024-07-11T23:30:00Z"/>
                <w:sz w:val="20"/>
                <w:szCs w:val="20"/>
              </w:rPr>
              <w:pPrChange w:id="2689" w:author="Felicia Williams" w:date="2024-07-11T23:30:00Z">
                <w:pPr>
                  <w:spacing w:line="240" w:lineRule="auto"/>
                  <w:ind w:firstLine="0"/>
                </w:pPr>
              </w:pPrChange>
            </w:pPr>
            <w:del w:id="2690" w:author="Felicia Williams" w:date="2024-07-11T23:30:00Z">
              <w:r w:rsidRPr="00FB7516" w:rsidDel="00825E1C">
                <w:rPr>
                  <w:sz w:val="20"/>
                  <w:szCs w:val="20"/>
                </w:rPr>
                <w:lastRenderedPageBreak/>
                <w:delText xml:space="preserve">Faculty Representation </w:delText>
              </w:r>
            </w:del>
          </w:p>
        </w:tc>
        <w:tc>
          <w:tcPr>
            <w:tcW w:w="3190" w:type="dxa"/>
          </w:tcPr>
          <w:p w14:paraId="33EE96B8" w14:textId="780CC3E7" w:rsidR="00563696" w:rsidRPr="00FB7516" w:rsidDel="00825E1C" w:rsidRDefault="00563696">
            <w:pPr>
              <w:pStyle w:val="Heading1"/>
              <w:rPr>
                <w:del w:id="2691" w:author="Felicia Williams" w:date="2024-07-11T23:30:00Z"/>
                <w:sz w:val="20"/>
                <w:szCs w:val="20"/>
              </w:rPr>
              <w:pPrChange w:id="2692" w:author="Felicia Williams" w:date="2024-07-11T23:30:00Z">
                <w:pPr>
                  <w:spacing w:line="240" w:lineRule="auto"/>
                  <w:ind w:firstLine="0"/>
                </w:pPr>
              </w:pPrChange>
            </w:pPr>
            <w:del w:id="2693" w:author="Felicia Williams" w:date="2024-07-11T23:30:00Z">
              <w:r w:rsidRPr="00FB7516" w:rsidDel="00825E1C">
                <w:rPr>
                  <w:sz w:val="20"/>
                  <w:szCs w:val="20"/>
                </w:rPr>
                <w:delText>Having someone that looks like you or who shares your cultural values.</w:delText>
              </w:r>
            </w:del>
          </w:p>
        </w:tc>
        <w:tc>
          <w:tcPr>
            <w:tcW w:w="3025" w:type="dxa"/>
          </w:tcPr>
          <w:p w14:paraId="2B43C1A8" w14:textId="392CA83B" w:rsidR="003A0229" w:rsidRPr="00FB7516" w:rsidDel="00825E1C" w:rsidRDefault="003A0229">
            <w:pPr>
              <w:pStyle w:val="Heading1"/>
              <w:rPr>
                <w:del w:id="2694" w:author="Felicia Williams" w:date="2024-07-11T23:30:00Z"/>
                <w:sz w:val="20"/>
                <w:szCs w:val="20"/>
              </w:rPr>
              <w:pPrChange w:id="2695" w:author="Felicia Williams" w:date="2024-07-11T23:30:00Z">
                <w:pPr>
                  <w:pStyle w:val="ListParagraph"/>
                  <w:numPr>
                    <w:numId w:val="30"/>
                  </w:numPr>
                  <w:tabs>
                    <w:tab w:val="clear" w:pos="720"/>
                  </w:tabs>
                  <w:spacing w:after="40"/>
                  <w:ind w:left="720"/>
                  <w:jc w:val="left"/>
                </w:pPr>
              </w:pPrChange>
            </w:pPr>
            <w:del w:id="2696" w:author="Felicia Williams" w:date="2024-07-11T23:30:00Z">
              <w:r w:rsidRPr="00FB7516" w:rsidDel="00825E1C">
                <w:rPr>
                  <w:sz w:val="20"/>
                  <w:szCs w:val="20"/>
                </w:rPr>
                <w:delText>Few African American faculty at PWI</w:delText>
              </w:r>
            </w:del>
          </w:p>
          <w:p w14:paraId="33AB5911" w14:textId="5EB55FD5" w:rsidR="003A0229" w:rsidRPr="00FB7516" w:rsidDel="00825E1C" w:rsidRDefault="003A0229">
            <w:pPr>
              <w:pStyle w:val="Heading1"/>
              <w:rPr>
                <w:del w:id="2697" w:author="Felicia Williams" w:date="2024-07-11T23:30:00Z"/>
                <w:sz w:val="20"/>
                <w:szCs w:val="20"/>
              </w:rPr>
              <w:pPrChange w:id="2698" w:author="Felicia Williams" w:date="2024-07-11T23:30:00Z">
                <w:pPr>
                  <w:pStyle w:val="ListParagraph"/>
                  <w:numPr>
                    <w:numId w:val="30"/>
                  </w:numPr>
                  <w:tabs>
                    <w:tab w:val="clear" w:pos="720"/>
                  </w:tabs>
                  <w:spacing w:after="40"/>
                  <w:ind w:left="720"/>
                  <w:jc w:val="left"/>
                </w:pPr>
              </w:pPrChange>
            </w:pPr>
            <w:del w:id="2699" w:author="Felicia Williams" w:date="2024-07-11T23:30:00Z">
              <w:r w:rsidRPr="00FB7516" w:rsidDel="00825E1C">
                <w:rPr>
                  <w:sz w:val="20"/>
                  <w:szCs w:val="20"/>
                </w:rPr>
                <w:delText>Only one African American faulty at PWI</w:delText>
              </w:r>
            </w:del>
          </w:p>
          <w:p w14:paraId="7C69AE6B" w14:textId="52009C79" w:rsidR="00AB4B07" w:rsidRPr="00FB7516" w:rsidDel="00825E1C" w:rsidRDefault="00563696">
            <w:pPr>
              <w:pStyle w:val="Heading1"/>
              <w:rPr>
                <w:del w:id="2700" w:author="Felicia Williams" w:date="2024-07-11T23:30:00Z"/>
                <w:sz w:val="20"/>
                <w:szCs w:val="20"/>
              </w:rPr>
              <w:pPrChange w:id="2701" w:author="Felicia Williams" w:date="2024-07-11T23:30:00Z">
                <w:pPr>
                  <w:pStyle w:val="ListParagraph"/>
                  <w:numPr>
                    <w:numId w:val="30"/>
                  </w:numPr>
                  <w:tabs>
                    <w:tab w:val="clear" w:pos="720"/>
                  </w:tabs>
                  <w:spacing w:after="40"/>
                  <w:ind w:left="720"/>
                  <w:jc w:val="left"/>
                </w:pPr>
              </w:pPrChange>
            </w:pPr>
            <w:del w:id="2702" w:author="Felicia Williams" w:date="2024-07-11T23:30:00Z">
              <w:r w:rsidRPr="00FB7516" w:rsidDel="00825E1C">
                <w:rPr>
                  <w:sz w:val="20"/>
                  <w:szCs w:val="20"/>
                </w:rPr>
                <w:delText xml:space="preserve"> </w:delText>
              </w:r>
              <w:r w:rsidR="00FA7873" w:rsidRPr="00FB7516" w:rsidDel="00825E1C">
                <w:rPr>
                  <w:sz w:val="20"/>
                  <w:szCs w:val="20"/>
                </w:rPr>
                <w:delText>-</w:delText>
              </w:r>
              <w:r w:rsidR="009C3951" w:rsidRPr="00FB7516" w:rsidDel="00825E1C">
                <w:rPr>
                  <w:sz w:val="20"/>
                  <w:szCs w:val="20"/>
                </w:rPr>
                <w:delText>A</w:delText>
              </w:r>
              <w:r w:rsidR="00FA7873" w:rsidRPr="00FB7516" w:rsidDel="00825E1C">
                <w:rPr>
                  <w:sz w:val="20"/>
                  <w:szCs w:val="20"/>
                </w:rPr>
                <w:delText>frican American</w:delText>
              </w:r>
              <w:r w:rsidR="009C3951" w:rsidRPr="00FB7516" w:rsidDel="00825E1C">
                <w:rPr>
                  <w:sz w:val="20"/>
                  <w:szCs w:val="20"/>
                </w:rPr>
                <w:delText xml:space="preserve"> Faculty Support</w:delText>
              </w:r>
            </w:del>
          </w:p>
          <w:p w14:paraId="49D3FC94" w14:textId="3E9D9898" w:rsidR="00563696" w:rsidRPr="00FB7516" w:rsidDel="00825E1C" w:rsidRDefault="00AB4B07">
            <w:pPr>
              <w:pStyle w:val="Heading1"/>
              <w:rPr>
                <w:del w:id="2703" w:author="Felicia Williams" w:date="2024-07-11T23:30:00Z"/>
                <w:sz w:val="20"/>
                <w:szCs w:val="20"/>
              </w:rPr>
              <w:pPrChange w:id="2704" w:author="Felicia Williams" w:date="2024-07-11T23:30:00Z">
                <w:pPr>
                  <w:pStyle w:val="ListParagraph"/>
                  <w:numPr>
                    <w:numId w:val="30"/>
                  </w:numPr>
                  <w:tabs>
                    <w:tab w:val="clear" w:pos="720"/>
                  </w:tabs>
                  <w:spacing w:after="40"/>
                  <w:ind w:left="720"/>
                  <w:jc w:val="left"/>
                </w:pPr>
              </w:pPrChange>
            </w:pPr>
            <w:del w:id="2705" w:author="Felicia Williams" w:date="2024-07-11T23:30:00Z">
              <w:r w:rsidRPr="00FB7516" w:rsidDel="00825E1C">
                <w:rPr>
                  <w:sz w:val="20"/>
                  <w:szCs w:val="20"/>
                </w:rPr>
                <w:delText>Provide m</w:delText>
              </w:r>
              <w:r w:rsidR="00563696" w:rsidRPr="00FB7516" w:rsidDel="00825E1C">
                <w:rPr>
                  <w:sz w:val="20"/>
                  <w:szCs w:val="20"/>
                </w:rPr>
                <w:delText>entorship</w:delText>
              </w:r>
              <w:r w:rsidRPr="00FB7516" w:rsidDel="00825E1C">
                <w:rPr>
                  <w:sz w:val="20"/>
                  <w:szCs w:val="20"/>
                </w:rPr>
                <w:delText xml:space="preserve"> to students</w:delText>
              </w:r>
            </w:del>
          </w:p>
          <w:p w14:paraId="74A28819" w14:textId="2AD831C3" w:rsidR="00563696" w:rsidRPr="00FB7516" w:rsidDel="00825E1C" w:rsidRDefault="00563696">
            <w:pPr>
              <w:pStyle w:val="Heading1"/>
              <w:rPr>
                <w:del w:id="2706" w:author="Felicia Williams" w:date="2024-07-11T23:30:00Z"/>
                <w:sz w:val="20"/>
                <w:szCs w:val="20"/>
              </w:rPr>
              <w:pPrChange w:id="2707" w:author="Felicia Williams" w:date="2024-07-11T23:30:00Z">
                <w:pPr>
                  <w:pStyle w:val="ListParagraph"/>
                  <w:numPr>
                    <w:numId w:val="30"/>
                  </w:numPr>
                  <w:tabs>
                    <w:tab w:val="clear" w:pos="720"/>
                  </w:tabs>
                  <w:spacing w:after="40"/>
                  <w:ind w:left="720"/>
                  <w:jc w:val="left"/>
                </w:pPr>
              </w:pPrChange>
            </w:pPr>
            <w:del w:id="2708" w:author="Felicia Williams" w:date="2024-07-11T23:30:00Z">
              <w:r w:rsidRPr="00FB7516" w:rsidDel="00825E1C">
                <w:rPr>
                  <w:sz w:val="20"/>
                  <w:szCs w:val="20"/>
                </w:rPr>
                <w:delText>Faculty Diversity</w:delText>
              </w:r>
            </w:del>
          </w:p>
          <w:p w14:paraId="758E3DA4" w14:textId="5E91D5BC" w:rsidR="00563696" w:rsidRPr="00FB7516" w:rsidDel="00825E1C" w:rsidRDefault="00563696">
            <w:pPr>
              <w:pStyle w:val="Heading1"/>
              <w:rPr>
                <w:del w:id="2709" w:author="Felicia Williams" w:date="2024-07-11T23:30:00Z"/>
                <w:sz w:val="20"/>
                <w:szCs w:val="20"/>
              </w:rPr>
              <w:pPrChange w:id="2710" w:author="Felicia Williams" w:date="2024-07-11T23:30:00Z">
                <w:pPr>
                  <w:pStyle w:val="ListParagraph"/>
                  <w:numPr>
                    <w:numId w:val="30"/>
                  </w:numPr>
                  <w:tabs>
                    <w:tab w:val="clear" w:pos="720"/>
                  </w:tabs>
                  <w:spacing w:after="40"/>
                  <w:ind w:left="720"/>
                  <w:jc w:val="left"/>
                </w:pPr>
              </w:pPrChange>
            </w:pPr>
            <w:del w:id="2711" w:author="Felicia Williams" w:date="2024-07-11T23:30:00Z">
              <w:r w:rsidRPr="00FB7516" w:rsidDel="00825E1C">
                <w:rPr>
                  <w:sz w:val="20"/>
                  <w:szCs w:val="20"/>
                </w:rPr>
                <w:delText>African American faculty helped with goal setting</w:delText>
              </w:r>
            </w:del>
          </w:p>
          <w:p w14:paraId="57FECC47" w14:textId="4EE9D18E" w:rsidR="006E664F" w:rsidRPr="00FB7516" w:rsidDel="00825E1C" w:rsidRDefault="006E664F">
            <w:pPr>
              <w:pStyle w:val="Heading1"/>
              <w:rPr>
                <w:del w:id="2712" w:author="Felicia Williams" w:date="2024-07-11T23:30:00Z"/>
                <w:sz w:val="20"/>
                <w:szCs w:val="20"/>
              </w:rPr>
              <w:pPrChange w:id="2713" w:author="Felicia Williams" w:date="2024-07-11T23:30:00Z">
                <w:pPr>
                  <w:pStyle w:val="ListParagraph"/>
                  <w:numPr>
                    <w:numId w:val="30"/>
                  </w:numPr>
                  <w:tabs>
                    <w:tab w:val="clear" w:pos="720"/>
                  </w:tabs>
                  <w:spacing w:after="40"/>
                  <w:ind w:left="720"/>
                  <w:jc w:val="left"/>
                </w:pPr>
              </w:pPrChange>
            </w:pPr>
            <w:del w:id="2714" w:author="Felicia Williams" w:date="2024-07-11T23:30:00Z">
              <w:r w:rsidRPr="00FB7516" w:rsidDel="00825E1C">
                <w:rPr>
                  <w:sz w:val="20"/>
                  <w:szCs w:val="20"/>
                </w:rPr>
                <w:delText>Importance having African American faculty</w:delText>
              </w:r>
              <w:r w:rsidR="002944E9" w:rsidRPr="00FB7516" w:rsidDel="00825E1C">
                <w:rPr>
                  <w:sz w:val="20"/>
                  <w:szCs w:val="20"/>
                </w:rPr>
                <w:delText xml:space="preserve"> at PWI</w:delText>
              </w:r>
            </w:del>
          </w:p>
          <w:p w14:paraId="3C06847F" w14:textId="0EAF5637" w:rsidR="006E664F" w:rsidRPr="00FB7516" w:rsidDel="00825E1C" w:rsidRDefault="006E664F">
            <w:pPr>
              <w:pStyle w:val="Heading1"/>
              <w:rPr>
                <w:del w:id="2715" w:author="Felicia Williams" w:date="2024-07-11T23:30:00Z"/>
                <w:sz w:val="20"/>
                <w:szCs w:val="20"/>
              </w:rPr>
              <w:pPrChange w:id="2716" w:author="Felicia Williams" w:date="2024-07-11T23:30:00Z">
                <w:pPr>
                  <w:pStyle w:val="ListParagraph"/>
                  <w:numPr>
                    <w:numId w:val="30"/>
                  </w:numPr>
                  <w:tabs>
                    <w:tab w:val="clear" w:pos="720"/>
                  </w:tabs>
                  <w:spacing w:after="40"/>
                  <w:ind w:left="720"/>
                  <w:jc w:val="left"/>
                </w:pPr>
              </w:pPrChange>
            </w:pPr>
            <w:del w:id="2717" w:author="Felicia Williams" w:date="2024-07-11T23:30:00Z">
              <w:r w:rsidRPr="00FB7516" w:rsidDel="00825E1C">
                <w:rPr>
                  <w:sz w:val="20"/>
                  <w:szCs w:val="20"/>
                </w:rPr>
                <w:delText>High Expectations</w:delText>
              </w:r>
            </w:del>
          </w:p>
          <w:p w14:paraId="7F75183E" w14:textId="34CD48F7" w:rsidR="001A38EC" w:rsidRPr="00FB7516" w:rsidDel="00825E1C" w:rsidRDefault="001A38EC">
            <w:pPr>
              <w:pStyle w:val="Heading1"/>
              <w:rPr>
                <w:del w:id="2718" w:author="Felicia Williams" w:date="2024-07-11T23:30:00Z"/>
                <w:sz w:val="20"/>
                <w:szCs w:val="20"/>
              </w:rPr>
              <w:pPrChange w:id="2719" w:author="Felicia Williams" w:date="2024-07-11T23:30:00Z">
                <w:pPr>
                  <w:pStyle w:val="ListParagraph"/>
                  <w:numPr>
                    <w:numId w:val="30"/>
                  </w:numPr>
                  <w:tabs>
                    <w:tab w:val="clear" w:pos="720"/>
                  </w:tabs>
                  <w:spacing w:after="40"/>
                  <w:ind w:left="720"/>
                  <w:jc w:val="left"/>
                </w:pPr>
              </w:pPrChange>
            </w:pPr>
            <w:del w:id="2720" w:author="Felicia Williams" w:date="2024-07-11T23:30:00Z">
              <w:r w:rsidRPr="00FB7516" w:rsidDel="00825E1C">
                <w:rPr>
                  <w:sz w:val="20"/>
                  <w:szCs w:val="20"/>
                </w:rPr>
                <w:delText>Positive experience with African American faculty</w:delText>
              </w:r>
            </w:del>
          </w:p>
          <w:p w14:paraId="43B8BFCC" w14:textId="1DE50967" w:rsidR="00893DC3" w:rsidRPr="00FB7516" w:rsidDel="00825E1C" w:rsidRDefault="00893DC3">
            <w:pPr>
              <w:pStyle w:val="Heading1"/>
              <w:rPr>
                <w:del w:id="2721" w:author="Felicia Williams" w:date="2024-07-11T23:30:00Z"/>
                <w:sz w:val="20"/>
                <w:szCs w:val="20"/>
              </w:rPr>
              <w:pPrChange w:id="2722" w:author="Felicia Williams" w:date="2024-07-11T23:30:00Z">
                <w:pPr>
                  <w:pStyle w:val="ListParagraph"/>
                  <w:numPr>
                    <w:numId w:val="30"/>
                  </w:numPr>
                  <w:tabs>
                    <w:tab w:val="clear" w:pos="720"/>
                  </w:tabs>
                  <w:spacing w:after="40"/>
                  <w:ind w:left="720"/>
                  <w:jc w:val="left"/>
                </w:pPr>
              </w:pPrChange>
            </w:pPr>
            <w:del w:id="2723" w:author="Felicia Williams" w:date="2024-07-11T23:30:00Z">
              <w:r w:rsidRPr="00FB7516" w:rsidDel="00825E1C">
                <w:rPr>
                  <w:sz w:val="20"/>
                  <w:szCs w:val="20"/>
                </w:rPr>
                <w:delText>No expectations from African American faculty</w:delText>
              </w:r>
            </w:del>
          </w:p>
          <w:p w14:paraId="0B2DE249" w14:textId="6D089E87" w:rsidR="006E08AF" w:rsidRPr="00FB7516" w:rsidDel="00825E1C" w:rsidRDefault="006E08AF">
            <w:pPr>
              <w:pStyle w:val="Heading1"/>
              <w:rPr>
                <w:del w:id="2724" w:author="Felicia Williams" w:date="2024-07-11T23:30:00Z"/>
                <w:sz w:val="20"/>
                <w:szCs w:val="20"/>
              </w:rPr>
              <w:pPrChange w:id="2725" w:author="Felicia Williams" w:date="2024-07-11T23:30:00Z">
                <w:pPr>
                  <w:pStyle w:val="ListParagraph"/>
                  <w:numPr>
                    <w:numId w:val="30"/>
                  </w:numPr>
                  <w:tabs>
                    <w:tab w:val="clear" w:pos="720"/>
                  </w:tabs>
                  <w:spacing w:after="40"/>
                  <w:ind w:left="720"/>
                  <w:jc w:val="left"/>
                </w:pPr>
              </w:pPrChange>
            </w:pPr>
            <w:del w:id="2726" w:author="Felicia Williams" w:date="2024-07-11T23:30:00Z">
              <w:r w:rsidRPr="00FB7516" w:rsidDel="00825E1C">
                <w:rPr>
                  <w:sz w:val="20"/>
                  <w:szCs w:val="20"/>
                </w:rPr>
                <w:delText>African American faculty support</w:delText>
              </w:r>
            </w:del>
          </w:p>
          <w:p w14:paraId="2975FA9C" w14:textId="1CD94188" w:rsidR="006E08AF" w:rsidRPr="00FB7516" w:rsidDel="00825E1C" w:rsidRDefault="006E08AF">
            <w:pPr>
              <w:pStyle w:val="Heading1"/>
              <w:rPr>
                <w:del w:id="2727" w:author="Felicia Williams" w:date="2024-07-11T23:30:00Z"/>
                <w:sz w:val="20"/>
                <w:szCs w:val="20"/>
              </w:rPr>
              <w:pPrChange w:id="2728" w:author="Felicia Williams" w:date="2024-07-11T23:30:00Z">
                <w:pPr>
                  <w:pStyle w:val="ListParagraph"/>
                  <w:numPr>
                    <w:numId w:val="30"/>
                  </w:numPr>
                  <w:tabs>
                    <w:tab w:val="clear" w:pos="720"/>
                  </w:tabs>
                  <w:spacing w:after="40"/>
                  <w:ind w:left="720"/>
                  <w:jc w:val="left"/>
                </w:pPr>
              </w:pPrChange>
            </w:pPr>
            <w:del w:id="2729" w:author="Felicia Williams" w:date="2024-07-11T23:30:00Z">
              <w:r w:rsidRPr="00FB7516" w:rsidDel="00825E1C">
                <w:rPr>
                  <w:sz w:val="20"/>
                  <w:szCs w:val="20"/>
                </w:rPr>
                <w:delText xml:space="preserve">African American faculty saw potential </w:delText>
              </w:r>
              <w:r w:rsidR="00D21CAC" w:rsidRPr="00FB7516" w:rsidDel="00825E1C">
                <w:rPr>
                  <w:sz w:val="20"/>
                  <w:szCs w:val="20"/>
                </w:rPr>
                <w:delText xml:space="preserve">for success </w:delText>
              </w:r>
              <w:r w:rsidRPr="00FB7516" w:rsidDel="00825E1C">
                <w:rPr>
                  <w:sz w:val="20"/>
                  <w:szCs w:val="20"/>
                </w:rPr>
                <w:delText>at PWI</w:delText>
              </w:r>
            </w:del>
          </w:p>
          <w:p w14:paraId="5EB1B093" w14:textId="697CBF9E" w:rsidR="00D323F8" w:rsidRPr="00FB7516" w:rsidDel="00825E1C" w:rsidRDefault="00D323F8">
            <w:pPr>
              <w:pStyle w:val="Heading1"/>
              <w:rPr>
                <w:del w:id="2730" w:author="Felicia Williams" w:date="2024-07-11T23:30:00Z"/>
                <w:sz w:val="20"/>
                <w:szCs w:val="20"/>
              </w:rPr>
              <w:pPrChange w:id="2731" w:author="Felicia Williams" w:date="2024-07-11T23:30:00Z">
                <w:pPr>
                  <w:pStyle w:val="ListParagraph"/>
                  <w:numPr>
                    <w:numId w:val="30"/>
                  </w:numPr>
                  <w:tabs>
                    <w:tab w:val="clear" w:pos="720"/>
                  </w:tabs>
                  <w:spacing w:after="40"/>
                  <w:ind w:left="720"/>
                  <w:jc w:val="left"/>
                </w:pPr>
              </w:pPrChange>
            </w:pPr>
            <w:del w:id="2732" w:author="Felicia Williams" w:date="2024-07-11T23:30:00Z">
              <w:r w:rsidRPr="00FB7516" w:rsidDel="00825E1C">
                <w:rPr>
                  <w:sz w:val="20"/>
                  <w:szCs w:val="20"/>
                </w:rPr>
                <w:delText>Faculty motivation</w:delText>
              </w:r>
            </w:del>
          </w:p>
          <w:p w14:paraId="26111AC2" w14:textId="71CFF7B9" w:rsidR="001A38EC" w:rsidRPr="00FB7516" w:rsidDel="00825E1C" w:rsidRDefault="001A38EC">
            <w:pPr>
              <w:pStyle w:val="Heading1"/>
              <w:rPr>
                <w:del w:id="2733" w:author="Felicia Williams" w:date="2024-07-11T23:30:00Z"/>
                <w:sz w:val="20"/>
                <w:szCs w:val="20"/>
              </w:rPr>
              <w:pPrChange w:id="2734" w:author="Felicia Williams" w:date="2024-07-11T23:30:00Z">
                <w:pPr>
                  <w:spacing w:line="240" w:lineRule="auto"/>
                  <w:ind w:firstLine="0"/>
                  <w:jc w:val="left"/>
                </w:pPr>
              </w:pPrChange>
            </w:pPr>
          </w:p>
          <w:p w14:paraId="648D9F4B" w14:textId="525F608D" w:rsidR="00563696" w:rsidRPr="00FB7516" w:rsidDel="00825E1C" w:rsidRDefault="00563696">
            <w:pPr>
              <w:pStyle w:val="Heading1"/>
              <w:rPr>
                <w:del w:id="2735" w:author="Felicia Williams" w:date="2024-07-11T23:30:00Z"/>
                <w:sz w:val="18"/>
                <w:szCs w:val="18"/>
              </w:rPr>
              <w:pPrChange w:id="2736" w:author="Felicia Williams" w:date="2024-07-11T23:30:00Z">
                <w:pPr>
                  <w:spacing w:line="240" w:lineRule="auto"/>
                  <w:ind w:firstLine="0"/>
                  <w:jc w:val="left"/>
                </w:pPr>
              </w:pPrChange>
            </w:pPr>
          </w:p>
        </w:tc>
      </w:tr>
      <w:tr w:rsidR="00563696" w:rsidRPr="00E75F02" w:rsidDel="00825E1C" w14:paraId="28278997" w14:textId="5005F171" w:rsidTr="004651AB">
        <w:trPr>
          <w:del w:id="2737" w:author="Felicia Williams" w:date="2024-07-11T23:30:00Z"/>
        </w:trPr>
        <w:tc>
          <w:tcPr>
            <w:tcW w:w="2415" w:type="dxa"/>
          </w:tcPr>
          <w:p w14:paraId="29846785" w14:textId="561557B3" w:rsidR="00563696" w:rsidRPr="00FB7516" w:rsidDel="00825E1C" w:rsidRDefault="00563696">
            <w:pPr>
              <w:pStyle w:val="Heading1"/>
              <w:rPr>
                <w:del w:id="2738" w:author="Felicia Williams" w:date="2024-07-11T23:30:00Z"/>
                <w:sz w:val="20"/>
                <w:szCs w:val="20"/>
              </w:rPr>
              <w:pPrChange w:id="2739" w:author="Felicia Williams" w:date="2024-07-11T23:30:00Z">
                <w:pPr>
                  <w:spacing w:line="240" w:lineRule="auto"/>
                  <w:ind w:firstLine="0"/>
                </w:pPr>
              </w:pPrChange>
            </w:pPr>
            <w:del w:id="2740" w:author="Felicia Williams" w:date="2024-07-11T23:30:00Z">
              <w:r w:rsidRPr="00FB7516" w:rsidDel="00825E1C">
                <w:rPr>
                  <w:sz w:val="20"/>
                  <w:szCs w:val="20"/>
                </w:rPr>
                <w:lastRenderedPageBreak/>
                <w:delText>Experiences of Racism</w:delText>
              </w:r>
            </w:del>
          </w:p>
        </w:tc>
        <w:tc>
          <w:tcPr>
            <w:tcW w:w="3190" w:type="dxa"/>
          </w:tcPr>
          <w:p w14:paraId="57841542" w14:textId="14995362" w:rsidR="00563696" w:rsidRPr="00FB7516" w:rsidDel="00825E1C" w:rsidRDefault="00563696">
            <w:pPr>
              <w:pStyle w:val="Heading1"/>
              <w:rPr>
                <w:del w:id="2741" w:author="Felicia Williams" w:date="2024-07-11T23:30:00Z"/>
                <w:sz w:val="20"/>
                <w:szCs w:val="20"/>
              </w:rPr>
              <w:pPrChange w:id="2742" w:author="Felicia Williams" w:date="2024-07-11T23:30:00Z">
                <w:pPr>
                  <w:spacing w:line="240" w:lineRule="auto"/>
                  <w:ind w:firstLine="0"/>
                </w:pPr>
              </w:pPrChange>
            </w:pPr>
            <w:del w:id="2743" w:author="Felicia Williams" w:date="2024-07-11T23:30:00Z">
              <w:r w:rsidRPr="00FB7516" w:rsidDel="00825E1C">
                <w:rPr>
                  <w:sz w:val="20"/>
                  <w:szCs w:val="20"/>
                </w:rPr>
                <w:delText>Intentional and racial microaggressions that contributed to success</w:delText>
              </w:r>
              <w:r w:rsidR="00191A74" w:rsidRPr="00FB7516" w:rsidDel="00825E1C">
                <w:rPr>
                  <w:sz w:val="20"/>
                  <w:szCs w:val="20"/>
                </w:rPr>
                <w:delText xml:space="preserve"> or no racial issues</w:delText>
              </w:r>
            </w:del>
          </w:p>
        </w:tc>
        <w:tc>
          <w:tcPr>
            <w:tcW w:w="3025" w:type="dxa"/>
          </w:tcPr>
          <w:p w14:paraId="01306ACF" w14:textId="53C20BE1" w:rsidR="00563696" w:rsidRPr="00FB7516" w:rsidDel="00825E1C" w:rsidRDefault="00563696">
            <w:pPr>
              <w:pStyle w:val="Heading1"/>
              <w:rPr>
                <w:del w:id="2744" w:author="Felicia Williams" w:date="2024-07-11T23:30:00Z"/>
                <w:sz w:val="20"/>
                <w:szCs w:val="20"/>
              </w:rPr>
              <w:pPrChange w:id="2745" w:author="Felicia Williams" w:date="2024-07-11T23:30:00Z">
                <w:pPr>
                  <w:pStyle w:val="ListParagraph"/>
                  <w:numPr>
                    <w:numId w:val="30"/>
                  </w:numPr>
                  <w:tabs>
                    <w:tab w:val="clear" w:pos="720"/>
                  </w:tabs>
                  <w:spacing w:after="40"/>
                  <w:ind w:left="720"/>
                  <w:jc w:val="left"/>
                </w:pPr>
              </w:pPrChange>
            </w:pPr>
            <w:del w:id="2746" w:author="Felicia Williams" w:date="2024-07-11T23:30:00Z">
              <w:r w:rsidRPr="00FB7516" w:rsidDel="00825E1C">
                <w:rPr>
                  <w:sz w:val="20"/>
                  <w:szCs w:val="20"/>
                </w:rPr>
                <w:delText>Only African American in classes</w:delText>
              </w:r>
            </w:del>
          </w:p>
          <w:p w14:paraId="42260E42" w14:textId="22322B3A" w:rsidR="003A0229" w:rsidRPr="00FB7516" w:rsidDel="00825E1C" w:rsidRDefault="003A0229">
            <w:pPr>
              <w:pStyle w:val="Heading1"/>
              <w:rPr>
                <w:del w:id="2747" w:author="Felicia Williams" w:date="2024-07-11T23:30:00Z"/>
                <w:sz w:val="20"/>
                <w:szCs w:val="20"/>
              </w:rPr>
              <w:pPrChange w:id="2748" w:author="Felicia Williams" w:date="2024-07-11T23:30:00Z">
                <w:pPr>
                  <w:pStyle w:val="ListParagraph"/>
                  <w:numPr>
                    <w:numId w:val="30"/>
                  </w:numPr>
                  <w:tabs>
                    <w:tab w:val="clear" w:pos="720"/>
                  </w:tabs>
                  <w:spacing w:after="40"/>
                  <w:ind w:left="720"/>
                  <w:jc w:val="left"/>
                </w:pPr>
              </w:pPrChange>
            </w:pPr>
            <w:del w:id="2749" w:author="Felicia Williams" w:date="2024-07-11T23:30:00Z">
              <w:r w:rsidRPr="00FB7516" w:rsidDel="00825E1C">
                <w:rPr>
                  <w:sz w:val="20"/>
                  <w:szCs w:val="20"/>
                </w:rPr>
                <w:delText>Racism and discrimination in education</w:delText>
              </w:r>
            </w:del>
          </w:p>
          <w:p w14:paraId="397E34E8" w14:textId="1C1D6745" w:rsidR="00563696" w:rsidRPr="00FB7516" w:rsidDel="00825E1C" w:rsidRDefault="00563696">
            <w:pPr>
              <w:pStyle w:val="Heading1"/>
              <w:rPr>
                <w:del w:id="2750" w:author="Felicia Williams" w:date="2024-07-11T23:30:00Z"/>
                <w:sz w:val="20"/>
                <w:szCs w:val="20"/>
              </w:rPr>
              <w:pPrChange w:id="2751" w:author="Felicia Williams" w:date="2024-07-11T23:30:00Z">
                <w:pPr>
                  <w:pStyle w:val="ListParagraph"/>
                  <w:numPr>
                    <w:numId w:val="30"/>
                  </w:numPr>
                  <w:tabs>
                    <w:tab w:val="clear" w:pos="720"/>
                  </w:tabs>
                  <w:spacing w:after="40"/>
                  <w:ind w:left="720"/>
                  <w:jc w:val="left"/>
                </w:pPr>
              </w:pPrChange>
            </w:pPr>
            <w:del w:id="2752" w:author="Felicia Williams" w:date="2024-07-11T23:30:00Z">
              <w:r w:rsidRPr="00FB7516" w:rsidDel="00825E1C">
                <w:rPr>
                  <w:sz w:val="20"/>
                  <w:szCs w:val="20"/>
                </w:rPr>
                <w:delText>Code Switching</w:delText>
              </w:r>
            </w:del>
          </w:p>
          <w:p w14:paraId="114E3984" w14:textId="385CDBF3" w:rsidR="00563696" w:rsidRPr="00FB7516" w:rsidDel="00825E1C" w:rsidRDefault="00563696">
            <w:pPr>
              <w:pStyle w:val="Heading1"/>
              <w:rPr>
                <w:del w:id="2753" w:author="Felicia Williams" w:date="2024-07-11T23:30:00Z"/>
                <w:sz w:val="20"/>
                <w:szCs w:val="20"/>
              </w:rPr>
              <w:pPrChange w:id="2754" w:author="Felicia Williams" w:date="2024-07-11T23:30:00Z">
                <w:pPr>
                  <w:pStyle w:val="ListParagraph"/>
                  <w:numPr>
                    <w:numId w:val="30"/>
                  </w:numPr>
                  <w:tabs>
                    <w:tab w:val="clear" w:pos="720"/>
                  </w:tabs>
                  <w:spacing w:after="40"/>
                  <w:ind w:left="720"/>
                  <w:jc w:val="left"/>
                </w:pPr>
              </w:pPrChange>
            </w:pPr>
            <w:del w:id="2755" w:author="Felicia Williams" w:date="2024-07-11T23:30:00Z">
              <w:r w:rsidRPr="00FB7516" w:rsidDel="00825E1C">
                <w:rPr>
                  <w:sz w:val="20"/>
                  <w:szCs w:val="20"/>
                </w:rPr>
                <w:delText xml:space="preserve">Negative </w:delText>
              </w:r>
              <w:r w:rsidR="00D012BC" w:rsidRPr="00FB7516" w:rsidDel="00825E1C">
                <w:rPr>
                  <w:sz w:val="20"/>
                  <w:szCs w:val="20"/>
                </w:rPr>
                <w:delText>c</w:delText>
              </w:r>
              <w:r w:rsidRPr="00FB7516" w:rsidDel="00825E1C">
                <w:rPr>
                  <w:sz w:val="20"/>
                  <w:szCs w:val="20"/>
                </w:rPr>
                <w:delText xml:space="preserve">ollege </w:delText>
              </w:r>
              <w:r w:rsidR="00D012BC" w:rsidRPr="00FB7516" w:rsidDel="00825E1C">
                <w:rPr>
                  <w:sz w:val="20"/>
                  <w:szCs w:val="20"/>
                </w:rPr>
                <w:delText>e</w:delText>
              </w:r>
              <w:r w:rsidRPr="00FB7516" w:rsidDel="00825E1C">
                <w:rPr>
                  <w:sz w:val="20"/>
                  <w:szCs w:val="20"/>
                </w:rPr>
                <w:delText>xperiences</w:delText>
              </w:r>
            </w:del>
          </w:p>
          <w:p w14:paraId="0C6A4A08" w14:textId="6EDA4096" w:rsidR="00563696" w:rsidRPr="00FB7516" w:rsidDel="00825E1C" w:rsidRDefault="00563696">
            <w:pPr>
              <w:pStyle w:val="Heading1"/>
              <w:rPr>
                <w:del w:id="2756" w:author="Felicia Williams" w:date="2024-07-11T23:30:00Z"/>
                <w:sz w:val="20"/>
                <w:szCs w:val="20"/>
              </w:rPr>
              <w:pPrChange w:id="2757" w:author="Felicia Williams" w:date="2024-07-11T23:30:00Z">
                <w:pPr>
                  <w:pStyle w:val="ListParagraph"/>
                  <w:numPr>
                    <w:numId w:val="30"/>
                  </w:numPr>
                  <w:tabs>
                    <w:tab w:val="clear" w:pos="720"/>
                  </w:tabs>
                  <w:spacing w:after="40"/>
                  <w:ind w:left="720"/>
                  <w:jc w:val="left"/>
                </w:pPr>
              </w:pPrChange>
            </w:pPr>
            <w:del w:id="2758" w:author="Felicia Williams" w:date="2024-07-11T23:30:00Z">
              <w:r w:rsidRPr="00FB7516" w:rsidDel="00825E1C">
                <w:rPr>
                  <w:sz w:val="20"/>
                  <w:szCs w:val="20"/>
                </w:rPr>
                <w:delText xml:space="preserve">Disparity in </w:delText>
              </w:r>
              <w:r w:rsidR="00D012BC" w:rsidRPr="00FB7516" w:rsidDel="00825E1C">
                <w:rPr>
                  <w:sz w:val="20"/>
                  <w:szCs w:val="20"/>
                </w:rPr>
                <w:delText>g</w:delText>
              </w:r>
              <w:r w:rsidRPr="00FB7516" w:rsidDel="00825E1C">
                <w:rPr>
                  <w:sz w:val="20"/>
                  <w:szCs w:val="20"/>
                </w:rPr>
                <w:delText>rades</w:delText>
              </w:r>
            </w:del>
          </w:p>
          <w:p w14:paraId="039B038C" w14:textId="4381F38A" w:rsidR="00563696" w:rsidRPr="00FB7516" w:rsidDel="00825E1C" w:rsidRDefault="00B5208C">
            <w:pPr>
              <w:pStyle w:val="Heading1"/>
              <w:rPr>
                <w:del w:id="2759" w:author="Felicia Williams" w:date="2024-07-11T23:30:00Z"/>
                <w:sz w:val="20"/>
                <w:szCs w:val="20"/>
              </w:rPr>
              <w:pPrChange w:id="2760" w:author="Felicia Williams" w:date="2024-07-11T23:30:00Z">
                <w:pPr>
                  <w:pStyle w:val="ListParagraph"/>
                  <w:numPr>
                    <w:numId w:val="30"/>
                  </w:numPr>
                  <w:tabs>
                    <w:tab w:val="clear" w:pos="720"/>
                  </w:tabs>
                  <w:spacing w:after="40"/>
                  <w:ind w:left="720"/>
                  <w:jc w:val="left"/>
                </w:pPr>
              </w:pPrChange>
            </w:pPr>
            <w:del w:id="2761" w:author="Felicia Williams" w:date="2024-07-11T23:30:00Z">
              <w:r w:rsidRPr="00FB7516" w:rsidDel="00825E1C">
                <w:rPr>
                  <w:sz w:val="20"/>
                  <w:szCs w:val="20"/>
                </w:rPr>
                <w:delText xml:space="preserve">Have to </w:delText>
              </w:r>
              <w:r w:rsidR="00563696" w:rsidRPr="00FB7516" w:rsidDel="00825E1C">
                <w:rPr>
                  <w:sz w:val="20"/>
                  <w:szCs w:val="20"/>
                </w:rPr>
                <w:delText xml:space="preserve">work harder </w:delText>
              </w:r>
              <w:r w:rsidRPr="00FB7516" w:rsidDel="00825E1C">
                <w:rPr>
                  <w:sz w:val="20"/>
                  <w:szCs w:val="20"/>
                </w:rPr>
                <w:delText xml:space="preserve">at PWI </w:delText>
              </w:r>
              <w:r w:rsidR="00563696" w:rsidRPr="00FB7516" w:rsidDel="00825E1C">
                <w:rPr>
                  <w:sz w:val="20"/>
                  <w:szCs w:val="20"/>
                </w:rPr>
                <w:delText xml:space="preserve">than non-Black </w:delText>
              </w:r>
              <w:r w:rsidR="00191A74" w:rsidRPr="00FB7516" w:rsidDel="00825E1C">
                <w:rPr>
                  <w:sz w:val="20"/>
                  <w:szCs w:val="20"/>
                </w:rPr>
                <w:delText>students</w:delText>
              </w:r>
            </w:del>
          </w:p>
          <w:p w14:paraId="13B0C81D" w14:textId="2F297482" w:rsidR="00AB4B07" w:rsidRPr="00FB7516" w:rsidDel="00825E1C" w:rsidRDefault="009C3951">
            <w:pPr>
              <w:pStyle w:val="Heading1"/>
              <w:rPr>
                <w:del w:id="2762" w:author="Felicia Williams" w:date="2024-07-11T23:30:00Z"/>
                <w:sz w:val="20"/>
                <w:szCs w:val="20"/>
              </w:rPr>
              <w:pPrChange w:id="2763" w:author="Felicia Williams" w:date="2024-07-11T23:30:00Z">
                <w:pPr>
                  <w:pStyle w:val="ListParagraph"/>
                  <w:numPr>
                    <w:numId w:val="30"/>
                  </w:numPr>
                  <w:tabs>
                    <w:tab w:val="clear" w:pos="720"/>
                  </w:tabs>
                  <w:spacing w:after="40"/>
                  <w:ind w:left="720"/>
                  <w:jc w:val="left"/>
                </w:pPr>
              </w:pPrChange>
            </w:pPr>
            <w:del w:id="2764" w:author="Felicia Williams" w:date="2024-07-11T23:30:00Z">
              <w:r w:rsidRPr="00FB7516" w:rsidDel="00825E1C">
                <w:rPr>
                  <w:sz w:val="20"/>
                  <w:szCs w:val="20"/>
                </w:rPr>
                <w:delText xml:space="preserve">No peer connection at PWI outside of research area </w:delText>
              </w:r>
            </w:del>
          </w:p>
          <w:p w14:paraId="6872B1D7" w14:textId="708553E1" w:rsidR="00191A74" w:rsidRPr="00FB7516" w:rsidDel="00825E1C" w:rsidRDefault="00191A74">
            <w:pPr>
              <w:pStyle w:val="Heading1"/>
              <w:rPr>
                <w:del w:id="2765" w:author="Felicia Williams" w:date="2024-07-11T23:30:00Z"/>
                <w:sz w:val="20"/>
                <w:szCs w:val="20"/>
              </w:rPr>
              <w:pPrChange w:id="2766" w:author="Felicia Williams" w:date="2024-07-11T23:30:00Z">
                <w:pPr>
                  <w:pStyle w:val="ListParagraph"/>
                  <w:numPr>
                    <w:numId w:val="30"/>
                  </w:numPr>
                  <w:tabs>
                    <w:tab w:val="clear" w:pos="720"/>
                  </w:tabs>
                  <w:spacing w:after="40"/>
                  <w:ind w:left="720"/>
                  <w:jc w:val="left"/>
                </w:pPr>
              </w:pPrChange>
            </w:pPr>
            <w:del w:id="2767" w:author="Felicia Williams" w:date="2024-07-11T23:30:00Z">
              <w:r w:rsidRPr="00FB7516" w:rsidDel="00825E1C">
                <w:rPr>
                  <w:sz w:val="20"/>
                  <w:szCs w:val="20"/>
                </w:rPr>
                <w:delText>Racial microaggression experiences</w:delText>
              </w:r>
            </w:del>
          </w:p>
          <w:p w14:paraId="3F65548E" w14:textId="4820217F" w:rsidR="00191A74" w:rsidRPr="00FB7516" w:rsidDel="00825E1C" w:rsidRDefault="00D60A9F">
            <w:pPr>
              <w:pStyle w:val="Heading1"/>
              <w:rPr>
                <w:del w:id="2768" w:author="Felicia Williams" w:date="2024-07-11T23:30:00Z"/>
                <w:sz w:val="20"/>
                <w:szCs w:val="20"/>
              </w:rPr>
              <w:pPrChange w:id="2769" w:author="Felicia Williams" w:date="2024-07-11T23:30:00Z">
                <w:pPr>
                  <w:pStyle w:val="ListParagraph"/>
                  <w:numPr>
                    <w:numId w:val="30"/>
                  </w:numPr>
                  <w:tabs>
                    <w:tab w:val="clear" w:pos="720"/>
                  </w:tabs>
                  <w:spacing w:after="40"/>
                  <w:ind w:left="720"/>
                  <w:jc w:val="left"/>
                </w:pPr>
              </w:pPrChange>
            </w:pPr>
            <w:del w:id="2770" w:author="Felicia Williams" w:date="2024-07-11T23:30:00Z">
              <w:r w:rsidRPr="00FB7516" w:rsidDel="00825E1C">
                <w:rPr>
                  <w:sz w:val="20"/>
                  <w:szCs w:val="20"/>
                </w:rPr>
                <w:delText xml:space="preserve">Racial issues </w:delText>
              </w:r>
              <w:r w:rsidR="00191A74" w:rsidRPr="00FB7516" w:rsidDel="00825E1C">
                <w:rPr>
                  <w:sz w:val="20"/>
                  <w:szCs w:val="20"/>
                </w:rPr>
                <w:delText>with non-African American roommates</w:delText>
              </w:r>
            </w:del>
          </w:p>
          <w:p w14:paraId="2D201455" w14:textId="746CCAC8" w:rsidR="001A38EC" w:rsidRPr="00FB7516" w:rsidDel="00825E1C" w:rsidRDefault="001A38EC">
            <w:pPr>
              <w:pStyle w:val="Heading1"/>
              <w:rPr>
                <w:del w:id="2771" w:author="Felicia Williams" w:date="2024-07-11T23:30:00Z"/>
                <w:sz w:val="20"/>
                <w:szCs w:val="20"/>
              </w:rPr>
              <w:pPrChange w:id="2772" w:author="Felicia Williams" w:date="2024-07-11T23:30:00Z">
                <w:pPr>
                  <w:pStyle w:val="ListParagraph"/>
                  <w:numPr>
                    <w:numId w:val="30"/>
                  </w:numPr>
                  <w:tabs>
                    <w:tab w:val="clear" w:pos="720"/>
                  </w:tabs>
                  <w:spacing w:after="40"/>
                  <w:ind w:left="720"/>
                  <w:jc w:val="left"/>
                </w:pPr>
              </w:pPrChange>
            </w:pPr>
            <w:del w:id="2773" w:author="Felicia Williams" w:date="2024-07-11T23:30:00Z">
              <w:r w:rsidRPr="00FB7516" w:rsidDel="00825E1C">
                <w:rPr>
                  <w:sz w:val="20"/>
                  <w:szCs w:val="20"/>
                </w:rPr>
                <w:delText>Negative experience with White faculty</w:delText>
              </w:r>
            </w:del>
          </w:p>
          <w:p w14:paraId="0A59284D" w14:textId="5D8BFAAF" w:rsidR="00F608FE" w:rsidRPr="00FB7516" w:rsidDel="00825E1C" w:rsidRDefault="00F608FE">
            <w:pPr>
              <w:pStyle w:val="Heading1"/>
              <w:rPr>
                <w:del w:id="2774" w:author="Felicia Williams" w:date="2024-07-11T23:30:00Z"/>
                <w:sz w:val="20"/>
                <w:szCs w:val="20"/>
              </w:rPr>
              <w:pPrChange w:id="2775" w:author="Felicia Williams" w:date="2024-07-11T23:30:00Z">
                <w:pPr>
                  <w:pStyle w:val="ListParagraph"/>
                  <w:numPr>
                    <w:numId w:val="30"/>
                  </w:numPr>
                  <w:tabs>
                    <w:tab w:val="clear" w:pos="720"/>
                  </w:tabs>
                  <w:spacing w:after="40"/>
                  <w:ind w:left="720"/>
                  <w:jc w:val="left"/>
                </w:pPr>
              </w:pPrChange>
            </w:pPr>
            <w:del w:id="2776" w:author="Felicia Williams" w:date="2024-07-11T23:30:00Z">
              <w:r w:rsidRPr="00FB7516" w:rsidDel="00825E1C">
                <w:rPr>
                  <w:sz w:val="20"/>
                  <w:szCs w:val="20"/>
                </w:rPr>
                <w:delText xml:space="preserve">Exhausting experience being the only </w:delText>
              </w:r>
              <w:r w:rsidR="009C3951" w:rsidRPr="00FB7516" w:rsidDel="00825E1C">
                <w:rPr>
                  <w:sz w:val="20"/>
                  <w:szCs w:val="20"/>
                </w:rPr>
                <w:delText xml:space="preserve">African American in a group </w:delText>
              </w:r>
            </w:del>
          </w:p>
          <w:p w14:paraId="39C07A7B" w14:textId="14F32CAF" w:rsidR="00191A74" w:rsidRPr="00FB7516" w:rsidDel="00825E1C" w:rsidRDefault="00191A74">
            <w:pPr>
              <w:pStyle w:val="Heading1"/>
              <w:rPr>
                <w:del w:id="2777" w:author="Felicia Williams" w:date="2024-07-11T23:30:00Z"/>
                <w:sz w:val="20"/>
                <w:szCs w:val="20"/>
              </w:rPr>
              <w:pPrChange w:id="2778" w:author="Felicia Williams" w:date="2024-07-11T23:30:00Z">
                <w:pPr>
                  <w:pStyle w:val="ListParagraph"/>
                  <w:numPr>
                    <w:numId w:val="30"/>
                  </w:numPr>
                  <w:tabs>
                    <w:tab w:val="clear" w:pos="720"/>
                  </w:tabs>
                  <w:spacing w:after="40"/>
                  <w:ind w:left="720"/>
                  <w:jc w:val="left"/>
                </w:pPr>
              </w:pPrChange>
            </w:pPr>
            <w:del w:id="2779" w:author="Felicia Williams" w:date="2024-07-11T23:30:00Z">
              <w:r w:rsidRPr="00FB7516" w:rsidDel="00825E1C">
                <w:rPr>
                  <w:sz w:val="20"/>
                  <w:szCs w:val="20"/>
                </w:rPr>
                <w:delText xml:space="preserve">No racial microaggressions </w:delText>
              </w:r>
            </w:del>
          </w:p>
        </w:tc>
      </w:tr>
      <w:tr w:rsidR="00563696" w:rsidRPr="00E75F02" w:rsidDel="00825E1C" w14:paraId="2C8A5C6D" w14:textId="556A5CA9" w:rsidTr="004651AB">
        <w:trPr>
          <w:del w:id="2780" w:author="Felicia Williams" w:date="2024-07-11T23:30:00Z"/>
        </w:trPr>
        <w:tc>
          <w:tcPr>
            <w:tcW w:w="2415" w:type="dxa"/>
          </w:tcPr>
          <w:p w14:paraId="0FD63595" w14:textId="680874D5" w:rsidR="00563696" w:rsidRPr="00FB7516" w:rsidDel="00825E1C" w:rsidRDefault="00563696">
            <w:pPr>
              <w:pStyle w:val="Heading1"/>
              <w:rPr>
                <w:del w:id="2781" w:author="Felicia Williams" w:date="2024-07-11T23:30:00Z"/>
                <w:sz w:val="20"/>
                <w:szCs w:val="20"/>
              </w:rPr>
              <w:pPrChange w:id="2782" w:author="Felicia Williams" w:date="2024-07-11T23:30:00Z">
                <w:pPr>
                  <w:spacing w:line="240" w:lineRule="auto"/>
                  <w:ind w:firstLine="0"/>
                </w:pPr>
              </w:pPrChange>
            </w:pPr>
            <w:del w:id="2783" w:author="Felicia Williams" w:date="2024-07-11T23:30:00Z">
              <w:r w:rsidRPr="00FB7516" w:rsidDel="00825E1C">
                <w:rPr>
                  <w:sz w:val="20"/>
                  <w:szCs w:val="20"/>
                </w:rPr>
                <w:lastRenderedPageBreak/>
                <w:delText>Curriculum Influences</w:delText>
              </w:r>
            </w:del>
          </w:p>
        </w:tc>
        <w:tc>
          <w:tcPr>
            <w:tcW w:w="3190" w:type="dxa"/>
          </w:tcPr>
          <w:p w14:paraId="27D252CC" w14:textId="1C6A06A4" w:rsidR="00563696" w:rsidRPr="00FB7516" w:rsidDel="00825E1C" w:rsidRDefault="00563696">
            <w:pPr>
              <w:pStyle w:val="Heading1"/>
              <w:rPr>
                <w:del w:id="2784" w:author="Felicia Williams" w:date="2024-07-11T23:30:00Z"/>
                <w:sz w:val="20"/>
                <w:szCs w:val="20"/>
              </w:rPr>
              <w:pPrChange w:id="2785" w:author="Felicia Williams" w:date="2024-07-11T23:30:00Z">
                <w:pPr>
                  <w:spacing w:line="240" w:lineRule="auto"/>
                  <w:ind w:firstLine="0"/>
                </w:pPr>
              </w:pPrChange>
            </w:pPr>
            <w:del w:id="2786" w:author="Felicia Williams" w:date="2024-07-11T23:30:00Z">
              <w:r w:rsidRPr="00FB7516" w:rsidDel="00825E1C">
                <w:rPr>
                  <w:sz w:val="20"/>
                  <w:szCs w:val="20"/>
                </w:rPr>
                <w:delText>Curriculum that reflects diversity and helped influenced success</w:delText>
              </w:r>
            </w:del>
          </w:p>
        </w:tc>
        <w:tc>
          <w:tcPr>
            <w:tcW w:w="3025" w:type="dxa"/>
          </w:tcPr>
          <w:p w14:paraId="4ABF2264" w14:textId="12966BD1" w:rsidR="00563696" w:rsidRPr="00FB7516" w:rsidDel="00825E1C" w:rsidRDefault="00563696">
            <w:pPr>
              <w:pStyle w:val="Heading1"/>
              <w:rPr>
                <w:del w:id="2787" w:author="Felicia Williams" w:date="2024-07-11T23:30:00Z"/>
                <w:sz w:val="20"/>
                <w:szCs w:val="20"/>
              </w:rPr>
              <w:pPrChange w:id="2788" w:author="Felicia Williams" w:date="2024-07-11T23:30:00Z">
                <w:pPr>
                  <w:pStyle w:val="ListParagraph"/>
                  <w:numPr>
                    <w:numId w:val="30"/>
                  </w:numPr>
                  <w:tabs>
                    <w:tab w:val="clear" w:pos="720"/>
                  </w:tabs>
                  <w:spacing w:after="40"/>
                  <w:ind w:left="720"/>
                  <w:jc w:val="left"/>
                </w:pPr>
              </w:pPrChange>
            </w:pPr>
            <w:del w:id="2789" w:author="Felicia Williams" w:date="2024-07-11T23:30:00Z">
              <w:r w:rsidRPr="00FB7516" w:rsidDel="00825E1C">
                <w:rPr>
                  <w:sz w:val="20"/>
                  <w:szCs w:val="20"/>
                </w:rPr>
                <w:delText>Curriculum influence success</w:delText>
              </w:r>
            </w:del>
          </w:p>
          <w:p w14:paraId="3E7F96C4" w14:textId="25D94D45" w:rsidR="00E23231" w:rsidRPr="00FB7516" w:rsidDel="00825E1C" w:rsidRDefault="00BD2AEF">
            <w:pPr>
              <w:pStyle w:val="Heading1"/>
              <w:rPr>
                <w:del w:id="2790" w:author="Felicia Williams" w:date="2024-07-11T23:30:00Z"/>
                <w:sz w:val="20"/>
                <w:szCs w:val="20"/>
              </w:rPr>
              <w:pPrChange w:id="2791" w:author="Felicia Williams" w:date="2024-07-11T23:30:00Z">
                <w:pPr>
                  <w:pStyle w:val="ListParagraph"/>
                  <w:numPr>
                    <w:numId w:val="30"/>
                  </w:numPr>
                  <w:tabs>
                    <w:tab w:val="clear" w:pos="720"/>
                  </w:tabs>
                  <w:spacing w:after="40"/>
                  <w:ind w:left="720"/>
                  <w:jc w:val="left"/>
                </w:pPr>
              </w:pPrChange>
            </w:pPr>
            <w:del w:id="2792" w:author="Felicia Williams" w:date="2024-07-11T23:30:00Z">
              <w:r w:rsidRPr="00FB7516" w:rsidDel="00825E1C">
                <w:rPr>
                  <w:sz w:val="20"/>
                  <w:szCs w:val="20"/>
                </w:rPr>
                <w:delText xml:space="preserve">Curriculum </w:delText>
              </w:r>
              <w:r w:rsidR="00563696" w:rsidRPr="00FB7516" w:rsidDel="00825E1C">
                <w:rPr>
                  <w:sz w:val="20"/>
                  <w:szCs w:val="20"/>
                </w:rPr>
                <w:delText xml:space="preserve">relevance </w:delText>
              </w:r>
            </w:del>
          </w:p>
          <w:p w14:paraId="2ADC4776" w14:textId="0C56C558" w:rsidR="00E23231" w:rsidRPr="00FB7516" w:rsidDel="00825E1C" w:rsidRDefault="00E23231">
            <w:pPr>
              <w:pStyle w:val="Heading1"/>
              <w:rPr>
                <w:del w:id="2793" w:author="Felicia Williams" w:date="2024-07-11T23:30:00Z"/>
                <w:sz w:val="20"/>
                <w:szCs w:val="20"/>
              </w:rPr>
              <w:pPrChange w:id="2794" w:author="Felicia Williams" w:date="2024-07-11T23:30:00Z">
                <w:pPr>
                  <w:pStyle w:val="ListParagraph"/>
                  <w:numPr>
                    <w:numId w:val="30"/>
                  </w:numPr>
                  <w:tabs>
                    <w:tab w:val="clear" w:pos="720"/>
                  </w:tabs>
                  <w:spacing w:after="40"/>
                  <w:ind w:left="720"/>
                  <w:jc w:val="left"/>
                </w:pPr>
              </w:pPrChange>
            </w:pPr>
            <w:del w:id="2795" w:author="Felicia Williams" w:date="2024-07-11T23:30:00Z">
              <w:r w:rsidRPr="00FB7516" w:rsidDel="00825E1C">
                <w:rPr>
                  <w:sz w:val="20"/>
                  <w:szCs w:val="20"/>
                </w:rPr>
                <w:delText>Faculty influenced success through the curriculum</w:delText>
              </w:r>
            </w:del>
          </w:p>
          <w:p w14:paraId="0881D202" w14:textId="77DD8AC5" w:rsidR="00E23231" w:rsidRPr="00E75F02" w:rsidDel="00825E1C" w:rsidRDefault="00E23231">
            <w:pPr>
              <w:pStyle w:val="Heading1"/>
              <w:rPr>
                <w:del w:id="2796" w:author="Felicia Williams" w:date="2024-07-11T23:30:00Z"/>
              </w:rPr>
              <w:pPrChange w:id="2797" w:author="Felicia Williams" w:date="2024-07-11T23:30:00Z">
                <w:pPr>
                  <w:pStyle w:val="ListBullet3"/>
                </w:pPr>
              </w:pPrChange>
            </w:pPr>
          </w:p>
          <w:p w14:paraId="424D5A34" w14:textId="4474F1BB" w:rsidR="00563696" w:rsidRPr="00FB7516" w:rsidDel="00825E1C" w:rsidRDefault="00563696">
            <w:pPr>
              <w:pStyle w:val="Heading1"/>
              <w:rPr>
                <w:del w:id="2798" w:author="Felicia Williams" w:date="2024-07-11T23:30:00Z"/>
                <w:sz w:val="20"/>
                <w:szCs w:val="20"/>
              </w:rPr>
              <w:pPrChange w:id="2799" w:author="Felicia Williams" w:date="2024-07-11T23:30:00Z">
                <w:pPr>
                  <w:pStyle w:val="ListParagraph"/>
                  <w:numPr>
                    <w:numId w:val="30"/>
                  </w:numPr>
                  <w:tabs>
                    <w:tab w:val="clear" w:pos="720"/>
                  </w:tabs>
                  <w:spacing w:after="40"/>
                  <w:ind w:left="720"/>
                  <w:jc w:val="left"/>
                </w:pPr>
              </w:pPrChange>
            </w:pPr>
            <w:del w:id="2800" w:author="Felicia Williams" w:date="2024-07-11T23:30:00Z">
              <w:r w:rsidRPr="00FB7516" w:rsidDel="00825E1C">
                <w:rPr>
                  <w:sz w:val="20"/>
                  <w:szCs w:val="20"/>
                </w:rPr>
                <w:delText xml:space="preserve">Career </w:delText>
              </w:r>
              <w:r w:rsidR="00D012BC" w:rsidRPr="00FB7516" w:rsidDel="00825E1C">
                <w:rPr>
                  <w:sz w:val="20"/>
                  <w:szCs w:val="20"/>
                </w:rPr>
                <w:delText>g</w:delText>
              </w:r>
              <w:r w:rsidRPr="00FB7516" w:rsidDel="00825E1C">
                <w:rPr>
                  <w:sz w:val="20"/>
                  <w:szCs w:val="20"/>
                </w:rPr>
                <w:delText>oals</w:delText>
              </w:r>
            </w:del>
          </w:p>
        </w:tc>
      </w:tr>
      <w:tr w:rsidR="00563696" w:rsidRPr="00E75F02" w:rsidDel="00825E1C" w14:paraId="1FB36A1E" w14:textId="78750130" w:rsidTr="004651AB">
        <w:trPr>
          <w:del w:id="2801" w:author="Felicia Williams" w:date="2024-07-11T23:30:00Z"/>
        </w:trPr>
        <w:tc>
          <w:tcPr>
            <w:tcW w:w="2415" w:type="dxa"/>
          </w:tcPr>
          <w:p w14:paraId="53088BC7" w14:textId="614933D7" w:rsidR="00563696" w:rsidRPr="00FB7516" w:rsidDel="00825E1C" w:rsidRDefault="00563696">
            <w:pPr>
              <w:pStyle w:val="Heading1"/>
              <w:rPr>
                <w:del w:id="2802" w:author="Felicia Williams" w:date="2024-07-11T23:30:00Z"/>
                <w:sz w:val="20"/>
                <w:szCs w:val="20"/>
              </w:rPr>
              <w:pPrChange w:id="2803" w:author="Felicia Williams" w:date="2024-07-11T23:30:00Z">
                <w:pPr>
                  <w:spacing w:line="240" w:lineRule="auto"/>
                  <w:ind w:firstLine="0"/>
                </w:pPr>
              </w:pPrChange>
            </w:pPr>
            <w:del w:id="2804" w:author="Felicia Williams" w:date="2024-07-11T23:30:00Z">
              <w:r w:rsidRPr="00FB7516" w:rsidDel="00825E1C">
                <w:rPr>
                  <w:sz w:val="20"/>
                  <w:szCs w:val="20"/>
                </w:rPr>
                <w:lastRenderedPageBreak/>
                <w:delText>Motivational Influences</w:delText>
              </w:r>
            </w:del>
          </w:p>
        </w:tc>
        <w:tc>
          <w:tcPr>
            <w:tcW w:w="3190" w:type="dxa"/>
          </w:tcPr>
          <w:p w14:paraId="09E72464" w14:textId="28ABA5C1" w:rsidR="00563696" w:rsidRPr="00FB7516" w:rsidDel="00825E1C" w:rsidRDefault="00563696">
            <w:pPr>
              <w:pStyle w:val="Heading1"/>
              <w:rPr>
                <w:del w:id="2805" w:author="Felicia Williams" w:date="2024-07-11T23:30:00Z"/>
                <w:sz w:val="20"/>
                <w:szCs w:val="20"/>
              </w:rPr>
              <w:pPrChange w:id="2806" w:author="Felicia Williams" w:date="2024-07-11T23:30:00Z">
                <w:pPr>
                  <w:spacing w:line="240" w:lineRule="auto"/>
                  <w:ind w:firstLine="0"/>
                </w:pPr>
              </w:pPrChange>
            </w:pPr>
            <w:del w:id="2807" w:author="Felicia Williams" w:date="2024-07-11T23:30:00Z">
              <w:r w:rsidRPr="00FB7516" w:rsidDel="00825E1C">
                <w:rPr>
                  <w:sz w:val="20"/>
                  <w:szCs w:val="20"/>
                </w:rPr>
                <w:delText xml:space="preserve">Factors that help shape student motivation and that contribute to student success. </w:delText>
              </w:r>
            </w:del>
          </w:p>
        </w:tc>
        <w:tc>
          <w:tcPr>
            <w:tcW w:w="3025" w:type="dxa"/>
          </w:tcPr>
          <w:p w14:paraId="704FD773" w14:textId="6EA1C6C7" w:rsidR="00D323F8" w:rsidRPr="00FB7516" w:rsidDel="00825E1C" w:rsidRDefault="00D323F8">
            <w:pPr>
              <w:pStyle w:val="Heading1"/>
              <w:rPr>
                <w:del w:id="2808" w:author="Felicia Williams" w:date="2024-07-11T23:30:00Z"/>
                <w:sz w:val="20"/>
                <w:szCs w:val="20"/>
              </w:rPr>
              <w:pPrChange w:id="2809" w:author="Felicia Williams" w:date="2024-07-11T23:30:00Z">
                <w:pPr>
                  <w:pStyle w:val="ListParagraph"/>
                  <w:numPr>
                    <w:numId w:val="30"/>
                  </w:numPr>
                  <w:tabs>
                    <w:tab w:val="clear" w:pos="720"/>
                  </w:tabs>
                  <w:spacing w:after="40"/>
                  <w:ind w:left="720"/>
                  <w:jc w:val="left"/>
                </w:pPr>
              </w:pPrChange>
            </w:pPr>
            <w:del w:id="2810" w:author="Felicia Williams" w:date="2024-07-11T23:30:00Z">
              <w:r w:rsidRPr="00FB7516" w:rsidDel="00825E1C">
                <w:rPr>
                  <w:sz w:val="20"/>
                  <w:szCs w:val="20"/>
                </w:rPr>
                <w:delText>Faith-GOD motivation</w:delText>
              </w:r>
            </w:del>
          </w:p>
          <w:p w14:paraId="036BD4AB" w14:textId="225FDD77" w:rsidR="00563696" w:rsidRPr="00FB7516" w:rsidDel="00825E1C" w:rsidRDefault="00563696">
            <w:pPr>
              <w:pStyle w:val="Heading1"/>
              <w:rPr>
                <w:del w:id="2811" w:author="Felicia Williams" w:date="2024-07-11T23:30:00Z"/>
                <w:sz w:val="20"/>
                <w:szCs w:val="20"/>
              </w:rPr>
              <w:pPrChange w:id="2812" w:author="Felicia Williams" w:date="2024-07-11T23:30:00Z">
                <w:pPr>
                  <w:pStyle w:val="ListParagraph"/>
                  <w:numPr>
                    <w:numId w:val="30"/>
                  </w:numPr>
                  <w:tabs>
                    <w:tab w:val="clear" w:pos="720"/>
                  </w:tabs>
                  <w:spacing w:after="40"/>
                  <w:ind w:left="720"/>
                  <w:jc w:val="left"/>
                </w:pPr>
              </w:pPrChange>
            </w:pPr>
            <w:del w:id="2813" w:author="Felicia Williams" w:date="2024-07-11T23:30:00Z">
              <w:r w:rsidRPr="00FB7516" w:rsidDel="00825E1C">
                <w:rPr>
                  <w:sz w:val="20"/>
                  <w:szCs w:val="20"/>
                </w:rPr>
                <w:delText xml:space="preserve">Family </w:delText>
              </w:r>
              <w:r w:rsidR="00D012BC" w:rsidRPr="00FB7516" w:rsidDel="00825E1C">
                <w:rPr>
                  <w:sz w:val="20"/>
                  <w:szCs w:val="20"/>
                </w:rPr>
                <w:delText>s</w:delText>
              </w:r>
              <w:r w:rsidRPr="00FB7516" w:rsidDel="00825E1C">
                <w:rPr>
                  <w:sz w:val="20"/>
                  <w:szCs w:val="20"/>
                </w:rPr>
                <w:delText>upport</w:delText>
              </w:r>
            </w:del>
          </w:p>
          <w:p w14:paraId="508C4F81" w14:textId="282F8CA3" w:rsidR="003A0229" w:rsidRPr="00FB7516" w:rsidDel="00825E1C" w:rsidRDefault="003A0229">
            <w:pPr>
              <w:pStyle w:val="Heading1"/>
              <w:rPr>
                <w:del w:id="2814" w:author="Felicia Williams" w:date="2024-07-11T23:30:00Z"/>
                <w:sz w:val="20"/>
                <w:szCs w:val="20"/>
              </w:rPr>
              <w:pPrChange w:id="2815" w:author="Felicia Williams" w:date="2024-07-11T23:30:00Z">
                <w:pPr>
                  <w:pStyle w:val="ListParagraph"/>
                  <w:numPr>
                    <w:numId w:val="30"/>
                  </w:numPr>
                  <w:tabs>
                    <w:tab w:val="clear" w:pos="720"/>
                  </w:tabs>
                  <w:spacing w:after="40"/>
                  <w:ind w:left="720"/>
                  <w:jc w:val="left"/>
                </w:pPr>
              </w:pPrChange>
            </w:pPr>
            <w:del w:id="2816" w:author="Felicia Williams" w:date="2024-07-11T23:30:00Z">
              <w:r w:rsidRPr="00FB7516" w:rsidDel="00825E1C">
                <w:rPr>
                  <w:sz w:val="20"/>
                  <w:szCs w:val="20"/>
                </w:rPr>
                <w:delText>Coworkers support</w:delText>
              </w:r>
            </w:del>
          </w:p>
          <w:p w14:paraId="67EE5FED" w14:textId="19B55A34" w:rsidR="003A0229" w:rsidRPr="00FB7516" w:rsidDel="00825E1C" w:rsidRDefault="003A0229">
            <w:pPr>
              <w:pStyle w:val="Heading1"/>
              <w:rPr>
                <w:del w:id="2817" w:author="Felicia Williams" w:date="2024-07-11T23:30:00Z"/>
                <w:sz w:val="20"/>
                <w:szCs w:val="20"/>
              </w:rPr>
              <w:pPrChange w:id="2818" w:author="Felicia Williams" w:date="2024-07-11T23:30:00Z">
                <w:pPr>
                  <w:pStyle w:val="ListParagraph"/>
                  <w:numPr>
                    <w:numId w:val="30"/>
                  </w:numPr>
                  <w:tabs>
                    <w:tab w:val="clear" w:pos="720"/>
                  </w:tabs>
                  <w:spacing w:after="40"/>
                  <w:ind w:left="720"/>
                  <w:jc w:val="left"/>
                </w:pPr>
              </w:pPrChange>
            </w:pPr>
            <w:del w:id="2819" w:author="Felicia Williams" w:date="2024-07-11T23:30:00Z">
              <w:r w:rsidRPr="00FB7516" w:rsidDel="00825E1C">
                <w:rPr>
                  <w:sz w:val="20"/>
                  <w:szCs w:val="20"/>
                </w:rPr>
                <w:delText>College experiences</w:delText>
              </w:r>
            </w:del>
          </w:p>
          <w:p w14:paraId="5ACA4A68" w14:textId="0F764BA7" w:rsidR="00563696" w:rsidRPr="00FB7516" w:rsidDel="00825E1C" w:rsidRDefault="00563696">
            <w:pPr>
              <w:pStyle w:val="Heading1"/>
              <w:rPr>
                <w:del w:id="2820" w:author="Felicia Williams" w:date="2024-07-11T23:30:00Z"/>
                <w:sz w:val="20"/>
                <w:szCs w:val="20"/>
              </w:rPr>
              <w:pPrChange w:id="2821" w:author="Felicia Williams" w:date="2024-07-11T23:30:00Z">
                <w:pPr>
                  <w:pStyle w:val="ListParagraph"/>
                  <w:numPr>
                    <w:numId w:val="30"/>
                  </w:numPr>
                  <w:tabs>
                    <w:tab w:val="clear" w:pos="720"/>
                  </w:tabs>
                  <w:spacing w:after="40"/>
                  <w:ind w:left="720"/>
                  <w:jc w:val="left"/>
                </w:pPr>
              </w:pPrChange>
            </w:pPr>
            <w:del w:id="2822" w:author="Felicia Williams" w:date="2024-07-11T23:30:00Z">
              <w:r w:rsidRPr="00FB7516" w:rsidDel="00825E1C">
                <w:rPr>
                  <w:sz w:val="20"/>
                  <w:szCs w:val="20"/>
                </w:rPr>
                <w:delText>Self-</w:delText>
              </w:r>
              <w:r w:rsidR="00D012BC" w:rsidRPr="00FB7516" w:rsidDel="00825E1C">
                <w:rPr>
                  <w:sz w:val="20"/>
                  <w:szCs w:val="20"/>
                </w:rPr>
                <w:delText>m</w:delText>
              </w:r>
              <w:r w:rsidRPr="00FB7516" w:rsidDel="00825E1C">
                <w:rPr>
                  <w:sz w:val="20"/>
                  <w:szCs w:val="20"/>
                </w:rPr>
                <w:delText>otivation</w:delText>
              </w:r>
            </w:del>
          </w:p>
          <w:p w14:paraId="03BF118B" w14:textId="7F60B516" w:rsidR="003A0229" w:rsidRPr="00FB7516" w:rsidDel="00825E1C" w:rsidRDefault="00563696">
            <w:pPr>
              <w:pStyle w:val="Heading1"/>
              <w:rPr>
                <w:del w:id="2823" w:author="Felicia Williams" w:date="2024-07-11T23:30:00Z"/>
                <w:sz w:val="20"/>
                <w:szCs w:val="20"/>
              </w:rPr>
              <w:pPrChange w:id="2824" w:author="Felicia Williams" w:date="2024-07-11T23:30:00Z">
                <w:pPr>
                  <w:pStyle w:val="ListParagraph"/>
                  <w:numPr>
                    <w:numId w:val="30"/>
                  </w:numPr>
                  <w:tabs>
                    <w:tab w:val="clear" w:pos="720"/>
                  </w:tabs>
                  <w:spacing w:after="40"/>
                  <w:ind w:left="720"/>
                  <w:jc w:val="left"/>
                </w:pPr>
              </w:pPrChange>
            </w:pPr>
            <w:del w:id="2825" w:author="Felicia Williams" w:date="2024-07-11T23:30:00Z">
              <w:r w:rsidRPr="00FB7516" w:rsidDel="00825E1C">
                <w:rPr>
                  <w:sz w:val="20"/>
                  <w:szCs w:val="20"/>
                </w:rPr>
                <w:delText>Peer support</w:delText>
              </w:r>
            </w:del>
          </w:p>
          <w:p w14:paraId="1D957105" w14:textId="584FFF28" w:rsidR="00563696" w:rsidRPr="00FB7516" w:rsidDel="00825E1C" w:rsidRDefault="003A0229">
            <w:pPr>
              <w:pStyle w:val="Heading1"/>
              <w:rPr>
                <w:del w:id="2826" w:author="Felicia Williams" w:date="2024-07-11T23:30:00Z"/>
                <w:sz w:val="20"/>
                <w:szCs w:val="20"/>
              </w:rPr>
              <w:pPrChange w:id="2827" w:author="Felicia Williams" w:date="2024-07-11T23:30:00Z">
                <w:pPr>
                  <w:pStyle w:val="ListParagraph"/>
                  <w:numPr>
                    <w:numId w:val="30"/>
                  </w:numPr>
                  <w:tabs>
                    <w:tab w:val="clear" w:pos="720"/>
                  </w:tabs>
                  <w:spacing w:after="40"/>
                  <w:ind w:left="720"/>
                  <w:jc w:val="left"/>
                </w:pPr>
              </w:pPrChange>
            </w:pPr>
            <w:del w:id="2828" w:author="Felicia Williams" w:date="2024-07-11T23:30:00Z">
              <w:r w:rsidRPr="00FB7516" w:rsidDel="00825E1C">
                <w:rPr>
                  <w:sz w:val="20"/>
                  <w:szCs w:val="20"/>
                </w:rPr>
                <w:delText>Peer c</w:delText>
              </w:r>
              <w:r w:rsidR="00563696" w:rsidRPr="00FB7516" w:rsidDel="00825E1C">
                <w:rPr>
                  <w:sz w:val="20"/>
                  <w:szCs w:val="20"/>
                </w:rPr>
                <w:delText>onnections</w:delText>
              </w:r>
            </w:del>
          </w:p>
          <w:p w14:paraId="15A1D56B" w14:textId="688DC9B6" w:rsidR="00D323F8" w:rsidRPr="00FB7516" w:rsidDel="00825E1C" w:rsidRDefault="00D323F8">
            <w:pPr>
              <w:pStyle w:val="Heading1"/>
              <w:rPr>
                <w:del w:id="2829" w:author="Felicia Williams" w:date="2024-07-11T23:30:00Z"/>
                <w:sz w:val="20"/>
                <w:szCs w:val="20"/>
              </w:rPr>
              <w:pPrChange w:id="2830" w:author="Felicia Williams" w:date="2024-07-11T23:30:00Z">
                <w:pPr>
                  <w:pStyle w:val="ListParagraph"/>
                  <w:numPr>
                    <w:numId w:val="30"/>
                  </w:numPr>
                  <w:tabs>
                    <w:tab w:val="clear" w:pos="720"/>
                  </w:tabs>
                  <w:spacing w:after="40"/>
                  <w:ind w:left="720"/>
                  <w:jc w:val="left"/>
                </w:pPr>
              </w:pPrChange>
            </w:pPr>
            <w:del w:id="2831" w:author="Felicia Williams" w:date="2024-07-11T23:30:00Z">
              <w:r w:rsidRPr="00FB7516" w:rsidDel="00825E1C">
                <w:rPr>
                  <w:sz w:val="20"/>
                  <w:szCs w:val="20"/>
                </w:rPr>
                <w:delText>Peer motivation</w:delText>
              </w:r>
            </w:del>
          </w:p>
          <w:p w14:paraId="373E35C7" w14:textId="2A6F8D29" w:rsidR="00D323F8" w:rsidRPr="00FB7516" w:rsidDel="00825E1C" w:rsidRDefault="00D323F8">
            <w:pPr>
              <w:pStyle w:val="Heading1"/>
              <w:rPr>
                <w:del w:id="2832" w:author="Felicia Williams" w:date="2024-07-11T23:30:00Z"/>
                <w:sz w:val="20"/>
                <w:szCs w:val="20"/>
              </w:rPr>
              <w:pPrChange w:id="2833" w:author="Felicia Williams" w:date="2024-07-11T23:30:00Z">
                <w:pPr>
                  <w:pStyle w:val="ListParagraph"/>
                  <w:numPr>
                    <w:numId w:val="30"/>
                  </w:numPr>
                  <w:tabs>
                    <w:tab w:val="clear" w:pos="720"/>
                  </w:tabs>
                  <w:spacing w:after="40"/>
                  <w:ind w:left="720"/>
                  <w:jc w:val="left"/>
                </w:pPr>
              </w:pPrChange>
            </w:pPr>
            <w:del w:id="2834" w:author="Felicia Williams" w:date="2024-07-11T23:30:00Z">
              <w:r w:rsidRPr="00FB7516" w:rsidDel="00825E1C">
                <w:rPr>
                  <w:sz w:val="20"/>
                  <w:szCs w:val="20"/>
                </w:rPr>
                <w:delText>Family motivations</w:delText>
              </w:r>
            </w:del>
          </w:p>
          <w:p w14:paraId="091D7C40" w14:textId="2C977498" w:rsidR="00563696" w:rsidRPr="00FB7516" w:rsidDel="00825E1C" w:rsidRDefault="00563696">
            <w:pPr>
              <w:pStyle w:val="Heading1"/>
              <w:rPr>
                <w:del w:id="2835" w:author="Felicia Williams" w:date="2024-07-11T23:30:00Z"/>
                <w:sz w:val="20"/>
                <w:szCs w:val="20"/>
              </w:rPr>
              <w:pPrChange w:id="2836" w:author="Felicia Williams" w:date="2024-07-11T23:30:00Z">
                <w:pPr>
                  <w:pStyle w:val="ListParagraph"/>
                  <w:numPr>
                    <w:numId w:val="30"/>
                  </w:numPr>
                  <w:tabs>
                    <w:tab w:val="clear" w:pos="720"/>
                  </w:tabs>
                  <w:spacing w:after="40"/>
                  <w:ind w:left="720"/>
                  <w:jc w:val="left"/>
                </w:pPr>
              </w:pPrChange>
            </w:pPr>
            <w:del w:id="2837" w:author="Felicia Williams" w:date="2024-07-11T23:30:00Z">
              <w:r w:rsidRPr="00FB7516" w:rsidDel="00825E1C">
                <w:rPr>
                  <w:sz w:val="20"/>
                  <w:szCs w:val="20"/>
                </w:rPr>
                <w:delText xml:space="preserve">Personal </w:delText>
              </w:r>
              <w:r w:rsidR="00D012BC" w:rsidRPr="00FB7516" w:rsidDel="00825E1C">
                <w:rPr>
                  <w:sz w:val="20"/>
                  <w:szCs w:val="20"/>
                </w:rPr>
                <w:delText>a</w:delText>
              </w:r>
              <w:r w:rsidRPr="00FB7516" w:rsidDel="00825E1C">
                <w:rPr>
                  <w:sz w:val="20"/>
                  <w:szCs w:val="20"/>
                </w:rPr>
                <w:delText>mbition</w:delText>
              </w:r>
            </w:del>
          </w:p>
          <w:p w14:paraId="7770C9B6" w14:textId="54A527D5" w:rsidR="00563696" w:rsidRPr="00FB7516" w:rsidDel="00825E1C" w:rsidRDefault="0035790C">
            <w:pPr>
              <w:pStyle w:val="Heading1"/>
              <w:rPr>
                <w:del w:id="2838" w:author="Felicia Williams" w:date="2024-07-11T23:30:00Z"/>
                <w:sz w:val="20"/>
                <w:szCs w:val="20"/>
              </w:rPr>
              <w:pPrChange w:id="2839" w:author="Felicia Williams" w:date="2024-07-11T23:30:00Z">
                <w:pPr>
                  <w:pStyle w:val="ListParagraph"/>
                  <w:numPr>
                    <w:numId w:val="30"/>
                  </w:numPr>
                  <w:tabs>
                    <w:tab w:val="clear" w:pos="720"/>
                  </w:tabs>
                  <w:spacing w:after="40"/>
                  <w:ind w:left="720"/>
                  <w:jc w:val="left"/>
                </w:pPr>
              </w:pPrChange>
            </w:pPr>
            <w:del w:id="2840" w:author="Felicia Williams" w:date="2024-07-11T23:30:00Z">
              <w:r w:rsidRPr="00FB7516" w:rsidDel="00825E1C">
                <w:rPr>
                  <w:sz w:val="20"/>
                  <w:szCs w:val="20"/>
                </w:rPr>
                <w:delText>F</w:delText>
              </w:r>
              <w:r w:rsidR="00563696" w:rsidRPr="00FB7516" w:rsidDel="00825E1C">
                <w:rPr>
                  <w:sz w:val="20"/>
                  <w:szCs w:val="20"/>
                </w:rPr>
                <w:delText xml:space="preserve">aculty  </w:delText>
              </w:r>
              <w:r w:rsidR="00D012BC" w:rsidRPr="00FB7516" w:rsidDel="00825E1C">
                <w:rPr>
                  <w:sz w:val="20"/>
                  <w:szCs w:val="20"/>
                </w:rPr>
                <w:delText>s</w:delText>
              </w:r>
              <w:r w:rsidR="00563696" w:rsidRPr="00FB7516" w:rsidDel="00825E1C">
                <w:rPr>
                  <w:sz w:val="20"/>
                  <w:szCs w:val="20"/>
                </w:rPr>
                <w:delText>upport</w:delText>
              </w:r>
              <w:r w:rsidR="009A47DF" w:rsidRPr="00FB7516" w:rsidDel="00825E1C">
                <w:rPr>
                  <w:sz w:val="20"/>
                  <w:szCs w:val="20"/>
                </w:rPr>
                <w:delText xml:space="preserve"> non-black</w:delText>
              </w:r>
            </w:del>
          </w:p>
          <w:p w14:paraId="61CEA4C7" w14:textId="1D88D4F2" w:rsidR="00563696" w:rsidRPr="00FB7516" w:rsidDel="00825E1C" w:rsidRDefault="00563696">
            <w:pPr>
              <w:pStyle w:val="Heading1"/>
              <w:rPr>
                <w:del w:id="2841" w:author="Felicia Williams" w:date="2024-07-11T23:30:00Z"/>
                <w:sz w:val="20"/>
                <w:szCs w:val="20"/>
              </w:rPr>
              <w:pPrChange w:id="2842" w:author="Felicia Williams" w:date="2024-07-11T23:30:00Z">
                <w:pPr>
                  <w:pStyle w:val="ListParagraph"/>
                  <w:numPr>
                    <w:numId w:val="30"/>
                  </w:numPr>
                  <w:tabs>
                    <w:tab w:val="clear" w:pos="720"/>
                  </w:tabs>
                  <w:spacing w:after="40"/>
                  <w:ind w:left="720"/>
                  <w:jc w:val="left"/>
                </w:pPr>
              </w:pPrChange>
            </w:pPr>
            <w:del w:id="2843" w:author="Felicia Williams" w:date="2024-07-11T23:30:00Z">
              <w:r w:rsidRPr="00FB7516" w:rsidDel="00825E1C">
                <w:rPr>
                  <w:sz w:val="20"/>
                  <w:szCs w:val="20"/>
                </w:rPr>
                <w:delText>Persist through negative life events</w:delText>
              </w:r>
            </w:del>
          </w:p>
          <w:p w14:paraId="3F84102F" w14:textId="26280776" w:rsidR="00563696" w:rsidRPr="00FB7516" w:rsidDel="00825E1C" w:rsidRDefault="00563696">
            <w:pPr>
              <w:pStyle w:val="Heading1"/>
              <w:rPr>
                <w:del w:id="2844" w:author="Felicia Williams" w:date="2024-07-11T23:30:00Z"/>
                <w:sz w:val="20"/>
                <w:szCs w:val="20"/>
              </w:rPr>
              <w:pPrChange w:id="2845" w:author="Felicia Williams" w:date="2024-07-11T23:30:00Z">
                <w:pPr>
                  <w:pStyle w:val="ListParagraph"/>
                  <w:numPr>
                    <w:numId w:val="30"/>
                  </w:numPr>
                  <w:tabs>
                    <w:tab w:val="clear" w:pos="720"/>
                  </w:tabs>
                  <w:spacing w:after="40"/>
                  <w:ind w:left="720"/>
                  <w:jc w:val="left"/>
                </w:pPr>
              </w:pPrChange>
            </w:pPr>
            <w:del w:id="2846" w:author="Felicia Williams" w:date="2024-07-11T23:30:00Z">
              <w:r w:rsidRPr="00FB7516" w:rsidDel="00825E1C">
                <w:rPr>
                  <w:sz w:val="20"/>
                  <w:szCs w:val="20"/>
                </w:rPr>
                <w:delText>Goal is to graduate</w:delText>
              </w:r>
            </w:del>
          </w:p>
          <w:p w14:paraId="41E71B86" w14:textId="363EF880" w:rsidR="00C9271E" w:rsidRPr="00FB7516" w:rsidDel="00825E1C" w:rsidRDefault="00C9271E">
            <w:pPr>
              <w:pStyle w:val="Heading1"/>
              <w:rPr>
                <w:del w:id="2847" w:author="Felicia Williams" w:date="2024-07-11T23:30:00Z"/>
                <w:sz w:val="20"/>
                <w:szCs w:val="20"/>
              </w:rPr>
              <w:pPrChange w:id="2848" w:author="Felicia Williams" w:date="2024-07-11T23:30:00Z">
                <w:pPr>
                  <w:pStyle w:val="ListParagraph"/>
                  <w:numPr>
                    <w:numId w:val="30"/>
                  </w:numPr>
                  <w:tabs>
                    <w:tab w:val="clear" w:pos="720"/>
                  </w:tabs>
                  <w:spacing w:after="40"/>
                  <w:ind w:left="720"/>
                  <w:jc w:val="left"/>
                </w:pPr>
              </w:pPrChange>
            </w:pPr>
            <w:del w:id="2849" w:author="Felicia Williams" w:date="2024-07-11T23:30:00Z">
              <w:r w:rsidRPr="00FB7516" w:rsidDel="00825E1C">
                <w:rPr>
                  <w:sz w:val="20"/>
                  <w:szCs w:val="20"/>
                </w:rPr>
                <w:delText>Mentorship</w:delText>
              </w:r>
            </w:del>
          </w:p>
          <w:p w14:paraId="73BB41E7" w14:textId="04C494F6" w:rsidR="00C9271E" w:rsidRPr="00FB7516" w:rsidDel="00825E1C" w:rsidRDefault="00C9271E">
            <w:pPr>
              <w:pStyle w:val="Heading1"/>
              <w:rPr>
                <w:del w:id="2850" w:author="Felicia Williams" w:date="2024-07-11T23:30:00Z"/>
                <w:sz w:val="20"/>
                <w:szCs w:val="20"/>
              </w:rPr>
              <w:pPrChange w:id="2851" w:author="Felicia Williams" w:date="2024-07-11T23:30:00Z">
                <w:pPr>
                  <w:pStyle w:val="ListParagraph"/>
                  <w:numPr>
                    <w:numId w:val="30"/>
                  </w:numPr>
                  <w:tabs>
                    <w:tab w:val="clear" w:pos="720"/>
                  </w:tabs>
                  <w:spacing w:after="40"/>
                  <w:ind w:left="720"/>
                  <w:jc w:val="left"/>
                </w:pPr>
              </w:pPrChange>
            </w:pPr>
            <w:del w:id="2852" w:author="Felicia Williams" w:date="2024-07-11T23:30:00Z">
              <w:r w:rsidRPr="00FB7516" w:rsidDel="00825E1C">
                <w:rPr>
                  <w:sz w:val="20"/>
                  <w:szCs w:val="20"/>
                </w:rPr>
                <w:delText>P</w:delText>
              </w:r>
              <w:r w:rsidR="00342241" w:rsidRPr="00FB7516" w:rsidDel="00825E1C">
                <w:rPr>
                  <w:sz w:val="20"/>
                  <w:szCs w:val="20"/>
                </w:rPr>
                <w:delText>ositive relationship with non-Black faculty</w:delText>
              </w:r>
            </w:del>
          </w:p>
          <w:p w14:paraId="452308E7" w14:textId="51DB5627" w:rsidR="00D012BC" w:rsidRPr="00FB7516" w:rsidDel="00825E1C" w:rsidRDefault="00D012BC">
            <w:pPr>
              <w:pStyle w:val="Heading1"/>
              <w:rPr>
                <w:del w:id="2853" w:author="Felicia Williams" w:date="2024-07-11T23:30:00Z"/>
                <w:sz w:val="20"/>
                <w:szCs w:val="20"/>
              </w:rPr>
              <w:pPrChange w:id="2854" w:author="Felicia Williams" w:date="2024-07-11T23:30:00Z">
                <w:pPr>
                  <w:pStyle w:val="ListParagraph"/>
                  <w:numPr>
                    <w:numId w:val="30"/>
                  </w:numPr>
                  <w:tabs>
                    <w:tab w:val="clear" w:pos="720"/>
                  </w:tabs>
                  <w:spacing w:after="40"/>
                  <w:ind w:left="720"/>
                  <w:jc w:val="left"/>
                </w:pPr>
              </w:pPrChange>
            </w:pPr>
            <w:del w:id="2855" w:author="Felicia Williams" w:date="2024-07-11T23:30:00Z">
              <w:r w:rsidRPr="00FB7516" w:rsidDel="00825E1C">
                <w:rPr>
                  <w:sz w:val="20"/>
                  <w:szCs w:val="20"/>
                </w:rPr>
                <w:delText>Build relations</w:delText>
              </w:r>
              <w:r w:rsidR="009C3951" w:rsidRPr="00FB7516" w:rsidDel="00825E1C">
                <w:rPr>
                  <w:sz w:val="20"/>
                  <w:szCs w:val="20"/>
                </w:rPr>
                <w:delText>hips</w:delText>
              </w:r>
              <w:r w:rsidRPr="00FB7516" w:rsidDel="00825E1C">
                <w:rPr>
                  <w:sz w:val="20"/>
                  <w:szCs w:val="20"/>
                </w:rPr>
                <w:delText xml:space="preserve"> for success</w:delText>
              </w:r>
            </w:del>
          </w:p>
          <w:p w14:paraId="5D6213BD" w14:textId="15CD04D5" w:rsidR="00D012BC" w:rsidRPr="00FB7516" w:rsidDel="00825E1C" w:rsidRDefault="00D012BC">
            <w:pPr>
              <w:pStyle w:val="Heading1"/>
              <w:rPr>
                <w:del w:id="2856" w:author="Felicia Williams" w:date="2024-07-11T23:30:00Z"/>
                <w:sz w:val="20"/>
                <w:szCs w:val="20"/>
              </w:rPr>
              <w:pPrChange w:id="2857" w:author="Felicia Williams" w:date="2024-07-11T23:30:00Z">
                <w:pPr>
                  <w:pStyle w:val="ListParagraph"/>
                  <w:numPr>
                    <w:numId w:val="30"/>
                  </w:numPr>
                  <w:tabs>
                    <w:tab w:val="clear" w:pos="720"/>
                  </w:tabs>
                  <w:spacing w:after="40"/>
                  <w:ind w:left="720"/>
                  <w:jc w:val="left"/>
                </w:pPr>
              </w:pPrChange>
            </w:pPr>
            <w:del w:id="2858" w:author="Felicia Williams" w:date="2024-07-11T23:30:00Z">
              <w:r w:rsidRPr="00FB7516" w:rsidDel="00825E1C">
                <w:rPr>
                  <w:sz w:val="20"/>
                  <w:szCs w:val="20"/>
                </w:rPr>
                <w:delText>Using resources to succeed</w:delText>
              </w:r>
            </w:del>
          </w:p>
          <w:p w14:paraId="1D0652BD" w14:textId="0FFCAAA6" w:rsidR="00D012BC" w:rsidRPr="00FB7516" w:rsidDel="00825E1C" w:rsidRDefault="00D012BC">
            <w:pPr>
              <w:pStyle w:val="Heading1"/>
              <w:rPr>
                <w:del w:id="2859" w:author="Felicia Williams" w:date="2024-07-11T23:30:00Z"/>
                <w:sz w:val="20"/>
                <w:szCs w:val="20"/>
              </w:rPr>
              <w:pPrChange w:id="2860" w:author="Felicia Williams" w:date="2024-07-11T23:30:00Z">
                <w:pPr>
                  <w:pStyle w:val="ListParagraph"/>
                  <w:numPr>
                    <w:numId w:val="30"/>
                  </w:numPr>
                  <w:tabs>
                    <w:tab w:val="clear" w:pos="720"/>
                  </w:tabs>
                  <w:spacing w:after="40"/>
                  <w:ind w:left="720"/>
                  <w:jc w:val="left"/>
                </w:pPr>
              </w:pPrChange>
            </w:pPr>
            <w:del w:id="2861" w:author="Felicia Williams" w:date="2024-07-11T23:30:00Z">
              <w:r w:rsidRPr="00FB7516" w:rsidDel="00825E1C">
                <w:rPr>
                  <w:sz w:val="20"/>
                  <w:szCs w:val="20"/>
                </w:rPr>
                <w:delText>Persistence</w:delText>
              </w:r>
            </w:del>
          </w:p>
          <w:p w14:paraId="328FD217" w14:textId="77A0B5AC" w:rsidR="00342241" w:rsidRPr="00FB7516" w:rsidDel="00825E1C" w:rsidRDefault="009C3951">
            <w:pPr>
              <w:pStyle w:val="Heading1"/>
              <w:rPr>
                <w:del w:id="2862" w:author="Felicia Williams" w:date="2024-07-11T23:30:00Z"/>
                <w:sz w:val="20"/>
                <w:szCs w:val="20"/>
              </w:rPr>
              <w:pPrChange w:id="2863" w:author="Felicia Williams" w:date="2024-07-11T23:30:00Z">
                <w:pPr>
                  <w:pStyle w:val="ListParagraph"/>
                  <w:numPr>
                    <w:numId w:val="30"/>
                  </w:numPr>
                  <w:tabs>
                    <w:tab w:val="clear" w:pos="720"/>
                  </w:tabs>
                  <w:ind w:left="720"/>
                  <w:jc w:val="left"/>
                </w:pPr>
              </w:pPrChange>
            </w:pPr>
            <w:del w:id="2864" w:author="Felicia Williams" w:date="2024-07-11T23:30:00Z">
              <w:r w:rsidRPr="00FB7516" w:rsidDel="00825E1C">
                <w:rPr>
                  <w:sz w:val="20"/>
                  <w:szCs w:val="20"/>
                </w:rPr>
                <w:delText>Positive Peer Influence</w:delText>
              </w:r>
            </w:del>
          </w:p>
          <w:p w14:paraId="31886BC0" w14:textId="550ED81A" w:rsidR="00342241" w:rsidRPr="00FB7516" w:rsidDel="00825E1C" w:rsidRDefault="00342241">
            <w:pPr>
              <w:pStyle w:val="Heading1"/>
              <w:rPr>
                <w:del w:id="2865" w:author="Felicia Williams" w:date="2024-07-11T23:30:00Z"/>
                <w:sz w:val="20"/>
                <w:szCs w:val="20"/>
              </w:rPr>
              <w:pPrChange w:id="2866" w:author="Felicia Williams" w:date="2024-07-11T23:30:00Z">
                <w:pPr>
                  <w:pStyle w:val="ListBullet3"/>
                  <w:numPr>
                    <w:numId w:val="30"/>
                  </w:numPr>
                  <w:ind w:left="720" w:hanging="360"/>
                </w:pPr>
              </w:pPrChange>
            </w:pPr>
            <w:del w:id="2867" w:author="Felicia Williams" w:date="2024-07-11T23:30:00Z">
              <w:r w:rsidRPr="00FB7516" w:rsidDel="00825E1C">
                <w:rPr>
                  <w:sz w:val="20"/>
                  <w:szCs w:val="20"/>
                </w:rPr>
                <w:delText>Provide mentorship to non-African American students</w:delText>
              </w:r>
            </w:del>
          </w:p>
          <w:p w14:paraId="0DEBEAB4" w14:textId="525640D0" w:rsidR="00EB53D2" w:rsidRPr="00FB7516" w:rsidDel="00825E1C" w:rsidRDefault="00EB53D2">
            <w:pPr>
              <w:pStyle w:val="Heading1"/>
              <w:rPr>
                <w:del w:id="2868" w:author="Felicia Williams" w:date="2024-07-11T23:30:00Z"/>
                <w:sz w:val="20"/>
                <w:szCs w:val="20"/>
              </w:rPr>
              <w:pPrChange w:id="2869" w:author="Felicia Williams" w:date="2024-07-11T23:30:00Z">
                <w:pPr>
                  <w:pStyle w:val="ListParagraph"/>
                  <w:numPr>
                    <w:numId w:val="30"/>
                  </w:numPr>
                  <w:tabs>
                    <w:tab w:val="clear" w:pos="720"/>
                  </w:tabs>
                  <w:spacing w:after="40"/>
                  <w:ind w:left="720"/>
                  <w:jc w:val="left"/>
                </w:pPr>
              </w:pPrChange>
            </w:pPr>
            <w:del w:id="2870" w:author="Felicia Williams" w:date="2024-07-11T23:30:00Z">
              <w:r w:rsidRPr="00FB7516" w:rsidDel="00825E1C">
                <w:rPr>
                  <w:sz w:val="20"/>
                  <w:szCs w:val="20"/>
                </w:rPr>
                <w:lastRenderedPageBreak/>
                <w:delText>Empathy Factor</w:delText>
              </w:r>
            </w:del>
          </w:p>
          <w:p w14:paraId="37C2A5FF" w14:textId="175D41F7" w:rsidR="00191A74" w:rsidRPr="00FB7516" w:rsidDel="00825E1C" w:rsidRDefault="00D60A9F">
            <w:pPr>
              <w:pStyle w:val="Heading1"/>
              <w:rPr>
                <w:del w:id="2871" w:author="Felicia Williams" w:date="2024-07-11T23:30:00Z"/>
                <w:sz w:val="20"/>
                <w:szCs w:val="20"/>
              </w:rPr>
              <w:pPrChange w:id="2872" w:author="Felicia Williams" w:date="2024-07-11T23:30:00Z">
                <w:pPr>
                  <w:pStyle w:val="ListParagraph"/>
                  <w:numPr>
                    <w:numId w:val="30"/>
                  </w:numPr>
                  <w:tabs>
                    <w:tab w:val="clear" w:pos="720"/>
                  </w:tabs>
                  <w:spacing w:after="40"/>
                  <w:ind w:left="720"/>
                  <w:jc w:val="left"/>
                </w:pPr>
              </w:pPrChange>
            </w:pPr>
            <w:del w:id="2873" w:author="Felicia Williams" w:date="2024-07-11T23:30:00Z">
              <w:r w:rsidRPr="00FB7516" w:rsidDel="00825E1C">
                <w:rPr>
                  <w:sz w:val="20"/>
                  <w:szCs w:val="20"/>
                </w:rPr>
                <w:delText xml:space="preserve">Identity not </w:delText>
              </w:r>
              <w:r w:rsidR="00191A74" w:rsidRPr="00FB7516" w:rsidDel="00825E1C">
                <w:rPr>
                  <w:sz w:val="20"/>
                  <w:szCs w:val="20"/>
                </w:rPr>
                <w:delText>being Black enough</w:delText>
              </w:r>
            </w:del>
          </w:p>
          <w:p w14:paraId="390D1EB3" w14:textId="79B6539E" w:rsidR="006E664F" w:rsidRPr="00FB7516" w:rsidDel="00825E1C" w:rsidRDefault="006E664F">
            <w:pPr>
              <w:pStyle w:val="Heading1"/>
              <w:rPr>
                <w:del w:id="2874" w:author="Felicia Williams" w:date="2024-07-11T23:30:00Z"/>
                <w:sz w:val="20"/>
                <w:szCs w:val="20"/>
              </w:rPr>
              <w:pPrChange w:id="2875" w:author="Felicia Williams" w:date="2024-07-11T23:30:00Z">
                <w:pPr>
                  <w:pStyle w:val="ListParagraph"/>
                  <w:numPr>
                    <w:numId w:val="30"/>
                  </w:numPr>
                  <w:tabs>
                    <w:tab w:val="clear" w:pos="720"/>
                  </w:tabs>
                  <w:spacing w:after="40"/>
                  <w:ind w:left="720"/>
                  <w:jc w:val="left"/>
                </w:pPr>
              </w:pPrChange>
            </w:pPr>
            <w:del w:id="2876" w:author="Felicia Williams" w:date="2024-07-11T23:30:00Z">
              <w:r w:rsidRPr="00FB7516" w:rsidDel="00825E1C">
                <w:rPr>
                  <w:sz w:val="20"/>
                  <w:szCs w:val="20"/>
                </w:rPr>
                <w:delText>Alumni mentoring African American students</w:delText>
              </w:r>
              <w:r w:rsidR="009C3951" w:rsidRPr="00FB7516" w:rsidDel="00825E1C">
                <w:rPr>
                  <w:sz w:val="20"/>
                  <w:szCs w:val="20"/>
                </w:rPr>
                <w:delText xml:space="preserve"> at PWI</w:delText>
              </w:r>
            </w:del>
          </w:p>
          <w:p w14:paraId="1894CAD6" w14:textId="031CB7E7" w:rsidR="00191A74" w:rsidRPr="00FB7516" w:rsidDel="00825E1C" w:rsidRDefault="00191A74">
            <w:pPr>
              <w:pStyle w:val="Heading1"/>
              <w:rPr>
                <w:del w:id="2877" w:author="Felicia Williams" w:date="2024-07-11T23:30:00Z"/>
                <w:sz w:val="20"/>
                <w:szCs w:val="20"/>
              </w:rPr>
              <w:pPrChange w:id="2878" w:author="Felicia Williams" w:date="2024-07-11T23:30:00Z">
                <w:pPr>
                  <w:pStyle w:val="ListParagraph"/>
                  <w:numPr>
                    <w:numId w:val="30"/>
                  </w:numPr>
                  <w:tabs>
                    <w:tab w:val="clear" w:pos="720"/>
                  </w:tabs>
                  <w:spacing w:after="40"/>
                  <w:ind w:left="720"/>
                  <w:jc w:val="left"/>
                </w:pPr>
              </w:pPrChange>
            </w:pPr>
            <w:del w:id="2879" w:author="Felicia Williams" w:date="2024-07-11T23:30:00Z">
              <w:r w:rsidRPr="00FB7516" w:rsidDel="00825E1C">
                <w:rPr>
                  <w:sz w:val="20"/>
                  <w:szCs w:val="20"/>
                </w:rPr>
                <w:delText>Alumni relations</w:delText>
              </w:r>
            </w:del>
          </w:p>
          <w:p w14:paraId="2B0E33C2" w14:textId="04312EFC" w:rsidR="00191A74" w:rsidRPr="00FB7516" w:rsidDel="00825E1C" w:rsidRDefault="00191A74">
            <w:pPr>
              <w:pStyle w:val="Heading1"/>
              <w:rPr>
                <w:del w:id="2880" w:author="Felicia Williams" w:date="2024-07-11T23:30:00Z"/>
                <w:sz w:val="20"/>
                <w:szCs w:val="20"/>
              </w:rPr>
              <w:pPrChange w:id="2881" w:author="Felicia Williams" w:date="2024-07-11T23:30:00Z">
                <w:pPr>
                  <w:pStyle w:val="ListParagraph"/>
                  <w:numPr>
                    <w:numId w:val="30"/>
                  </w:numPr>
                  <w:tabs>
                    <w:tab w:val="clear" w:pos="720"/>
                  </w:tabs>
                  <w:spacing w:after="40"/>
                  <w:ind w:left="720"/>
                  <w:jc w:val="left"/>
                </w:pPr>
              </w:pPrChange>
            </w:pPr>
            <w:del w:id="2882" w:author="Felicia Williams" w:date="2024-07-11T23:30:00Z">
              <w:r w:rsidRPr="00FB7516" w:rsidDel="00825E1C">
                <w:rPr>
                  <w:sz w:val="20"/>
                  <w:szCs w:val="20"/>
                </w:rPr>
                <w:delText>Reliance factors</w:delText>
              </w:r>
            </w:del>
          </w:p>
          <w:p w14:paraId="43FABA46" w14:textId="6494BCE0" w:rsidR="006E664F" w:rsidRPr="00FB7516" w:rsidDel="00825E1C" w:rsidRDefault="006E664F">
            <w:pPr>
              <w:pStyle w:val="Heading1"/>
              <w:rPr>
                <w:del w:id="2883" w:author="Felicia Williams" w:date="2024-07-11T23:30:00Z"/>
                <w:sz w:val="20"/>
                <w:szCs w:val="20"/>
              </w:rPr>
              <w:pPrChange w:id="2884" w:author="Felicia Williams" w:date="2024-07-11T23:30:00Z">
                <w:pPr>
                  <w:pStyle w:val="ListParagraph"/>
                  <w:numPr>
                    <w:numId w:val="30"/>
                  </w:numPr>
                  <w:tabs>
                    <w:tab w:val="clear" w:pos="720"/>
                  </w:tabs>
                  <w:spacing w:after="40"/>
                  <w:ind w:left="720"/>
                  <w:jc w:val="left"/>
                </w:pPr>
              </w:pPrChange>
            </w:pPr>
            <w:del w:id="2885" w:author="Felicia Williams" w:date="2024-07-11T23:30:00Z">
              <w:r w:rsidRPr="00FB7516" w:rsidDel="00825E1C">
                <w:rPr>
                  <w:sz w:val="20"/>
                  <w:szCs w:val="20"/>
                </w:rPr>
                <w:delText>Supportive environment</w:delText>
              </w:r>
            </w:del>
          </w:p>
          <w:p w14:paraId="64B8590B" w14:textId="700A89BA" w:rsidR="00AB4B07" w:rsidRPr="00FB7516" w:rsidDel="00825E1C" w:rsidRDefault="001A38EC">
            <w:pPr>
              <w:pStyle w:val="Heading1"/>
              <w:rPr>
                <w:del w:id="2886" w:author="Felicia Williams" w:date="2024-07-11T23:30:00Z"/>
                <w:sz w:val="20"/>
                <w:szCs w:val="20"/>
              </w:rPr>
              <w:pPrChange w:id="2887" w:author="Felicia Williams" w:date="2024-07-11T23:30:00Z">
                <w:pPr>
                  <w:pStyle w:val="ListParagraph"/>
                  <w:numPr>
                    <w:numId w:val="30"/>
                  </w:numPr>
                  <w:tabs>
                    <w:tab w:val="clear" w:pos="720"/>
                  </w:tabs>
                  <w:spacing w:after="40"/>
                  <w:ind w:left="720"/>
                  <w:jc w:val="left"/>
                </w:pPr>
              </w:pPrChange>
            </w:pPr>
            <w:del w:id="2888" w:author="Felicia Williams" w:date="2024-07-11T23:30:00Z">
              <w:r w:rsidRPr="00FB7516" w:rsidDel="00825E1C">
                <w:rPr>
                  <w:sz w:val="20"/>
                  <w:szCs w:val="20"/>
                </w:rPr>
                <w:delText>Positive experiences with other African American students</w:delText>
              </w:r>
            </w:del>
          </w:p>
          <w:p w14:paraId="3D4B66EA" w14:textId="00E40D8B" w:rsidR="001A38EC" w:rsidRPr="00FB7516" w:rsidDel="00825E1C" w:rsidRDefault="00AB4B07">
            <w:pPr>
              <w:pStyle w:val="Heading1"/>
              <w:rPr>
                <w:del w:id="2889" w:author="Felicia Williams" w:date="2024-07-11T23:30:00Z"/>
                <w:sz w:val="20"/>
                <w:szCs w:val="20"/>
              </w:rPr>
              <w:pPrChange w:id="2890" w:author="Felicia Williams" w:date="2024-07-11T23:30:00Z">
                <w:pPr>
                  <w:pStyle w:val="ListParagraph"/>
                  <w:numPr>
                    <w:numId w:val="30"/>
                  </w:numPr>
                  <w:tabs>
                    <w:tab w:val="clear" w:pos="720"/>
                  </w:tabs>
                  <w:spacing w:after="40"/>
                  <w:ind w:left="720"/>
                  <w:jc w:val="left"/>
                </w:pPr>
              </w:pPrChange>
            </w:pPr>
            <w:del w:id="2891" w:author="Felicia Williams" w:date="2024-07-11T23:30:00Z">
              <w:r w:rsidRPr="00FB7516" w:rsidDel="00825E1C">
                <w:rPr>
                  <w:sz w:val="20"/>
                  <w:szCs w:val="20"/>
                </w:rPr>
                <w:delText>Limited non-African American peers as mentors</w:delText>
              </w:r>
            </w:del>
          </w:p>
          <w:p w14:paraId="50C3C547" w14:textId="163FC5D3" w:rsidR="006E08AF" w:rsidRPr="00FB7516" w:rsidDel="00825E1C" w:rsidRDefault="006E08AF">
            <w:pPr>
              <w:pStyle w:val="Heading1"/>
              <w:rPr>
                <w:del w:id="2892" w:author="Felicia Williams" w:date="2024-07-11T23:30:00Z"/>
                <w:sz w:val="20"/>
                <w:szCs w:val="20"/>
              </w:rPr>
              <w:pPrChange w:id="2893" w:author="Felicia Williams" w:date="2024-07-11T23:30:00Z">
                <w:pPr>
                  <w:pStyle w:val="ListParagraph"/>
                  <w:numPr>
                    <w:numId w:val="30"/>
                  </w:numPr>
                  <w:tabs>
                    <w:tab w:val="clear" w:pos="720"/>
                  </w:tabs>
                  <w:spacing w:after="40"/>
                  <w:ind w:left="720"/>
                  <w:jc w:val="left"/>
                </w:pPr>
              </w:pPrChange>
            </w:pPr>
            <w:del w:id="2894" w:author="Felicia Williams" w:date="2024-07-11T23:30:00Z">
              <w:r w:rsidRPr="00FB7516" w:rsidDel="00825E1C">
                <w:rPr>
                  <w:sz w:val="20"/>
                  <w:szCs w:val="20"/>
                </w:rPr>
                <w:delText>Non-African American faculty saw potential</w:delText>
              </w:r>
              <w:r w:rsidR="002944E9" w:rsidRPr="00FB7516" w:rsidDel="00825E1C">
                <w:rPr>
                  <w:sz w:val="20"/>
                  <w:szCs w:val="20"/>
                </w:rPr>
                <w:delText xml:space="preserve"> for success at PWI.</w:delText>
              </w:r>
            </w:del>
          </w:p>
          <w:p w14:paraId="45BD57A4" w14:textId="16B790B4" w:rsidR="00D323F8" w:rsidRPr="00FB7516" w:rsidDel="00825E1C" w:rsidRDefault="00D323F8">
            <w:pPr>
              <w:pStyle w:val="Heading1"/>
              <w:rPr>
                <w:del w:id="2895" w:author="Felicia Williams" w:date="2024-07-11T23:30:00Z"/>
                <w:sz w:val="20"/>
                <w:szCs w:val="20"/>
              </w:rPr>
              <w:pPrChange w:id="2896" w:author="Felicia Williams" w:date="2024-07-11T23:30:00Z">
                <w:pPr>
                  <w:pStyle w:val="ListParagraph"/>
                  <w:numPr>
                    <w:numId w:val="30"/>
                  </w:numPr>
                  <w:tabs>
                    <w:tab w:val="clear" w:pos="720"/>
                  </w:tabs>
                  <w:spacing w:after="40"/>
                  <w:ind w:left="720"/>
                  <w:jc w:val="left"/>
                </w:pPr>
              </w:pPrChange>
            </w:pPr>
            <w:del w:id="2897" w:author="Felicia Williams" w:date="2024-07-11T23:30:00Z">
              <w:r w:rsidRPr="00FB7516" w:rsidDel="00825E1C">
                <w:rPr>
                  <w:sz w:val="20"/>
                  <w:szCs w:val="20"/>
                </w:rPr>
                <w:delText>Enjoyed college experience-Positive</w:delText>
              </w:r>
            </w:del>
          </w:p>
          <w:p w14:paraId="1CD8AD17" w14:textId="2BAE92DC" w:rsidR="008440E6" w:rsidRPr="00FB7516" w:rsidDel="00825E1C" w:rsidRDefault="008440E6">
            <w:pPr>
              <w:pStyle w:val="Heading1"/>
              <w:rPr>
                <w:del w:id="2898" w:author="Felicia Williams" w:date="2024-07-11T23:30:00Z"/>
                <w:sz w:val="20"/>
                <w:szCs w:val="20"/>
              </w:rPr>
              <w:pPrChange w:id="2899" w:author="Felicia Williams" w:date="2024-07-11T23:30:00Z">
                <w:pPr>
                  <w:pStyle w:val="ListParagraph"/>
                  <w:numPr>
                    <w:numId w:val="30"/>
                  </w:numPr>
                  <w:tabs>
                    <w:tab w:val="clear" w:pos="720"/>
                  </w:tabs>
                  <w:spacing w:after="40"/>
                  <w:ind w:left="720"/>
                  <w:jc w:val="left"/>
                </w:pPr>
              </w:pPrChange>
            </w:pPr>
            <w:del w:id="2900" w:author="Felicia Williams" w:date="2024-07-11T23:30:00Z">
              <w:r w:rsidRPr="00FB7516" w:rsidDel="00825E1C">
                <w:rPr>
                  <w:sz w:val="20"/>
                  <w:szCs w:val="20"/>
                </w:rPr>
                <w:delText>Sacrifice</w:delText>
              </w:r>
            </w:del>
          </w:p>
          <w:p w14:paraId="31D050AA" w14:textId="534AD25C" w:rsidR="00C9271E" w:rsidRPr="00E75F02" w:rsidDel="00825E1C" w:rsidRDefault="008440E6">
            <w:pPr>
              <w:pStyle w:val="Heading1"/>
              <w:rPr>
                <w:del w:id="2901" w:author="Felicia Williams" w:date="2024-07-11T23:30:00Z"/>
              </w:rPr>
              <w:pPrChange w:id="2902" w:author="Felicia Williams" w:date="2024-07-11T23:30:00Z">
                <w:pPr>
                  <w:pStyle w:val="ListParagraph"/>
                  <w:numPr>
                    <w:numId w:val="30"/>
                  </w:numPr>
                  <w:tabs>
                    <w:tab w:val="clear" w:pos="720"/>
                  </w:tabs>
                  <w:spacing w:after="40"/>
                  <w:ind w:left="720"/>
                </w:pPr>
              </w:pPrChange>
            </w:pPr>
            <w:del w:id="2903" w:author="Felicia Williams" w:date="2024-07-11T23:30:00Z">
              <w:r w:rsidRPr="00FB7516" w:rsidDel="00825E1C">
                <w:rPr>
                  <w:sz w:val="20"/>
                  <w:szCs w:val="20"/>
                </w:rPr>
                <w:delText>Non-Black peer support</w:delText>
              </w:r>
            </w:del>
          </w:p>
        </w:tc>
      </w:tr>
      <w:tr w:rsidR="00563696" w:rsidRPr="00E75F02" w:rsidDel="00825E1C" w14:paraId="10CA0E5D" w14:textId="1F25CFE3" w:rsidTr="004651AB">
        <w:trPr>
          <w:del w:id="2904" w:author="Felicia Williams" w:date="2024-07-11T23:30:00Z"/>
        </w:trPr>
        <w:tc>
          <w:tcPr>
            <w:tcW w:w="2415" w:type="dxa"/>
            <w:tcBorders>
              <w:bottom w:val="single" w:sz="4" w:space="0" w:color="auto"/>
            </w:tcBorders>
          </w:tcPr>
          <w:p w14:paraId="0647CF67" w14:textId="25F45466" w:rsidR="00563696" w:rsidRPr="00FB7516" w:rsidDel="00825E1C" w:rsidRDefault="00563696">
            <w:pPr>
              <w:pStyle w:val="Heading1"/>
              <w:rPr>
                <w:del w:id="2905" w:author="Felicia Williams" w:date="2024-07-11T23:30:00Z"/>
                <w:sz w:val="20"/>
                <w:szCs w:val="20"/>
              </w:rPr>
              <w:pPrChange w:id="2906" w:author="Felicia Williams" w:date="2024-07-11T23:30:00Z">
                <w:pPr>
                  <w:spacing w:line="240" w:lineRule="auto"/>
                  <w:ind w:firstLine="0"/>
                </w:pPr>
              </w:pPrChange>
            </w:pPr>
            <w:del w:id="2907" w:author="Felicia Williams" w:date="2024-07-11T23:30:00Z">
              <w:r w:rsidRPr="00FB7516" w:rsidDel="00825E1C">
                <w:rPr>
                  <w:sz w:val="20"/>
                  <w:szCs w:val="20"/>
                </w:rPr>
                <w:lastRenderedPageBreak/>
                <w:delText>Recruitment Strategies</w:delText>
              </w:r>
            </w:del>
          </w:p>
          <w:p w14:paraId="02BC79FB" w14:textId="29568BD9" w:rsidR="0035790C" w:rsidRPr="00FB7516" w:rsidDel="00825E1C" w:rsidRDefault="0035790C">
            <w:pPr>
              <w:pStyle w:val="Heading1"/>
              <w:rPr>
                <w:del w:id="2908" w:author="Felicia Williams" w:date="2024-07-11T23:30:00Z"/>
                <w:sz w:val="20"/>
                <w:szCs w:val="20"/>
              </w:rPr>
              <w:pPrChange w:id="2909" w:author="Felicia Williams" w:date="2024-07-11T23:30:00Z">
                <w:pPr>
                  <w:spacing w:line="240" w:lineRule="auto"/>
                  <w:ind w:firstLine="0"/>
                </w:pPr>
              </w:pPrChange>
            </w:pPr>
          </w:p>
          <w:p w14:paraId="08AB3E68" w14:textId="783FBF8C" w:rsidR="0035790C" w:rsidRPr="00FB7516" w:rsidDel="00825E1C" w:rsidRDefault="0035790C">
            <w:pPr>
              <w:pStyle w:val="Heading1"/>
              <w:rPr>
                <w:del w:id="2910" w:author="Felicia Williams" w:date="2024-07-11T23:30:00Z"/>
                <w:sz w:val="20"/>
                <w:szCs w:val="20"/>
              </w:rPr>
              <w:pPrChange w:id="2911" w:author="Felicia Williams" w:date="2024-07-11T23:30:00Z">
                <w:pPr>
                  <w:spacing w:line="240" w:lineRule="auto"/>
                  <w:ind w:firstLine="0"/>
                </w:pPr>
              </w:pPrChange>
            </w:pPr>
          </w:p>
          <w:p w14:paraId="24056D4E" w14:textId="40A45525" w:rsidR="0035790C" w:rsidRPr="00FB7516" w:rsidDel="00825E1C" w:rsidRDefault="0035790C">
            <w:pPr>
              <w:pStyle w:val="Heading1"/>
              <w:rPr>
                <w:del w:id="2912" w:author="Felicia Williams" w:date="2024-07-11T23:30:00Z"/>
                <w:sz w:val="20"/>
                <w:szCs w:val="20"/>
              </w:rPr>
              <w:pPrChange w:id="2913" w:author="Felicia Williams" w:date="2024-07-11T23:30:00Z">
                <w:pPr>
                  <w:spacing w:line="240" w:lineRule="auto"/>
                  <w:ind w:firstLine="0"/>
                </w:pPr>
              </w:pPrChange>
            </w:pPr>
          </w:p>
          <w:p w14:paraId="33609097" w14:textId="7B634CDF" w:rsidR="0035790C" w:rsidRPr="00FB7516" w:rsidDel="00825E1C" w:rsidRDefault="0035790C">
            <w:pPr>
              <w:pStyle w:val="Heading1"/>
              <w:rPr>
                <w:del w:id="2914" w:author="Felicia Williams" w:date="2024-07-11T23:30:00Z"/>
                <w:sz w:val="20"/>
                <w:szCs w:val="20"/>
              </w:rPr>
              <w:pPrChange w:id="2915" w:author="Felicia Williams" w:date="2024-07-11T23:30:00Z">
                <w:pPr>
                  <w:spacing w:line="240" w:lineRule="auto"/>
                  <w:ind w:firstLine="0"/>
                </w:pPr>
              </w:pPrChange>
            </w:pPr>
          </w:p>
          <w:p w14:paraId="4BEBE479" w14:textId="2B88FE73" w:rsidR="0035790C" w:rsidRPr="00FB7516" w:rsidDel="00825E1C" w:rsidRDefault="0035790C">
            <w:pPr>
              <w:pStyle w:val="Heading1"/>
              <w:rPr>
                <w:del w:id="2916" w:author="Felicia Williams" w:date="2024-07-11T23:30:00Z"/>
                <w:sz w:val="20"/>
                <w:szCs w:val="20"/>
              </w:rPr>
              <w:pPrChange w:id="2917" w:author="Felicia Williams" w:date="2024-07-11T23:30:00Z">
                <w:pPr>
                  <w:spacing w:line="240" w:lineRule="auto"/>
                  <w:ind w:firstLine="0"/>
                </w:pPr>
              </w:pPrChange>
            </w:pPr>
          </w:p>
          <w:p w14:paraId="70AB3A96" w14:textId="419649EF" w:rsidR="0035790C" w:rsidRPr="00FB7516" w:rsidDel="00825E1C" w:rsidRDefault="0035790C">
            <w:pPr>
              <w:pStyle w:val="Heading1"/>
              <w:rPr>
                <w:del w:id="2918" w:author="Felicia Williams" w:date="2024-07-11T23:30:00Z"/>
                <w:sz w:val="20"/>
                <w:szCs w:val="20"/>
              </w:rPr>
              <w:pPrChange w:id="2919" w:author="Felicia Williams" w:date="2024-07-11T23:30:00Z">
                <w:pPr>
                  <w:spacing w:line="240" w:lineRule="auto"/>
                  <w:ind w:firstLine="0"/>
                </w:pPr>
              </w:pPrChange>
            </w:pPr>
          </w:p>
          <w:p w14:paraId="5EF0F6DC" w14:textId="3D9F2C97" w:rsidR="0035790C" w:rsidRPr="00FB7516" w:rsidDel="00825E1C" w:rsidRDefault="0035790C">
            <w:pPr>
              <w:pStyle w:val="Heading1"/>
              <w:rPr>
                <w:del w:id="2920" w:author="Felicia Williams" w:date="2024-07-11T23:30:00Z"/>
                <w:sz w:val="20"/>
                <w:szCs w:val="20"/>
              </w:rPr>
              <w:pPrChange w:id="2921" w:author="Felicia Williams" w:date="2024-07-11T23:30:00Z">
                <w:pPr>
                  <w:spacing w:line="240" w:lineRule="auto"/>
                  <w:ind w:firstLine="0"/>
                </w:pPr>
              </w:pPrChange>
            </w:pPr>
          </w:p>
          <w:p w14:paraId="4744683B" w14:textId="1E7E83BC" w:rsidR="0035790C" w:rsidRPr="00FB7516" w:rsidDel="00825E1C" w:rsidRDefault="0035790C">
            <w:pPr>
              <w:pStyle w:val="Heading1"/>
              <w:rPr>
                <w:del w:id="2922" w:author="Felicia Williams" w:date="2024-07-11T23:30:00Z"/>
                <w:sz w:val="20"/>
                <w:szCs w:val="20"/>
              </w:rPr>
              <w:pPrChange w:id="2923" w:author="Felicia Williams" w:date="2024-07-11T23:30:00Z">
                <w:pPr>
                  <w:spacing w:line="240" w:lineRule="auto"/>
                  <w:ind w:firstLine="0"/>
                </w:pPr>
              </w:pPrChange>
            </w:pPr>
          </w:p>
          <w:p w14:paraId="362F95F3" w14:textId="769085D5" w:rsidR="0035790C" w:rsidRPr="00FB7516" w:rsidDel="00825E1C" w:rsidRDefault="0035790C">
            <w:pPr>
              <w:pStyle w:val="Heading1"/>
              <w:rPr>
                <w:del w:id="2924" w:author="Felicia Williams" w:date="2024-07-11T23:30:00Z"/>
                <w:sz w:val="20"/>
                <w:szCs w:val="20"/>
              </w:rPr>
              <w:pPrChange w:id="2925" w:author="Felicia Williams" w:date="2024-07-11T23:30:00Z">
                <w:pPr>
                  <w:spacing w:line="240" w:lineRule="auto"/>
                  <w:ind w:firstLine="0"/>
                </w:pPr>
              </w:pPrChange>
            </w:pPr>
          </w:p>
          <w:p w14:paraId="2188740B" w14:textId="216B219C" w:rsidR="00F608FE" w:rsidRPr="00FB7516" w:rsidDel="00825E1C" w:rsidRDefault="00F608FE">
            <w:pPr>
              <w:pStyle w:val="Heading1"/>
              <w:rPr>
                <w:del w:id="2926" w:author="Felicia Williams" w:date="2024-07-11T23:30:00Z"/>
                <w:sz w:val="20"/>
                <w:szCs w:val="20"/>
              </w:rPr>
              <w:pPrChange w:id="2927" w:author="Felicia Williams" w:date="2024-07-11T23:30:00Z">
                <w:pPr>
                  <w:spacing w:line="240" w:lineRule="auto"/>
                  <w:ind w:firstLine="0"/>
                </w:pPr>
              </w:pPrChange>
            </w:pPr>
          </w:p>
          <w:p w14:paraId="22580DFD" w14:textId="25F5206F" w:rsidR="0035790C" w:rsidRPr="00FB7516" w:rsidDel="00825E1C" w:rsidRDefault="0035790C">
            <w:pPr>
              <w:pStyle w:val="Heading1"/>
              <w:rPr>
                <w:del w:id="2928" w:author="Felicia Williams" w:date="2024-07-11T23:30:00Z"/>
                <w:sz w:val="20"/>
                <w:szCs w:val="20"/>
              </w:rPr>
              <w:pPrChange w:id="2929" w:author="Felicia Williams" w:date="2024-07-11T23:30:00Z">
                <w:pPr>
                  <w:spacing w:line="240" w:lineRule="auto"/>
                  <w:ind w:firstLine="0"/>
                </w:pPr>
              </w:pPrChange>
            </w:pPr>
          </w:p>
          <w:p w14:paraId="49DADA46" w14:textId="47EA1618" w:rsidR="00F608FE" w:rsidRPr="00FB7516" w:rsidDel="00825E1C" w:rsidRDefault="00F608FE">
            <w:pPr>
              <w:pStyle w:val="Heading1"/>
              <w:rPr>
                <w:del w:id="2930" w:author="Felicia Williams" w:date="2024-07-11T23:30:00Z"/>
                <w:sz w:val="20"/>
                <w:szCs w:val="20"/>
              </w:rPr>
              <w:pPrChange w:id="2931" w:author="Felicia Williams" w:date="2024-07-11T23:30:00Z">
                <w:pPr>
                  <w:spacing w:line="240" w:lineRule="auto"/>
                  <w:ind w:firstLine="0"/>
                </w:pPr>
              </w:pPrChange>
            </w:pPr>
          </w:p>
          <w:p w14:paraId="1E026C1F" w14:textId="7A5E7367" w:rsidR="00F608FE" w:rsidRPr="00FB7516" w:rsidDel="00825E1C" w:rsidRDefault="00F608FE">
            <w:pPr>
              <w:pStyle w:val="Heading1"/>
              <w:rPr>
                <w:del w:id="2932" w:author="Felicia Williams" w:date="2024-07-11T23:30:00Z"/>
                <w:sz w:val="20"/>
                <w:szCs w:val="20"/>
              </w:rPr>
              <w:pPrChange w:id="2933" w:author="Felicia Williams" w:date="2024-07-11T23:30:00Z">
                <w:pPr>
                  <w:spacing w:line="240" w:lineRule="auto"/>
                  <w:ind w:firstLine="0"/>
                </w:pPr>
              </w:pPrChange>
            </w:pPr>
          </w:p>
          <w:p w14:paraId="2D8257F1" w14:textId="147E2AB6" w:rsidR="003A0229" w:rsidRPr="00FB7516" w:rsidDel="00825E1C" w:rsidRDefault="003A0229">
            <w:pPr>
              <w:pStyle w:val="Heading1"/>
              <w:rPr>
                <w:del w:id="2934" w:author="Felicia Williams" w:date="2024-07-11T23:30:00Z"/>
                <w:sz w:val="20"/>
                <w:szCs w:val="20"/>
              </w:rPr>
              <w:pPrChange w:id="2935" w:author="Felicia Williams" w:date="2024-07-11T23:30:00Z">
                <w:pPr>
                  <w:spacing w:line="240" w:lineRule="auto"/>
                  <w:ind w:firstLine="0"/>
                </w:pPr>
              </w:pPrChange>
            </w:pPr>
          </w:p>
          <w:p w14:paraId="5E5DAD1B" w14:textId="473937FF" w:rsidR="00C96EF3" w:rsidRPr="00FB7516" w:rsidDel="00825E1C" w:rsidRDefault="00C96EF3">
            <w:pPr>
              <w:pStyle w:val="Heading1"/>
              <w:rPr>
                <w:del w:id="2936" w:author="Felicia Williams" w:date="2024-07-11T23:30:00Z"/>
                <w:sz w:val="20"/>
                <w:szCs w:val="20"/>
              </w:rPr>
              <w:pPrChange w:id="2937" w:author="Felicia Williams" w:date="2024-07-11T23:30:00Z">
                <w:pPr>
                  <w:spacing w:line="240" w:lineRule="auto"/>
                  <w:ind w:firstLine="0"/>
                </w:pPr>
              </w:pPrChange>
            </w:pPr>
          </w:p>
          <w:p w14:paraId="251A3D4C" w14:textId="79260E18" w:rsidR="00C96EF3" w:rsidRPr="00FB7516" w:rsidDel="00825E1C" w:rsidRDefault="00C96EF3">
            <w:pPr>
              <w:pStyle w:val="Heading1"/>
              <w:rPr>
                <w:del w:id="2938" w:author="Felicia Williams" w:date="2024-07-11T23:30:00Z"/>
                <w:sz w:val="20"/>
                <w:szCs w:val="20"/>
              </w:rPr>
              <w:pPrChange w:id="2939" w:author="Felicia Williams" w:date="2024-07-11T23:30:00Z">
                <w:pPr>
                  <w:spacing w:line="240" w:lineRule="auto"/>
                  <w:ind w:firstLine="0"/>
                </w:pPr>
              </w:pPrChange>
            </w:pPr>
          </w:p>
          <w:p w14:paraId="3F8FC636" w14:textId="43F7B477" w:rsidR="00C96EF3" w:rsidRPr="00FB7516" w:rsidDel="00825E1C" w:rsidRDefault="00C96EF3">
            <w:pPr>
              <w:pStyle w:val="Heading1"/>
              <w:rPr>
                <w:del w:id="2940" w:author="Felicia Williams" w:date="2024-07-11T23:30:00Z"/>
                <w:sz w:val="20"/>
                <w:szCs w:val="20"/>
              </w:rPr>
              <w:pPrChange w:id="2941" w:author="Felicia Williams" w:date="2024-07-11T23:30:00Z">
                <w:pPr>
                  <w:spacing w:line="240" w:lineRule="auto"/>
                  <w:ind w:firstLine="0"/>
                </w:pPr>
              </w:pPrChange>
            </w:pPr>
          </w:p>
          <w:p w14:paraId="40FACB01" w14:textId="0DE29BF4" w:rsidR="0035790C" w:rsidRPr="00FB7516" w:rsidDel="00825E1C" w:rsidRDefault="0035790C">
            <w:pPr>
              <w:pStyle w:val="Heading1"/>
              <w:rPr>
                <w:del w:id="2942" w:author="Felicia Williams" w:date="2024-07-11T23:30:00Z"/>
                <w:sz w:val="20"/>
                <w:szCs w:val="20"/>
              </w:rPr>
              <w:pPrChange w:id="2943" w:author="Felicia Williams" w:date="2024-07-11T23:30:00Z">
                <w:pPr>
                  <w:spacing w:line="240" w:lineRule="auto"/>
                  <w:ind w:firstLine="0"/>
                </w:pPr>
              </w:pPrChange>
            </w:pPr>
            <w:del w:id="2944" w:author="Felicia Williams" w:date="2024-07-11T23:30:00Z">
              <w:r w:rsidRPr="00FB7516" w:rsidDel="00825E1C">
                <w:rPr>
                  <w:sz w:val="20"/>
                  <w:szCs w:val="20"/>
                </w:rPr>
                <w:delText>Persistence through Obstacles</w:delText>
              </w:r>
            </w:del>
          </w:p>
        </w:tc>
        <w:tc>
          <w:tcPr>
            <w:tcW w:w="3190" w:type="dxa"/>
            <w:tcBorders>
              <w:bottom w:val="single" w:sz="4" w:space="0" w:color="auto"/>
            </w:tcBorders>
          </w:tcPr>
          <w:p w14:paraId="67B7B60F" w14:textId="5A24ABA1" w:rsidR="00563696" w:rsidRPr="00FB7516" w:rsidDel="00825E1C" w:rsidRDefault="00563696">
            <w:pPr>
              <w:pStyle w:val="Heading1"/>
              <w:rPr>
                <w:del w:id="2945" w:author="Felicia Williams" w:date="2024-07-11T23:30:00Z"/>
                <w:sz w:val="20"/>
                <w:szCs w:val="20"/>
              </w:rPr>
              <w:pPrChange w:id="2946" w:author="Felicia Williams" w:date="2024-07-11T23:30:00Z">
                <w:pPr>
                  <w:spacing w:line="240" w:lineRule="auto"/>
                  <w:ind w:firstLine="0"/>
                </w:pPr>
              </w:pPrChange>
            </w:pPr>
            <w:del w:id="2947" w:author="Felicia Williams" w:date="2024-07-11T23:30:00Z">
              <w:r w:rsidRPr="00FB7516" w:rsidDel="00825E1C">
                <w:rPr>
                  <w:sz w:val="20"/>
                  <w:szCs w:val="20"/>
                </w:rPr>
                <w:delText>The importance of cultural representation and efforts to attract African American students by having a diverse population at PWI.</w:delText>
              </w:r>
            </w:del>
          </w:p>
          <w:p w14:paraId="0B7DD12D" w14:textId="4BD9173B" w:rsidR="0035790C" w:rsidRPr="00FB7516" w:rsidDel="00825E1C" w:rsidRDefault="0035790C">
            <w:pPr>
              <w:pStyle w:val="Heading1"/>
              <w:rPr>
                <w:del w:id="2948" w:author="Felicia Williams" w:date="2024-07-11T23:30:00Z"/>
                <w:sz w:val="20"/>
                <w:szCs w:val="20"/>
              </w:rPr>
              <w:pPrChange w:id="2949" w:author="Felicia Williams" w:date="2024-07-11T23:30:00Z">
                <w:pPr>
                  <w:spacing w:line="240" w:lineRule="auto"/>
                  <w:ind w:firstLine="0"/>
                </w:pPr>
              </w:pPrChange>
            </w:pPr>
          </w:p>
          <w:p w14:paraId="2E435D5E" w14:textId="625D00CF" w:rsidR="0035790C" w:rsidRPr="00FB7516" w:rsidDel="00825E1C" w:rsidRDefault="0035790C">
            <w:pPr>
              <w:pStyle w:val="Heading1"/>
              <w:rPr>
                <w:del w:id="2950" w:author="Felicia Williams" w:date="2024-07-11T23:30:00Z"/>
                <w:sz w:val="20"/>
                <w:szCs w:val="20"/>
              </w:rPr>
              <w:pPrChange w:id="2951" w:author="Felicia Williams" w:date="2024-07-11T23:30:00Z">
                <w:pPr>
                  <w:spacing w:line="240" w:lineRule="auto"/>
                  <w:ind w:firstLine="0"/>
                </w:pPr>
              </w:pPrChange>
            </w:pPr>
          </w:p>
          <w:p w14:paraId="60BE44B9" w14:textId="24F4DEE4" w:rsidR="0035790C" w:rsidRPr="00FB7516" w:rsidDel="00825E1C" w:rsidRDefault="0035790C">
            <w:pPr>
              <w:pStyle w:val="Heading1"/>
              <w:rPr>
                <w:del w:id="2952" w:author="Felicia Williams" w:date="2024-07-11T23:30:00Z"/>
                <w:sz w:val="20"/>
                <w:szCs w:val="20"/>
              </w:rPr>
              <w:pPrChange w:id="2953" w:author="Felicia Williams" w:date="2024-07-11T23:30:00Z">
                <w:pPr>
                  <w:spacing w:line="240" w:lineRule="auto"/>
                  <w:ind w:firstLine="0"/>
                </w:pPr>
              </w:pPrChange>
            </w:pPr>
          </w:p>
          <w:p w14:paraId="2CDB737E" w14:textId="61179490" w:rsidR="0035790C" w:rsidRPr="00FB7516" w:rsidDel="00825E1C" w:rsidRDefault="0035790C">
            <w:pPr>
              <w:pStyle w:val="Heading1"/>
              <w:rPr>
                <w:del w:id="2954" w:author="Felicia Williams" w:date="2024-07-11T23:30:00Z"/>
                <w:sz w:val="20"/>
                <w:szCs w:val="20"/>
              </w:rPr>
              <w:pPrChange w:id="2955" w:author="Felicia Williams" w:date="2024-07-11T23:30:00Z">
                <w:pPr>
                  <w:spacing w:line="240" w:lineRule="auto"/>
                  <w:ind w:firstLine="0"/>
                </w:pPr>
              </w:pPrChange>
            </w:pPr>
          </w:p>
          <w:p w14:paraId="31D8B2C8" w14:textId="60AB39F1" w:rsidR="0035790C" w:rsidRPr="00FB7516" w:rsidDel="00825E1C" w:rsidRDefault="0035790C">
            <w:pPr>
              <w:pStyle w:val="Heading1"/>
              <w:rPr>
                <w:del w:id="2956" w:author="Felicia Williams" w:date="2024-07-11T23:30:00Z"/>
                <w:sz w:val="20"/>
                <w:szCs w:val="20"/>
              </w:rPr>
              <w:pPrChange w:id="2957" w:author="Felicia Williams" w:date="2024-07-11T23:30:00Z">
                <w:pPr>
                  <w:spacing w:line="240" w:lineRule="auto"/>
                  <w:ind w:firstLine="0"/>
                </w:pPr>
              </w:pPrChange>
            </w:pPr>
          </w:p>
          <w:p w14:paraId="3F4B7E1F" w14:textId="23DAC664" w:rsidR="0035790C" w:rsidRPr="00FB7516" w:rsidDel="00825E1C" w:rsidRDefault="0035790C">
            <w:pPr>
              <w:pStyle w:val="Heading1"/>
              <w:rPr>
                <w:del w:id="2958" w:author="Felicia Williams" w:date="2024-07-11T23:30:00Z"/>
                <w:sz w:val="20"/>
                <w:szCs w:val="20"/>
              </w:rPr>
              <w:pPrChange w:id="2959" w:author="Felicia Williams" w:date="2024-07-11T23:30:00Z">
                <w:pPr>
                  <w:spacing w:line="240" w:lineRule="auto"/>
                  <w:ind w:firstLine="0"/>
                </w:pPr>
              </w:pPrChange>
            </w:pPr>
          </w:p>
          <w:p w14:paraId="7A9FFBF5" w14:textId="1AF9BD20" w:rsidR="0035790C" w:rsidRPr="00FB7516" w:rsidDel="00825E1C" w:rsidRDefault="0035790C">
            <w:pPr>
              <w:pStyle w:val="Heading1"/>
              <w:rPr>
                <w:del w:id="2960" w:author="Felicia Williams" w:date="2024-07-11T23:30:00Z"/>
                <w:sz w:val="20"/>
                <w:szCs w:val="20"/>
              </w:rPr>
              <w:pPrChange w:id="2961" w:author="Felicia Williams" w:date="2024-07-11T23:30:00Z">
                <w:pPr>
                  <w:spacing w:line="240" w:lineRule="auto"/>
                  <w:ind w:firstLine="0"/>
                </w:pPr>
              </w:pPrChange>
            </w:pPr>
          </w:p>
          <w:p w14:paraId="7630AE64" w14:textId="79D94372" w:rsidR="00F608FE" w:rsidRPr="00FB7516" w:rsidDel="00825E1C" w:rsidRDefault="00F608FE">
            <w:pPr>
              <w:pStyle w:val="Heading1"/>
              <w:rPr>
                <w:del w:id="2962" w:author="Felicia Williams" w:date="2024-07-11T23:30:00Z"/>
                <w:sz w:val="20"/>
                <w:szCs w:val="20"/>
              </w:rPr>
              <w:pPrChange w:id="2963" w:author="Felicia Williams" w:date="2024-07-11T23:30:00Z">
                <w:pPr>
                  <w:spacing w:line="240" w:lineRule="auto"/>
                  <w:ind w:firstLine="0"/>
                </w:pPr>
              </w:pPrChange>
            </w:pPr>
          </w:p>
          <w:p w14:paraId="29992635" w14:textId="1EFD6FEA" w:rsidR="00F608FE" w:rsidRPr="00FB7516" w:rsidDel="00825E1C" w:rsidRDefault="00F608FE">
            <w:pPr>
              <w:pStyle w:val="Heading1"/>
              <w:rPr>
                <w:del w:id="2964" w:author="Felicia Williams" w:date="2024-07-11T23:30:00Z"/>
                <w:sz w:val="20"/>
                <w:szCs w:val="20"/>
              </w:rPr>
              <w:pPrChange w:id="2965" w:author="Felicia Williams" w:date="2024-07-11T23:30:00Z">
                <w:pPr>
                  <w:spacing w:line="240" w:lineRule="auto"/>
                  <w:ind w:firstLine="0"/>
                </w:pPr>
              </w:pPrChange>
            </w:pPr>
          </w:p>
          <w:p w14:paraId="319B26CD" w14:textId="7BBB3574" w:rsidR="00F608FE" w:rsidRPr="00FB7516" w:rsidDel="00825E1C" w:rsidRDefault="00F608FE">
            <w:pPr>
              <w:pStyle w:val="Heading1"/>
              <w:rPr>
                <w:del w:id="2966" w:author="Felicia Williams" w:date="2024-07-11T23:30:00Z"/>
                <w:sz w:val="20"/>
                <w:szCs w:val="20"/>
              </w:rPr>
              <w:pPrChange w:id="2967" w:author="Felicia Williams" w:date="2024-07-11T23:30:00Z">
                <w:pPr>
                  <w:spacing w:line="240" w:lineRule="auto"/>
                  <w:ind w:firstLine="0"/>
                </w:pPr>
              </w:pPrChange>
            </w:pPr>
          </w:p>
          <w:p w14:paraId="3501C4B2" w14:textId="57FE8DFD" w:rsidR="003A0229" w:rsidRPr="00FB7516" w:rsidDel="00825E1C" w:rsidRDefault="003A0229">
            <w:pPr>
              <w:pStyle w:val="Heading1"/>
              <w:rPr>
                <w:del w:id="2968" w:author="Felicia Williams" w:date="2024-07-11T23:30:00Z"/>
                <w:sz w:val="20"/>
                <w:szCs w:val="20"/>
              </w:rPr>
              <w:pPrChange w:id="2969" w:author="Felicia Williams" w:date="2024-07-11T23:30:00Z">
                <w:pPr>
                  <w:spacing w:line="240" w:lineRule="auto"/>
                  <w:ind w:firstLine="0"/>
                </w:pPr>
              </w:pPrChange>
            </w:pPr>
          </w:p>
          <w:p w14:paraId="7F28948A" w14:textId="5B99FDA6" w:rsidR="003A0229" w:rsidRPr="00FB7516" w:rsidDel="00825E1C" w:rsidRDefault="003A0229">
            <w:pPr>
              <w:pStyle w:val="Heading1"/>
              <w:rPr>
                <w:del w:id="2970" w:author="Felicia Williams" w:date="2024-07-11T23:30:00Z"/>
                <w:sz w:val="20"/>
                <w:szCs w:val="20"/>
              </w:rPr>
              <w:pPrChange w:id="2971" w:author="Felicia Williams" w:date="2024-07-11T23:30:00Z">
                <w:pPr>
                  <w:spacing w:line="240" w:lineRule="auto"/>
                  <w:ind w:firstLine="0"/>
                </w:pPr>
              </w:pPrChange>
            </w:pPr>
          </w:p>
          <w:p w14:paraId="3B7E8313" w14:textId="3DA4A1DF" w:rsidR="00C96EF3" w:rsidRPr="00FB7516" w:rsidDel="00825E1C" w:rsidRDefault="00C96EF3">
            <w:pPr>
              <w:pStyle w:val="Heading1"/>
              <w:rPr>
                <w:del w:id="2972" w:author="Felicia Williams" w:date="2024-07-11T23:30:00Z"/>
                <w:sz w:val="20"/>
                <w:szCs w:val="20"/>
              </w:rPr>
              <w:pPrChange w:id="2973" w:author="Felicia Williams" w:date="2024-07-11T23:30:00Z">
                <w:pPr>
                  <w:spacing w:line="240" w:lineRule="auto"/>
                  <w:ind w:firstLine="0"/>
                </w:pPr>
              </w:pPrChange>
            </w:pPr>
          </w:p>
          <w:p w14:paraId="1E51F459" w14:textId="6FE2B64F" w:rsidR="00C96EF3" w:rsidRPr="00FB7516" w:rsidDel="00825E1C" w:rsidRDefault="00C96EF3">
            <w:pPr>
              <w:pStyle w:val="Heading1"/>
              <w:rPr>
                <w:del w:id="2974" w:author="Felicia Williams" w:date="2024-07-11T23:30:00Z"/>
                <w:sz w:val="20"/>
                <w:szCs w:val="20"/>
              </w:rPr>
              <w:pPrChange w:id="2975" w:author="Felicia Williams" w:date="2024-07-11T23:30:00Z">
                <w:pPr>
                  <w:spacing w:line="240" w:lineRule="auto"/>
                  <w:ind w:firstLine="0"/>
                </w:pPr>
              </w:pPrChange>
            </w:pPr>
          </w:p>
          <w:p w14:paraId="27113880" w14:textId="6778EDC8" w:rsidR="00C96EF3" w:rsidRPr="00FB7516" w:rsidDel="00825E1C" w:rsidRDefault="00C96EF3">
            <w:pPr>
              <w:pStyle w:val="Heading1"/>
              <w:rPr>
                <w:del w:id="2976" w:author="Felicia Williams" w:date="2024-07-11T23:30:00Z"/>
                <w:sz w:val="20"/>
                <w:szCs w:val="20"/>
              </w:rPr>
              <w:pPrChange w:id="2977" w:author="Felicia Williams" w:date="2024-07-11T23:30:00Z">
                <w:pPr>
                  <w:spacing w:line="240" w:lineRule="auto"/>
                  <w:ind w:firstLine="0"/>
                </w:pPr>
              </w:pPrChange>
            </w:pPr>
          </w:p>
          <w:p w14:paraId="704AB17D" w14:textId="4FF1B8D9" w:rsidR="0035790C" w:rsidRPr="00FB7516" w:rsidDel="00825E1C" w:rsidRDefault="0035790C">
            <w:pPr>
              <w:pStyle w:val="Heading1"/>
              <w:rPr>
                <w:del w:id="2978" w:author="Felicia Williams" w:date="2024-07-11T23:30:00Z"/>
                <w:sz w:val="20"/>
                <w:szCs w:val="20"/>
              </w:rPr>
              <w:pPrChange w:id="2979" w:author="Felicia Williams" w:date="2024-07-11T23:30:00Z">
                <w:pPr>
                  <w:spacing w:line="240" w:lineRule="auto"/>
                  <w:ind w:firstLine="0"/>
                </w:pPr>
              </w:pPrChange>
            </w:pPr>
            <w:del w:id="2980" w:author="Felicia Williams" w:date="2024-07-11T23:30:00Z">
              <w:r w:rsidRPr="00FB7516" w:rsidDel="00825E1C">
                <w:rPr>
                  <w:sz w:val="20"/>
                  <w:szCs w:val="20"/>
                </w:rPr>
                <w:delText>Obstacles that could have caused student to drop out but persisted regardless</w:delText>
              </w:r>
            </w:del>
          </w:p>
        </w:tc>
        <w:tc>
          <w:tcPr>
            <w:tcW w:w="3025" w:type="dxa"/>
            <w:tcBorders>
              <w:bottom w:val="single" w:sz="4" w:space="0" w:color="auto"/>
            </w:tcBorders>
          </w:tcPr>
          <w:p w14:paraId="07245ECA" w14:textId="3A3F7EC0" w:rsidR="00563696" w:rsidRPr="00FB7516" w:rsidDel="00825E1C" w:rsidRDefault="00563696">
            <w:pPr>
              <w:pStyle w:val="Heading1"/>
              <w:rPr>
                <w:del w:id="2981" w:author="Felicia Williams" w:date="2024-07-11T23:30:00Z"/>
                <w:sz w:val="20"/>
                <w:szCs w:val="20"/>
              </w:rPr>
              <w:pPrChange w:id="2982" w:author="Felicia Williams" w:date="2024-07-11T23:30:00Z">
                <w:pPr>
                  <w:pStyle w:val="ListParagraph"/>
                  <w:numPr>
                    <w:numId w:val="30"/>
                  </w:numPr>
                  <w:tabs>
                    <w:tab w:val="clear" w:pos="720"/>
                  </w:tabs>
                  <w:spacing w:after="40"/>
                  <w:ind w:left="720"/>
                  <w:jc w:val="left"/>
                </w:pPr>
              </w:pPrChange>
            </w:pPr>
            <w:del w:id="2983" w:author="Felicia Williams" w:date="2024-07-11T23:30:00Z">
              <w:r w:rsidRPr="00FB7516" w:rsidDel="00825E1C">
                <w:rPr>
                  <w:sz w:val="20"/>
                  <w:szCs w:val="20"/>
                </w:rPr>
                <w:delText>Taking risk to attend PWI.</w:delText>
              </w:r>
            </w:del>
          </w:p>
          <w:p w14:paraId="19552275" w14:textId="421E61A9" w:rsidR="00563696" w:rsidRPr="00FB7516" w:rsidDel="00825E1C" w:rsidRDefault="00563696">
            <w:pPr>
              <w:pStyle w:val="Heading1"/>
              <w:rPr>
                <w:del w:id="2984" w:author="Felicia Williams" w:date="2024-07-11T23:30:00Z"/>
                <w:sz w:val="20"/>
                <w:szCs w:val="20"/>
              </w:rPr>
              <w:pPrChange w:id="2985" w:author="Felicia Williams" w:date="2024-07-11T23:30:00Z">
                <w:pPr>
                  <w:pStyle w:val="ListParagraph"/>
                  <w:numPr>
                    <w:numId w:val="30"/>
                  </w:numPr>
                  <w:tabs>
                    <w:tab w:val="clear" w:pos="720"/>
                  </w:tabs>
                  <w:spacing w:after="40"/>
                  <w:ind w:left="720"/>
                  <w:jc w:val="left"/>
                </w:pPr>
              </w:pPrChange>
            </w:pPr>
            <w:del w:id="2986" w:author="Felicia Williams" w:date="2024-07-11T23:30:00Z">
              <w:r w:rsidRPr="00FB7516" w:rsidDel="00825E1C">
                <w:rPr>
                  <w:sz w:val="20"/>
                  <w:szCs w:val="20"/>
                </w:rPr>
                <w:delText>Disparity in Affirmative Action</w:delText>
              </w:r>
            </w:del>
          </w:p>
          <w:p w14:paraId="02E152D9" w14:textId="5933304E" w:rsidR="00563696" w:rsidRPr="00FB7516" w:rsidDel="00825E1C" w:rsidRDefault="00563696">
            <w:pPr>
              <w:pStyle w:val="Heading1"/>
              <w:rPr>
                <w:del w:id="2987" w:author="Felicia Williams" w:date="2024-07-11T23:30:00Z"/>
                <w:sz w:val="20"/>
                <w:szCs w:val="20"/>
              </w:rPr>
              <w:pPrChange w:id="2988" w:author="Felicia Williams" w:date="2024-07-11T23:30:00Z">
                <w:pPr>
                  <w:pStyle w:val="ListParagraph"/>
                  <w:numPr>
                    <w:numId w:val="30"/>
                  </w:numPr>
                  <w:tabs>
                    <w:tab w:val="clear" w:pos="720"/>
                  </w:tabs>
                  <w:spacing w:after="40"/>
                  <w:ind w:left="720"/>
                  <w:jc w:val="left"/>
                </w:pPr>
              </w:pPrChange>
            </w:pPr>
            <w:del w:id="2989" w:author="Felicia Williams" w:date="2024-07-11T23:30:00Z">
              <w:r w:rsidRPr="00FB7516" w:rsidDel="00825E1C">
                <w:rPr>
                  <w:sz w:val="20"/>
                  <w:szCs w:val="20"/>
                </w:rPr>
                <w:delText>Leadership Opportunities</w:delText>
              </w:r>
            </w:del>
          </w:p>
          <w:p w14:paraId="641284AF" w14:textId="3B35C001" w:rsidR="00563696" w:rsidRPr="00FB7516" w:rsidDel="00825E1C" w:rsidRDefault="00563696">
            <w:pPr>
              <w:pStyle w:val="Heading1"/>
              <w:rPr>
                <w:del w:id="2990" w:author="Felicia Williams" w:date="2024-07-11T23:30:00Z"/>
                <w:sz w:val="20"/>
                <w:szCs w:val="20"/>
              </w:rPr>
              <w:pPrChange w:id="2991" w:author="Felicia Williams" w:date="2024-07-11T23:30:00Z">
                <w:pPr>
                  <w:pStyle w:val="ListParagraph"/>
                  <w:numPr>
                    <w:numId w:val="30"/>
                  </w:numPr>
                  <w:tabs>
                    <w:tab w:val="clear" w:pos="720"/>
                  </w:tabs>
                  <w:spacing w:after="40"/>
                  <w:ind w:left="720"/>
                  <w:jc w:val="left"/>
                </w:pPr>
              </w:pPrChange>
            </w:pPr>
            <w:del w:id="2992" w:author="Felicia Williams" w:date="2024-07-11T23:30:00Z">
              <w:r w:rsidRPr="00FB7516" w:rsidDel="00825E1C">
                <w:rPr>
                  <w:sz w:val="20"/>
                  <w:szCs w:val="20"/>
                </w:rPr>
                <w:delText xml:space="preserve">Provide </w:delText>
              </w:r>
              <w:r w:rsidR="00EB53D2" w:rsidRPr="00FB7516" w:rsidDel="00825E1C">
                <w:rPr>
                  <w:sz w:val="20"/>
                  <w:szCs w:val="20"/>
                </w:rPr>
                <w:delText>Scholarships</w:delText>
              </w:r>
            </w:del>
          </w:p>
          <w:p w14:paraId="5D38E64A" w14:textId="47A1E97F" w:rsidR="00D012BC" w:rsidRPr="00FB7516" w:rsidDel="00825E1C" w:rsidRDefault="00D012BC">
            <w:pPr>
              <w:pStyle w:val="Heading1"/>
              <w:rPr>
                <w:del w:id="2993" w:author="Felicia Williams" w:date="2024-07-11T23:30:00Z"/>
                <w:sz w:val="20"/>
                <w:szCs w:val="20"/>
              </w:rPr>
              <w:pPrChange w:id="2994" w:author="Felicia Williams" w:date="2024-07-11T23:30:00Z">
                <w:pPr>
                  <w:pStyle w:val="ListParagraph"/>
                  <w:numPr>
                    <w:numId w:val="30"/>
                  </w:numPr>
                  <w:tabs>
                    <w:tab w:val="clear" w:pos="720"/>
                  </w:tabs>
                  <w:spacing w:after="40"/>
                  <w:ind w:left="720"/>
                  <w:jc w:val="left"/>
                </w:pPr>
              </w:pPrChange>
            </w:pPr>
            <w:del w:id="2995" w:author="Felicia Williams" w:date="2024-07-11T23:30:00Z">
              <w:r w:rsidRPr="00FB7516" w:rsidDel="00825E1C">
                <w:rPr>
                  <w:sz w:val="20"/>
                  <w:szCs w:val="20"/>
                </w:rPr>
                <w:delText>Recruitment tools</w:delText>
              </w:r>
            </w:del>
          </w:p>
          <w:p w14:paraId="4D0B6F4E" w14:textId="4DC54857" w:rsidR="00F608FE" w:rsidRPr="00FB7516" w:rsidDel="00825E1C" w:rsidRDefault="00F608FE">
            <w:pPr>
              <w:pStyle w:val="Heading1"/>
              <w:rPr>
                <w:del w:id="2996" w:author="Felicia Williams" w:date="2024-07-11T23:30:00Z"/>
                <w:sz w:val="20"/>
                <w:szCs w:val="20"/>
              </w:rPr>
              <w:pPrChange w:id="2997" w:author="Felicia Williams" w:date="2024-07-11T23:30:00Z">
                <w:pPr>
                  <w:pStyle w:val="ListParagraph"/>
                  <w:numPr>
                    <w:numId w:val="30"/>
                  </w:numPr>
                  <w:tabs>
                    <w:tab w:val="clear" w:pos="720"/>
                  </w:tabs>
                  <w:spacing w:after="40"/>
                  <w:ind w:left="720"/>
                  <w:jc w:val="left"/>
                </w:pPr>
              </w:pPrChange>
            </w:pPr>
            <w:del w:id="2998" w:author="Felicia Williams" w:date="2024-07-11T23:30:00Z">
              <w:r w:rsidRPr="00FB7516" w:rsidDel="00825E1C">
                <w:rPr>
                  <w:sz w:val="20"/>
                  <w:szCs w:val="20"/>
                </w:rPr>
                <w:delText>Poor recruitment from non-Black at PWI</w:delText>
              </w:r>
            </w:del>
          </w:p>
          <w:p w14:paraId="4B7D7161" w14:textId="3830F281" w:rsidR="00F608FE" w:rsidRPr="00FB7516" w:rsidDel="00825E1C" w:rsidRDefault="00F608FE">
            <w:pPr>
              <w:pStyle w:val="Heading1"/>
              <w:rPr>
                <w:del w:id="2999" w:author="Felicia Williams" w:date="2024-07-11T23:30:00Z"/>
                <w:sz w:val="20"/>
                <w:szCs w:val="20"/>
              </w:rPr>
              <w:pPrChange w:id="3000" w:author="Felicia Williams" w:date="2024-07-11T23:30:00Z">
                <w:pPr>
                  <w:pStyle w:val="ListParagraph"/>
                  <w:numPr>
                    <w:numId w:val="30"/>
                  </w:numPr>
                  <w:tabs>
                    <w:tab w:val="clear" w:pos="720"/>
                  </w:tabs>
                  <w:spacing w:after="40"/>
                  <w:ind w:left="720"/>
                  <w:jc w:val="left"/>
                </w:pPr>
              </w:pPrChange>
            </w:pPr>
            <w:del w:id="3001" w:author="Felicia Williams" w:date="2024-07-11T23:30:00Z">
              <w:r w:rsidRPr="00FB7516" w:rsidDel="00825E1C">
                <w:rPr>
                  <w:sz w:val="20"/>
                  <w:szCs w:val="20"/>
                </w:rPr>
                <w:delText>Recruited for PWI outside of research area</w:delText>
              </w:r>
            </w:del>
          </w:p>
          <w:p w14:paraId="68F708B3" w14:textId="07BF715D" w:rsidR="00F608FE" w:rsidRPr="00FB7516" w:rsidDel="00825E1C" w:rsidRDefault="00F608FE">
            <w:pPr>
              <w:pStyle w:val="Heading1"/>
              <w:rPr>
                <w:del w:id="3002" w:author="Felicia Williams" w:date="2024-07-11T23:30:00Z"/>
                <w:sz w:val="20"/>
                <w:szCs w:val="20"/>
              </w:rPr>
              <w:pPrChange w:id="3003" w:author="Felicia Williams" w:date="2024-07-11T23:30:00Z">
                <w:pPr>
                  <w:pStyle w:val="ListParagraph"/>
                  <w:numPr>
                    <w:numId w:val="30"/>
                  </w:numPr>
                  <w:tabs>
                    <w:tab w:val="clear" w:pos="720"/>
                  </w:tabs>
                  <w:spacing w:after="40"/>
                  <w:ind w:left="720"/>
                  <w:jc w:val="left"/>
                </w:pPr>
              </w:pPrChange>
            </w:pPr>
            <w:del w:id="3004" w:author="Felicia Williams" w:date="2024-07-11T23:30:00Z">
              <w:r w:rsidRPr="00FB7516" w:rsidDel="00825E1C">
                <w:rPr>
                  <w:sz w:val="20"/>
                  <w:szCs w:val="20"/>
                </w:rPr>
                <w:delText>Opportunity to attend another PWI</w:delText>
              </w:r>
            </w:del>
          </w:p>
          <w:p w14:paraId="4D45F8C4" w14:textId="25422E87" w:rsidR="0035790C" w:rsidRPr="00FB7516" w:rsidDel="00825E1C" w:rsidRDefault="009C26E9">
            <w:pPr>
              <w:pStyle w:val="Heading1"/>
              <w:rPr>
                <w:del w:id="3005" w:author="Felicia Williams" w:date="2024-07-11T23:30:00Z"/>
                <w:sz w:val="20"/>
                <w:szCs w:val="20"/>
              </w:rPr>
              <w:pPrChange w:id="3006" w:author="Felicia Williams" w:date="2024-07-11T23:30:00Z">
                <w:pPr>
                  <w:pStyle w:val="ListParagraph"/>
                  <w:numPr>
                    <w:numId w:val="30"/>
                  </w:numPr>
                  <w:tabs>
                    <w:tab w:val="clear" w:pos="720"/>
                  </w:tabs>
                  <w:spacing w:after="40"/>
                  <w:ind w:left="720"/>
                </w:pPr>
              </w:pPrChange>
            </w:pPr>
            <w:del w:id="3007" w:author="Felicia Williams" w:date="2024-07-11T23:30:00Z">
              <w:r w:rsidRPr="00FB7516" w:rsidDel="00825E1C">
                <w:rPr>
                  <w:sz w:val="20"/>
                  <w:szCs w:val="20"/>
                </w:rPr>
                <w:delText>Recruited by African American faculty for PWI</w:delText>
              </w:r>
            </w:del>
          </w:p>
          <w:p w14:paraId="1D0200B8" w14:textId="4B317324" w:rsidR="0035790C" w:rsidRPr="00FB7516" w:rsidDel="00825E1C" w:rsidRDefault="00D323F8">
            <w:pPr>
              <w:pStyle w:val="Heading1"/>
              <w:rPr>
                <w:del w:id="3008" w:author="Felicia Williams" w:date="2024-07-11T23:30:00Z"/>
                <w:sz w:val="20"/>
                <w:szCs w:val="20"/>
              </w:rPr>
              <w:pPrChange w:id="3009" w:author="Felicia Williams" w:date="2024-07-11T23:30:00Z">
                <w:pPr>
                  <w:pStyle w:val="ListParagraph"/>
                  <w:numPr>
                    <w:numId w:val="30"/>
                  </w:numPr>
                  <w:tabs>
                    <w:tab w:val="clear" w:pos="720"/>
                  </w:tabs>
                  <w:spacing w:after="40"/>
                  <w:ind w:left="720"/>
                  <w:jc w:val="left"/>
                </w:pPr>
              </w:pPrChange>
            </w:pPr>
            <w:del w:id="3010" w:author="Felicia Williams" w:date="2024-07-11T23:30:00Z">
              <w:r w:rsidRPr="00FB7516" w:rsidDel="00825E1C">
                <w:rPr>
                  <w:sz w:val="20"/>
                  <w:szCs w:val="20"/>
                </w:rPr>
                <w:delText>No Campus Organizations</w:delText>
              </w:r>
            </w:del>
          </w:p>
          <w:p w14:paraId="0DEAF794" w14:textId="7E3C1DFC" w:rsidR="0035790C" w:rsidRPr="00FB7516" w:rsidDel="00825E1C" w:rsidRDefault="003A0229">
            <w:pPr>
              <w:pStyle w:val="Heading1"/>
              <w:rPr>
                <w:del w:id="3011" w:author="Felicia Williams" w:date="2024-07-11T23:30:00Z"/>
                <w:sz w:val="20"/>
                <w:szCs w:val="20"/>
              </w:rPr>
              <w:pPrChange w:id="3012" w:author="Felicia Williams" w:date="2024-07-11T23:30:00Z">
                <w:pPr>
                  <w:pStyle w:val="ListParagraph"/>
                  <w:numPr>
                    <w:numId w:val="30"/>
                  </w:numPr>
                  <w:tabs>
                    <w:tab w:val="clear" w:pos="720"/>
                  </w:tabs>
                  <w:spacing w:after="40"/>
                  <w:ind w:left="720"/>
                  <w:jc w:val="left"/>
                </w:pPr>
              </w:pPrChange>
            </w:pPr>
            <w:del w:id="3013" w:author="Felicia Williams" w:date="2024-07-11T23:30:00Z">
              <w:r w:rsidRPr="00FB7516" w:rsidDel="00825E1C">
                <w:rPr>
                  <w:sz w:val="20"/>
                  <w:szCs w:val="20"/>
                </w:rPr>
                <w:delText>No</w:delText>
              </w:r>
              <w:r w:rsidR="00FA74B8" w:rsidRPr="00FB7516" w:rsidDel="00825E1C">
                <w:rPr>
                  <w:sz w:val="20"/>
                  <w:szCs w:val="20"/>
                </w:rPr>
                <w:delText>n</w:delText>
              </w:r>
              <w:r w:rsidR="008440E6" w:rsidRPr="00FB7516" w:rsidDel="00825E1C">
                <w:rPr>
                  <w:sz w:val="20"/>
                  <w:szCs w:val="20"/>
                </w:rPr>
                <w:delText xml:space="preserve"> </w:delText>
              </w:r>
              <w:r w:rsidRPr="00FB7516" w:rsidDel="00825E1C">
                <w:rPr>
                  <w:sz w:val="20"/>
                  <w:szCs w:val="20"/>
                </w:rPr>
                <w:delText>African American</w:delText>
              </w:r>
              <w:r w:rsidR="0035790C" w:rsidRPr="00FB7516" w:rsidDel="00825E1C">
                <w:rPr>
                  <w:sz w:val="20"/>
                  <w:szCs w:val="20"/>
                </w:rPr>
                <w:delText xml:space="preserve"> peer </w:delText>
              </w:r>
              <w:r w:rsidRPr="00FB7516" w:rsidDel="00825E1C">
                <w:rPr>
                  <w:sz w:val="20"/>
                  <w:szCs w:val="20"/>
                </w:rPr>
                <w:delText xml:space="preserve"> </w:delText>
              </w:r>
              <w:r w:rsidR="00FA74B8" w:rsidRPr="00FB7516" w:rsidDel="00825E1C">
                <w:rPr>
                  <w:sz w:val="20"/>
                  <w:szCs w:val="20"/>
                </w:rPr>
                <w:delText xml:space="preserve">connection </w:delText>
              </w:r>
              <w:r w:rsidR="0035790C" w:rsidRPr="00FB7516" w:rsidDel="00825E1C">
                <w:rPr>
                  <w:sz w:val="20"/>
                  <w:szCs w:val="20"/>
                </w:rPr>
                <w:delText>at PWI</w:delText>
              </w:r>
            </w:del>
          </w:p>
          <w:p w14:paraId="0EA5F0EE" w14:textId="109B6233" w:rsidR="00893DC3" w:rsidRPr="00FB7516" w:rsidDel="00825E1C" w:rsidRDefault="003A0229">
            <w:pPr>
              <w:pStyle w:val="Heading1"/>
              <w:rPr>
                <w:del w:id="3014" w:author="Felicia Williams" w:date="2024-07-11T23:30:00Z"/>
                <w:sz w:val="20"/>
                <w:szCs w:val="20"/>
              </w:rPr>
              <w:pPrChange w:id="3015" w:author="Felicia Williams" w:date="2024-07-11T23:30:00Z">
                <w:pPr>
                  <w:pStyle w:val="ListParagraph"/>
                  <w:numPr>
                    <w:numId w:val="30"/>
                  </w:numPr>
                  <w:tabs>
                    <w:tab w:val="clear" w:pos="720"/>
                  </w:tabs>
                  <w:spacing w:after="40"/>
                  <w:ind w:left="720"/>
                  <w:jc w:val="left"/>
                </w:pPr>
              </w:pPrChange>
            </w:pPr>
            <w:del w:id="3016" w:author="Felicia Williams" w:date="2024-07-11T23:30:00Z">
              <w:r w:rsidRPr="00FB7516" w:rsidDel="00825E1C">
                <w:rPr>
                  <w:sz w:val="20"/>
                  <w:szCs w:val="20"/>
                </w:rPr>
                <w:delText>F</w:delText>
              </w:r>
              <w:r w:rsidR="0035790C" w:rsidRPr="00FB7516" w:rsidDel="00825E1C">
                <w:rPr>
                  <w:sz w:val="20"/>
                  <w:szCs w:val="20"/>
                </w:rPr>
                <w:delText>ew African American students a</w:delText>
              </w:r>
              <w:r w:rsidR="00E60C37" w:rsidRPr="00FB7516" w:rsidDel="00825E1C">
                <w:rPr>
                  <w:sz w:val="20"/>
                  <w:szCs w:val="20"/>
                </w:rPr>
                <w:delText>t</w:delText>
              </w:r>
              <w:r w:rsidR="0035790C" w:rsidRPr="00FB7516" w:rsidDel="00825E1C">
                <w:rPr>
                  <w:sz w:val="20"/>
                  <w:szCs w:val="20"/>
                </w:rPr>
                <w:delText xml:space="preserve"> PWI</w:delText>
              </w:r>
            </w:del>
          </w:p>
          <w:p w14:paraId="402B5CBA" w14:textId="57115411" w:rsidR="003A0229" w:rsidRPr="00FB7516" w:rsidDel="00825E1C" w:rsidRDefault="003A0229">
            <w:pPr>
              <w:pStyle w:val="Heading1"/>
              <w:rPr>
                <w:del w:id="3017" w:author="Felicia Williams" w:date="2024-07-11T23:30:00Z"/>
                <w:sz w:val="20"/>
                <w:szCs w:val="20"/>
              </w:rPr>
              <w:pPrChange w:id="3018" w:author="Felicia Williams" w:date="2024-07-11T23:30:00Z">
                <w:pPr>
                  <w:pStyle w:val="ListParagraph"/>
                  <w:numPr>
                    <w:numId w:val="30"/>
                  </w:numPr>
                  <w:tabs>
                    <w:tab w:val="clear" w:pos="720"/>
                  </w:tabs>
                  <w:spacing w:after="40"/>
                  <w:ind w:left="720"/>
                  <w:jc w:val="left"/>
                </w:pPr>
              </w:pPrChange>
            </w:pPr>
            <w:del w:id="3019" w:author="Felicia Williams" w:date="2024-07-11T23:30:00Z">
              <w:r w:rsidRPr="00FB7516" w:rsidDel="00825E1C">
                <w:rPr>
                  <w:sz w:val="20"/>
                  <w:szCs w:val="20"/>
                </w:rPr>
                <w:delText>Few African American friends at PWI</w:delText>
              </w:r>
            </w:del>
          </w:p>
          <w:p w14:paraId="1850F715" w14:textId="67A5245D" w:rsidR="0035790C" w:rsidRPr="00FB7516" w:rsidDel="00825E1C" w:rsidRDefault="0035790C">
            <w:pPr>
              <w:pStyle w:val="Heading1"/>
              <w:rPr>
                <w:del w:id="3020" w:author="Felicia Williams" w:date="2024-07-11T23:30:00Z"/>
                <w:sz w:val="20"/>
                <w:szCs w:val="20"/>
              </w:rPr>
              <w:pPrChange w:id="3021" w:author="Felicia Williams" w:date="2024-07-11T23:30:00Z">
                <w:pPr>
                  <w:pStyle w:val="ListParagraph"/>
                  <w:numPr>
                    <w:numId w:val="30"/>
                  </w:numPr>
                  <w:tabs>
                    <w:tab w:val="clear" w:pos="720"/>
                  </w:tabs>
                  <w:spacing w:after="40"/>
                  <w:ind w:left="720"/>
                  <w:jc w:val="left"/>
                </w:pPr>
              </w:pPrChange>
            </w:pPr>
            <w:del w:id="3022" w:author="Felicia Williams" w:date="2024-07-11T23:30:00Z">
              <w:r w:rsidRPr="00FB7516" w:rsidDel="00825E1C">
                <w:rPr>
                  <w:sz w:val="20"/>
                  <w:szCs w:val="20"/>
                </w:rPr>
                <w:delText xml:space="preserve">No sense of </w:delText>
              </w:r>
              <w:r w:rsidR="00893DC3" w:rsidRPr="00FB7516" w:rsidDel="00825E1C">
                <w:rPr>
                  <w:sz w:val="20"/>
                  <w:szCs w:val="20"/>
                </w:rPr>
                <w:delText>belonging</w:delText>
              </w:r>
            </w:del>
          </w:p>
          <w:p w14:paraId="3E1A4870" w14:textId="19938B07" w:rsidR="00893DC3" w:rsidRPr="00FB7516" w:rsidDel="00825E1C" w:rsidRDefault="000A11FF">
            <w:pPr>
              <w:pStyle w:val="Heading1"/>
              <w:rPr>
                <w:del w:id="3023" w:author="Felicia Williams" w:date="2024-07-11T23:30:00Z"/>
                <w:sz w:val="20"/>
                <w:szCs w:val="20"/>
              </w:rPr>
              <w:pPrChange w:id="3024" w:author="Felicia Williams" w:date="2024-07-11T23:30:00Z">
                <w:pPr>
                  <w:pStyle w:val="ListParagraph"/>
                  <w:numPr>
                    <w:numId w:val="30"/>
                  </w:numPr>
                  <w:tabs>
                    <w:tab w:val="clear" w:pos="720"/>
                  </w:tabs>
                  <w:spacing w:after="40"/>
                  <w:ind w:left="720"/>
                  <w:jc w:val="left"/>
                </w:pPr>
              </w:pPrChange>
            </w:pPr>
            <w:del w:id="3025" w:author="Felicia Williams" w:date="2024-07-11T23:30:00Z">
              <w:r w:rsidRPr="00FB7516" w:rsidDel="00825E1C">
                <w:rPr>
                  <w:sz w:val="20"/>
                  <w:szCs w:val="20"/>
                </w:rPr>
                <w:delText>Self-doubt</w:delText>
              </w:r>
            </w:del>
          </w:p>
          <w:p w14:paraId="5C3DC2BC" w14:textId="32AFC138" w:rsidR="00893DC3" w:rsidRPr="00FB7516" w:rsidDel="00825E1C" w:rsidRDefault="00893DC3">
            <w:pPr>
              <w:pStyle w:val="Heading1"/>
              <w:rPr>
                <w:del w:id="3026" w:author="Felicia Williams" w:date="2024-07-11T23:30:00Z"/>
                <w:sz w:val="20"/>
                <w:szCs w:val="20"/>
              </w:rPr>
              <w:pPrChange w:id="3027" w:author="Felicia Williams" w:date="2024-07-11T23:30:00Z">
                <w:pPr>
                  <w:pStyle w:val="ListParagraph"/>
                  <w:numPr>
                    <w:numId w:val="30"/>
                  </w:numPr>
                  <w:tabs>
                    <w:tab w:val="clear" w:pos="720"/>
                  </w:tabs>
                  <w:spacing w:after="40"/>
                  <w:ind w:left="720"/>
                  <w:jc w:val="left"/>
                </w:pPr>
              </w:pPrChange>
            </w:pPr>
            <w:del w:id="3028" w:author="Felicia Williams" w:date="2024-07-11T23:30:00Z">
              <w:r w:rsidRPr="00FB7516" w:rsidDel="00825E1C">
                <w:rPr>
                  <w:sz w:val="20"/>
                  <w:szCs w:val="20"/>
                </w:rPr>
                <w:lastRenderedPageBreak/>
                <w:delText>Negative experience with African American faculty</w:delText>
              </w:r>
            </w:del>
          </w:p>
          <w:p w14:paraId="1A7D8ECC" w14:textId="25610CE9" w:rsidR="00893DC3" w:rsidRPr="00FB7516" w:rsidDel="00825E1C" w:rsidRDefault="00893DC3">
            <w:pPr>
              <w:pStyle w:val="Heading1"/>
              <w:rPr>
                <w:del w:id="3029" w:author="Felicia Williams" w:date="2024-07-11T23:30:00Z"/>
                <w:sz w:val="20"/>
                <w:szCs w:val="20"/>
              </w:rPr>
              <w:pPrChange w:id="3030" w:author="Felicia Williams" w:date="2024-07-11T23:30:00Z">
                <w:pPr>
                  <w:pStyle w:val="ListParagraph"/>
                  <w:numPr>
                    <w:numId w:val="30"/>
                  </w:numPr>
                  <w:tabs>
                    <w:tab w:val="clear" w:pos="720"/>
                  </w:tabs>
                  <w:spacing w:after="40"/>
                  <w:ind w:left="720"/>
                  <w:jc w:val="left"/>
                </w:pPr>
              </w:pPrChange>
            </w:pPr>
            <w:del w:id="3031" w:author="Felicia Williams" w:date="2024-07-11T23:30:00Z">
              <w:r w:rsidRPr="00FB7516" w:rsidDel="00825E1C">
                <w:rPr>
                  <w:sz w:val="20"/>
                  <w:szCs w:val="20"/>
                </w:rPr>
                <w:delText xml:space="preserve">No African American faculty at PWI </w:delText>
              </w:r>
            </w:del>
          </w:p>
          <w:p w14:paraId="10127705" w14:textId="7EDB16BF" w:rsidR="00AB4B07" w:rsidRPr="00FB7516" w:rsidDel="00825E1C" w:rsidRDefault="00AB4B07">
            <w:pPr>
              <w:pStyle w:val="Heading1"/>
              <w:rPr>
                <w:del w:id="3032" w:author="Felicia Williams" w:date="2024-07-11T23:30:00Z"/>
                <w:sz w:val="20"/>
                <w:szCs w:val="20"/>
              </w:rPr>
              <w:pPrChange w:id="3033" w:author="Felicia Williams" w:date="2024-07-11T23:30:00Z">
                <w:pPr>
                  <w:pStyle w:val="ListParagraph"/>
                  <w:numPr>
                    <w:numId w:val="30"/>
                  </w:numPr>
                  <w:tabs>
                    <w:tab w:val="clear" w:pos="720"/>
                  </w:tabs>
                  <w:spacing w:after="40"/>
                  <w:ind w:left="720"/>
                  <w:jc w:val="left"/>
                </w:pPr>
              </w:pPrChange>
            </w:pPr>
            <w:del w:id="3034" w:author="Felicia Williams" w:date="2024-07-11T23:30:00Z">
              <w:r w:rsidRPr="00FB7516" w:rsidDel="00825E1C">
                <w:rPr>
                  <w:sz w:val="20"/>
                  <w:szCs w:val="20"/>
                </w:rPr>
                <w:delText>Insecurities, lack of confidence</w:delText>
              </w:r>
              <w:r w:rsidR="00764218" w:rsidRPr="00FB7516" w:rsidDel="00825E1C">
                <w:rPr>
                  <w:sz w:val="20"/>
                  <w:szCs w:val="20"/>
                </w:rPr>
                <w:delText xml:space="preserve"> from not having black faculty</w:delText>
              </w:r>
            </w:del>
          </w:p>
          <w:p w14:paraId="754FBFFD" w14:textId="6034F4D3" w:rsidR="00893DC3" w:rsidRPr="00FB7516" w:rsidDel="00825E1C" w:rsidRDefault="006F6A64">
            <w:pPr>
              <w:pStyle w:val="Heading1"/>
              <w:rPr>
                <w:del w:id="3035" w:author="Felicia Williams" w:date="2024-07-11T23:30:00Z"/>
                <w:sz w:val="20"/>
                <w:szCs w:val="20"/>
              </w:rPr>
              <w:pPrChange w:id="3036" w:author="Felicia Williams" w:date="2024-07-11T23:30:00Z">
                <w:pPr>
                  <w:pStyle w:val="ListParagraph"/>
                  <w:numPr>
                    <w:numId w:val="30"/>
                  </w:numPr>
                  <w:tabs>
                    <w:tab w:val="clear" w:pos="720"/>
                  </w:tabs>
                  <w:spacing w:after="40"/>
                  <w:ind w:left="720"/>
                  <w:jc w:val="left"/>
                </w:pPr>
              </w:pPrChange>
            </w:pPr>
            <w:del w:id="3037" w:author="Felicia Williams" w:date="2024-07-11T23:30:00Z">
              <w:r w:rsidRPr="00FB7516" w:rsidDel="00825E1C">
                <w:rPr>
                  <w:sz w:val="20"/>
                  <w:szCs w:val="20"/>
                </w:rPr>
                <w:delText>Never had an African American professor</w:delText>
              </w:r>
              <w:r w:rsidR="009C26E9" w:rsidRPr="00FB7516" w:rsidDel="00825E1C">
                <w:rPr>
                  <w:sz w:val="20"/>
                  <w:szCs w:val="20"/>
                </w:rPr>
                <w:delText xml:space="preserve"> at PWI </w:delText>
              </w:r>
            </w:del>
          </w:p>
          <w:p w14:paraId="1D5DB85A" w14:textId="61C5046D" w:rsidR="00893DC3" w:rsidRPr="00FB7516" w:rsidDel="00825E1C" w:rsidRDefault="00893DC3">
            <w:pPr>
              <w:pStyle w:val="Heading1"/>
              <w:rPr>
                <w:del w:id="3038" w:author="Felicia Williams" w:date="2024-07-11T23:30:00Z"/>
                <w:sz w:val="20"/>
                <w:szCs w:val="20"/>
              </w:rPr>
              <w:pPrChange w:id="3039" w:author="Felicia Williams" w:date="2024-07-11T23:30:00Z">
                <w:pPr>
                  <w:pStyle w:val="ListParagraph"/>
                  <w:numPr>
                    <w:numId w:val="30"/>
                  </w:numPr>
                  <w:tabs>
                    <w:tab w:val="clear" w:pos="720"/>
                  </w:tabs>
                  <w:spacing w:after="40"/>
                  <w:ind w:left="720"/>
                  <w:jc w:val="left"/>
                </w:pPr>
              </w:pPrChange>
            </w:pPr>
            <w:del w:id="3040" w:author="Felicia Williams" w:date="2024-07-11T23:30:00Z">
              <w:r w:rsidRPr="00FB7516" w:rsidDel="00825E1C">
                <w:rPr>
                  <w:sz w:val="20"/>
                  <w:szCs w:val="20"/>
                </w:rPr>
                <w:delText>No connection with African American peers in classes.</w:delText>
              </w:r>
            </w:del>
          </w:p>
          <w:p w14:paraId="2F821DB5" w14:textId="777D97E5" w:rsidR="00F608FE" w:rsidRPr="00FB7516" w:rsidDel="00825E1C" w:rsidRDefault="00F608FE">
            <w:pPr>
              <w:pStyle w:val="Heading1"/>
              <w:rPr>
                <w:del w:id="3041" w:author="Felicia Williams" w:date="2024-07-11T23:30:00Z"/>
                <w:sz w:val="20"/>
                <w:szCs w:val="20"/>
              </w:rPr>
              <w:pPrChange w:id="3042" w:author="Felicia Williams" w:date="2024-07-11T23:30:00Z">
                <w:pPr>
                  <w:pStyle w:val="ListParagraph"/>
                  <w:numPr>
                    <w:numId w:val="30"/>
                  </w:numPr>
                  <w:tabs>
                    <w:tab w:val="clear" w:pos="720"/>
                  </w:tabs>
                  <w:spacing w:after="40"/>
                  <w:ind w:left="720"/>
                  <w:jc w:val="left"/>
                </w:pPr>
              </w:pPrChange>
            </w:pPr>
            <w:del w:id="3043" w:author="Felicia Williams" w:date="2024-07-11T23:30:00Z">
              <w:r w:rsidRPr="00FB7516" w:rsidDel="00825E1C">
                <w:rPr>
                  <w:sz w:val="20"/>
                  <w:szCs w:val="20"/>
                </w:rPr>
                <w:delText>Limited African American students in class</w:delText>
              </w:r>
              <w:r w:rsidR="009C26E9" w:rsidRPr="00FB7516" w:rsidDel="00825E1C">
                <w:rPr>
                  <w:sz w:val="20"/>
                  <w:szCs w:val="20"/>
                </w:rPr>
                <w:delText>es</w:delText>
              </w:r>
            </w:del>
          </w:p>
          <w:p w14:paraId="0AE8C4FC" w14:textId="347FEF68" w:rsidR="003A0229" w:rsidRPr="00FB7516" w:rsidDel="00825E1C" w:rsidRDefault="003A0229">
            <w:pPr>
              <w:pStyle w:val="Heading1"/>
              <w:rPr>
                <w:del w:id="3044" w:author="Felicia Williams" w:date="2024-07-11T23:30:00Z"/>
                <w:sz w:val="20"/>
                <w:szCs w:val="20"/>
              </w:rPr>
              <w:pPrChange w:id="3045" w:author="Felicia Williams" w:date="2024-07-11T23:30:00Z">
                <w:pPr>
                  <w:pStyle w:val="ListParagraph"/>
                  <w:numPr>
                    <w:numId w:val="30"/>
                  </w:numPr>
                  <w:tabs>
                    <w:tab w:val="clear" w:pos="720"/>
                  </w:tabs>
                  <w:spacing w:after="40"/>
                  <w:ind w:left="720"/>
                  <w:jc w:val="left"/>
                </w:pPr>
              </w:pPrChange>
            </w:pPr>
            <w:del w:id="3046" w:author="Felicia Williams" w:date="2024-07-11T23:30:00Z">
              <w:r w:rsidRPr="00FB7516" w:rsidDel="00825E1C">
                <w:rPr>
                  <w:sz w:val="20"/>
                  <w:szCs w:val="20"/>
                </w:rPr>
                <w:delText>Being only African American student in the program</w:delText>
              </w:r>
            </w:del>
          </w:p>
          <w:p w14:paraId="437D91DA" w14:textId="25E1ED16" w:rsidR="006F6A64" w:rsidRPr="00FB7516" w:rsidDel="00825E1C" w:rsidRDefault="00D323F8">
            <w:pPr>
              <w:pStyle w:val="Heading1"/>
              <w:rPr>
                <w:del w:id="3047" w:author="Felicia Williams" w:date="2024-07-11T23:30:00Z"/>
                <w:sz w:val="20"/>
                <w:szCs w:val="20"/>
              </w:rPr>
              <w:pPrChange w:id="3048" w:author="Felicia Williams" w:date="2024-07-11T23:30:00Z">
                <w:pPr>
                  <w:pStyle w:val="ListParagraph"/>
                  <w:numPr>
                    <w:numId w:val="30"/>
                  </w:numPr>
                  <w:tabs>
                    <w:tab w:val="clear" w:pos="720"/>
                  </w:tabs>
                  <w:spacing w:after="40"/>
                  <w:ind w:left="720"/>
                  <w:jc w:val="left"/>
                </w:pPr>
              </w:pPrChange>
            </w:pPr>
            <w:del w:id="3049" w:author="Felicia Williams" w:date="2024-07-11T23:30:00Z">
              <w:r w:rsidRPr="00FB7516" w:rsidDel="00825E1C">
                <w:rPr>
                  <w:sz w:val="20"/>
                  <w:szCs w:val="20"/>
                </w:rPr>
                <w:delText>Negative life events</w:delText>
              </w:r>
            </w:del>
          </w:p>
          <w:p w14:paraId="1199EC95" w14:textId="325D2921" w:rsidR="006F6A64" w:rsidRPr="00FB7516" w:rsidDel="00825E1C" w:rsidRDefault="00F87F14">
            <w:pPr>
              <w:pStyle w:val="Heading1"/>
              <w:rPr>
                <w:del w:id="3050" w:author="Felicia Williams" w:date="2024-07-11T23:30:00Z"/>
                <w:sz w:val="20"/>
                <w:szCs w:val="20"/>
              </w:rPr>
              <w:pPrChange w:id="3051" w:author="Felicia Williams" w:date="2024-07-11T23:30:00Z">
                <w:pPr>
                  <w:pStyle w:val="ListParagraph"/>
                  <w:numPr>
                    <w:numId w:val="30"/>
                  </w:numPr>
                  <w:tabs>
                    <w:tab w:val="clear" w:pos="720"/>
                  </w:tabs>
                  <w:spacing w:after="40"/>
                  <w:ind w:left="720"/>
                </w:pPr>
              </w:pPrChange>
            </w:pPr>
            <w:del w:id="3052" w:author="Felicia Williams" w:date="2024-07-11T23:30:00Z">
              <w:r w:rsidRPr="00FB7516" w:rsidDel="00825E1C">
                <w:rPr>
                  <w:sz w:val="20"/>
                  <w:szCs w:val="20"/>
                </w:rPr>
                <w:delText>Negative experiences with African American Student</w:delText>
              </w:r>
            </w:del>
          </w:p>
          <w:p w14:paraId="34EFEA3B" w14:textId="0DA8F3CA" w:rsidR="00E60C37" w:rsidRPr="00FB7516" w:rsidDel="00825E1C" w:rsidRDefault="006F6A64">
            <w:pPr>
              <w:pStyle w:val="Heading1"/>
              <w:rPr>
                <w:del w:id="3053" w:author="Felicia Williams" w:date="2024-07-11T23:30:00Z"/>
                <w:sz w:val="20"/>
                <w:szCs w:val="20"/>
              </w:rPr>
              <w:pPrChange w:id="3054" w:author="Felicia Williams" w:date="2024-07-11T23:30:00Z">
                <w:pPr>
                  <w:pStyle w:val="ListBullet3"/>
                  <w:numPr>
                    <w:numId w:val="30"/>
                  </w:numPr>
                  <w:ind w:left="720" w:hanging="360"/>
                </w:pPr>
              </w:pPrChange>
            </w:pPr>
            <w:del w:id="3055" w:author="Felicia Williams" w:date="2024-07-11T23:30:00Z">
              <w:r w:rsidRPr="00FB7516" w:rsidDel="00825E1C">
                <w:rPr>
                  <w:sz w:val="20"/>
                  <w:szCs w:val="20"/>
                </w:rPr>
                <w:delText>N</w:delText>
              </w:r>
              <w:r w:rsidR="00E60C37" w:rsidRPr="00FB7516" w:rsidDel="00825E1C">
                <w:rPr>
                  <w:sz w:val="20"/>
                  <w:szCs w:val="20"/>
                </w:rPr>
                <w:delText xml:space="preserve">egative experience with </w:delText>
              </w:r>
              <w:r w:rsidR="009C26E9" w:rsidRPr="00FB7516" w:rsidDel="00825E1C">
                <w:rPr>
                  <w:sz w:val="20"/>
                  <w:szCs w:val="20"/>
                </w:rPr>
                <w:delText xml:space="preserve">African American </w:delText>
              </w:r>
              <w:r w:rsidR="00E60C37" w:rsidRPr="00FB7516" w:rsidDel="00825E1C">
                <w:rPr>
                  <w:sz w:val="20"/>
                  <w:szCs w:val="20"/>
                </w:rPr>
                <w:delText>faculty</w:delText>
              </w:r>
            </w:del>
          </w:p>
          <w:p w14:paraId="7217A962" w14:textId="259D507F" w:rsidR="00E60C37" w:rsidRPr="00FB7516" w:rsidDel="00825E1C" w:rsidRDefault="00E60C37">
            <w:pPr>
              <w:pStyle w:val="Heading1"/>
              <w:rPr>
                <w:del w:id="3056" w:author="Felicia Williams" w:date="2024-07-11T23:30:00Z"/>
                <w:sz w:val="20"/>
                <w:szCs w:val="20"/>
              </w:rPr>
              <w:pPrChange w:id="3057" w:author="Felicia Williams" w:date="2024-07-11T23:30:00Z">
                <w:pPr>
                  <w:pStyle w:val="ListBullet3"/>
                </w:pPr>
              </w:pPrChange>
            </w:pPr>
          </w:p>
        </w:tc>
      </w:tr>
      <w:bookmarkEnd w:id="2650"/>
    </w:tbl>
    <w:p w14:paraId="46712824" w14:textId="77777777" w:rsidR="00563696" w:rsidRPr="00FB7516" w:rsidRDefault="00756D0E" w:rsidP="003C250A">
      <w:pPr>
        <w:spacing w:line="240" w:lineRule="auto"/>
        <w:ind w:left="2880"/>
        <w:rPr>
          <w:ins w:id="3058" w:author="Felicia Williams" w:date="2024-07-11T09:48:00Z"/>
          <w:sz w:val="22"/>
          <w:szCs w:val="22"/>
        </w:rPr>
      </w:pPr>
      <w:r w:rsidRPr="00FB7516">
        <w:rPr>
          <w:sz w:val="22"/>
          <w:szCs w:val="22"/>
        </w:rPr>
        <w:lastRenderedPageBreak/>
        <w:br w:type="page"/>
      </w:r>
    </w:p>
    <w:tbl>
      <w:tblPr>
        <w:tblStyle w:val="TableGrid"/>
        <w:tblW w:w="9275" w:type="dxa"/>
        <w:tblLayout w:type="fixed"/>
        <w:tblLook w:val="04A0" w:firstRow="1" w:lastRow="0" w:firstColumn="1" w:lastColumn="0" w:noHBand="0" w:noVBand="1"/>
      </w:tblPr>
      <w:tblGrid>
        <w:gridCol w:w="1435"/>
        <w:gridCol w:w="990"/>
        <w:gridCol w:w="1445"/>
        <w:gridCol w:w="895"/>
        <w:gridCol w:w="1080"/>
        <w:gridCol w:w="1260"/>
        <w:gridCol w:w="1080"/>
        <w:gridCol w:w="1090"/>
      </w:tblGrid>
      <w:tr w:rsidR="00F01EA4" w:rsidRPr="00E75F02" w14:paraId="3C7F7ACF" w14:textId="77777777" w:rsidTr="003A643E">
        <w:trPr>
          <w:cnfStyle w:val="100000000000" w:firstRow="1" w:lastRow="0" w:firstColumn="0" w:lastColumn="0" w:oddVBand="0" w:evenVBand="0" w:oddHBand="0" w:evenHBand="0" w:firstRowFirstColumn="0" w:firstRowLastColumn="0" w:lastRowFirstColumn="0" w:lastRowLastColumn="0"/>
          <w:ins w:id="3059" w:author="Felicia Williams" w:date="2024-07-11T11:43:00Z"/>
        </w:trPr>
        <w:tc>
          <w:tcPr>
            <w:tcW w:w="1435" w:type="dxa"/>
          </w:tcPr>
          <w:p w14:paraId="2EFA49BC" w14:textId="77777777" w:rsidR="00296A32" w:rsidRDefault="00F01EA4" w:rsidP="00F01EA4">
            <w:pPr>
              <w:spacing w:line="240" w:lineRule="auto"/>
              <w:ind w:firstLine="0"/>
              <w:rPr>
                <w:ins w:id="3060" w:author="Michael Grohs" w:date="2024-07-15T21:25:00Z" w16du:dateUtc="2024-07-16T02:25:00Z"/>
              </w:rPr>
            </w:pPr>
            <w:bookmarkStart w:id="3061" w:name="_Toc171695014"/>
            <w:r w:rsidRPr="00E75F02">
              <w:rPr>
                <w:sz w:val="24"/>
              </w:rPr>
              <w:lastRenderedPageBreak/>
              <w:br/>
              <w:t>Categories to Themes</w:t>
            </w:r>
            <w:bookmarkEnd w:id="3061"/>
          </w:p>
          <w:p w14:paraId="1658D261" w14:textId="4A54B6EC" w:rsidR="00BF01F1" w:rsidRPr="00D263C1" w:rsidRDefault="007255BB" w:rsidP="00F01EA4">
            <w:pPr>
              <w:spacing w:line="240" w:lineRule="auto"/>
              <w:ind w:firstLine="0"/>
              <w:rPr>
                <w:ins w:id="3062" w:author="Felicia Williams" w:date="2024-07-11T11:43:00Z"/>
                <w:b/>
                <w:bCs/>
                <w:szCs w:val="20"/>
                <w:u w:val="single"/>
              </w:rPr>
            </w:pPr>
            <w:ins w:id="3063" w:author="Felicia Williams" w:date="2024-07-11T11:48:00Z">
              <w:r w:rsidRPr="00E75F02">
                <w:rPr>
                  <w:b/>
                  <w:bCs/>
                  <w:sz w:val="24"/>
                </w:rPr>
                <w:t>Theme 4:</w:t>
              </w:r>
              <w:r w:rsidRPr="00E75F02">
                <w:rPr>
                  <w:sz w:val="24"/>
                </w:rPr>
                <w:t xml:space="preserve"> African American faculty and peers as role models and mentors</w:t>
              </w:r>
            </w:ins>
          </w:p>
        </w:tc>
        <w:tc>
          <w:tcPr>
            <w:tcW w:w="990" w:type="dxa"/>
          </w:tcPr>
          <w:p w14:paraId="688B9300" w14:textId="77777777" w:rsidR="00BF01F1" w:rsidRPr="00D263C1" w:rsidRDefault="00BF01F1" w:rsidP="00F01EA4">
            <w:pPr>
              <w:spacing w:line="240" w:lineRule="auto"/>
              <w:ind w:firstLine="0"/>
              <w:rPr>
                <w:ins w:id="3064" w:author="Felicia Williams" w:date="2024-07-11T11:43:00Z"/>
                <w:b/>
                <w:bCs/>
                <w:szCs w:val="20"/>
                <w:u w:val="single"/>
              </w:rPr>
            </w:pPr>
          </w:p>
        </w:tc>
        <w:tc>
          <w:tcPr>
            <w:tcW w:w="1445" w:type="dxa"/>
          </w:tcPr>
          <w:p w14:paraId="4D9356F1" w14:textId="7984A2BF" w:rsidR="00BF01F1" w:rsidRPr="00D263C1" w:rsidRDefault="00CB7C65" w:rsidP="00F01EA4">
            <w:pPr>
              <w:spacing w:line="240" w:lineRule="auto"/>
              <w:ind w:firstLine="0"/>
              <w:rPr>
                <w:ins w:id="3065" w:author="Felicia Williams" w:date="2024-07-11T11:43:00Z"/>
                <w:b/>
                <w:bCs/>
                <w:szCs w:val="20"/>
                <w:u w:val="single"/>
              </w:rPr>
            </w:pPr>
            <w:ins w:id="3066" w:author="Felicia Williams" w:date="2024-07-11T13:12:00Z">
              <w:r w:rsidRPr="00D263C1">
                <w:rPr>
                  <w:b/>
                  <w:bCs/>
                  <w:szCs w:val="20"/>
                  <w:u w:val="single"/>
                </w:rPr>
                <w:t>X</w:t>
              </w:r>
            </w:ins>
          </w:p>
        </w:tc>
        <w:tc>
          <w:tcPr>
            <w:tcW w:w="895" w:type="dxa"/>
          </w:tcPr>
          <w:p w14:paraId="287B43A1" w14:textId="77777777" w:rsidR="00BF01F1" w:rsidRPr="00D263C1" w:rsidRDefault="00BF01F1" w:rsidP="00F01EA4">
            <w:pPr>
              <w:spacing w:line="240" w:lineRule="auto"/>
              <w:ind w:firstLine="0"/>
              <w:rPr>
                <w:ins w:id="3067" w:author="Felicia Williams" w:date="2024-07-11T11:43:00Z"/>
                <w:b/>
                <w:bCs/>
                <w:szCs w:val="20"/>
                <w:u w:val="single"/>
              </w:rPr>
            </w:pPr>
          </w:p>
        </w:tc>
        <w:tc>
          <w:tcPr>
            <w:tcW w:w="1080" w:type="dxa"/>
          </w:tcPr>
          <w:p w14:paraId="1BDE366E" w14:textId="77777777" w:rsidR="00BF01F1" w:rsidRPr="00D263C1" w:rsidRDefault="00BF01F1" w:rsidP="00F01EA4">
            <w:pPr>
              <w:spacing w:line="240" w:lineRule="auto"/>
              <w:ind w:firstLine="0"/>
              <w:rPr>
                <w:ins w:id="3068" w:author="Felicia Williams" w:date="2024-07-11T11:43:00Z"/>
                <w:b/>
                <w:bCs/>
                <w:szCs w:val="20"/>
                <w:u w:val="single"/>
              </w:rPr>
            </w:pPr>
          </w:p>
        </w:tc>
        <w:tc>
          <w:tcPr>
            <w:tcW w:w="1260" w:type="dxa"/>
          </w:tcPr>
          <w:p w14:paraId="36DAE39E" w14:textId="77777777" w:rsidR="00BF01F1" w:rsidRPr="00D263C1" w:rsidRDefault="00BF01F1" w:rsidP="00F01EA4">
            <w:pPr>
              <w:spacing w:line="240" w:lineRule="auto"/>
              <w:ind w:firstLine="0"/>
              <w:rPr>
                <w:ins w:id="3069" w:author="Felicia Williams" w:date="2024-07-11T11:43:00Z"/>
                <w:b/>
                <w:bCs/>
                <w:szCs w:val="20"/>
                <w:u w:val="single"/>
              </w:rPr>
            </w:pPr>
          </w:p>
        </w:tc>
        <w:tc>
          <w:tcPr>
            <w:tcW w:w="1080" w:type="dxa"/>
          </w:tcPr>
          <w:p w14:paraId="065AED15" w14:textId="77777777" w:rsidR="00BF01F1" w:rsidRPr="00D263C1" w:rsidRDefault="00BF01F1" w:rsidP="00F01EA4">
            <w:pPr>
              <w:spacing w:line="240" w:lineRule="auto"/>
              <w:ind w:firstLine="0"/>
              <w:rPr>
                <w:ins w:id="3070" w:author="Felicia Williams" w:date="2024-07-11T11:43:00Z"/>
                <w:b/>
                <w:bCs/>
                <w:szCs w:val="20"/>
                <w:u w:val="single"/>
              </w:rPr>
            </w:pPr>
          </w:p>
        </w:tc>
        <w:tc>
          <w:tcPr>
            <w:tcW w:w="1090" w:type="dxa"/>
          </w:tcPr>
          <w:p w14:paraId="6945F972" w14:textId="77777777" w:rsidR="00BF01F1" w:rsidRPr="00D263C1" w:rsidRDefault="00BF01F1" w:rsidP="00F01EA4">
            <w:pPr>
              <w:spacing w:line="240" w:lineRule="auto"/>
              <w:ind w:firstLine="0"/>
              <w:rPr>
                <w:ins w:id="3071" w:author="Felicia Williams" w:date="2024-07-11T11:43:00Z"/>
                <w:b/>
                <w:bCs/>
                <w:szCs w:val="20"/>
                <w:u w:val="single"/>
              </w:rPr>
            </w:pPr>
          </w:p>
        </w:tc>
      </w:tr>
      <w:tr w:rsidR="00F01EA4" w:rsidRPr="00E75F02" w14:paraId="0931BB28" w14:textId="77777777" w:rsidTr="003A643E">
        <w:trPr>
          <w:trHeight w:val="968"/>
          <w:ins w:id="3072" w:author="Felicia Williams" w:date="2024-07-11T11:49:00Z"/>
        </w:trPr>
        <w:tc>
          <w:tcPr>
            <w:tcW w:w="1435" w:type="dxa"/>
          </w:tcPr>
          <w:p w14:paraId="4B932A3C" w14:textId="41F1B0F8" w:rsidR="007255BB" w:rsidRPr="00E75F02" w:rsidRDefault="007255BB" w:rsidP="00F01EA4">
            <w:pPr>
              <w:spacing w:line="240" w:lineRule="auto"/>
              <w:ind w:firstLine="0"/>
              <w:rPr>
                <w:ins w:id="3073" w:author="Felicia Williams" w:date="2024-07-11T11:49:00Z"/>
                <w:b/>
                <w:bCs/>
              </w:rPr>
            </w:pPr>
            <w:ins w:id="3074" w:author="Felicia Williams" w:date="2024-07-11T11:49:00Z">
              <w:r w:rsidRPr="00E75F02">
                <w:rPr>
                  <w:b/>
                  <w:bCs/>
                </w:rPr>
                <w:t>Theme 5:</w:t>
              </w:r>
              <w:r w:rsidRPr="00E75F02">
                <w:t xml:space="preserve"> Sense of belonging through involvement and relationships</w:t>
              </w:r>
            </w:ins>
          </w:p>
        </w:tc>
        <w:tc>
          <w:tcPr>
            <w:tcW w:w="990" w:type="dxa"/>
          </w:tcPr>
          <w:p w14:paraId="67C81A29" w14:textId="7B51CF41" w:rsidR="007255BB" w:rsidRPr="00D263C1" w:rsidRDefault="00CB7C65" w:rsidP="00F01EA4">
            <w:pPr>
              <w:spacing w:line="240" w:lineRule="auto"/>
              <w:ind w:firstLine="0"/>
              <w:rPr>
                <w:ins w:id="3075" w:author="Felicia Williams" w:date="2024-07-11T11:49:00Z"/>
                <w:b/>
                <w:bCs/>
                <w:sz w:val="20"/>
                <w:szCs w:val="20"/>
                <w:u w:val="single"/>
              </w:rPr>
            </w:pPr>
            <w:ins w:id="3076" w:author="Felicia Williams" w:date="2024-07-11T13:12:00Z">
              <w:r w:rsidRPr="00D263C1">
                <w:rPr>
                  <w:b/>
                  <w:bCs/>
                  <w:sz w:val="20"/>
                  <w:szCs w:val="20"/>
                  <w:u w:val="single"/>
                </w:rPr>
                <w:t>X</w:t>
              </w:r>
            </w:ins>
          </w:p>
        </w:tc>
        <w:tc>
          <w:tcPr>
            <w:tcW w:w="1445" w:type="dxa"/>
          </w:tcPr>
          <w:p w14:paraId="02A072FC" w14:textId="77777777" w:rsidR="007255BB" w:rsidRPr="00D263C1" w:rsidRDefault="007255BB" w:rsidP="00F01EA4">
            <w:pPr>
              <w:spacing w:line="240" w:lineRule="auto"/>
              <w:ind w:firstLine="0"/>
              <w:rPr>
                <w:ins w:id="3077" w:author="Felicia Williams" w:date="2024-07-11T11:49:00Z"/>
                <w:b/>
                <w:bCs/>
                <w:sz w:val="20"/>
                <w:szCs w:val="20"/>
                <w:u w:val="single"/>
              </w:rPr>
            </w:pPr>
          </w:p>
        </w:tc>
        <w:tc>
          <w:tcPr>
            <w:tcW w:w="895" w:type="dxa"/>
          </w:tcPr>
          <w:p w14:paraId="6067EA16" w14:textId="77777777" w:rsidR="007255BB" w:rsidRPr="00D263C1" w:rsidRDefault="007255BB" w:rsidP="00F01EA4">
            <w:pPr>
              <w:spacing w:line="240" w:lineRule="auto"/>
              <w:ind w:firstLine="0"/>
              <w:rPr>
                <w:ins w:id="3078" w:author="Felicia Williams" w:date="2024-07-11T11:49:00Z"/>
                <w:b/>
                <w:bCs/>
                <w:sz w:val="20"/>
                <w:szCs w:val="20"/>
                <w:u w:val="single"/>
              </w:rPr>
            </w:pPr>
          </w:p>
        </w:tc>
        <w:tc>
          <w:tcPr>
            <w:tcW w:w="1080" w:type="dxa"/>
          </w:tcPr>
          <w:p w14:paraId="0D8C4535" w14:textId="77777777" w:rsidR="007255BB" w:rsidRPr="00D263C1" w:rsidRDefault="007255BB" w:rsidP="00F01EA4">
            <w:pPr>
              <w:spacing w:line="240" w:lineRule="auto"/>
              <w:ind w:firstLine="0"/>
              <w:rPr>
                <w:ins w:id="3079" w:author="Felicia Williams" w:date="2024-07-11T11:49:00Z"/>
                <w:b/>
                <w:bCs/>
                <w:sz w:val="20"/>
                <w:szCs w:val="20"/>
                <w:u w:val="single"/>
              </w:rPr>
            </w:pPr>
          </w:p>
        </w:tc>
        <w:tc>
          <w:tcPr>
            <w:tcW w:w="1260" w:type="dxa"/>
          </w:tcPr>
          <w:p w14:paraId="5947CC5B" w14:textId="77777777" w:rsidR="007255BB" w:rsidRPr="00D263C1" w:rsidRDefault="007255BB" w:rsidP="00F01EA4">
            <w:pPr>
              <w:spacing w:line="240" w:lineRule="auto"/>
              <w:ind w:firstLine="0"/>
              <w:rPr>
                <w:ins w:id="3080" w:author="Felicia Williams" w:date="2024-07-11T11:49:00Z"/>
                <w:b/>
                <w:bCs/>
                <w:sz w:val="20"/>
                <w:szCs w:val="20"/>
                <w:u w:val="single"/>
              </w:rPr>
            </w:pPr>
          </w:p>
        </w:tc>
        <w:tc>
          <w:tcPr>
            <w:tcW w:w="1080" w:type="dxa"/>
          </w:tcPr>
          <w:p w14:paraId="3277B18D" w14:textId="77777777" w:rsidR="007255BB" w:rsidRPr="00D263C1" w:rsidRDefault="007255BB" w:rsidP="00F01EA4">
            <w:pPr>
              <w:spacing w:line="240" w:lineRule="auto"/>
              <w:ind w:firstLine="0"/>
              <w:rPr>
                <w:ins w:id="3081" w:author="Felicia Williams" w:date="2024-07-11T11:49:00Z"/>
                <w:b/>
                <w:bCs/>
                <w:sz w:val="20"/>
                <w:szCs w:val="20"/>
                <w:u w:val="single"/>
              </w:rPr>
            </w:pPr>
          </w:p>
        </w:tc>
        <w:tc>
          <w:tcPr>
            <w:tcW w:w="1090" w:type="dxa"/>
          </w:tcPr>
          <w:p w14:paraId="34E336AE" w14:textId="77777777" w:rsidR="007255BB" w:rsidRPr="00D263C1" w:rsidRDefault="007255BB" w:rsidP="00F01EA4">
            <w:pPr>
              <w:spacing w:line="240" w:lineRule="auto"/>
              <w:ind w:firstLine="0"/>
              <w:rPr>
                <w:ins w:id="3082" w:author="Felicia Williams" w:date="2024-07-11T11:49:00Z"/>
                <w:b/>
                <w:bCs/>
                <w:sz w:val="20"/>
                <w:szCs w:val="20"/>
                <w:u w:val="single"/>
              </w:rPr>
            </w:pPr>
          </w:p>
        </w:tc>
      </w:tr>
    </w:tbl>
    <w:p w14:paraId="7A283D0F" w14:textId="1947686A" w:rsidR="00F01EA4" w:rsidRPr="00E75F02" w:rsidRDefault="00F86DF7">
      <w:pPr>
        <w:spacing w:line="240" w:lineRule="auto"/>
        <w:rPr>
          <w:rStyle w:val="cf01"/>
          <w:rFonts w:ascii="Times New Roman" w:hAnsi="Times New Roman" w:cs="Times New Roman"/>
          <w:sz w:val="24"/>
          <w:szCs w:val="24"/>
        </w:rPr>
      </w:pPr>
      <w:ins w:id="3083" w:author="Felicia Williams" w:date="2024-07-11T11:59:00Z">
        <w:r w:rsidRPr="00D263C1">
          <w:rPr>
            <w:rStyle w:val="cf01"/>
          </w:rPr>
          <w:t xml:space="preserve">  </w:t>
        </w:r>
      </w:ins>
    </w:p>
    <w:p w14:paraId="637D6ED7" w14:textId="77777777" w:rsidR="00F01EA4" w:rsidRPr="00E75F02" w:rsidRDefault="00F01EA4">
      <w:pPr>
        <w:ind w:firstLine="0"/>
        <w:rPr>
          <w:rStyle w:val="cf01"/>
          <w:rFonts w:ascii="Times New Roman" w:hAnsi="Times New Roman" w:cs="Times New Roman"/>
          <w:sz w:val="24"/>
          <w:szCs w:val="24"/>
        </w:rPr>
      </w:pPr>
      <w:r w:rsidRPr="00E75F02">
        <w:rPr>
          <w:rStyle w:val="cf01"/>
          <w:rFonts w:ascii="Times New Roman" w:hAnsi="Times New Roman" w:cs="Times New Roman"/>
          <w:sz w:val="24"/>
          <w:szCs w:val="24"/>
        </w:rPr>
        <w:br w:type="page"/>
      </w:r>
    </w:p>
    <w:p w14:paraId="53D9DE93" w14:textId="26DC5905" w:rsidR="00350B2F" w:rsidRPr="00F01EA4" w:rsidRDefault="0039142A" w:rsidP="00350B2F">
      <w:pPr>
        <w:pStyle w:val="Heading1"/>
      </w:pPr>
      <w:bookmarkStart w:id="3084" w:name="_Toc171695015"/>
      <w:r w:rsidRPr="00E75F02">
        <w:lastRenderedPageBreak/>
        <w:t>Appendix</w:t>
      </w:r>
      <w:r w:rsidR="00BF01F1" w:rsidRPr="00E75F02">
        <w:t xml:space="preserve"> P</w:t>
      </w:r>
      <w:r w:rsidR="00350B2F" w:rsidRPr="00F01EA4">
        <w:br/>
        <w:t>Final Themes to Research Questions</w:t>
      </w:r>
    </w:p>
    <w:p w14:paraId="683C99E5" w14:textId="77777777" w:rsidR="00350B2F" w:rsidRPr="00D267AC" w:rsidRDefault="00350B2F" w:rsidP="00350B2F">
      <w:pPr>
        <w:pStyle w:val="TableTitle"/>
        <w:rPr>
          <w:i/>
        </w:rPr>
      </w:pPr>
      <w:r w:rsidRPr="0034535A">
        <w:br/>
      </w:r>
      <w:bookmarkStart w:id="3085" w:name="_Toc171633811"/>
      <w:r>
        <w:rPr>
          <w:i/>
        </w:rPr>
        <w:t>Final Themes and Definitions</w:t>
      </w:r>
      <w:bookmarkEnd w:id="30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40"/>
        <w:gridCol w:w="2860"/>
        <w:gridCol w:w="2090"/>
        <w:gridCol w:w="1040"/>
      </w:tblGrid>
      <w:tr w:rsidR="00350B2F" w:rsidRPr="00D267AC" w14:paraId="42DE98E3" w14:textId="77777777" w:rsidTr="00E22C65">
        <w:trPr>
          <w:cnfStyle w:val="100000000000" w:firstRow="1" w:lastRow="0" w:firstColumn="0" w:lastColumn="0" w:oddVBand="0" w:evenVBand="0" w:oddHBand="0" w:evenHBand="0" w:firstRowFirstColumn="0" w:firstRowLastColumn="0" w:lastRowFirstColumn="0" w:lastRowLastColumn="0"/>
        </w:trPr>
        <w:tc>
          <w:tcPr>
            <w:tcW w:w="2640" w:type="dxa"/>
            <w:tcBorders>
              <w:top w:val="single" w:sz="4" w:space="0" w:color="auto"/>
              <w:bottom w:val="single" w:sz="4" w:space="0" w:color="auto"/>
            </w:tcBorders>
          </w:tcPr>
          <w:p w14:paraId="77E8E6FD" w14:textId="77777777" w:rsidR="00350B2F" w:rsidRPr="00D267AC" w:rsidRDefault="00350B2F" w:rsidP="00E22C65">
            <w:pPr>
              <w:spacing w:line="240" w:lineRule="auto"/>
              <w:ind w:firstLine="0"/>
              <w:rPr>
                <w:szCs w:val="20"/>
              </w:rPr>
            </w:pPr>
            <w:r w:rsidRPr="00D267AC">
              <w:rPr>
                <w:szCs w:val="20"/>
              </w:rPr>
              <w:t>RQs</w:t>
            </w:r>
          </w:p>
        </w:tc>
        <w:tc>
          <w:tcPr>
            <w:tcW w:w="2860" w:type="dxa"/>
            <w:tcBorders>
              <w:top w:val="single" w:sz="4" w:space="0" w:color="auto"/>
              <w:bottom w:val="single" w:sz="4" w:space="0" w:color="auto"/>
            </w:tcBorders>
          </w:tcPr>
          <w:p w14:paraId="3CF28154" w14:textId="77777777" w:rsidR="00350B2F" w:rsidRPr="00D267AC" w:rsidRDefault="00350B2F" w:rsidP="00E22C65">
            <w:pPr>
              <w:spacing w:line="240" w:lineRule="auto"/>
              <w:ind w:firstLine="0"/>
              <w:rPr>
                <w:szCs w:val="20"/>
              </w:rPr>
            </w:pPr>
            <w:r>
              <w:rPr>
                <w:szCs w:val="20"/>
              </w:rPr>
              <w:t>Definitions</w:t>
            </w:r>
          </w:p>
        </w:tc>
        <w:tc>
          <w:tcPr>
            <w:tcW w:w="2090" w:type="dxa"/>
            <w:tcBorders>
              <w:top w:val="single" w:sz="4" w:space="0" w:color="auto"/>
              <w:bottom w:val="single" w:sz="4" w:space="0" w:color="auto"/>
            </w:tcBorders>
          </w:tcPr>
          <w:p w14:paraId="3E585273" w14:textId="77777777" w:rsidR="00350B2F" w:rsidRPr="00D267AC" w:rsidRDefault="00350B2F" w:rsidP="00E22C65">
            <w:pPr>
              <w:spacing w:line="240" w:lineRule="auto"/>
              <w:ind w:firstLine="0"/>
              <w:rPr>
                <w:szCs w:val="20"/>
              </w:rPr>
            </w:pPr>
            <w:r>
              <w:rPr>
                <w:szCs w:val="20"/>
              </w:rPr>
              <w:t>Theme</w:t>
            </w:r>
          </w:p>
        </w:tc>
        <w:tc>
          <w:tcPr>
            <w:tcW w:w="1040" w:type="dxa"/>
            <w:tcBorders>
              <w:top w:val="single" w:sz="4" w:space="0" w:color="auto"/>
              <w:bottom w:val="single" w:sz="4" w:space="0" w:color="auto"/>
            </w:tcBorders>
          </w:tcPr>
          <w:p w14:paraId="5D5FE4EF" w14:textId="77777777" w:rsidR="00350B2F" w:rsidRPr="00D267AC" w:rsidRDefault="00350B2F" w:rsidP="00E22C65">
            <w:pPr>
              <w:spacing w:line="240" w:lineRule="auto"/>
              <w:ind w:firstLine="0"/>
              <w:jc w:val="left"/>
              <w:rPr>
                <w:szCs w:val="20"/>
              </w:rPr>
            </w:pPr>
          </w:p>
        </w:tc>
      </w:tr>
      <w:tr w:rsidR="00350B2F" w:rsidRPr="00D267AC" w14:paraId="1A53F9B7" w14:textId="77777777" w:rsidTr="00E22C65">
        <w:tc>
          <w:tcPr>
            <w:tcW w:w="2640" w:type="dxa"/>
            <w:tcBorders>
              <w:top w:val="single" w:sz="4" w:space="0" w:color="auto"/>
            </w:tcBorders>
          </w:tcPr>
          <w:p w14:paraId="709C242A" w14:textId="77777777" w:rsidR="00350B2F" w:rsidRPr="00FF4FBB" w:rsidRDefault="00350B2F" w:rsidP="00E22C65">
            <w:pPr>
              <w:spacing w:line="240" w:lineRule="auto"/>
              <w:ind w:firstLine="0"/>
              <w:jc w:val="left"/>
              <w:rPr>
                <w:sz w:val="20"/>
                <w:szCs w:val="20"/>
              </w:rPr>
            </w:pPr>
            <w:r w:rsidRPr="00FF4FBB">
              <w:rPr>
                <w:sz w:val="20"/>
                <w:szCs w:val="20"/>
              </w:rPr>
              <w:t>RQ1: How do African American college alumni from PWIs located in the South Atlantic Region of the United States describe the contributions of their African American faculty and peers on goal setting?</w:t>
            </w:r>
          </w:p>
        </w:tc>
        <w:tc>
          <w:tcPr>
            <w:tcW w:w="2860" w:type="dxa"/>
            <w:tcBorders>
              <w:top w:val="single" w:sz="4" w:space="0" w:color="auto"/>
            </w:tcBorders>
          </w:tcPr>
          <w:p w14:paraId="31244815" w14:textId="77777777" w:rsidR="00350B2F" w:rsidRDefault="00350B2F" w:rsidP="00E22C65">
            <w:pPr>
              <w:spacing w:line="240" w:lineRule="auto"/>
              <w:ind w:firstLine="0"/>
              <w:jc w:val="left"/>
              <w:rPr>
                <w:sz w:val="20"/>
                <w:szCs w:val="20"/>
              </w:rPr>
            </w:pPr>
            <w:r w:rsidRPr="003E5CFC">
              <w:rPr>
                <w:sz w:val="20"/>
                <w:szCs w:val="20"/>
              </w:rPr>
              <w:t>African American alumni described th</w:t>
            </w:r>
            <w:r>
              <w:rPr>
                <w:sz w:val="20"/>
                <w:szCs w:val="20"/>
              </w:rPr>
              <w:t>e contributions of having a curriculum that focused on goal setting and having African American mentors while attending PWI.</w:t>
            </w:r>
          </w:p>
          <w:p w14:paraId="57EE2BF6" w14:textId="77777777" w:rsidR="00350B2F" w:rsidRDefault="00350B2F" w:rsidP="00E22C65">
            <w:pPr>
              <w:spacing w:line="240" w:lineRule="auto"/>
              <w:ind w:firstLine="0"/>
              <w:jc w:val="left"/>
              <w:rPr>
                <w:sz w:val="20"/>
                <w:szCs w:val="20"/>
              </w:rPr>
            </w:pPr>
          </w:p>
          <w:p w14:paraId="67197081" w14:textId="77777777" w:rsidR="00350B2F" w:rsidRDefault="00350B2F" w:rsidP="00E22C65">
            <w:pPr>
              <w:spacing w:line="240" w:lineRule="auto"/>
              <w:ind w:firstLine="0"/>
              <w:jc w:val="left"/>
              <w:rPr>
                <w:sz w:val="20"/>
                <w:szCs w:val="20"/>
              </w:rPr>
            </w:pPr>
          </w:p>
          <w:p w14:paraId="55FDF388" w14:textId="77777777" w:rsidR="00350B2F" w:rsidRDefault="00350B2F" w:rsidP="00E22C65">
            <w:pPr>
              <w:spacing w:line="240" w:lineRule="auto"/>
              <w:ind w:firstLine="0"/>
              <w:jc w:val="left"/>
              <w:rPr>
                <w:sz w:val="20"/>
                <w:szCs w:val="20"/>
              </w:rPr>
            </w:pPr>
          </w:p>
          <w:p w14:paraId="0A748D1D" w14:textId="77777777" w:rsidR="00350B2F" w:rsidRDefault="00350B2F" w:rsidP="00E22C65">
            <w:pPr>
              <w:spacing w:line="240" w:lineRule="auto"/>
              <w:ind w:firstLine="0"/>
              <w:jc w:val="left"/>
              <w:rPr>
                <w:sz w:val="20"/>
                <w:szCs w:val="20"/>
              </w:rPr>
            </w:pPr>
          </w:p>
          <w:p w14:paraId="345649CF" w14:textId="77777777" w:rsidR="00350B2F" w:rsidRPr="00D267AC" w:rsidRDefault="00350B2F" w:rsidP="00E22C65">
            <w:pPr>
              <w:spacing w:line="240" w:lineRule="auto"/>
              <w:ind w:firstLine="0"/>
              <w:jc w:val="left"/>
              <w:rPr>
                <w:b/>
                <w:bCs/>
                <w:sz w:val="20"/>
                <w:szCs w:val="20"/>
              </w:rPr>
            </w:pPr>
          </w:p>
        </w:tc>
        <w:tc>
          <w:tcPr>
            <w:tcW w:w="2090" w:type="dxa"/>
            <w:tcBorders>
              <w:top w:val="single" w:sz="4" w:space="0" w:color="auto"/>
            </w:tcBorders>
          </w:tcPr>
          <w:p w14:paraId="6D5A4D7B" w14:textId="77777777" w:rsidR="00350B2F" w:rsidRPr="00D267AC" w:rsidRDefault="00350B2F" w:rsidP="00E22C65">
            <w:pPr>
              <w:spacing w:line="240" w:lineRule="auto"/>
              <w:ind w:firstLine="0"/>
              <w:jc w:val="left"/>
              <w:rPr>
                <w:sz w:val="20"/>
                <w:szCs w:val="20"/>
              </w:rPr>
            </w:pPr>
            <w:r w:rsidRPr="003E5CFC">
              <w:rPr>
                <w:sz w:val="20"/>
                <w:szCs w:val="20"/>
              </w:rPr>
              <w:t>African American alumni described th</w:t>
            </w:r>
            <w:r>
              <w:rPr>
                <w:sz w:val="20"/>
                <w:szCs w:val="20"/>
              </w:rPr>
              <w:t xml:space="preserve">at </w:t>
            </w:r>
            <w:r w:rsidRPr="003E5CFC">
              <w:rPr>
                <w:sz w:val="20"/>
                <w:szCs w:val="20"/>
              </w:rPr>
              <w:t>having a curriculum that reflects diversity, academic</w:t>
            </w:r>
            <w:r>
              <w:rPr>
                <w:sz w:val="20"/>
                <w:szCs w:val="20"/>
              </w:rPr>
              <w:t xml:space="preserve">, </w:t>
            </w:r>
            <w:r w:rsidRPr="003E5CFC">
              <w:rPr>
                <w:sz w:val="20"/>
                <w:szCs w:val="20"/>
              </w:rPr>
              <w:t xml:space="preserve">and career development contributed to African American student’s </w:t>
            </w:r>
            <w:r>
              <w:rPr>
                <w:sz w:val="20"/>
                <w:szCs w:val="20"/>
              </w:rPr>
              <w:t xml:space="preserve">goal setting and </w:t>
            </w:r>
            <w:r w:rsidRPr="003E5CFC">
              <w:rPr>
                <w:sz w:val="20"/>
                <w:szCs w:val="20"/>
              </w:rPr>
              <w:t xml:space="preserve">persisting </w:t>
            </w:r>
            <w:r>
              <w:rPr>
                <w:sz w:val="20"/>
                <w:szCs w:val="20"/>
              </w:rPr>
              <w:t>at their PWI</w:t>
            </w:r>
          </w:p>
        </w:tc>
        <w:tc>
          <w:tcPr>
            <w:tcW w:w="1040" w:type="dxa"/>
            <w:tcBorders>
              <w:top w:val="single" w:sz="4" w:space="0" w:color="auto"/>
            </w:tcBorders>
          </w:tcPr>
          <w:p w14:paraId="3C5B6C3B" w14:textId="77777777" w:rsidR="00350B2F" w:rsidRPr="00D267AC" w:rsidRDefault="00350B2F" w:rsidP="00E22C65">
            <w:pPr>
              <w:spacing w:line="240" w:lineRule="auto"/>
              <w:ind w:firstLine="0"/>
              <w:jc w:val="left"/>
              <w:rPr>
                <w:sz w:val="20"/>
                <w:szCs w:val="20"/>
              </w:rPr>
            </w:pPr>
          </w:p>
        </w:tc>
      </w:tr>
      <w:tr w:rsidR="00350B2F" w:rsidRPr="00D267AC" w14:paraId="4E029506" w14:textId="77777777" w:rsidTr="00E22C65">
        <w:tc>
          <w:tcPr>
            <w:tcW w:w="2640" w:type="dxa"/>
          </w:tcPr>
          <w:p w14:paraId="229F92A3" w14:textId="77777777" w:rsidR="00350B2F" w:rsidRPr="00D267AC" w:rsidRDefault="00350B2F" w:rsidP="00E22C65">
            <w:pPr>
              <w:spacing w:line="240" w:lineRule="auto"/>
              <w:ind w:firstLine="0"/>
              <w:jc w:val="left"/>
              <w:rPr>
                <w:sz w:val="20"/>
                <w:szCs w:val="20"/>
              </w:rPr>
            </w:pPr>
          </w:p>
        </w:tc>
        <w:tc>
          <w:tcPr>
            <w:tcW w:w="2860" w:type="dxa"/>
          </w:tcPr>
          <w:p w14:paraId="5EC930AF" w14:textId="77777777" w:rsidR="00350B2F" w:rsidRDefault="00350B2F" w:rsidP="00E22C65">
            <w:pPr>
              <w:spacing w:line="240" w:lineRule="auto"/>
              <w:ind w:firstLine="0"/>
              <w:jc w:val="left"/>
              <w:rPr>
                <w:sz w:val="20"/>
                <w:szCs w:val="20"/>
              </w:rPr>
            </w:pPr>
          </w:p>
          <w:p w14:paraId="675D8FA0" w14:textId="77777777" w:rsidR="00350B2F" w:rsidRDefault="00350B2F" w:rsidP="00E22C65">
            <w:pPr>
              <w:spacing w:line="240" w:lineRule="auto"/>
              <w:ind w:firstLine="0"/>
              <w:jc w:val="left"/>
              <w:rPr>
                <w:sz w:val="20"/>
                <w:szCs w:val="20"/>
              </w:rPr>
            </w:pPr>
          </w:p>
          <w:p w14:paraId="0B5BD61A" w14:textId="77777777" w:rsidR="00350B2F" w:rsidRDefault="00350B2F" w:rsidP="00E22C65">
            <w:pPr>
              <w:spacing w:line="240" w:lineRule="auto"/>
              <w:ind w:firstLine="0"/>
              <w:jc w:val="left"/>
              <w:rPr>
                <w:sz w:val="20"/>
                <w:szCs w:val="20"/>
              </w:rPr>
            </w:pPr>
          </w:p>
          <w:p w14:paraId="5D316947" w14:textId="77777777" w:rsidR="00350B2F" w:rsidRDefault="00350B2F" w:rsidP="00E22C65">
            <w:pPr>
              <w:spacing w:line="240" w:lineRule="auto"/>
              <w:ind w:firstLine="0"/>
              <w:jc w:val="left"/>
              <w:rPr>
                <w:sz w:val="20"/>
                <w:szCs w:val="20"/>
              </w:rPr>
            </w:pPr>
          </w:p>
          <w:p w14:paraId="4BA0ADB9" w14:textId="77777777" w:rsidR="00350B2F" w:rsidRDefault="00350B2F" w:rsidP="00E22C65">
            <w:pPr>
              <w:spacing w:line="240" w:lineRule="auto"/>
              <w:ind w:firstLine="0"/>
              <w:jc w:val="left"/>
              <w:rPr>
                <w:sz w:val="20"/>
                <w:szCs w:val="20"/>
              </w:rPr>
            </w:pPr>
          </w:p>
          <w:p w14:paraId="6E355F61" w14:textId="77777777" w:rsidR="00350B2F" w:rsidRDefault="00350B2F" w:rsidP="00E22C65">
            <w:pPr>
              <w:spacing w:line="240" w:lineRule="auto"/>
              <w:ind w:firstLine="0"/>
              <w:jc w:val="left"/>
              <w:rPr>
                <w:sz w:val="20"/>
                <w:szCs w:val="20"/>
              </w:rPr>
            </w:pPr>
            <w:r w:rsidRPr="00AC1857">
              <w:rPr>
                <w:sz w:val="20"/>
                <w:szCs w:val="20"/>
              </w:rPr>
              <w:t>African American alumni described the contributions of their</w:t>
            </w:r>
            <w:r>
              <w:rPr>
                <w:sz w:val="20"/>
                <w:szCs w:val="20"/>
              </w:rPr>
              <w:t xml:space="preserve"> </w:t>
            </w:r>
            <w:r w:rsidRPr="00AC1857">
              <w:rPr>
                <w:sz w:val="20"/>
                <w:szCs w:val="20"/>
              </w:rPr>
              <w:t>self-motivation, personal ambitions, peer support</w:t>
            </w:r>
            <w:r>
              <w:rPr>
                <w:sz w:val="20"/>
                <w:szCs w:val="20"/>
              </w:rPr>
              <w:t xml:space="preserve">, </w:t>
            </w:r>
            <w:r w:rsidRPr="00AC1857">
              <w:rPr>
                <w:sz w:val="20"/>
                <w:szCs w:val="20"/>
              </w:rPr>
              <w:t>mentorship and guidance from faculty and peers while attending a PWI.</w:t>
            </w:r>
          </w:p>
          <w:p w14:paraId="10990FE4" w14:textId="77777777" w:rsidR="00350B2F" w:rsidRPr="00D267AC" w:rsidRDefault="00350B2F" w:rsidP="00E22C65">
            <w:pPr>
              <w:spacing w:line="240" w:lineRule="auto"/>
              <w:ind w:firstLine="0"/>
              <w:jc w:val="left"/>
              <w:rPr>
                <w:sz w:val="20"/>
                <w:szCs w:val="20"/>
              </w:rPr>
            </w:pPr>
          </w:p>
        </w:tc>
        <w:tc>
          <w:tcPr>
            <w:tcW w:w="2090" w:type="dxa"/>
          </w:tcPr>
          <w:p w14:paraId="5B0356D9" w14:textId="77777777" w:rsidR="00350B2F" w:rsidRPr="00D267AC" w:rsidRDefault="00350B2F" w:rsidP="00E22C65">
            <w:pPr>
              <w:spacing w:line="240" w:lineRule="auto"/>
              <w:ind w:firstLine="0"/>
              <w:jc w:val="left"/>
              <w:rPr>
                <w:sz w:val="20"/>
                <w:szCs w:val="20"/>
              </w:rPr>
            </w:pPr>
            <w:r>
              <w:rPr>
                <w:sz w:val="20"/>
                <w:szCs w:val="20"/>
              </w:rPr>
              <w:t xml:space="preserve">African American alumni </w:t>
            </w:r>
            <w:r w:rsidRPr="006263BF">
              <w:rPr>
                <w:sz w:val="20"/>
                <w:szCs w:val="20"/>
              </w:rPr>
              <w:t xml:space="preserve">described </w:t>
            </w:r>
            <w:r>
              <w:rPr>
                <w:sz w:val="20"/>
                <w:szCs w:val="20"/>
              </w:rPr>
              <w:t>having faculty and peers who serve as mentors, who offer support and guidance</w:t>
            </w:r>
            <w:r w:rsidRPr="006263BF">
              <w:rPr>
                <w:sz w:val="20"/>
                <w:szCs w:val="20"/>
              </w:rPr>
              <w:t xml:space="preserve"> </w:t>
            </w:r>
            <w:r>
              <w:rPr>
                <w:sz w:val="20"/>
                <w:szCs w:val="20"/>
              </w:rPr>
              <w:t xml:space="preserve">with motivation, personal ambitions, peer support, mentorship and guidance </w:t>
            </w:r>
            <w:r w:rsidRPr="006263BF">
              <w:rPr>
                <w:sz w:val="20"/>
                <w:szCs w:val="20"/>
              </w:rPr>
              <w:t>w</w:t>
            </w:r>
            <w:r>
              <w:rPr>
                <w:sz w:val="20"/>
                <w:szCs w:val="20"/>
              </w:rPr>
              <w:t>hile attending a PWI</w:t>
            </w:r>
            <w:r w:rsidRPr="006263BF">
              <w:rPr>
                <w:sz w:val="20"/>
                <w:szCs w:val="20"/>
              </w:rPr>
              <w:t>.</w:t>
            </w:r>
          </w:p>
        </w:tc>
        <w:tc>
          <w:tcPr>
            <w:tcW w:w="1040" w:type="dxa"/>
          </w:tcPr>
          <w:p w14:paraId="2A27A570" w14:textId="77777777" w:rsidR="00350B2F" w:rsidRPr="00D267AC" w:rsidRDefault="00350B2F" w:rsidP="00E22C65">
            <w:pPr>
              <w:spacing w:line="240" w:lineRule="auto"/>
              <w:ind w:firstLine="0"/>
              <w:jc w:val="left"/>
              <w:rPr>
                <w:sz w:val="20"/>
                <w:szCs w:val="20"/>
              </w:rPr>
            </w:pPr>
          </w:p>
        </w:tc>
      </w:tr>
      <w:tr w:rsidR="00350B2F" w:rsidRPr="00D267AC" w14:paraId="2ED4E71E" w14:textId="77777777" w:rsidTr="00E22C65">
        <w:tc>
          <w:tcPr>
            <w:tcW w:w="2640" w:type="dxa"/>
          </w:tcPr>
          <w:p w14:paraId="541BF121" w14:textId="77777777" w:rsidR="00350B2F" w:rsidRPr="00D267AC" w:rsidRDefault="00350B2F" w:rsidP="00E22C65">
            <w:pPr>
              <w:spacing w:line="240" w:lineRule="auto"/>
              <w:ind w:firstLine="0"/>
              <w:jc w:val="left"/>
              <w:rPr>
                <w:sz w:val="20"/>
                <w:szCs w:val="20"/>
              </w:rPr>
            </w:pPr>
            <w:r w:rsidRPr="00D267AC">
              <w:rPr>
                <w:sz w:val="20"/>
                <w:szCs w:val="20"/>
              </w:rPr>
              <w:t>RQ</w:t>
            </w:r>
            <w:r>
              <w:rPr>
                <w:sz w:val="20"/>
                <w:szCs w:val="20"/>
              </w:rPr>
              <w:t>2</w:t>
            </w:r>
            <w:r w:rsidRPr="00D267AC">
              <w:rPr>
                <w:sz w:val="20"/>
                <w:szCs w:val="20"/>
              </w:rPr>
              <w:t xml:space="preserve">: </w:t>
            </w:r>
            <w:r w:rsidRPr="00AC1857">
              <w:rPr>
                <w:sz w:val="20"/>
                <w:szCs w:val="20"/>
              </w:rPr>
              <w:t>How do African American college alumni from PWIs located in the South Atlantic Region of the United States describe the contributions of their African American faculty and peers on self-motivation?</w:t>
            </w:r>
          </w:p>
        </w:tc>
        <w:tc>
          <w:tcPr>
            <w:tcW w:w="2860" w:type="dxa"/>
          </w:tcPr>
          <w:p w14:paraId="4EFE52AF" w14:textId="77777777" w:rsidR="00350B2F" w:rsidRPr="00D267AC" w:rsidRDefault="00350B2F" w:rsidP="00E22C65">
            <w:pPr>
              <w:spacing w:line="240" w:lineRule="auto"/>
              <w:ind w:firstLine="0"/>
              <w:jc w:val="left"/>
              <w:rPr>
                <w:sz w:val="20"/>
                <w:szCs w:val="20"/>
              </w:rPr>
            </w:pPr>
            <w:r>
              <w:rPr>
                <w:sz w:val="20"/>
                <w:szCs w:val="20"/>
              </w:rPr>
              <w:t xml:space="preserve">African American alumni </w:t>
            </w:r>
            <w:r w:rsidRPr="006263BF">
              <w:rPr>
                <w:sz w:val="20"/>
                <w:szCs w:val="20"/>
              </w:rPr>
              <w:t>described</w:t>
            </w:r>
            <w:r>
              <w:rPr>
                <w:sz w:val="20"/>
                <w:szCs w:val="20"/>
              </w:rPr>
              <w:t xml:space="preserve"> their motivation despite racism and racial microaggressions while attending a PWI.</w:t>
            </w:r>
          </w:p>
        </w:tc>
        <w:tc>
          <w:tcPr>
            <w:tcW w:w="2090" w:type="dxa"/>
          </w:tcPr>
          <w:p w14:paraId="0DB6D94C" w14:textId="77777777" w:rsidR="00350B2F" w:rsidRPr="00D267AC" w:rsidRDefault="00350B2F" w:rsidP="00E22C65">
            <w:pPr>
              <w:spacing w:line="240" w:lineRule="auto"/>
              <w:ind w:firstLine="0"/>
              <w:jc w:val="left"/>
              <w:rPr>
                <w:sz w:val="20"/>
                <w:szCs w:val="20"/>
              </w:rPr>
            </w:pPr>
            <w:r>
              <w:rPr>
                <w:sz w:val="20"/>
                <w:szCs w:val="20"/>
              </w:rPr>
              <w:t xml:space="preserve">African American Alumni </w:t>
            </w:r>
            <w:r w:rsidRPr="006263BF">
              <w:rPr>
                <w:sz w:val="20"/>
                <w:szCs w:val="20"/>
              </w:rPr>
              <w:t>described</w:t>
            </w:r>
            <w:r>
              <w:rPr>
                <w:sz w:val="20"/>
                <w:szCs w:val="20"/>
              </w:rPr>
              <w:t xml:space="preserve"> the positive experience of being chosen by faculty or singled out to represent African Americans in diversity discussions and negative experiences endured of being excluded in social and academic settings of racism and racial microaggressions</w:t>
            </w:r>
            <w:r w:rsidRPr="006263BF">
              <w:rPr>
                <w:sz w:val="20"/>
                <w:szCs w:val="20"/>
              </w:rPr>
              <w:t xml:space="preserve"> w</w:t>
            </w:r>
            <w:r>
              <w:rPr>
                <w:sz w:val="20"/>
                <w:szCs w:val="20"/>
              </w:rPr>
              <w:t>hile attending a PWI</w:t>
            </w:r>
            <w:r w:rsidRPr="006263BF">
              <w:rPr>
                <w:sz w:val="20"/>
                <w:szCs w:val="20"/>
              </w:rPr>
              <w:t>.</w:t>
            </w:r>
          </w:p>
        </w:tc>
        <w:tc>
          <w:tcPr>
            <w:tcW w:w="1040" w:type="dxa"/>
          </w:tcPr>
          <w:p w14:paraId="3ABAE44B" w14:textId="77777777" w:rsidR="00350B2F" w:rsidRPr="00D267AC" w:rsidRDefault="00350B2F" w:rsidP="00E22C65">
            <w:pPr>
              <w:spacing w:line="240" w:lineRule="auto"/>
              <w:ind w:firstLine="0"/>
              <w:jc w:val="left"/>
              <w:rPr>
                <w:sz w:val="20"/>
                <w:szCs w:val="20"/>
              </w:rPr>
            </w:pPr>
          </w:p>
        </w:tc>
      </w:tr>
      <w:tr w:rsidR="00350B2F" w:rsidRPr="00D267AC" w14:paraId="3F744F0E" w14:textId="77777777" w:rsidTr="00E22C65">
        <w:tc>
          <w:tcPr>
            <w:tcW w:w="2640" w:type="dxa"/>
          </w:tcPr>
          <w:p w14:paraId="38B32385" w14:textId="77777777" w:rsidR="00350B2F" w:rsidRPr="00D267AC" w:rsidRDefault="00350B2F" w:rsidP="00E22C65">
            <w:pPr>
              <w:spacing w:line="240" w:lineRule="auto"/>
              <w:ind w:firstLine="0"/>
              <w:jc w:val="left"/>
              <w:rPr>
                <w:sz w:val="20"/>
                <w:szCs w:val="20"/>
              </w:rPr>
            </w:pPr>
          </w:p>
        </w:tc>
        <w:tc>
          <w:tcPr>
            <w:tcW w:w="2860" w:type="dxa"/>
          </w:tcPr>
          <w:p w14:paraId="4B6672F1" w14:textId="77777777" w:rsidR="00350B2F" w:rsidRDefault="00350B2F" w:rsidP="00E22C65">
            <w:pPr>
              <w:spacing w:line="240" w:lineRule="auto"/>
              <w:ind w:firstLine="0"/>
              <w:jc w:val="left"/>
              <w:rPr>
                <w:sz w:val="20"/>
                <w:szCs w:val="20"/>
              </w:rPr>
            </w:pPr>
          </w:p>
          <w:p w14:paraId="34546849" w14:textId="77777777" w:rsidR="00350B2F" w:rsidRDefault="00350B2F" w:rsidP="00E22C65">
            <w:pPr>
              <w:spacing w:line="240" w:lineRule="auto"/>
              <w:ind w:firstLine="0"/>
              <w:jc w:val="left"/>
              <w:rPr>
                <w:sz w:val="20"/>
                <w:szCs w:val="20"/>
              </w:rPr>
            </w:pPr>
          </w:p>
          <w:p w14:paraId="25317F1B" w14:textId="77777777" w:rsidR="00350B2F" w:rsidRDefault="00350B2F" w:rsidP="00E22C65">
            <w:pPr>
              <w:spacing w:line="240" w:lineRule="auto"/>
              <w:ind w:firstLine="0"/>
              <w:jc w:val="left"/>
              <w:rPr>
                <w:sz w:val="20"/>
                <w:szCs w:val="20"/>
              </w:rPr>
            </w:pPr>
          </w:p>
          <w:p w14:paraId="76E5E654" w14:textId="77777777" w:rsidR="00350B2F" w:rsidRDefault="00350B2F" w:rsidP="00E22C65">
            <w:pPr>
              <w:spacing w:line="240" w:lineRule="auto"/>
              <w:ind w:firstLine="0"/>
              <w:jc w:val="left"/>
              <w:rPr>
                <w:sz w:val="20"/>
                <w:szCs w:val="20"/>
              </w:rPr>
            </w:pPr>
          </w:p>
          <w:p w14:paraId="6CC21535" w14:textId="77777777" w:rsidR="00350B2F" w:rsidRDefault="00350B2F" w:rsidP="00E22C65">
            <w:pPr>
              <w:spacing w:line="240" w:lineRule="auto"/>
              <w:ind w:firstLine="0"/>
              <w:jc w:val="left"/>
              <w:rPr>
                <w:sz w:val="20"/>
                <w:szCs w:val="20"/>
              </w:rPr>
            </w:pPr>
          </w:p>
          <w:p w14:paraId="6CB47349" w14:textId="77777777" w:rsidR="00350B2F" w:rsidRDefault="00350B2F" w:rsidP="00E22C65">
            <w:pPr>
              <w:spacing w:line="240" w:lineRule="auto"/>
              <w:ind w:firstLine="0"/>
              <w:jc w:val="left"/>
              <w:rPr>
                <w:sz w:val="20"/>
                <w:szCs w:val="20"/>
              </w:rPr>
            </w:pPr>
          </w:p>
          <w:p w14:paraId="61B79A0C" w14:textId="77777777" w:rsidR="00350B2F" w:rsidRPr="00D267AC" w:rsidRDefault="00350B2F" w:rsidP="00E22C65">
            <w:pPr>
              <w:spacing w:line="240" w:lineRule="auto"/>
              <w:ind w:firstLine="0"/>
              <w:jc w:val="left"/>
              <w:rPr>
                <w:sz w:val="20"/>
                <w:szCs w:val="20"/>
              </w:rPr>
            </w:pPr>
            <w:r w:rsidRPr="00AC1857">
              <w:rPr>
                <w:sz w:val="20"/>
                <w:szCs w:val="20"/>
              </w:rPr>
              <w:t xml:space="preserve">African American </w:t>
            </w:r>
            <w:r>
              <w:rPr>
                <w:sz w:val="20"/>
                <w:szCs w:val="20"/>
              </w:rPr>
              <w:t>a</w:t>
            </w:r>
            <w:r w:rsidRPr="00AC1857">
              <w:rPr>
                <w:sz w:val="20"/>
                <w:szCs w:val="20"/>
              </w:rPr>
              <w:t>lumni described having faculty</w:t>
            </w:r>
            <w:r>
              <w:rPr>
                <w:sz w:val="20"/>
                <w:szCs w:val="20"/>
              </w:rPr>
              <w:t xml:space="preserve"> serve as </w:t>
            </w:r>
            <w:r w:rsidRPr="00AC1857">
              <w:rPr>
                <w:sz w:val="20"/>
                <w:szCs w:val="20"/>
              </w:rPr>
              <w:t xml:space="preserve">mentors </w:t>
            </w:r>
            <w:r>
              <w:rPr>
                <w:sz w:val="20"/>
                <w:szCs w:val="20"/>
              </w:rPr>
              <w:t>and offer support and guidance for</w:t>
            </w:r>
            <w:r w:rsidRPr="00AC1857">
              <w:rPr>
                <w:sz w:val="20"/>
                <w:szCs w:val="20"/>
              </w:rPr>
              <w:t xml:space="preserve"> African American students while attendin</w:t>
            </w:r>
            <w:r>
              <w:rPr>
                <w:sz w:val="20"/>
                <w:szCs w:val="20"/>
              </w:rPr>
              <w:t>g</w:t>
            </w:r>
            <w:r w:rsidRPr="00AC1857">
              <w:rPr>
                <w:sz w:val="20"/>
                <w:szCs w:val="20"/>
              </w:rPr>
              <w:t xml:space="preserve"> a PWI</w:t>
            </w:r>
          </w:p>
        </w:tc>
        <w:tc>
          <w:tcPr>
            <w:tcW w:w="2090" w:type="dxa"/>
          </w:tcPr>
          <w:p w14:paraId="5B9DB92A" w14:textId="77777777" w:rsidR="00350B2F" w:rsidRDefault="00350B2F" w:rsidP="00E22C65">
            <w:pPr>
              <w:spacing w:line="240" w:lineRule="auto"/>
              <w:ind w:firstLine="0"/>
              <w:jc w:val="left"/>
              <w:rPr>
                <w:sz w:val="20"/>
                <w:szCs w:val="20"/>
              </w:rPr>
            </w:pPr>
          </w:p>
          <w:p w14:paraId="4CD5754C" w14:textId="77777777" w:rsidR="00350B2F" w:rsidRDefault="00350B2F" w:rsidP="00E22C65">
            <w:pPr>
              <w:spacing w:line="240" w:lineRule="auto"/>
              <w:ind w:firstLine="0"/>
              <w:jc w:val="left"/>
              <w:rPr>
                <w:sz w:val="20"/>
                <w:szCs w:val="20"/>
              </w:rPr>
            </w:pPr>
          </w:p>
          <w:p w14:paraId="3401B3CF" w14:textId="77777777" w:rsidR="00350B2F" w:rsidRDefault="00350B2F" w:rsidP="00E22C65">
            <w:pPr>
              <w:spacing w:line="240" w:lineRule="auto"/>
              <w:ind w:firstLine="0"/>
              <w:jc w:val="left"/>
              <w:rPr>
                <w:sz w:val="20"/>
                <w:szCs w:val="20"/>
              </w:rPr>
            </w:pPr>
          </w:p>
          <w:p w14:paraId="405BE5D0" w14:textId="77777777" w:rsidR="00350B2F" w:rsidRPr="00D267AC" w:rsidRDefault="00350B2F" w:rsidP="00E22C65">
            <w:pPr>
              <w:spacing w:line="240" w:lineRule="auto"/>
              <w:ind w:firstLine="0"/>
              <w:jc w:val="left"/>
              <w:rPr>
                <w:sz w:val="20"/>
                <w:szCs w:val="20"/>
              </w:rPr>
            </w:pPr>
            <w:r w:rsidRPr="00AC1857">
              <w:rPr>
                <w:sz w:val="20"/>
                <w:szCs w:val="20"/>
              </w:rPr>
              <w:lastRenderedPageBreak/>
              <w:t xml:space="preserve">African American </w:t>
            </w:r>
            <w:r>
              <w:rPr>
                <w:sz w:val="20"/>
                <w:szCs w:val="20"/>
              </w:rPr>
              <w:t>al</w:t>
            </w:r>
            <w:r w:rsidRPr="00AC1857">
              <w:rPr>
                <w:sz w:val="20"/>
                <w:szCs w:val="20"/>
              </w:rPr>
              <w:t>umni described how having African American faculty</w:t>
            </w:r>
            <w:r>
              <w:rPr>
                <w:sz w:val="20"/>
                <w:szCs w:val="20"/>
              </w:rPr>
              <w:t xml:space="preserve"> and peers</w:t>
            </w:r>
            <w:r w:rsidRPr="00AC1857">
              <w:rPr>
                <w:sz w:val="20"/>
                <w:szCs w:val="20"/>
              </w:rPr>
              <w:t xml:space="preserve"> as role models and mentors contributed to their ongoing persistence of African American students while attending a PWI</w:t>
            </w:r>
            <w:r>
              <w:rPr>
                <w:sz w:val="20"/>
                <w:szCs w:val="20"/>
              </w:rPr>
              <w:t>.</w:t>
            </w:r>
          </w:p>
        </w:tc>
        <w:tc>
          <w:tcPr>
            <w:tcW w:w="1040" w:type="dxa"/>
          </w:tcPr>
          <w:p w14:paraId="208C3FB2" w14:textId="77777777" w:rsidR="00350B2F" w:rsidRPr="00D267AC" w:rsidRDefault="00350B2F" w:rsidP="00E22C65">
            <w:pPr>
              <w:spacing w:line="240" w:lineRule="auto"/>
              <w:ind w:firstLine="0"/>
              <w:jc w:val="left"/>
              <w:rPr>
                <w:sz w:val="20"/>
                <w:szCs w:val="20"/>
              </w:rPr>
            </w:pPr>
          </w:p>
        </w:tc>
      </w:tr>
      <w:tr w:rsidR="00350B2F" w:rsidRPr="00D267AC" w14:paraId="5857EF0F" w14:textId="77777777" w:rsidTr="00E22C65">
        <w:tc>
          <w:tcPr>
            <w:tcW w:w="2640" w:type="dxa"/>
            <w:tcBorders>
              <w:bottom w:val="single" w:sz="4" w:space="0" w:color="auto"/>
            </w:tcBorders>
          </w:tcPr>
          <w:p w14:paraId="6C09992F" w14:textId="77777777" w:rsidR="00350B2F" w:rsidRPr="00D267AC" w:rsidRDefault="00350B2F" w:rsidP="00E22C65">
            <w:pPr>
              <w:spacing w:line="240" w:lineRule="auto"/>
              <w:ind w:firstLine="0"/>
              <w:jc w:val="left"/>
              <w:rPr>
                <w:sz w:val="20"/>
                <w:szCs w:val="20"/>
              </w:rPr>
            </w:pPr>
            <w:r w:rsidRPr="00AC1857">
              <w:rPr>
                <w:sz w:val="20"/>
                <w:szCs w:val="20"/>
              </w:rPr>
              <w:t>RQ</w:t>
            </w:r>
            <w:r>
              <w:rPr>
                <w:sz w:val="20"/>
                <w:szCs w:val="20"/>
              </w:rPr>
              <w:t>3</w:t>
            </w:r>
            <w:r w:rsidRPr="00AC1857">
              <w:rPr>
                <w:sz w:val="20"/>
                <w:szCs w:val="20"/>
              </w:rPr>
              <w:t>: How do African American college alumni from PWIs located in the South Atlantic Region of the United States describe the contributions of their African American faculty and peers on ongoing persistence?</w:t>
            </w:r>
          </w:p>
        </w:tc>
        <w:tc>
          <w:tcPr>
            <w:tcW w:w="2860" w:type="dxa"/>
            <w:tcBorders>
              <w:bottom w:val="single" w:sz="4" w:space="0" w:color="auto"/>
            </w:tcBorders>
          </w:tcPr>
          <w:p w14:paraId="47469CC1" w14:textId="77777777" w:rsidR="00350B2F" w:rsidRDefault="00350B2F" w:rsidP="00E22C65">
            <w:pPr>
              <w:spacing w:line="240" w:lineRule="auto"/>
              <w:ind w:firstLine="0"/>
              <w:jc w:val="left"/>
              <w:rPr>
                <w:sz w:val="18"/>
                <w:szCs w:val="18"/>
              </w:rPr>
            </w:pPr>
            <w:r w:rsidRPr="00B22AAF">
              <w:rPr>
                <w:sz w:val="18"/>
                <w:szCs w:val="18"/>
              </w:rPr>
              <w:t>African American alumni describ</w:t>
            </w:r>
            <w:r>
              <w:rPr>
                <w:sz w:val="18"/>
                <w:szCs w:val="18"/>
              </w:rPr>
              <w:t>ed experiences and relationships that contributed to their academic, social, and ongoing persistence</w:t>
            </w:r>
            <w:r w:rsidRPr="00B22AAF">
              <w:rPr>
                <w:sz w:val="18"/>
                <w:szCs w:val="18"/>
              </w:rPr>
              <w:t xml:space="preserve"> </w:t>
            </w:r>
            <w:r>
              <w:rPr>
                <w:sz w:val="18"/>
                <w:szCs w:val="18"/>
              </w:rPr>
              <w:t>while attending a PWI</w:t>
            </w:r>
          </w:p>
          <w:p w14:paraId="7AF87B8A" w14:textId="77777777" w:rsidR="00350B2F" w:rsidRPr="00D267AC" w:rsidRDefault="00350B2F" w:rsidP="00E22C65">
            <w:pPr>
              <w:spacing w:line="240" w:lineRule="auto"/>
              <w:ind w:firstLine="0"/>
              <w:jc w:val="left"/>
              <w:rPr>
                <w:sz w:val="20"/>
                <w:szCs w:val="20"/>
              </w:rPr>
            </w:pPr>
          </w:p>
        </w:tc>
        <w:tc>
          <w:tcPr>
            <w:tcW w:w="2090" w:type="dxa"/>
            <w:tcBorders>
              <w:bottom w:val="single" w:sz="4" w:space="0" w:color="auto"/>
            </w:tcBorders>
          </w:tcPr>
          <w:p w14:paraId="29A85EC3" w14:textId="77777777" w:rsidR="00350B2F" w:rsidRPr="00D267AC" w:rsidRDefault="00350B2F" w:rsidP="00E22C65">
            <w:pPr>
              <w:spacing w:line="240" w:lineRule="auto"/>
              <w:ind w:firstLine="0"/>
              <w:jc w:val="left"/>
              <w:rPr>
                <w:sz w:val="20"/>
                <w:szCs w:val="20"/>
              </w:rPr>
            </w:pPr>
            <w:r w:rsidRPr="00AC1857">
              <w:rPr>
                <w:sz w:val="20"/>
                <w:szCs w:val="20"/>
              </w:rPr>
              <w:t xml:space="preserve">African American </w:t>
            </w:r>
            <w:r>
              <w:rPr>
                <w:sz w:val="20"/>
                <w:szCs w:val="20"/>
              </w:rPr>
              <w:t>a</w:t>
            </w:r>
            <w:r w:rsidRPr="00AC1857">
              <w:rPr>
                <w:sz w:val="20"/>
                <w:szCs w:val="20"/>
              </w:rPr>
              <w:t>lumni described the effects of having a sense of belonging through campus</w:t>
            </w:r>
            <w:r>
              <w:rPr>
                <w:sz w:val="20"/>
                <w:szCs w:val="20"/>
              </w:rPr>
              <w:t xml:space="preserve"> and community </w:t>
            </w:r>
            <w:r w:rsidRPr="00AC1857">
              <w:rPr>
                <w:sz w:val="20"/>
                <w:szCs w:val="20"/>
              </w:rPr>
              <w:t xml:space="preserve">involvement, fraternities, sororities, </w:t>
            </w:r>
            <w:r>
              <w:rPr>
                <w:sz w:val="20"/>
                <w:szCs w:val="20"/>
              </w:rPr>
              <w:t>faculty and peer relationships</w:t>
            </w:r>
            <w:r w:rsidRPr="00AC1857">
              <w:rPr>
                <w:sz w:val="20"/>
                <w:szCs w:val="20"/>
              </w:rPr>
              <w:t>. being in leadership roles or having leadership experience for ongoing persistence while attending a PWI.</w:t>
            </w:r>
          </w:p>
        </w:tc>
        <w:tc>
          <w:tcPr>
            <w:tcW w:w="1040" w:type="dxa"/>
            <w:tcBorders>
              <w:bottom w:val="single" w:sz="4" w:space="0" w:color="auto"/>
            </w:tcBorders>
          </w:tcPr>
          <w:p w14:paraId="3B481B9B" w14:textId="77777777" w:rsidR="00350B2F" w:rsidRPr="00D267AC" w:rsidRDefault="00350B2F" w:rsidP="00E22C65">
            <w:pPr>
              <w:spacing w:line="240" w:lineRule="auto"/>
              <w:ind w:firstLine="0"/>
              <w:jc w:val="left"/>
              <w:rPr>
                <w:sz w:val="20"/>
                <w:szCs w:val="20"/>
              </w:rPr>
            </w:pPr>
          </w:p>
        </w:tc>
      </w:tr>
    </w:tbl>
    <w:p w14:paraId="1C0C2B10" w14:textId="76C6776F" w:rsidR="00825E1C" w:rsidRPr="00E75F02" w:rsidRDefault="00825E1C" w:rsidP="00F01EA4">
      <w:pPr>
        <w:pStyle w:val="Heading1"/>
      </w:pPr>
      <w:r w:rsidRPr="00E75F02">
        <w:lastRenderedPageBreak/>
        <w:t>Final Themes</w:t>
      </w:r>
      <w:r w:rsidR="00882CF2" w:rsidRPr="00E75F02">
        <w:t xml:space="preserve"> to Research Questions</w:t>
      </w:r>
      <w:bookmarkEnd w:id="3084"/>
    </w:p>
    <w:p w14:paraId="4DD2EB5E" w14:textId="694842EE" w:rsidR="003C250A" w:rsidRPr="00E75F02" w:rsidRDefault="000E7D67" w:rsidP="00216855">
      <w:pPr>
        <w:spacing w:line="240" w:lineRule="auto"/>
        <w:ind w:firstLine="0"/>
        <w:rPr>
          <w:b/>
          <w:bCs/>
        </w:rPr>
      </w:pPr>
      <w:del w:id="3086" w:author="Felicia Williams" w:date="2024-07-11T23:36:00Z">
        <w:r w:rsidRPr="00E75F02" w:rsidDel="00825E1C">
          <w:rPr>
            <w:b/>
            <w:bCs/>
            <w:noProof/>
          </w:rPr>
          <w:drawing>
            <wp:inline distT="0" distB="0" distL="0" distR="0" wp14:anchorId="21E89E68" wp14:editId="143CA052">
              <wp:extent cx="2828230" cy="40132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28230" cy="4013200"/>
                      </a:xfrm>
                      <a:prstGeom prst="rect">
                        <a:avLst/>
                      </a:prstGeom>
                      <a:noFill/>
                    </pic:spPr>
                  </pic:pic>
                </a:graphicData>
              </a:graphic>
            </wp:inline>
          </w:drawing>
        </w:r>
      </w:del>
    </w:p>
    <w:sectPr w:rsidR="003C250A" w:rsidRPr="00E75F02" w:rsidSect="00C71809">
      <w:headerReference w:type="default" r:id="rId115"/>
      <w:footerReference w:type="default" r:id="rId116"/>
      <w:pgSz w:w="12240" w:h="15840"/>
      <w:pgMar w:top="1440" w:right="1440" w:bottom="1440" w:left="2160" w:header="734"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Michael Grohs" w:date="2024-07-15T17:39:00Z" w:initials="MG">
    <w:p w14:paraId="0FBA21CE" w14:textId="77777777" w:rsidR="00E75F02" w:rsidRDefault="00E75F02" w:rsidP="00E75F02">
      <w:pPr>
        <w:pStyle w:val="CommentText"/>
        <w:ind w:firstLine="0"/>
      </w:pPr>
      <w:r>
        <w:rPr>
          <w:rStyle w:val="CommentReference"/>
        </w:rPr>
        <w:annotationRef/>
      </w:r>
      <w:r>
        <w:t>This should be spelled out since it is the first time it is used. (Since it is an abstract, there is no need to introduce the acronym yet.)</w:t>
      </w:r>
    </w:p>
  </w:comment>
  <w:comment w:id="4" w:author="Michael Grohs" w:date="2024-07-14T19:07:00Z" w:initials="MG">
    <w:p w14:paraId="13A17A19" w14:textId="31864B11" w:rsidR="00232ED9" w:rsidRDefault="00232ED9" w:rsidP="00232ED9">
      <w:pPr>
        <w:pStyle w:val="CommentText"/>
        <w:ind w:firstLine="0"/>
      </w:pPr>
      <w:r>
        <w:rPr>
          <w:rStyle w:val="CommentReference"/>
        </w:rPr>
        <w:annotationRef/>
      </w:r>
      <w:r>
        <w:t>Missing word? Have or Do? (As worded, it is not a question.)</w:t>
      </w:r>
    </w:p>
  </w:comment>
  <w:comment w:id="5" w:author="Michael Grohs" w:date="2024-07-14T19:08:00Z" w:initials="MG">
    <w:p w14:paraId="79B450A1" w14:textId="674B11E3" w:rsidR="00232ED9" w:rsidRDefault="00232ED9" w:rsidP="00232ED9">
      <w:pPr>
        <w:pStyle w:val="CommentText"/>
        <w:ind w:firstLine="0"/>
      </w:pPr>
      <w:r>
        <w:rPr>
          <w:rStyle w:val="CommentReference"/>
        </w:rPr>
        <w:annotationRef/>
      </w:r>
      <w:r>
        <w:t>Here too.</w:t>
      </w:r>
    </w:p>
  </w:comment>
  <w:comment w:id="6" w:author="Kenneth C. Sherman, PhD" w:date="2024-07-11T03:43:00Z" w:initials="KCS">
    <w:p w14:paraId="1EBECF72" w14:textId="0451FA7A" w:rsidR="004D631A" w:rsidRDefault="004D631A">
      <w:pPr>
        <w:pStyle w:val="CommentText"/>
      </w:pPr>
      <w:r>
        <w:rPr>
          <w:rStyle w:val="CommentReference"/>
        </w:rPr>
        <w:annotationRef/>
      </w:r>
      <w:r>
        <w:t>Remove. Qual descriptive studies do not validate theories.</w:t>
      </w:r>
    </w:p>
  </w:comment>
  <w:comment w:id="7" w:author="Felicia Williams" w:date="2024-07-11T08:04:00Z" w:initials="FW">
    <w:p w14:paraId="58D595B9" w14:textId="77777777" w:rsidR="00E160A7" w:rsidRDefault="00E160A7" w:rsidP="00906320">
      <w:pPr>
        <w:pStyle w:val="CommentText"/>
        <w:ind w:firstLine="0"/>
      </w:pPr>
      <w:r>
        <w:rPr>
          <w:rStyle w:val="CommentReference"/>
        </w:rPr>
        <w:annotationRef/>
      </w:r>
      <w:r>
        <w:t>Resolved.  Revised the entire sentence.</w:t>
      </w:r>
    </w:p>
  </w:comment>
  <w:comment w:id="143" w:author="Michael Grohs" w:date="2024-07-14T19:12:00Z" w:initials="MG">
    <w:p w14:paraId="48C22D27" w14:textId="77777777" w:rsidR="00232ED9" w:rsidRDefault="00232ED9" w:rsidP="00232ED9">
      <w:pPr>
        <w:pStyle w:val="CommentText"/>
        <w:ind w:firstLine="0"/>
      </w:pPr>
      <w:r>
        <w:rPr>
          <w:rStyle w:val="CommentReference"/>
        </w:rPr>
        <w:annotationRef/>
      </w:r>
      <w:r>
        <w:t>You should introduce the acronym the first time the term is used. (Unless it’s in an abstract.)</w:t>
      </w:r>
    </w:p>
  </w:comment>
  <w:comment w:id="145" w:author="Michael Grohs" w:date="2024-07-14T19:13:00Z" w:initials="MG">
    <w:p w14:paraId="10AB67AB" w14:textId="77777777" w:rsidR="00232ED9" w:rsidRDefault="00232ED9" w:rsidP="00232ED9">
      <w:pPr>
        <w:pStyle w:val="CommentText"/>
        <w:ind w:firstLine="0"/>
      </w:pPr>
      <w:r>
        <w:rPr>
          <w:rStyle w:val="CommentReference"/>
        </w:rPr>
        <w:annotationRef/>
      </w:r>
      <w:r>
        <w:t>PWIs</w:t>
      </w:r>
    </w:p>
  </w:comment>
  <w:comment w:id="150" w:author="Michael Grohs" w:date="2024-07-14T19:14:00Z" w:initials="MG">
    <w:p w14:paraId="02F50BAC" w14:textId="77777777" w:rsidR="00232ED9" w:rsidRDefault="00232ED9" w:rsidP="00232ED9">
      <w:pPr>
        <w:pStyle w:val="CommentText"/>
        <w:ind w:firstLine="0"/>
      </w:pPr>
      <w:r>
        <w:rPr>
          <w:rStyle w:val="CommentReference"/>
        </w:rPr>
        <w:annotationRef/>
      </w:r>
      <w:r>
        <w:t>If you begin a sentence with a number, it should be spelled out.</w:t>
      </w:r>
    </w:p>
  </w:comment>
  <w:comment w:id="151" w:author="Michael Grohs" w:date="2024-07-14T19:15:00Z" w:initials="MG">
    <w:p w14:paraId="07000581" w14:textId="77777777" w:rsidR="00232ED9" w:rsidRDefault="00232ED9" w:rsidP="00232ED9">
      <w:pPr>
        <w:pStyle w:val="CommentText"/>
        <w:ind w:firstLine="0"/>
      </w:pPr>
      <w:r>
        <w:rPr>
          <w:rStyle w:val="CommentReference"/>
        </w:rPr>
        <w:annotationRef/>
      </w:r>
      <w:r>
        <w:t>Year?</w:t>
      </w:r>
    </w:p>
  </w:comment>
  <w:comment w:id="200" w:author="Dr. Danisha Keating" w:date="2024-06-22T11:15:00Z" w:initials="DK">
    <w:p w14:paraId="775FE8A1" w14:textId="1FD21FE5" w:rsidR="00C43D32" w:rsidRDefault="00C43D32">
      <w:pPr>
        <w:pStyle w:val="CommentText"/>
      </w:pPr>
      <w:r>
        <w:rPr>
          <w:rStyle w:val="CommentReference"/>
        </w:rPr>
        <w:annotationRef/>
      </w:r>
      <w:r>
        <w:t xml:space="preserve">Incomplete sentence. </w:t>
      </w:r>
    </w:p>
  </w:comment>
  <w:comment w:id="201" w:author="Felicia Williams [2]" w:date="2024-06-25T11:08:00Z" w:initials="FW">
    <w:p w14:paraId="1A99EFDE" w14:textId="77777777" w:rsidR="0045792E" w:rsidRDefault="0045792E" w:rsidP="00F66A48">
      <w:pPr>
        <w:pStyle w:val="CommentText"/>
        <w:ind w:firstLine="0"/>
      </w:pPr>
      <w:r>
        <w:rPr>
          <w:rStyle w:val="CommentReference"/>
        </w:rPr>
        <w:annotationRef/>
      </w:r>
      <w:r>
        <w:t>Resolved. Added a period.</w:t>
      </w:r>
    </w:p>
  </w:comment>
  <w:comment w:id="303" w:author="Michael Grohs" w:date="2024-07-15T19:53:00Z" w:initials="MG">
    <w:p w14:paraId="055828CF" w14:textId="0CA8164F" w:rsidR="00196516" w:rsidRDefault="00196516" w:rsidP="00196516">
      <w:pPr>
        <w:pStyle w:val="CommentText"/>
        <w:ind w:firstLine="0"/>
      </w:pPr>
      <w:r>
        <w:rPr>
          <w:rStyle w:val="CommentReference"/>
        </w:rPr>
        <w:annotationRef/>
      </w:r>
      <w:r>
        <w:t>For numbers after a noun, the noun gets capitalized.</w:t>
      </w:r>
    </w:p>
  </w:comment>
  <w:comment w:id="305" w:author="Michael Grohs" w:date="2024-07-15T19:55:00Z" w:initials="MG">
    <w:p w14:paraId="4007F601" w14:textId="77777777" w:rsidR="00196516" w:rsidRDefault="00196516" w:rsidP="00196516">
      <w:pPr>
        <w:pStyle w:val="CommentText"/>
        <w:ind w:firstLine="0"/>
      </w:pPr>
      <w:r>
        <w:rPr>
          <w:rStyle w:val="CommentReference"/>
        </w:rPr>
        <w:annotationRef/>
      </w:r>
      <w:r>
        <w:t>Is?</w:t>
      </w:r>
    </w:p>
  </w:comment>
  <w:comment w:id="309" w:author="Michael Grohs" w:date="2024-07-15T19:56:00Z" w:initials="MG">
    <w:p w14:paraId="7094D407" w14:textId="77777777" w:rsidR="006C0782" w:rsidRDefault="006C0782" w:rsidP="006C0782">
      <w:pPr>
        <w:pStyle w:val="CommentText"/>
        <w:ind w:firstLine="0"/>
      </w:pPr>
      <w:r>
        <w:rPr>
          <w:rStyle w:val="CommentReference"/>
        </w:rPr>
        <w:annotationRef/>
      </w:r>
      <w:r>
        <w:t>Tense?</w:t>
      </w:r>
    </w:p>
  </w:comment>
  <w:comment w:id="352" w:author="Michael Grohs" w:date="2024-07-15T16:53:00Z" w:initials="MG">
    <w:p w14:paraId="1A52D092" w14:textId="12976BA9" w:rsidR="00E8715C" w:rsidRDefault="00E8715C" w:rsidP="00E8715C">
      <w:pPr>
        <w:pStyle w:val="CommentText"/>
        <w:ind w:firstLine="0"/>
      </w:pPr>
      <w:r>
        <w:rPr>
          <w:rStyle w:val="CommentReference"/>
        </w:rPr>
        <w:annotationRef/>
      </w:r>
      <w:r>
        <w:t>Is this intended to be single spaced?</w:t>
      </w:r>
    </w:p>
  </w:comment>
  <w:comment w:id="353" w:author="Michael Grohs" w:date="2024-07-15T17:02:00Z" w:initials="MG">
    <w:p w14:paraId="44856514" w14:textId="77777777" w:rsidR="004B2CDB" w:rsidRDefault="004B2CDB" w:rsidP="004B2CDB">
      <w:pPr>
        <w:pStyle w:val="CommentText"/>
        <w:ind w:firstLine="0"/>
      </w:pPr>
      <w:r>
        <w:rPr>
          <w:rStyle w:val="CommentReference"/>
        </w:rPr>
        <w:annotationRef/>
      </w:r>
      <w:r>
        <w:t>Correct wording?</w:t>
      </w:r>
    </w:p>
  </w:comment>
  <w:comment w:id="355" w:author="Michael Grohs" w:date="2024-07-15T17:02:00Z" w:initials="MG">
    <w:p w14:paraId="39C37CBA" w14:textId="77777777" w:rsidR="004B2CDB" w:rsidRDefault="004B2CDB" w:rsidP="004B2CDB">
      <w:pPr>
        <w:pStyle w:val="CommentText"/>
        <w:ind w:firstLine="0"/>
      </w:pPr>
      <w:r>
        <w:rPr>
          <w:rStyle w:val="CommentReference"/>
        </w:rPr>
        <w:annotationRef/>
      </w:r>
      <w:r>
        <w:t>For any studies and such that already happened, you should remain in the past tense.</w:t>
      </w:r>
    </w:p>
  </w:comment>
  <w:comment w:id="358" w:author="Michael Grohs" w:date="2024-07-15T17:07:00Z" w:initials="MG">
    <w:p w14:paraId="2F489CE2" w14:textId="77777777" w:rsidR="004B2CDB" w:rsidRDefault="004B2CDB" w:rsidP="004B2CDB">
      <w:pPr>
        <w:pStyle w:val="CommentText"/>
        <w:ind w:firstLine="0"/>
      </w:pPr>
      <w:r>
        <w:rPr>
          <w:rStyle w:val="CommentReference"/>
        </w:rPr>
        <w:annotationRef/>
      </w:r>
      <w:r>
        <w:t>Is this meant to be single spaced? Traditionally in APA, everything is double spaced except for table bodies and figure images, footnotes, and displayed equations.</w:t>
      </w:r>
    </w:p>
  </w:comment>
  <w:comment w:id="360" w:author="Michael Grohs" w:date="2024-07-15T17:11:00Z" w:initials="MG">
    <w:p w14:paraId="45BC5E6E" w14:textId="77777777" w:rsidR="00AE7ADE" w:rsidRDefault="00AE7ADE" w:rsidP="00AE7ADE">
      <w:pPr>
        <w:pStyle w:val="CommentText"/>
        <w:ind w:firstLine="0"/>
      </w:pPr>
      <w:r>
        <w:rPr>
          <w:rStyle w:val="CommentReference"/>
        </w:rPr>
        <w:annotationRef/>
      </w:r>
      <w:r>
        <w:t>I think this has been established.</w:t>
      </w:r>
    </w:p>
  </w:comment>
  <w:comment w:id="373" w:author="Michael Grohs" w:date="2024-07-15T17:36:00Z" w:initials="MG">
    <w:p w14:paraId="4D5CC6E1" w14:textId="77777777" w:rsidR="00E67B6E" w:rsidRDefault="00E67B6E" w:rsidP="00E67B6E">
      <w:pPr>
        <w:pStyle w:val="CommentText"/>
        <w:ind w:firstLine="0"/>
      </w:pPr>
      <w:r>
        <w:rPr>
          <w:rStyle w:val="CommentReference"/>
        </w:rPr>
        <w:annotationRef/>
      </w:r>
      <w:r>
        <w:t>The tense should be uniform throughput. Here is an example from the APA.</w:t>
      </w:r>
    </w:p>
    <w:p w14:paraId="7B468737" w14:textId="77777777" w:rsidR="00E67B6E" w:rsidRDefault="00E67B6E" w:rsidP="00E67B6E">
      <w:pPr>
        <w:pStyle w:val="CommentText"/>
        <w:ind w:firstLine="0"/>
      </w:pPr>
    </w:p>
    <w:p w14:paraId="2A9AB59A" w14:textId="77777777" w:rsidR="00E67B6E" w:rsidRDefault="00000000" w:rsidP="00E67B6E">
      <w:pPr>
        <w:pStyle w:val="CommentText"/>
        <w:ind w:firstLine="0"/>
      </w:pPr>
      <w:hyperlink r:id="rId1" w:history="1">
        <w:r w:rsidR="00E67B6E" w:rsidRPr="00A10378">
          <w:rPr>
            <w:rStyle w:val="Hyperlink"/>
          </w:rPr>
          <w:t>https://apastyle.apa.org/style-grammar-guidelines/grammar/verb-tense</w:t>
        </w:r>
      </w:hyperlink>
    </w:p>
  </w:comment>
  <w:comment w:id="377" w:author="Michael Grohs" w:date="2024-07-15T17:52:00Z" w:initials="MG">
    <w:p w14:paraId="5E433246" w14:textId="77777777" w:rsidR="004D369A" w:rsidRDefault="004D369A" w:rsidP="004D369A">
      <w:pPr>
        <w:pStyle w:val="CommentText"/>
        <w:ind w:firstLine="0"/>
      </w:pPr>
      <w:r>
        <w:rPr>
          <w:rStyle w:val="CommentReference"/>
        </w:rPr>
        <w:annotationRef/>
      </w:r>
      <w:r>
        <w:t>Is this extra space an institutional style policy?</w:t>
      </w:r>
    </w:p>
  </w:comment>
  <w:comment w:id="389" w:author="Michael Grohs" w:date="2024-07-14T19:23:00Z" w:initials="MG">
    <w:p w14:paraId="1C4C3623" w14:textId="746374D4" w:rsidR="00022C42" w:rsidRDefault="00085D0A" w:rsidP="00022C42">
      <w:pPr>
        <w:pStyle w:val="CommentText"/>
        <w:ind w:firstLine="0"/>
      </w:pPr>
      <w:r>
        <w:rPr>
          <w:rStyle w:val="CommentReference"/>
        </w:rPr>
        <w:annotationRef/>
      </w:r>
      <w:r w:rsidR="00022C42">
        <w:t>The repeated language could probably be simplified and shortened. Ideally the goal is to never use ten words when five will do.</w:t>
      </w:r>
    </w:p>
  </w:comment>
  <w:comment w:id="393" w:author="Michael Grohs" w:date="2024-07-15T23:18:00Z" w:initials="MG">
    <w:p w14:paraId="30AFBEB4" w14:textId="77777777" w:rsidR="006C33B2" w:rsidRDefault="006C33B2" w:rsidP="006C33B2">
      <w:pPr>
        <w:pStyle w:val="CommentText"/>
        <w:ind w:firstLine="0"/>
      </w:pPr>
      <w:r>
        <w:rPr>
          <w:rStyle w:val="CommentReference"/>
        </w:rPr>
        <w:annotationRef/>
      </w:r>
      <w:r>
        <w:t>Are these the same questions that were introduced earlier?</w:t>
      </w:r>
    </w:p>
  </w:comment>
  <w:comment w:id="398" w:author="Michael Grohs" w:date="2024-07-14T19:24:00Z" w:initials="MG">
    <w:p w14:paraId="716CED03" w14:textId="236EE0E5" w:rsidR="00085D0A" w:rsidRDefault="00085D0A" w:rsidP="00085D0A">
      <w:pPr>
        <w:pStyle w:val="CommentText"/>
        <w:ind w:firstLine="0"/>
      </w:pPr>
      <w:r>
        <w:rPr>
          <w:rStyle w:val="CommentReference"/>
        </w:rPr>
        <w:annotationRef/>
      </w:r>
      <w:r>
        <w:t>Should be spelled out.</w:t>
      </w:r>
    </w:p>
  </w:comment>
  <w:comment w:id="403" w:author="Michael Grohs" w:date="2024-07-14T19:25:00Z" w:initials="MG">
    <w:p w14:paraId="2943C6D6" w14:textId="77777777" w:rsidR="00085D0A" w:rsidRDefault="00085D0A" w:rsidP="00085D0A">
      <w:pPr>
        <w:pStyle w:val="CommentText"/>
        <w:ind w:firstLine="0"/>
      </w:pPr>
      <w:r>
        <w:rPr>
          <w:rStyle w:val="CommentReference"/>
        </w:rPr>
        <w:annotationRef/>
      </w:r>
      <w:r>
        <w:t>It’s best to avoid using the same word too closely together.</w:t>
      </w:r>
    </w:p>
  </w:comment>
  <w:comment w:id="410" w:author="Michael Grohs" w:date="2024-07-14T19:27:00Z" w:initials="MG">
    <w:p w14:paraId="2A969BBA" w14:textId="77777777" w:rsidR="00085D0A" w:rsidRDefault="00085D0A" w:rsidP="00085D0A">
      <w:pPr>
        <w:pStyle w:val="CommentText"/>
        <w:ind w:firstLine="0"/>
      </w:pPr>
      <w:r>
        <w:rPr>
          <w:rStyle w:val="CommentReference"/>
        </w:rPr>
        <w:annotationRef/>
      </w:r>
      <w:r>
        <w:t>participants’</w:t>
      </w:r>
    </w:p>
  </w:comment>
  <w:comment w:id="417" w:author="Michael Grohs" w:date="2024-07-14T19:28:00Z" w:initials="MG">
    <w:p w14:paraId="08AC1F65" w14:textId="77777777" w:rsidR="00443AFE" w:rsidRDefault="00443AFE" w:rsidP="00443AFE">
      <w:pPr>
        <w:pStyle w:val="CommentText"/>
        <w:ind w:firstLine="0"/>
      </w:pPr>
      <w:r>
        <w:rPr>
          <w:rStyle w:val="CommentReference"/>
        </w:rPr>
        <w:annotationRef/>
      </w:r>
      <w:r>
        <w:t>You should spell out one through nine and use digits for 10 and higher.</w:t>
      </w:r>
    </w:p>
  </w:comment>
  <w:comment w:id="422" w:author="Michael Grohs" w:date="2024-07-14T19:30:00Z" w:initials="MG">
    <w:p w14:paraId="0F1FFE26" w14:textId="77777777" w:rsidR="00443AFE" w:rsidRDefault="00443AFE" w:rsidP="00443AFE">
      <w:pPr>
        <w:pStyle w:val="CommentText"/>
        <w:ind w:firstLine="0"/>
      </w:pPr>
      <w:r>
        <w:rPr>
          <w:rStyle w:val="CommentReference"/>
        </w:rPr>
        <w:annotationRef/>
      </w:r>
      <w:r>
        <w:t>It looks weird, but the word ‘data’ is actually plural.</w:t>
      </w:r>
    </w:p>
  </w:comment>
  <w:comment w:id="426" w:author="Michael Grohs" w:date="2024-07-14T19:31:00Z" w:initials="MG">
    <w:p w14:paraId="51178F02" w14:textId="77777777" w:rsidR="00443AFE" w:rsidRDefault="00443AFE" w:rsidP="00443AFE">
      <w:pPr>
        <w:pStyle w:val="CommentText"/>
        <w:ind w:firstLine="0"/>
      </w:pPr>
      <w:r>
        <w:rPr>
          <w:rStyle w:val="CommentReference"/>
        </w:rPr>
        <w:annotationRef/>
      </w:r>
      <w:r>
        <w:t>a</w:t>
      </w:r>
    </w:p>
  </w:comment>
  <w:comment w:id="432" w:author="Michael Grohs" w:date="2024-07-14T19:33:00Z" w:initials="MG">
    <w:p w14:paraId="00D005BD" w14:textId="77777777" w:rsidR="00443AFE" w:rsidRDefault="00443AFE" w:rsidP="00443AFE">
      <w:pPr>
        <w:pStyle w:val="CommentText"/>
        <w:ind w:firstLine="0"/>
      </w:pPr>
      <w:r>
        <w:rPr>
          <w:rStyle w:val="CommentReference"/>
        </w:rPr>
        <w:annotationRef/>
      </w:r>
      <w:r>
        <w:t>Already stated.</w:t>
      </w:r>
    </w:p>
  </w:comment>
  <w:comment w:id="437" w:author="Michael Grohs" w:date="2024-07-14T19:38:00Z" w:initials="MG">
    <w:p w14:paraId="300E12FF" w14:textId="77777777" w:rsidR="00EB5CAC" w:rsidRDefault="00EB5CAC" w:rsidP="00EB5CAC">
      <w:pPr>
        <w:pStyle w:val="CommentText"/>
        <w:ind w:firstLine="0"/>
      </w:pPr>
      <w:r>
        <w:rPr>
          <w:rStyle w:val="CommentReference"/>
        </w:rPr>
        <w:annotationRef/>
      </w:r>
      <w:r>
        <w:t>This might be best mentioned in the thesis or intro when the region was first mentioned.</w:t>
      </w:r>
    </w:p>
  </w:comment>
  <w:comment w:id="438" w:author="Michael Grohs" w:date="2024-07-14T19:39:00Z" w:initials="MG">
    <w:p w14:paraId="18B1093E" w14:textId="77777777" w:rsidR="00EB5CAC" w:rsidRDefault="00EB5CAC" w:rsidP="00EB5CAC">
      <w:pPr>
        <w:pStyle w:val="CommentText"/>
        <w:ind w:firstLine="0"/>
      </w:pPr>
      <w:r>
        <w:rPr>
          <w:rStyle w:val="CommentReference"/>
        </w:rPr>
        <w:annotationRef/>
      </w:r>
      <w:r>
        <w:t>As written, they are not questions.</w:t>
      </w:r>
    </w:p>
  </w:comment>
  <w:comment w:id="439" w:author="Michael Grohs" w:date="2024-07-14T19:39:00Z" w:initials="MG">
    <w:p w14:paraId="01B230FC" w14:textId="77777777" w:rsidR="00EB5CAC" w:rsidRDefault="00EB5CAC" w:rsidP="00EB5CAC">
      <w:pPr>
        <w:pStyle w:val="CommentText"/>
        <w:ind w:firstLine="0"/>
      </w:pPr>
      <w:r>
        <w:rPr>
          <w:rStyle w:val="CommentReference"/>
        </w:rPr>
        <w:annotationRef/>
      </w:r>
      <w:r>
        <w:t>I think this has been mentioned.</w:t>
      </w:r>
    </w:p>
  </w:comment>
  <w:comment w:id="449" w:author="Michael Grohs" w:date="2024-07-14T19:42:00Z" w:initials="MG">
    <w:p w14:paraId="2790D531" w14:textId="77777777" w:rsidR="00EB5CAC" w:rsidRDefault="00EB5CAC" w:rsidP="00EB5CAC">
      <w:pPr>
        <w:pStyle w:val="CommentText"/>
        <w:ind w:firstLine="0"/>
      </w:pPr>
      <w:r>
        <w:rPr>
          <w:rStyle w:val="CommentReference"/>
        </w:rPr>
        <w:annotationRef/>
      </w:r>
      <w:r>
        <w:t>There is an exception to the spelling/digits rule for times, dates, and ages, but this keeps it uniform with the line below.</w:t>
      </w:r>
    </w:p>
  </w:comment>
  <w:comment w:id="468" w:author="Michael Grohs" w:date="2024-07-15T12:04:00Z" w:initials="MG">
    <w:p w14:paraId="56F2417F" w14:textId="77777777" w:rsidR="00F82208" w:rsidRDefault="00F82208" w:rsidP="00F82208">
      <w:pPr>
        <w:pStyle w:val="CommentText"/>
        <w:ind w:firstLine="0"/>
      </w:pPr>
      <w:r>
        <w:rPr>
          <w:rStyle w:val="CommentReference"/>
        </w:rPr>
        <w:annotationRef/>
      </w:r>
      <w:r>
        <w:t>Careful of tense. It should be uniform throughout.</w:t>
      </w:r>
    </w:p>
  </w:comment>
  <w:comment w:id="472" w:author="Michael Grohs" w:date="2024-07-15T12:05:00Z" w:initials="MG">
    <w:p w14:paraId="18BA86C0" w14:textId="77777777" w:rsidR="00F82208" w:rsidRDefault="00F82208" w:rsidP="00F82208">
      <w:pPr>
        <w:pStyle w:val="CommentText"/>
        <w:ind w:firstLine="0"/>
      </w:pPr>
      <w:r>
        <w:rPr>
          <w:rStyle w:val="CommentReference"/>
        </w:rPr>
        <w:annotationRef/>
      </w:r>
      <w:r>
        <w:t>Has this info been mentioned? Is it the same group as mentioned on page 102?</w:t>
      </w:r>
    </w:p>
  </w:comment>
  <w:comment w:id="475" w:author="Michael Grohs" w:date="2024-07-15T12:06:00Z" w:initials="MG">
    <w:p w14:paraId="222DB545" w14:textId="77777777" w:rsidR="00F82208" w:rsidRDefault="00F82208" w:rsidP="00F82208">
      <w:pPr>
        <w:pStyle w:val="CommentText"/>
        <w:ind w:firstLine="0"/>
      </w:pPr>
      <w:r>
        <w:rPr>
          <w:rStyle w:val="CommentReference"/>
        </w:rPr>
        <w:annotationRef/>
      </w:r>
      <w:r>
        <w:t>a?</w:t>
      </w:r>
    </w:p>
  </w:comment>
  <w:comment w:id="476" w:author="Michael Grohs" w:date="2024-07-14T19:45:00Z" w:initials="MG">
    <w:p w14:paraId="258FED19" w14:textId="3D809B5E" w:rsidR="00EB5CAC" w:rsidRDefault="00EB5CAC" w:rsidP="00EB5CAC">
      <w:pPr>
        <w:pStyle w:val="CommentText"/>
        <w:ind w:firstLine="0"/>
      </w:pPr>
      <w:r>
        <w:rPr>
          <w:rStyle w:val="CommentReference"/>
        </w:rPr>
        <w:annotationRef/>
      </w:r>
      <w:r>
        <w:t>Should this be “Braun and Clarke’s (2022) data analysis procedure was used…”?</w:t>
      </w:r>
    </w:p>
  </w:comment>
  <w:comment w:id="481" w:author="Michael Grohs" w:date="2024-07-14T19:48:00Z" w:initials="MG">
    <w:p w14:paraId="29FA7B4F" w14:textId="77777777" w:rsidR="00C305B8" w:rsidRDefault="00C305B8" w:rsidP="00C305B8">
      <w:pPr>
        <w:pStyle w:val="CommentText"/>
        <w:ind w:firstLine="0"/>
      </w:pPr>
      <w:r>
        <w:rPr>
          <w:rStyle w:val="CommentReference"/>
        </w:rPr>
        <w:annotationRef/>
      </w:r>
      <w:r>
        <w:t>Already mentioned?</w:t>
      </w:r>
    </w:p>
  </w:comment>
  <w:comment w:id="489" w:author="Michael Grohs" w:date="2024-07-14T19:56:00Z" w:initials="MG">
    <w:p w14:paraId="6010C9EB" w14:textId="77777777" w:rsidR="00C305B8" w:rsidRDefault="00C305B8" w:rsidP="00C305B8">
      <w:pPr>
        <w:pStyle w:val="CommentText"/>
        <w:ind w:firstLine="0"/>
      </w:pPr>
      <w:r>
        <w:rPr>
          <w:rStyle w:val="CommentReference"/>
        </w:rPr>
        <w:annotationRef/>
      </w:r>
      <w:r>
        <w:t>Participant’s or participants’? (Were these one on one conversations?)</w:t>
      </w:r>
    </w:p>
  </w:comment>
  <w:comment w:id="508" w:author="Michael Grohs" w:date="2024-07-15T10:38:00Z" w:initials="MG">
    <w:p w14:paraId="5189171C" w14:textId="77777777" w:rsidR="0009705B" w:rsidRDefault="00314F01" w:rsidP="0009705B">
      <w:pPr>
        <w:pStyle w:val="CommentText"/>
        <w:ind w:firstLine="0"/>
      </w:pPr>
      <w:r>
        <w:rPr>
          <w:rStyle w:val="CommentReference"/>
        </w:rPr>
        <w:annotationRef/>
      </w:r>
      <w:r w:rsidR="0009705B">
        <w:t>Is this visual your creation? If not, it should be cited.</w:t>
      </w:r>
    </w:p>
  </w:comment>
  <w:comment w:id="510" w:author="Michael Grohs" w:date="2024-07-14T20:13:00Z" w:initials="MG">
    <w:p w14:paraId="7C2A0482" w14:textId="232CC86F" w:rsidR="0059224C" w:rsidRDefault="0059224C" w:rsidP="0059224C">
      <w:pPr>
        <w:pStyle w:val="CommentText"/>
        <w:ind w:firstLine="0"/>
      </w:pPr>
      <w:r>
        <w:rPr>
          <w:rStyle w:val="CommentReference"/>
        </w:rPr>
        <w:annotationRef/>
      </w:r>
      <w:r>
        <w:t>It’s best avoiding the same word so closely together.</w:t>
      </w:r>
    </w:p>
  </w:comment>
  <w:comment w:id="511" w:author="Michael Grohs" w:date="2024-07-15T12:27:00Z" w:initials="MG">
    <w:p w14:paraId="6D1BA78B" w14:textId="77777777" w:rsidR="0009705B" w:rsidRDefault="0009705B" w:rsidP="0009705B">
      <w:pPr>
        <w:pStyle w:val="CommentText"/>
        <w:ind w:firstLine="0"/>
      </w:pPr>
      <w:r>
        <w:rPr>
          <w:rStyle w:val="CommentReference"/>
        </w:rPr>
        <w:annotationRef/>
      </w:r>
      <w:r>
        <w:t>Things like this can usually be simplified and cut to fewer words.</w:t>
      </w:r>
    </w:p>
  </w:comment>
  <w:comment w:id="531" w:author="Michael Grohs" w:date="2024-07-15T12:52:00Z" w:initials="MG">
    <w:p w14:paraId="20B21AF6" w14:textId="77777777" w:rsidR="00E83011" w:rsidRDefault="00E83011" w:rsidP="00E83011">
      <w:pPr>
        <w:pStyle w:val="CommentText"/>
        <w:ind w:firstLine="0"/>
      </w:pPr>
      <w:r>
        <w:rPr>
          <w:rStyle w:val="CommentReference"/>
        </w:rPr>
        <w:annotationRef/>
      </w:r>
      <w:r>
        <w:t>POV</w:t>
      </w:r>
    </w:p>
  </w:comment>
  <w:comment w:id="539" w:author="Kenneth C. Sherman, PhD" w:date="2024-07-11T03:46:00Z" w:initials="KCS">
    <w:p w14:paraId="5AFB4E90" w14:textId="6946F371" w:rsidR="004D631A" w:rsidRDefault="004D631A">
      <w:pPr>
        <w:pStyle w:val="CommentText"/>
      </w:pPr>
      <w:r>
        <w:rPr>
          <w:rStyle w:val="CommentReference"/>
        </w:rPr>
        <w:annotationRef/>
      </w:r>
      <w:r>
        <w:t>Double check.</w:t>
      </w:r>
    </w:p>
    <w:p w14:paraId="3C0886C4" w14:textId="77777777" w:rsidR="004D631A" w:rsidRDefault="004D631A">
      <w:pPr>
        <w:pStyle w:val="CommentText"/>
      </w:pPr>
    </w:p>
    <w:p w14:paraId="79739EBA" w14:textId="0990F73F" w:rsidR="004D631A" w:rsidRDefault="004D631A" w:rsidP="004D631A">
      <w:pPr>
        <w:pStyle w:val="CommentText"/>
        <w:ind w:firstLine="0"/>
      </w:pPr>
      <w:r>
        <w:t>Appendix N.</w:t>
      </w:r>
    </w:p>
  </w:comment>
  <w:comment w:id="540" w:author="Felicia Williams" w:date="2024-07-11T08:25:00Z" w:initials="FW">
    <w:p w14:paraId="6525D0B8" w14:textId="77777777" w:rsidR="00DE49A1" w:rsidRDefault="00DE49A1" w:rsidP="002D02F9">
      <w:pPr>
        <w:pStyle w:val="CommentText"/>
        <w:ind w:firstLine="0"/>
      </w:pPr>
      <w:r>
        <w:rPr>
          <w:rStyle w:val="CommentReference"/>
        </w:rPr>
        <w:annotationRef/>
      </w:r>
      <w:r>
        <w:t>Resolved.  Double checked and changed to Appendix N.</w:t>
      </w:r>
    </w:p>
  </w:comment>
  <w:comment w:id="548" w:author="Michael Grohs" w:date="2024-07-14T20:21:00Z" w:initials="MG">
    <w:p w14:paraId="7F1BA1D6" w14:textId="77777777" w:rsidR="0059224C" w:rsidRDefault="0059224C" w:rsidP="0059224C">
      <w:pPr>
        <w:pStyle w:val="CommentText"/>
        <w:ind w:firstLine="0"/>
      </w:pPr>
      <w:r>
        <w:rPr>
          <w:rStyle w:val="CommentReference"/>
        </w:rPr>
        <w:annotationRef/>
      </w:r>
      <w:r>
        <w:t>Missing word, or should this citation be (Braun &amp; Clark, 2022)?</w:t>
      </w:r>
    </w:p>
  </w:comment>
  <w:comment w:id="551" w:author="Michael Grohs" w:date="2024-07-14T20:22:00Z" w:initials="MG">
    <w:p w14:paraId="2EF5CC11" w14:textId="77777777" w:rsidR="00CD0693" w:rsidRDefault="00CD0693" w:rsidP="00CD0693">
      <w:pPr>
        <w:pStyle w:val="CommentText"/>
        <w:ind w:firstLine="0"/>
      </w:pPr>
      <w:r>
        <w:rPr>
          <w:rStyle w:val="CommentReference"/>
        </w:rPr>
        <w:annotationRef/>
      </w:r>
      <w:r>
        <w:t>Missing word?</w:t>
      </w:r>
    </w:p>
  </w:comment>
  <w:comment w:id="559" w:author="Kenneth C. Sherman, PhD" w:date="2024-07-11T03:48:00Z" w:initials="KCS">
    <w:p w14:paraId="487DB90A" w14:textId="018E46E3" w:rsidR="004D631A" w:rsidRDefault="004D631A">
      <w:pPr>
        <w:pStyle w:val="CommentText"/>
      </w:pPr>
      <w:r>
        <w:rPr>
          <w:rStyle w:val="CommentReference"/>
        </w:rPr>
        <w:annotationRef/>
      </w:r>
      <w:r>
        <w:t xml:space="preserve">You are still missing a table in the Appendix visualizing the alignment of the seven categories to the five themes. </w:t>
      </w:r>
    </w:p>
  </w:comment>
  <w:comment w:id="560" w:author="Felicia Williams" w:date="2024-07-11T09:47:00Z" w:initials="FW">
    <w:p w14:paraId="3B7C8D21" w14:textId="77777777" w:rsidR="00103DEC" w:rsidRDefault="00103DEC" w:rsidP="006F1D9E">
      <w:pPr>
        <w:pStyle w:val="CommentText"/>
        <w:ind w:firstLine="0"/>
      </w:pPr>
      <w:r>
        <w:rPr>
          <w:rStyle w:val="CommentReference"/>
        </w:rPr>
        <w:annotationRef/>
      </w:r>
      <w:r>
        <w:t>Resolved.  Table has been added to Appendix as Appendix O</w:t>
      </w:r>
    </w:p>
  </w:comment>
  <w:comment w:id="626" w:author="Kenneth C. Sherman, PhD" w:date="2024-07-11T03:48:00Z" w:initials="KCS">
    <w:p w14:paraId="156E834B" w14:textId="1717A42C" w:rsidR="004D631A" w:rsidRDefault="004D631A">
      <w:pPr>
        <w:pStyle w:val="CommentText"/>
      </w:pPr>
      <w:r>
        <w:rPr>
          <w:rStyle w:val="CommentReference"/>
        </w:rPr>
        <w:annotationRef/>
      </w:r>
      <w:r>
        <w:t>Example of Codes to Category to Theme</w:t>
      </w:r>
    </w:p>
  </w:comment>
  <w:comment w:id="627" w:author="Felicia Williams" w:date="2024-07-11T08:27:00Z" w:initials="FW">
    <w:p w14:paraId="3CA5C2A7" w14:textId="77777777" w:rsidR="00DE49A1" w:rsidRDefault="00DE49A1" w:rsidP="00EF7956">
      <w:pPr>
        <w:pStyle w:val="CommentText"/>
        <w:ind w:firstLine="0"/>
      </w:pPr>
      <w:r>
        <w:rPr>
          <w:rStyle w:val="CommentReference"/>
        </w:rPr>
        <w:annotationRef/>
      </w:r>
      <w:r>
        <w:t>Resolved.  Corrected the title to add category</w:t>
      </w:r>
    </w:p>
  </w:comment>
  <w:comment w:id="644" w:author="Michael Grohs" w:date="2024-07-14T20:33:00Z" w:initials="MG">
    <w:p w14:paraId="00A75622" w14:textId="77777777" w:rsidR="00826A5D" w:rsidRDefault="00826A5D" w:rsidP="00826A5D">
      <w:pPr>
        <w:pStyle w:val="CommentText"/>
        <w:ind w:firstLine="0"/>
      </w:pPr>
      <w:r>
        <w:rPr>
          <w:rStyle w:val="CommentReference"/>
        </w:rPr>
        <w:annotationRef/>
      </w:r>
      <w:r>
        <w:t>This is either a fragment ánd should be followed up, or it should be “Two codes did not answer the research questions due to aligning more with area outside of the research area.</w:t>
      </w:r>
    </w:p>
  </w:comment>
  <w:comment w:id="648" w:author="Michael Grohs" w:date="2024-07-14T20:35:00Z" w:initials="MG">
    <w:p w14:paraId="4FAE5201" w14:textId="77777777" w:rsidR="00826A5D" w:rsidRDefault="00826A5D" w:rsidP="00826A5D">
      <w:pPr>
        <w:pStyle w:val="CommentText"/>
        <w:ind w:firstLine="0"/>
      </w:pPr>
      <w:r>
        <w:rPr>
          <w:rStyle w:val="CommentReference"/>
        </w:rPr>
        <w:annotationRef/>
      </w:r>
      <w:r>
        <w:t>Perhaps reword or shorten for clarity? (It’s 141 words as is.)</w:t>
      </w:r>
    </w:p>
  </w:comment>
  <w:comment w:id="650" w:author="Kenneth C. Sherman, PhD" w:date="2024-06-14T04:42:00Z" w:initials="KCS">
    <w:p w14:paraId="7A5E13CE" w14:textId="79C0A51A" w:rsidR="00654DA1" w:rsidRDefault="00654DA1">
      <w:pPr>
        <w:pStyle w:val="CommentText"/>
      </w:pPr>
      <w:r>
        <w:rPr>
          <w:rStyle w:val="CommentReference"/>
        </w:rPr>
        <w:annotationRef/>
      </w:r>
      <w:r>
        <w:t>As Dr. Li commented there are grammatical errors throughout the document. A detailed review and copy edit is required to obtain a recommendation to the Dean to approve for his signature.</w:t>
      </w:r>
    </w:p>
  </w:comment>
  <w:comment w:id="651" w:author="Felicia Williams [2]" w:date="2024-06-19T22:48:00Z" w:initials="FW">
    <w:p w14:paraId="607C633D" w14:textId="77777777" w:rsidR="00BE3D26" w:rsidRDefault="00BE3D26" w:rsidP="0002613D">
      <w:pPr>
        <w:pStyle w:val="CommentText"/>
        <w:ind w:firstLine="0"/>
      </w:pPr>
      <w:r>
        <w:rPr>
          <w:rStyle w:val="CommentReference"/>
        </w:rPr>
        <w:annotationRef/>
      </w:r>
      <w:r>
        <w:t>An editor has been hired to review the dissertation before going to form and formatting.</w:t>
      </w:r>
    </w:p>
  </w:comment>
  <w:comment w:id="665" w:author="Michael Grohs" w:date="2024-07-15T18:05:00Z" w:initials="MG">
    <w:p w14:paraId="3C48D456" w14:textId="77777777" w:rsidR="007846C6" w:rsidRDefault="00B603B6" w:rsidP="007846C6">
      <w:pPr>
        <w:pStyle w:val="CommentText"/>
        <w:ind w:firstLine="0"/>
      </w:pPr>
      <w:r>
        <w:rPr>
          <w:rStyle w:val="CommentReference"/>
        </w:rPr>
        <w:annotationRef/>
      </w:r>
      <w:r w:rsidR="007846C6">
        <w:t>If apt, it might be a good idea to identify the participants in the study as “participants” and use that throughout the paper rather than requiring 10 or 12 words each time the group is mentioned. After one or two mentions, you are safe the reader will know who’s who and the region and you can refer to them less comprehensively.</w:t>
      </w:r>
    </w:p>
  </w:comment>
  <w:comment w:id="670" w:author="Michael Grohs" w:date="2024-07-16T17:39:00Z" w:initials="MG">
    <w:p w14:paraId="308D7E0D" w14:textId="77777777" w:rsidR="00243AAF" w:rsidRDefault="00243AAF" w:rsidP="00243AAF">
      <w:pPr>
        <w:pStyle w:val="CommentText"/>
        <w:ind w:firstLine="0"/>
      </w:pPr>
      <w:r>
        <w:rPr>
          <w:rStyle w:val="CommentReference"/>
        </w:rPr>
        <w:annotationRef/>
      </w:r>
      <w:r>
        <w:t>Earlier on, the participants were identified by code (QP1, P3, etc.). Was that only for that section ordoes it count throughout the paper? The rason I ask is for uniformity sake and clarity for the reader.</w:t>
      </w:r>
    </w:p>
  </w:comment>
  <w:comment w:id="690" w:author="Michael Grohs" w:date="2024-07-15T18:44:00Z" w:initials="MG">
    <w:p w14:paraId="1B43F377" w14:textId="77FAB622" w:rsidR="00F025EB" w:rsidRDefault="00F025EB" w:rsidP="00F025EB">
      <w:pPr>
        <w:pStyle w:val="CommentText"/>
        <w:ind w:firstLine="0"/>
      </w:pPr>
      <w:r>
        <w:rPr>
          <w:rStyle w:val="CommentReference"/>
        </w:rPr>
        <w:annotationRef/>
      </w:r>
      <w:r>
        <w:t>The tense should remain uniform throughout.</w:t>
      </w:r>
    </w:p>
  </w:comment>
  <w:comment w:id="694" w:author="Michael Grohs" w:date="2024-07-15T18:45:00Z" w:initials="MG">
    <w:p w14:paraId="3731B7BF" w14:textId="77777777" w:rsidR="00F025EB" w:rsidRDefault="00F025EB" w:rsidP="00F025EB">
      <w:pPr>
        <w:pStyle w:val="CommentText"/>
        <w:ind w:firstLine="0"/>
      </w:pPr>
      <w:r>
        <w:rPr>
          <w:rStyle w:val="CommentReference"/>
        </w:rPr>
        <w:annotationRef/>
      </w:r>
      <w:r>
        <w:t>Wording?</w:t>
      </w:r>
    </w:p>
  </w:comment>
  <w:comment w:id="698" w:author="Michael Grohs" w:date="2024-07-15T00:11:00Z" w:initials="MG">
    <w:p w14:paraId="2DC11AFB" w14:textId="655CCDFD" w:rsidR="00547214" w:rsidRDefault="00547214" w:rsidP="00547214">
      <w:pPr>
        <w:pStyle w:val="CommentText"/>
        <w:ind w:firstLine="0"/>
      </w:pPr>
      <w:r>
        <w:rPr>
          <w:rStyle w:val="CommentReference"/>
        </w:rPr>
        <w:annotationRef/>
      </w:r>
      <w:r>
        <w:t>She?</w:t>
      </w:r>
    </w:p>
  </w:comment>
  <w:comment w:id="699" w:author="Michael Grohs" w:date="2024-07-15T13:05:00Z" w:initials="MG">
    <w:p w14:paraId="35BE60B2" w14:textId="77777777" w:rsidR="00720A18" w:rsidRDefault="00720A18" w:rsidP="00720A18">
      <w:pPr>
        <w:pStyle w:val="CommentText"/>
        <w:ind w:firstLine="0"/>
      </w:pPr>
      <w:r>
        <w:rPr>
          <w:rStyle w:val="CommentReference"/>
        </w:rPr>
        <w:annotationRef/>
      </w:r>
      <w:r>
        <w:t>Personally? Personnel?</w:t>
      </w:r>
    </w:p>
  </w:comment>
  <w:comment w:id="700" w:author="Michael Grohs" w:date="2024-07-15T00:12:00Z" w:initials="MG">
    <w:p w14:paraId="2AE2423A" w14:textId="5BD4FDA6" w:rsidR="00547214" w:rsidRDefault="00547214" w:rsidP="00547214">
      <w:pPr>
        <w:pStyle w:val="CommentText"/>
        <w:ind w:firstLine="0"/>
      </w:pPr>
      <w:r>
        <w:rPr>
          <w:rStyle w:val="CommentReference"/>
        </w:rPr>
        <w:annotationRef/>
      </w:r>
      <w:r>
        <w:t>This looks like a new paragraph.</w:t>
      </w:r>
    </w:p>
  </w:comment>
  <w:comment w:id="709" w:author="Michael Grohs" w:date="2024-07-15T13:06:00Z" w:initials="MG">
    <w:p w14:paraId="23C317FD" w14:textId="77777777" w:rsidR="00720A18" w:rsidRDefault="00720A18" w:rsidP="00720A18">
      <w:pPr>
        <w:pStyle w:val="CommentText"/>
        <w:ind w:firstLine="0"/>
      </w:pPr>
      <w:r>
        <w:rPr>
          <w:rStyle w:val="CommentReference"/>
        </w:rPr>
        <w:annotationRef/>
      </w:r>
      <w:r>
        <w:t>It seems maybe we could clarify this once and refer to it as PWIs thereafter?</w:t>
      </w:r>
    </w:p>
  </w:comment>
  <w:comment w:id="711" w:author="Michael Grohs" w:date="2024-07-16T17:51:00Z" w:initials="MG">
    <w:p w14:paraId="433F6541" w14:textId="77777777" w:rsidR="006474BE" w:rsidRDefault="006474BE" w:rsidP="006474BE">
      <w:pPr>
        <w:pStyle w:val="CommentText"/>
        <w:ind w:firstLine="0"/>
      </w:pPr>
      <w:r>
        <w:rPr>
          <w:rStyle w:val="CommentReference"/>
        </w:rPr>
        <w:annotationRef/>
      </w:r>
      <w:r>
        <w:t>Is this the same as QP1? (Since the identifying codes were introduced, it might be a good idea to make sure all of these are uniform.)</w:t>
      </w:r>
    </w:p>
  </w:comment>
  <w:comment w:id="717" w:author="Michael Grohs" w:date="2024-07-16T17:53:00Z" w:initials="MG">
    <w:p w14:paraId="216A68C4" w14:textId="77777777" w:rsidR="006474BE" w:rsidRDefault="006474BE" w:rsidP="006474BE">
      <w:pPr>
        <w:pStyle w:val="CommentText"/>
        <w:ind w:firstLine="0"/>
      </w:pPr>
      <w:r>
        <w:rPr>
          <w:rStyle w:val="CommentReference"/>
        </w:rPr>
        <w:annotationRef/>
      </w:r>
      <w:r>
        <w:t>Wording correct?</w:t>
      </w:r>
    </w:p>
  </w:comment>
  <w:comment w:id="721" w:author="Michael Grohs" w:date="2024-07-15T15:48:00Z" w:initials="MG">
    <w:p w14:paraId="47059FF7" w14:textId="7212D026" w:rsidR="00AB6BC1" w:rsidRDefault="00AB6BC1" w:rsidP="00AB6BC1">
      <w:pPr>
        <w:pStyle w:val="CommentText"/>
        <w:ind w:firstLine="0"/>
      </w:pPr>
      <w:r>
        <w:rPr>
          <w:rStyle w:val="CommentReference"/>
        </w:rPr>
        <w:annotationRef/>
      </w:r>
      <w:r>
        <w:t>More of then than not, “That” is an unnecessary word.</w:t>
      </w:r>
    </w:p>
  </w:comment>
  <w:comment w:id="736" w:author="Michael Grohs" w:date="2024-07-16T17:54:00Z" w:initials="MG">
    <w:p w14:paraId="45852E41" w14:textId="77777777" w:rsidR="006474BE" w:rsidRDefault="006474BE" w:rsidP="006474BE">
      <w:pPr>
        <w:pStyle w:val="CommentText"/>
        <w:ind w:firstLine="0"/>
      </w:pPr>
      <w:r>
        <w:rPr>
          <w:rStyle w:val="CommentReference"/>
        </w:rPr>
        <w:annotationRef/>
      </w:r>
      <w:r>
        <w:t>Correct wording?</w:t>
      </w:r>
    </w:p>
  </w:comment>
  <w:comment w:id="747" w:author="Michael Grohs" w:date="2024-07-16T17:41:00Z" w:initials="MG">
    <w:p w14:paraId="0E9C89A2" w14:textId="23686C28" w:rsidR="00243AAF" w:rsidRDefault="00243AAF" w:rsidP="00243AAF">
      <w:pPr>
        <w:pStyle w:val="CommentText"/>
        <w:ind w:firstLine="0"/>
      </w:pPr>
      <w:r>
        <w:rPr>
          <w:rStyle w:val="CommentReference"/>
        </w:rPr>
        <w:annotationRef/>
      </w:r>
      <w:r>
        <w:t>Is this correct, QP7, or Participant 7? (Again, for the sake of clarity and uniformity.)</w:t>
      </w:r>
    </w:p>
  </w:comment>
  <w:comment w:id="752" w:author="Michael Grohs" w:date="2024-07-15T22:11:00Z" w:initials="MG">
    <w:p w14:paraId="023360BB" w14:textId="6A51ADAC" w:rsidR="00CB58C9" w:rsidRDefault="00CB58C9" w:rsidP="00CB58C9">
      <w:pPr>
        <w:pStyle w:val="CommentText"/>
        <w:ind w:firstLine="0"/>
      </w:pPr>
      <w:r>
        <w:rPr>
          <w:rStyle w:val="CommentReference"/>
        </w:rPr>
        <w:annotationRef/>
      </w:r>
      <w:r>
        <w:t>Is this all one quote?</w:t>
      </w:r>
    </w:p>
  </w:comment>
  <w:comment w:id="774" w:author="Kenneth C. Sherman, PhD" w:date="2024-06-14T04:45:00Z" w:initials="KCS">
    <w:p w14:paraId="52F148D8" w14:textId="4F14E041" w:rsidR="003C3D38" w:rsidRDefault="003C3D38">
      <w:pPr>
        <w:pStyle w:val="CommentText"/>
      </w:pPr>
      <w:r>
        <w:rPr>
          <w:rStyle w:val="CommentReference"/>
        </w:rPr>
        <w:annotationRef/>
      </w:r>
      <w:r>
        <w:t>In Appendix O there is only one theme associated with RQ3. Your tables and narrative must reconcile.</w:t>
      </w:r>
    </w:p>
  </w:comment>
  <w:comment w:id="775" w:author="Felicia Williams [2]" w:date="2024-06-19T22:58:00Z" w:initials="FW">
    <w:p w14:paraId="187D746E" w14:textId="7E89821B" w:rsidR="00EC7BDC" w:rsidRDefault="005A24A2" w:rsidP="00DE135B">
      <w:pPr>
        <w:pStyle w:val="CommentText"/>
        <w:ind w:firstLine="0"/>
      </w:pPr>
      <w:r>
        <w:rPr>
          <w:rStyle w:val="CommentReference"/>
        </w:rPr>
        <w:annotationRef/>
      </w:r>
      <w:r w:rsidR="00EC7BDC">
        <w:t>Resolved</w:t>
      </w:r>
      <w:r w:rsidR="006B370E">
        <w:t xml:space="preserve">. </w:t>
      </w:r>
      <w:r w:rsidR="00EC7BDC">
        <w:t>Two themes are associated with Appendix O RQ3.</w:t>
      </w:r>
    </w:p>
  </w:comment>
  <w:comment w:id="802" w:author="Michael Grohs" w:date="2024-07-16T17:55:00Z" w:initials="MG">
    <w:p w14:paraId="676F22A5" w14:textId="77777777" w:rsidR="006474BE" w:rsidRDefault="006474BE" w:rsidP="006474BE">
      <w:pPr>
        <w:pStyle w:val="CommentText"/>
        <w:ind w:firstLine="0"/>
      </w:pPr>
      <w:r>
        <w:rPr>
          <w:rStyle w:val="CommentReference"/>
        </w:rPr>
        <w:annotationRef/>
      </w:r>
      <w:r>
        <w:t>Correct wording?</w:t>
      </w:r>
    </w:p>
  </w:comment>
  <w:comment w:id="825" w:author="Michael Grohs" w:date="2024-07-16T17:56:00Z" w:initials="MG">
    <w:p w14:paraId="4A3D721A" w14:textId="77777777" w:rsidR="003D656A" w:rsidRDefault="003D656A" w:rsidP="003D656A">
      <w:pPr>
        <w:pStyle w:val="CommentText"/>
        <w:ind w:firstLine="0"/>
      </w:pPr>
      <w:r>
        <w:rPr>
          <w:rStyle w:val="CommentReference"/>
        </w:rPr>
        <w:annotationRef/>
      </w:r>
      <w:r>
        <w:t>Correct wording?</w:t>
      </w:r>
    </w:p>
  </w:comment>
  <w:comment w:id="828" w:author="Michael Grohs" w:date="2024-07-16T17:57:00Z" w:initials="MG">
    <w:p w14:paraId="2CB25D7E" w14:textId="77777777" w:rsidR="003D656A" w:rsidRDefault="003D656A" w:rsidP="003D656A">
      <w:pPr>
        <w:pStyle w:val="CommentText"/>
        <w:ind w:firstLine="0"/>
      </w:pPr>
      <w:r>
        <w:rPr>
          <w:rStyle w:val="CommentReference"/>
        </w:rPr>
        <w:annotationRef/>
      </w:r>
      <w:r>
        <w:t>Correct wording?</w:t>
      </w:r>
    </w:p>
  </w:comment>
  <w:comment w:id="861" w:author="Michael Grohs" w:date="2024-07-16T14:28:00Z" w:initials="MG">
    <w:p w14:paraId="625FD799" w14:textId="393609FE" w:rsidR="00E65F2C" w:rsidRDefault="00E65F2C" w:rsidP="00E65F2C">
      <w:pPr>
        <w:pStyle w:val="CommentText"/>
        <w:ind w:firstLine="0"/>
      </w:pPr>
      <w:r>
        <w:rPr>
          <w:rStyle w:val="CommentReference"/>
        </w:rPr>
        <w:annotationRef/>
      </w:r>
      <w:r>
        <w:t>It’s best to avoid using the same word to closely together.</w:t>
      </w:r>
    </w:p>
  </w:comment>
  <w:comment w:id="862" w:author="Michael Grohs" w:date="2024-07-16T14:30:00Z" w:initials="MG">
    <w:p w14:paraId="5F445E10" w14:textId="77777777" w:rsidR="00DE251C" w:rsidRDefault="00DE251C" w:rsidP="00DE251C">
      <w:pPr>
        <w:pStyle w:val="CommentText"/>
        <w:ind w:firstLine="0"/>
      </w:pPr>
      <w:r>
        <w:rPr>
          <w:rStyle w:val="CommentReference"/>
        </w:rPr>
        <w:annotationRef/>
      </w:r>
      <w:r>
        <w:t>allowed for the conclusion…?</w:t>
      </w:r>
    </w:p>
  </w:comment>
  <w:comment w:id="864" w:author="Michael Grohs" w:date="2024-07-15T00:09:00Z" w:initials="MG">
    <w:p w14:paraId="1AC9DFFB" w14:textId="16BF6C68" w:rsidR="007846C6" w:rsidRDefault="00547214" w:rsidP="007846C6">
      <w:pPr>
        <w:pStyle w:val="CommentText"/>
        <w:ind w:firstLine="0"/>
      </w:pPr>
      <w:r>
        <w:rPr>
          <w:rStyle w:val="CommentReference"/>
        </w:rPr>
        <w:annotationRef/>
      </w:r>
      <w:r w:rsidR="007846C6">
        <w:t>It might be best to tighten up the writing to focus on the new points being made rather than repeating the purpose and participants of the study. Is there a way to trim this info down into a term? (Repetition can confuse a reader.)</w:t>
      </w:r>
    </w:p>
  </w:comment>
  <w:comment w:id="869" w:author="Michael Grohs" w:date="2024-07-15T18:59:00Z" w:initials="MG">
    <w:p w14:paraId="54079D17" w14:textId="02D845A1" w:rsidR="00A95788" w:rsidRDefault="00A95788" w:rsidP="00A95788">
      <w:pPr>
        <w:pStyle w:val="CommentText"/>
        <w:ind w:firstLine="0"/>
      </w:pPr>
      <w:r>
        <w:rPr>
          <w:rStyle w:val="CommentReference"/>
        </w:rPr>
        <w:annotationRef/>
      </w:r>
      <w:r>
        <w:t>Tense</w:t>
      </w:r>
    </w:p>
  </w:comment>
  <w:comment w:id="870" w:author="Michael Grohs" w:date="2024-07-15T19:05:00Z" w:initials="MG">
    <w:p w14:paraId="04BC19F1" w14:textId="77777777" w:rsidR="0098685F" w:rsidRDefault="00224CD0" w:rsidP="0098685F">
      <w:pPr>
        <w:pStyle w:val="CommentText"/>
        <w:ind w:firstLine="0"/>
      </w:pPr>
      <w:r>
        <w:rPr>
          <w:rStyle w:val="CommentReference"/>
        </w:rPr>
        <w:annotationRef/>
      </w:r>
      <w:r w:rsidR="0098685F">
        <w:t>This was mentioned in the above paragraph and a few other places. It should be easy to write around by now for the sake of brevity and to avoid repetition.</w:t>
      </w:r>
    </w:p>
  </w:comment>
  <w:comment w:id="871" w:author="Michael Grohs" w:date="2024-07-15T19:08:00Z" w:initials="MG">
    <w:p w14:paraId="7DD5A841" w14:textId="1421B84A" w:rsidR="00224CD0" w:rsidRDefault="00224CD0" w:rsidP="00224CD0">
      <w:pPr>
        <w:pStyle w:val="CommentText"/>
        <w:ind w:firstLine="0"/>
      </w:pPr>
      <w:r>
        <w:rPr>
          <w:rStyle w:val="CommentReference"/>
        </w:rPr>
        <w:annotationRef/>
      </w:r>
      <w:r>
        <w:t>As is, this is a fragment. It needs a complete thought. Also, to save wording, you can just say “the first question” or “RQ1.”</w:t>
      </w:r>
    </w:p>
  </w:comment>
  <w:comment w:id="873" w:author="Michael Grohs" w:date="2024-07-15T19:12:00Z" w:initials="MG">
    <w:p w14:paraId="67FB597D" w14:textId="77777777" w:rsidR="008521D4" w:rsidRDefault="008521D4" w:rsidP="008521D4">
      <w:pPr>
        <w:pStyle w:val="CommentText"/>
        <w:ind w:firstLine="0"/>
      </w:pPr>
      <w:r>
        <w:rPr>
          <w:rStyle w:val="CommentReference"/>
        </w:rPr>
        <w:annotationRef/>
      </w:r>
      <w:r>
        <w:t>Tense. It went from past tense (described) to present tense (reflects).</w:t>
      </w:r>
    </w:p>
  </w:comment>
  <w:comment w:id="882" w:author="Michael Grohs" w:date="2024-07-15T19:15:00Z" w:initials="MG">
    <w:p w14:paraId="0897DD85" w14:textId="77777777" w:rsidR="0057552B" w:rsidRDefault="0057552B" w:rsidP="0057552B">
      <w:pPr>
        <w:pStyle w:val="CommentText"/>
        <w:ind w:firstLine="0"/>
      </w:pPr>
      <w:r>
        <w:rPr>
          <w:rStyle w:val="CommentReference"/>
        </w:rPr>
        <w:annotationRef/>
      </w:r>
      <w:r>
        <w:t>...when they were in or while they were in?</w:t>
      </w:r>
    </w:p>
  </w:comment>
  <w:comment w:id="883" w:author="Michael Grohs" w:date="2024-07-15T19:19:00Z" w:initials="MG">
    <w:p w14:paraId="491D2A16" w14:textId="77777777" w:rsidR="00122043" w:rsidRDefault="00122043" w:rsidP="00122043">
      <w:pPr>
        <w:pStyle w:val="CommentText"/>
        <w:ind w:firstLine="0"/>
      </w:pPr>
      <w:r>
        <w:rPr>
          <w:rStyle w:val="CommentReference"/>
        </w:rPr>
        <w:annotationRef/>
      </w:r>
      <w:r>
        <w:t>I would recommend something like this to avoid repetition and brevity.</w:t>
      </w:r>
    </w:p>
  </w:comment>
  <w:comment w:id="895" w:author="Michael Grohs" w:date="2024-07-15T19:23:00Z" w:initials="MG">
    <w:p w14:paraId="52380E6A" w14:textId="77777777" w:rsidR="00122043" w:rsidRDefault="00122043" w:rsidP="00122043">
      <w:pPr>
        <w:pStyle w:val="CommentText"/>
        <w:ind w:firstLine="0"/>
      </w:pPr>
      <w:r>
        <w:rPr>
          <w:rStyle w:val="CommentReference"/>
        </w:rPr>
        <w:annotationRef/>
      </w:r>
      <w:r>
        <w:t>Tense</w:t>
      </w:r>
    </w:p>
  </w:comment>
  <w:comment w:id="897" w:author="Michael Grohs" w:date="2024-07-15T19:25:00Z" w:initials="MG">
    <w:p w14:paraId="5FB345D2" w14:textId="77777777" w:rsidR="0098685F" w:rsidRDefault="00345E04" w:rsidP="0098685F">
      <w:pPr>
        <w:pStyle w:val="CommentText"/>
        <w:ind w:firstLine="0"/>
      </w:pPr>
      <w:r>
        <w:rPr>
          <w:rStyle w:val="CommentReference"/>
        </w:rPr>
        <w:annotationRef/>
      </w:r>
      <w:r w:rsidR="0098685F">
        <w:t>I would recommend something like this to avoid repetition and for brevity.</w:t>
      </w:r>
    </w:p>
  </w:comment>
  <w:comment w:id="906" w:author="Michael Grohs" w:date="2024-07-15T19:27:00Z" w:initials="MG">
    <w:p w14:paraId="1BAE22FB" w14:textId="53B1AF2A" w:rsidR="00345E04" w:rsidRDefault="00345E04" w:rsidP="00345E04">
      <w:pPr>
        <w:pStyle w:val="CommentText"/>
        <w:ind w:firstLine="0"/>
      </w:pPr>
      <w:r>
        <w:rPr>
          <w:rStyle w:val="CommentReference"/>
        </w:rPr>
        <w:annotationRef/>
      </w:r>
      <w:r>
        <w:t>tense</w:t>
      </w:r>
    </w:p>
  </w:comment>
  <w:comment w:id="907" w:author="Michael Grohs" w:date="2024-07-15T19:29:00Z" w:initials="MG">
    <w:p w14:paraId="409178E6" w14:textId="77777777" w:rsidR="00B13513" w:rsidRDefault="00345E04" w:rsidP="00B13513">
      <w:pPr>
        <w:pStyle w:val="CommentText"/>
        <w:ind w:firstLine="0"/>
      </w:pPr>
      <w:r>
        <w:rPr>
          <w:rStyle w:val="CommentReference"/>
        </w:rPr>
        <w:annotationRef/>
      </w:r>
      <w:r w:rsidR="00B13513">
        <w:t>Is this sentence necessary? The paragraph seems to start with the next line. They are about two different things, too. One is support and guidance, the other is a sense of belonging.</w:t>
      </w:r>
    </w:p>
  </w:comment>
  <w:comment w:id="908" w:author="Michael Grohs" w:date="2024-07-16T18:08:00Z" w:initials="MG">
    <w:p w14:paraId="2E79C523" w14:textId="77777777" w:rsidR="00736481" w:rsidRDefault="00574E65" w:rsidP="00736481">
      <w:pPr>
        <w:pStyle w:val="CommentText"/>
        <w:ind w:firstLine="0"/>
      </w:pPr>
      <w:r>
        <w:rPr>
          <w:rStyle w:val="CommentReference"/>
        </w:rPr>
        <w:annotationRef/>
      </w:r>
      <w:r w:rsidR="00736481">
        <w:t>Two lines above it’s in past tense. It should remain as uniform as possible.</w:t>
      </w:r>
    </w:p>
  </w:comment>
  <w:comment w:id="913" w:author="Michael Grohs" w:date="2024-07-15T19:32:00Z" w:initials="MG">
    <w:p w14:paraId="3427502B" w14:textId="77777777" w:rsidR="00736481" w:rsidRDefault="00BB60F2" w:rsidP="00736481">
      <w:pPr>
        <w:pStyle w:val="CommentText"/>
        <w:ind w:firstLine="0"/>
      </w:pPr>
      <w:r>
        <w:rPr>
          <w:rStyle w:val="CommentReference"/>
        </w:rPr>
        <w:annotationRef/>
      </w:r>
      <w:r w:rsidR="00736481">
        <w:t>Why? Were the participants’ called away?</w:t>
      </w:r>
    </w:p>
  </w:comment>
  <w:comment w:id="932" w:author="Michael Grohs" w:date="2024-07-15T19:49:00Z" w:initials="MG">
    <w:p w14:paraId="2D944338" w14:textId="77777777" w:rsidR="00623756" w:rsidRDefault="00623756" w:rsidP="00623756">
      <w:pPr>
        <w:pStyle w:val="CommentText"/>
        <w:ind w:firstLine="0"/>
      </w:pPr>
      <w:r>
        <w:rPr>
          <w:rStyle w:val="CommentReference"/>
        </w:rPr>
        <w:annotationRef/>
      </w:r>
      <w:r>
        <w:t>This has been determined. It’s a good idea to glance back at the intro, but best to not repeat it. Mentioning Tinto is a good glance back.</w:t>
      </w:r>
    </w:p>
  </w:comment>
  <w:comment w:id="960" w:author="Michael Grohs" w:date="2024-07-16T14:37:00Z" w:initials="MG">
    <w:p w14:paraId="736D8720" w14:textId="77777777" w:rsidR="00DE251C" w:rsidRDefault="00DE251C" w:rsidP="00DE251C">
      <w:pPr>
        <w:pStyle w:val="CommentText"/>
        <w:ind w:firstLine="0"/>
      </w:pPr>
      <w:r>
        <w:rPr>
          <w:rStyle w:val="CommentReference"/>
        </w:rPr>
        <w:annotationRef/>
      </w:r>
      <w:r>
        <w:t>This has been established. Is there a structural reason for revisiting it?</w:t>
      </w:r>
    </w:p>
  </w:comment>
  <w:comment w:id="1026" w:author="Kenneth C. Sherman, PhD" w:date="2024-07-11T03:58:00Z" w:initials="KCS">
    <w:p w14:paraId="75C6830E" w14:textId="02D50708" w:rsidR="005604A4" w:rsidRDefault="005604A4">
      <w:pPr>
        <w:pStyle w:val="CommentText"/>
      </w:pPr>
      <w:r>
        <w:rPr>
          <w:rStyle w:val="CommentReference"/>
        </w:rPr>
        <w:annotationRef/>
      </w:r>
      <w:r>
        <w:t>From here through p. 152 you appear to have conducted a mini literature review but have not connected the dots as to how each of the findings you present confirm or rival your findings. Revise.</w:t>
      </w:r>
    </w:p>
  </w:comment>
  <w:comment w:id="1027" w:author="Felicia Williams" w:date="2024-07-11T15:36:00Z" w:initials="FW">
    <w:p w14:paraId="0DB85EC1" w14:textId="77777777" w:rsidR="001D0612" w:rsidRDefault="001D0612" w:rsidP="00E22579">
      <w:pPr>
        <w:pStyle w:val="CommentText"/>
        <w:ind w:firstLine="0"/>
      </w:pPr>
      <w:r>
        <w:rPr>
          <w:rStyle w:val="CommentReference"/>
        </w:rPr>
        <w:annotationRef/>
      </w:r>
      <w:r>
        <w:t>Resolved .Revised and added participants quotes that connected my findings to the literature.</w:t>
      </w:r>
    </w:p>
  </w:comment>
  <w:comment w:id="1035" w:author="Michael Grohs" w:date="2024-07-16T14:55:00Z" w:initials="MG">
    <w:p w14:paraId="379AD291" w14:textId="77777777" w:rsidR="007B5BB7" w:rsidRDefault="007B5BB7" w:rsidP="007B5BB7">
      <w:pPr>
        <w:pStyle w:val="CommentText"/>
        <w:ind w:firstLine="0"/>
      </w:pPr>
      <w:r>
        <w:rPr>
          <w:rStyle w:val="CommentReference"/>
        </w:rPr>
        <w:annotationRef/>
      </w:r>
      <w:r>
        <w:t>Already mentioned above.</w:t>
      </w:r>
    </w:p>
  </w:comment>
  <w:comment w:id="1038" w:author="Michael Grohs" w:date="2024-07-16T15:15:00Z" w:initials="MG">
    <w:p w14:paraId="498C306E" w14:textId="77777777" w:rsidR="008641A0" w:rsidRDefault="00037DF8" w:rsidP="008641A0">
      <w:pPr>
        <w:pStyle w:val="CommentText"/>
        <w:ind w:firstLine="0"/>
      </w:pPr>
      <w:r>
        <w:rPr>
          <w:rStyle w:val="CommentReference"/>
        </w:rPr>
        <w:annotationRef/>
      </w:r>
      <w:r w:rsidR="008641A0">
        <w:t>P6 correct as is?</w:t>
      </w:r>
    </w:p>
  </w:comment>
  <w:comment w:id="1087" w:author="Kenneth C. Sherman, PhD" w:date="2024-07-11T03:57:00Z" w:initials="KCS">
    <w:p w14:paraId="630573E7" w14:textId="2A099DF9" w:rsidR="005604A4" w:rsidRDefault="005604A4">
      <w:pPr>
        <w:pStyle w:val="CommentText"/>
      </w:pPr>
      <w:r>
        <w:rPr>
          <w:rStyle w:val="CommentReference"/>
        </w:rPr>
        <w:annotationRef/>
      </w:r>
      <w:r>
        <w:t>Unclear.</w:t>
      </w:r>
    </w:p>
  </w:comment>
  <w:comment w:id="1088" w:author="Felicia Williams" w:date="2024-07-11T12:38:00Z" w:initials="FW">
    <w:p w14:paraId="1826430A" w14:textId="77777777" w:rsidR="009B2915" w:rsidRDefault="009B2915" w:rsidP="000C46A8">
      <w:pPr>
        <w:pStyle w:val="CommentText"/>
        <w:ind w:firstLine="0"/>
      </w:pPr>
      <w:r>
        <w:rPr>
          <w:rStyle w:val="CommentReference"/>
        </w:rPr>
        <w:annotationRef/>
      </w:r>
      <w:r>
        <w:t>Resolved,  Changed the word by to within</w:t>
      </w:r>
    </w:p>
  </w:comment>
  <w:comment w:id="1091" w:author="Michael Grohs" w:date="2024-07-16T18:21:00Z" w:initials="MG">
    <w:p w14:paraId="122CA301" w14:textId="77777777" w:rsidR="008641A0" w:rsidRDefault="008641A0" w:rsidP="008641A0">
      <w:pPr>
        <w:pStyle w:val="CommentText"/>
        <w:ind w:firstLine="0"/>
      </w:pPr>
      <w:r>
        <w:rPr>
          <w:rStyle w:val="CommentReference"/>
        </w:rPr>
        <w:annotationRef/>
      </w:r>
      <w:r>
        <w:t>This is made clear by the nature of the question itself.</w:t>
      </w:r>
    </w:p>
  </w:comment>
  <w:comment w:id="1111" w:author="Michael Grohs" w:date="2024-07-16T18:24:00Z" w:initials="MG">
    <w:p w14:paraId="65D04A92" w14:textId="77777777" w:rsidR="008641A0" w:rsidRDefault="008641A0" w:rsidP="008641A0">
      <w:pPr>
        <w:pStyle w:val="CommentText"/>
        <w:ind w:firstLine="0"/>
      </w:pPr>
      <w:r>
        <w:rPr>
          <w:rStyle w:val="CommentReference"/>
        </w:rPr>
        <w:annotationRef/>
      </w:r>
      <w:r>
        <w:t>You should avoid back to back direct quotes.</w:t>
      </w:r>
    </w:p>
  </w:comment>
  <w:comment w:id="1123" w:author="Michael Grohs" w:date="2024-07-16T18:25:00Z" w:initials="MG">
    <w:p w14:paraId="5B0A4EFA" w14:textId="77777777" w:rsidR="008641A0" w:rsidRDefault="008641A0" w:rsidP="008641A0">
      <w:pPr>
        <w:pStyle w:val="CommentText"/>
        <w:ind w:firstLine="0"/>
      </w:pPr>
      <w:r>
        <w:rPr>
          <w:rStyle w:val="CommentReference"/>
        </w:rPr>
        <w:annotationRef/>
      </w:r>
      <w:r>
        <w:t>This is essentially explained in the question itself.</w:t>
      </w:r>
    </w:p>
  </w:comment>
  <w:comment w:id="1129" w:author="Michael Grohs" w:date="2024-07-16T18:26:00Z" w:initials="MG">
    <w:p w14:paraId="6097F26E" w14:textId="77777777" w:rsidR="005309C1" w:rsidRDefault="005309C1" w:rsidP="005309C1">
      <w:pPr>
        <w:pStyle w:val="CommentText"/>
        <w:ind w:firstLine="0"/>
      </w:pPr>
      <w:r>
        <w:rPr>
          <w:rStyle w:val="CommentReference"/>
        </w:rPr>
        <w:annotationRef/>
      </w:r>
      <w:r>
        <w:t>You should avoid using back to back quotes.</w:t>
      </w:r>
    </w:p>
  </w:comment>
  <w:comment w:id="1136" w:author="Michael Grohs" w:date="2024-07-16T15:38:00Z" w:initials="MG">
    <w:p w14:paraId="170F1486" w14:textId="17868074" w:rsidR="002611D5" w:rsidRDefault="002611D5" w:rsidP="002611D5">
      <w:pPr>
        <w:pStyle w:val="CommentText"/>
        <w:ind w:firstLine="0"/>
      </w:pPr>
      <w:r>
        <w:rPr>
          <w:rStyle w:val="CommentReference"/>
        </w:rPr>
        <w:annotationRef/>
      </w:r>
      <w:r>
        <w:t>Year?</w:t>
      </w:r>
    </w:p>
  </w:comment>
  <w:comment w:id="1156" w:author="Michael Grohs" w:date="2024-07-16T15:42:00Z" w:initials="MG">
    <w:p w14:paraId="0107E811" w14:textId="77777777" w:rsidR="00076785" w:rsidRDefault="00076785" w:rsidP="00076785">
      <w:pPr>
        <w:pStyle w:val="CommentText"/>
        <w:ind w:firstLine="0"/>
      </w:pPr>
      <w:r>
        <w:rPr>
          <w:rStyle w:val="CommentReference"/>
        </w:rPr>
        <w:annotationRef/>
      </w:r>
      <w:r>
        <w:t>Year?</w:t>
      </w:r>
    </w:p>
  </w:comment>
  <w:comment w:id="1176" w:author="Michael Grohs" w:date="2024-07-16T15:43:00Z" w:initials="MG">
    <w:p w14:paraId="66BD16D0" w14:textId="77777777" w:rsidR="00076785" w:rsidRDefault="00076785" w:rsidP="00076785">
      <w:pPr>
        <w:pStyle w:val="CommentText"/>
        <w:ind w:firstLine="0"/>
      </w:pPr>
      <w:r>
        <w:rPr>
          <w:rStyle w:val="CommentReference"/>
        </w:rPr>
        <w:annotationRef/>
      </w:r>
      <w:r>
        <w:t>Year?</w:t>
      </w:r>
    </w:p>
  </w:comment>
  <w:comment w:id="1197" w:author="Michael Grohs" w:date="2024-07-16T15:46:00Z" w:initials="MG">
    <w:p w14:paraId="01D9F441" w14:textId="77777777" w:rsidR="001433AF" w:rsidRDefault="00076785" w:rsidP="001433AF">
      <w:pPr>
        <w:pStyle w:val="CommentText"/>
        <w:ind w:firstLine="0"/>
      </w:pPr>
      <w:r>
        <w:rPr>
          <w:rStyle w:val="CommentReference"/>
        </w:rPr>
        <w:annotationRef/>
      </w:r>
      <w:r w:rsidR="001433AF">
        <w:t>Years?</w:t>
      </w:r>
    </w:p>
  </w:comment>
  <w:comment w:id="1199" w:author="Michael Grohs" w:date="2024-07-16T15:46:00Z" w:initials="MG">
    <w:p w14:paraId="38F94D6E" w14:textId="1CCCB9E5" w:rsidR="001433AF" w:rsidRDefault="001433AF" w:rsidP="001433AF">
      <w:pPr>
        <w:pStyle w:val="CommentText"/>
        <w:ind w:firstLine="0"/>
      </w:pPr>
      <w:r>
        <w:rPr>
          <w:rStyle w:val="CommentReference"/>
        </w:rPr>
        <w:annotationRef/>
      </w:r>
      <w:r>
        <w:t>Year?</w:t>
      </w:r>
    </w:p>
  </w:comment>
  <w:comment w:id="1200" w:author="Michael Grohs" w:date="2024-07-16T15:47:00Z" w:initials="MG">
    <w:p w14:paraId="2AF22222" w14:textId="77777777" w:rsidR="001433AF" w:rsidRDefault="001433AF" w:rsidP="001433AF">
      <w:pPr>
        <w:pStyle w:val="CommentText"/>
        <w:ind w:firstLine="0"/>
      </w:pPr>
      <w:r>
        <w:rPr>
          <w:rStyle w:val="CommentReference"/>
        </w:rPr>
        <w:annotationRef/>
      </w:r>
      <w:r>
        <w:t>Year?</w:t>
      </w:r>
    </w:p>
  </w:comment>
  <w:comment w:id="1215" w:author="Michael Grohs" w:date="2024-07-16T15:58:00Z" w:initials="MG">
    <w:p w14:paraId="1D1B55FA" w14:textId="77777777" w:rsidR="00F91206" w:rsidRDefault="00F91206" w:rsidP="00F91206">
      <w:pPr>
        <w:pStyle w:val="CommentText"/>
        <w:ind w:firstLine="0"/>
      </w:pPr>
      <w:r>
        <w:rPr>
          <w:rStyle w:val="CommentReference"/>
        </w:rPr>
        <w:annotationRef/>
      </w:r>
      <w:r>
        <w:t>Correct word?</w:t>
      </w:r>
    </w:p>
  </w:comment>
  <w:comment w:id="1219" w:author="Michael Grohs" w:date="2024-07-16T16:01:00Z" w:initials="MG">
    <w:p w14:paraId="2E33AA8F" w14:textId="77777777" w:rsidR="00AD7D3B" w:rsidRDefault="00AD7D3B" w:rsidP="00AD7D3B">
      <w:pPr>
        <w:pStyle w:val="CommentText"/>
        <w:ind w:firstLine="0"/>
      </w:pPr>
      <w:r>
        <w:rPr>
          <w:rStyle w:val="CommentReference"/>
        </w:rPr>
        <w:annotationRef/>
      </w:r>
      <w:r>
        <w:t>Wording?</w:t>
      </w:r>
    </w:p>
  </w:comment>
  <w:comment w:id="1229" w:author="Michael Grohs" w:date="2024-07-16T16:04:00Z" w:initials="MG">
    <w:p w14:paraId="22677236" w14:textId="77777777" w:rsidR="009B425D" w:rsidRDefault="00AD7D3B" w:rsidP="009B425D">
      <w:pPr>
        <w:pStyle w:val="CommentText"/>
        <w:ind w:firstLine="0"/>
      </w:pPr>
      <w:r>
        <w:rPr>
          <w:rStyle w:val="CommentReference"/>
        </w:rPr>
        <w:annotationRef/>
      </w:r>
      <w:r w:rsidR="009B425D">
        <w:t>Descended? Or perhaps ‘Faculty of non-African descent’?</w:t>
      </w:r>
    </w:p>
  </w:comment>
  <w:comment w:id="1284" w:author="Michael Grohs" w:date="2024-07-16T18:41:00Z" w:initials="MG">
    <w:p w14:paraId="3BBC195F" w14:textId="44E4F4CD" w:rsidR="00A81E0C" w:rsidRDefault="00A81E0C" w:rsidP="00A81E0C">
      <w:pPr>
        <w:pStyle w:val="CommentText"/>
        <w:ind w:firstLine="0"/>
      </w:pPr>
      <w:r>
        <w:rPr>
          <w:rStyle w:val="CommentReference"/>
        </w:rPr>
        <w:annotationRef/>
      </w:r>
      <w:r>
        <w:t>Are these sections? I would title capitalize them both if so.</w:t>
      </w:r>
    </w:p>
  </w:comment>
  <w:comment w:id="1302" w:author="Michael Grohs" w:date="2024-07-16T16:34:00Z" w:initials="MG">
    <w:p w14:paraId="7CDA44A3" w14:textId="2E45A3BA" w:rsidR="0067042B" w:rsidRDefault="0067042B" w:rsidP="0067042B">
      <w:pPr>
        <w:pStyle w:val="CommentText"/>
        <w:ind w:firstLine="0"/>
      </w:pPr>
      <w:r>
        <w:rPr>
          <w:rStyle w:val="CommentReference"/>
        </w:rPr>
        <w:annotationRef/>
      </w:r>
      <w:r>
        <w:t>This has been established. It seems the paragraph might start at the next sentence.</w:t>
      </w:r>
    </w:p>
  </w:comment>
  <w:comment w:id="1303" w:author="Michael Grohs" w:date="2024-07-16T16:37:00Z" w:initials="MG">
    <w:p w14:paraId="2ECDFD8E" w14:textId="77777777" w:rsidR="0067042B" w:rsidRDefault="0067042B" w:rsidP="0067042B">
      <w:pPr>
        <w:pStyle w:val="CommentText"/>
        <w:ind w:firstLine="0"/>
      </w:pPr>
      <w:r>
        <w:rPr>
          <w:rStyle w:val="CommentReference"/>
        </w:rPr>
        <w:annotationRef/>
      </w:r>
      <w:r>
        <w:t>POV?</w:t>
      </w:r>
    </w:p>
  </w:comment>
  <w:comment w:id="1311" w:author="Michael Grohs" w:date="2024-07-16T16:46:00Z" w:initials="MG">
    <w:p w14:paraId="19EFD8B6" w14:textId="77777777" w:rsidR="006557B0" w:rsidRDefault="001044D5" w:rsidP="006557B0">
      <w:pPr>
        <w:pStyle w:val="CommentText"/>
        <w:ind w:firstLine="0"/>
      </w:pPr>
      <w:r>
        <w:rPr>
          <w:rStyle w:val="CommentReference"/>
        </w:rPr>
        <w:annotationRef/>
      </w:r>
      <w:r w:rsidR="006557B0">
        <w:t>Unless it is an institutional formatting policy, in all likelihood this should be double spaced.</w:t>
      </w:r>
    </w:p>
  </w:comment>
  <w:comment w:id="1341" w:author="Michael Grohs" w:date="2024-07-15T12:20:00Z" w:initials="MG">
    <w:p w14:paraId="279F5E94" w14:textId="77777777" w:rsidR="009B425D" w:rsidRDefault="0009705B" w:rsidP="009B425D">
      <w:pPr>
        <w:pStyle w:val="CommentText"/>
        <w:ind w:firstLine="0"/>
      </w:pPr>
      <w:r>
        <w:rPr>
          <w:rStyle w:val="CommentReference"/>
        </w:rPr>
        <w:annotationRef/>
      </w:r>
      <w:r w:rsidR="009B425D">
        <w:t>Double space unless this is an institutional formatting policy. (I do not have the GCU handbook on dissertation formats, so clearly you will know far better than I if this is the case.)</w:t>
      </w:r>
    </w:p>
  </w:comment>
  <w:comment w:id="1342" w:author="Michael Grohs" w:date="2024-07-15T12:20:00Z" w:initials="MG">
    <w:p w14:paraId="703D75B1" w14:textId="37E2054C" w:rsidR="0009705B" w:rsidRDefault="0009705B" w:rsidP="0009705B">
      <w:pPr>
        <w:pStyle w:val="CommentText"/>
        <w:ind w:firstLine="0"/>
      </w:pPr>
      <w:r>
        <w:rPr>
          <w:rStyle w:val="CommentReference"/>
        </w:rPr>
        <w:annotationRef/>
      </w:r>
      <w:r>
        <w:t>Already mentioned or ok as is?</w:t>
      </w:r>
    </w:p>
  </w:comment>
  <w:comment w:id="1346" w:author="Michael Grohs" w:date="2024-07-15T16:36:00Z" w:initials="MG">
    <w:p w14:paraId="2C9A71E3" w14:textId="77777777" w:rsidR="00CD03BE" w:rsidRDefault="00CD03BE" w:rsidP="00CD03BE">
      <w:pPr>
        <w:pStyle w:val="CommentText"/>
        <w:ind w:firstLine="0"/>
      </w:pPr>
      <w:r>
        <w:rPr>
          <w:rStyle w:val="CommentReference"/>
        </w:rPr>
        <w:annotationRef/>
      </w:r>
      <w:r>
        <w:t>Believed (or thought)</w:t>
      </w:r>
    </w:p>
  </w:comment>
  <w:comment w:id="1354" w:author="Michael Grohs" w:date="2024-07-16T16:54:00Z" w:initials="MG">
    <w:p w14:paraId="2748ECE8" w14:textId="77777777" w:rsidR="009B425D" w:rsidRDefault="003350D0" w:rsidP="009B425D">
      <w:pPr>
        <w:pStyle w:val="CommentText"/>
        <w:ind w:firstLine="0"/>
      </w:pPr>
      <w:r>
        <w:rPr>
          <w:rStyle w:val="CommentReference"/>
        </w:rPr>
        <w:annotationRef/>
      </w:r>
      <w:r w:rsidR="009B425D">
        <w:t>Is this passage needed or does it seems like the paragraph should begin with the next sentence?</w:t>
      </w:r>
    </w:p>
  </w:comment>
  <w:comment w:id="1374" w:author="Michael Grohs" w:date="2024-07-15T12:18:00Z" w:initials="MG">
    <w:p w14:paraId="2A050D66" w14:textId="02C3EAEF" w:rsidR="0009705B" w:rsidRDefault="0009705B" w:rsidP="0009705B">
      <w:pPr>
        <w:pStyle w:val="CommentText"/>
        <w:ind w:firstLine="0"/>
      </w:pPr>
      <w:r>
        <w:rPr>
          <w:rStyle w:val="CommentReference"/>
        </w:rPr>
        <w:annotationRef/>
      </w:r>
      <w:r>
        <w:t>In APA 7, the city and State are not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BA21CE" w15:done="0"/>
  <w15:commentEx w15:paraId="13A17A19" w15:done="0"/>
  <w15:commentEx w15:paraId="79B450A1" w15:done="0"/>
  <w15:commentEx w15:paraId="1EBECF72" w15:done="0"/>
  <w15:commentEx w15:paraId="58D595B9" w15:paraIdParent="1EBECF72" w15:done="0"/>
  <w15:commentEx w15:paraId="48C22D27" w15:done="0"/>
  <w15:commentEx w15:paraId="10AB67AB" w15:done="0"/>
  <w15:commentEx w15:paraId="02F50BAC" w15:done="0"/>
  <w15:commentEx w15:paraId="07000581" w15:done="0"/>
  <w15:commentEx w15:paraId="775FE8A1" w15:done="0"/>
  <w15:commentEx w15:paraId="1A99EFDE" w15:paraIdParent="775FE8A1" w15:done="0"/>
  <w15:commentEx w15:paraId="055828CF" w15:done="0"/>
  <w15:commentEx w15:paraId="4007F601" w15:done="0"/>
  <w15:commentEx w15:paraId="7094D407" w15:done="0"/>
  <w15:commentEx w15:paraId="1A52D092" w15:done="0"/>
  <w15:commentEx w15:paraId="44856514" w15:done="0"/>
  <w15:commentEx w15:paraId="39C37CBA" w15:done="0"/>
  <w15:commentEx w15:paraId="2F489CE2" w15:done="0"/>
  <w15:commentEx w15:paraId="45BC5E6E" w15:done="0"/>
  <w15:commentEx w15:paraId="2A9AB59A" w15:done="0"/>
  <w15:commentEx w15:paraId="5E433246" w15:done="0"/>
  <w15:commentEx w15:paraId="1C4C3623" w15:done="0"/>
  <w15:commentEx w15:paraId="30AFBEB4" w15:done="0"/>
  <w15:commentEx w15:paraId="716CED03" w15:done="0"/>
  <w15:commentEx w15:paraId="2943C6D6" w15:done="0"/>
  <w15:commentEx w15:paraId="2A969BBA" w15:done="0"/>
  <w15:commentEx w15:paraId="08AC1F65" w15:done="0"/>
  <w15:commentEx w15:paraId="0F1FFE26" w15:done="0"/>
  <w15:commentEx w15:paraId="51178F02" w15:done="0"/>
  <w15:commentEx w15:paraId="00D005BD" w15:done="0"/>
  <w15:commentEx w15:paraId="300E12FF" w15:done="0"/>
  <w15:commentEx w15:paraId="18B1093E" w15:done="0"/>
  <w15:commentEx w15:paraId="01B230FC" w15:done="0"/>
  <w15:commentEx w15:paraId="2790D531" w15:done="0"/>
  <w15:commentEx w15:paraId="56F2417F" w15:done="0"/>
  <w15:commentEx w15:paraId="18BA86C0" w15:done="0"/>
  <w15:commentEx w15:paraId="222DB545" w15:done="0"/>
  <w15:commentEx w15:paraId="258FED19" w15:done="0"/>
  <w15:commentEx w15:paraId="29FA7B4F" w15:done="0"/>
  <w15:commentEx w15:paraId="6010C9EB" w15:done="0"/>
  <w15:commentEx w15:paraId="5189171C" w15:done="0"/>
  <w15:commentEx w15:paraId="7C2A0482" w15:done="0"/>
  <w15:commentEx w15:paraId="6D1BA78B" w15:done="0"/>
  <w15:commentEx w15:paraId="20B21AF6" w15:done="0"/>
  <w15:commentEx w15:paraId="79739EBA" w15:done="0"/>
  <w15:commentEx w15:paraId="6525D0B8" w15:paraIdParent="79739EBA" w15:done="0"/>
  <w15:commentEx w15:paraId="7F1BA1D6" w15:done="0"/>
  <w15:commentEx w15:paraId="2EF5CC11" w15:done="0"/>
  <w15:commentEx w15:paraId="487DB90A" w15:done="0"/>
  <w15:commentEx w15:paraId="3B7C8D21" w15:paraIdParent="487DB90A" w15:done="0"/>
  <w15:commentEx w15:paraId="156E834B" w15:done="0"/>
  <w15:commentEx w15:paraId="3CA5C2A7" w15:paraIdParent="156E834B" w15:done="0"/>
  <w15:commentEx w15:paraId="00A75622" w15:done="0"/>
  <w15:commentEx w15:paraId="4FAE5201" w15:done="0"/>
  <w15:commentEx w15:paraId="7A5E13CE" w15:done="0"/>
  <w15:commentEx w15:paraId="607C633D" w15:paraIdParent="7A5E13CE" w15:done="0"/>
  <w15:commentEx w15:paraId="3C48D456" w15:done="0"/>
  <w15:commentEx w15:paraId="308D7E0D" w15:done="0"/>
  <w15:commentEx w15:paraId="1B43F377" w15:done="0"/>
  <w15:commentEx w15:paraId="3731B7BF" w15:done="0"/>
  <w15:commentEx w15:paraId="2DC11AFB" w15:done="0"/>
  <w15:commentEx w15:paraId="35BE60B2" w15:done="0"/>
  <w15:commentEx w15:paraId="2AE2423A" w15:done="0"/>
  <w15:commentEx w15:paraId="23C317FD" w15:done="0"/>
  <w15:commentEx w15:paraId="433F6541" w15:done="0"/>
  <w15:commentEx w15:paraId="216A68C4" w15:done="0"/>
  <w15:commentEx w15:paraId="47059FF7" w15:done="0"/>
  <w15:commentEx w15:paraId="45852E41" w15:done="0"/>
  <w15:commentEx w15:paraId="0E9C89A2" w15:done="0"/>
  <w15:commentEx w15:paraId="023360BB" w15:done="0"/>
  <w15:commentEx w15:paraId="52F148D8" w15:done="0"/>
  <w15:commentEx w15:paraId="187D746E" w15:paraIdParent="52F148D8" w15:done="0"/>
  <w15:commentEx w15:paraId="676F22A5" w15:done="0"/>
  <w15:commentEx w15:paraId="4A3D721A" w15:done="0"/>
  <w15:commentEx w15:paraId="2CB25D7E" w15:done="0"/>
  <w15:commentEx w15:paraId="625FD799" w15:done="0"/>
  <w15:commentEx w15:paraId="5F445E10" w15:done="0"/>
  <w15:commentEx w15:paraId="1AC9DFFB" w15:done="0"/>
  <w15:commentEx w15:paraId="54079D17" w15:done="0"/>
  <w15:commentEx w15:paraId="04BC19F1" w15:done="0"/>
  <w15:commentEx w15:paraId="7DD5A841" w15:done="0"/>
  <w15:commentEx w15:paraId="67FB597D" w15:done="0"/>
  <w15:commentEx w15:paraId="0897DD85" w15:done="0"/>
  <w15:commentEx w15:paraId="491D2A16" w15:done="0"/>
  <w15:commentEx w15:paraId="52380E6A" w15:done="0"/>
  <w15:commentEx w15:paraId="5FB345D2" w15:done="0"/>
  <w15:commentEx w15:paraId="1BAE22FB" w15:done="0"/>
  <w15:commentEx w15:paraId="409178E6" w15:done="0"/>
  <w15:commentEx w15:paraId="2E79C523" w15:done="0"/>
  <w15:commentEx w15:paraId="3427502B" w15:done="0"/>
  <w15:commentEx w15:paraId="2D944338" w15:done="0"/>
  <w15:commentEx w15:paraId="736D8720" w15:done="0"/>
  <w15:commentEx w15:paraId="75C6830E" w15:done="0"/>
  <w15:commentEx w15:paraId="0DB85EC1" w15:paraIdParent="75C6830E" w15:done="0"/>
  <w15:commentEx w15:paraId="379AD291" w15:done="0"/>
  <w15:commentEx w15:paraId="498C306E" w15:done="0"/>
  <w15:commentEx w15:paraId="630573E7" w15:done="0"/>
  <w15:commentEx w15:paraId="1826430A" w15:paraIdParent="630573E7" w15:done="0"/>
  <w15:commentEx w15:paraId="122CA301" w15:done="0"/>
  <w15:commentEx w15:paraId="65D04A92" w15:done="0"/>
  <w15:commentEx w15:paraId="5B0A4EFA" w15:done="0"/>
  <w15:commentEx w15:paraId="6097F26E" w15:done="0"/>
  <w15:commentEx w15:paraId="170F1486" w15:done="0"/>
  <w15:commentEx w15:paraId="0107E811" w15:done="0"/>
  <w15:commentEx w15:paraId="66BD16D0" w15:done="0"/>
  <w15:commentEx w15:paraId="01D9F441" w15:done="0"/>
  <w15:commentEx w15:paraId="38F94D6E" w15:done="0"/>
  <w15:commentEx w15:paraId="2AF22222" w15:done="0"/>
  <w15:commentEx w15:paraId="1D1B55FA" w15:done="0"/>
  <w15:commentEx w15:paraId="2E33AA8F" w15:done="0"/>
  <w15:commentEx w15:paraId="22677236" w15:done="0"/>
  <w15:commentEx w15:paraId="3BBC195F" w15:done="0"/>
  <w15:commentEx w15:paraId="7CDA44A3" w15:done="0"/>
  <w15:commentEx w15:paraId="2ECDFD8E" w15:done="0"/>
  <w15:commentEx w15:paraId="19EFD8B6" w15:done="0"/>
  <w15:commentEx w15:paraId="279F5E94" w15:done="0"/>
  <w15:commentEx w15:paraId="703D75B1" w15:done="0"/>
  <w15:commentEx w15:paraId="2C9A71E3" w15:done="0"/>
  <w15:commentEx w15:paraId="2748ECE8" w15:done="0"/>
  <w15:commentEx w15:paraId="2A050D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94FFD1" w16cex:dateUtc="2024-07-15T22:39:00Z"/>
  <w16cex:commentExtensible w16cex:durableId="7790631C" w16cex:dateUtc="2024-07-15T00:07:00Z"/>
  <w16cex:commentExtensible w16cex:durableId="56B892C0" w16cex:dateUtc="2024-07-15T00:08:00Z"/>
  <w16cex:commentExtensible w16cex:durableId="6C433022" w16cex:dateUtc="2024-07-11T07:43:00Z"/>
  <w16cex:commentExtensible w16cex:durableId="2A3A1095" w16cex:dateUtc="2024-07-11T12:04:00Z"/>
  <w16cex:commentExtensible w16cex:durableId="0406028C" w16cex:dateUtc="2024-07-15T00:12:00Z"/>
  <w16cex:commentExtensible w16cex:durableId="1574A803" w16cex:dateUtc="2024-07-15T00:13:00Z"/>
  <w16cex:commentExtensible w16cex:durableId="50B697DB" w16cex:dateUtc="2024-07-15T00:14:00Z"/>
  <w16cex:commentExtensible w16cex:durableId="52FABA23" w16cex:dateUtc="2024-07-15T00:15:00Z"/>
  <w16cex:commentExtensible w16cex:durableId="2A2130E0" w16cex:dateUtc="2024-06-22T18:15:00Z"/>
  <w16cex:commentExtensible w16cex:durableId="2A2523B4" w16cex:dateUtc="2024-06-25T15:08:00Z"/>
  <w16cex:commentExtensible w16cex:durableId="6AF1CEC4" w16cex:dateUtc="2024-07-16T00:53:00Z"/>
  <w16cex:commentExtensible w16cex:durableId="0C0718F7" w16cex:dateUtc="2024-07-16T00:55:00Z"/>
  <w16cex:commentExtensible w16cex:durableId="0462781D" w16cex:dateUtc="2024-07-16T00:56:00Z"/>
  <w16cex:commentExtensible w16cex:durableId="0B85B9BF" w16cex:dateUtc="2024-07-15T21:53:00Z"/>
  <w16cex:commentExtensible w16cex:durableId="6707F0C4" w16cex:dateUtc="2024-07-15T22:02:00Z"/>
  <w16cex:commentExtensible w16cex:durableId="2F8AF620" w16cex:dateUtc="2024-07-15T22:02:00Z"/>
  <w16cex:commentExtensible w16cex:durableId="28653DAF" w16cex:dateUtc="2024-07-15T22:07:00Z"/>
  <w16cex:commentExtensible w16cex:durableId="7E49A129" w16cex:dateUtc="2024-07-15T22:11:00Z"/>
  <w16cex:commentExtensible w16cex:durableId="02B647B4" w16cex:dateUtc="2024-07-15T22:36:00Z"/>
  <w16cex:commentExtensible w16cex:durableId="75115C51" w16cex:dateUtc="2024-07-15T22:52:00Z"/>
  <w16cex:commentExtensible w16cex:durableId="7EFA9952" w16cex:dateUtc="2024-07-15T00:23:00Z"/>
  <w16cex:commentExtensible w16cex:durableId="564C84D7" w16cex:dateUtc="2024-07-16T04:18:00Z"/>
  <w16cex:commentExtensible w16cex:durableId="181E2A91" w16cex:dateUtc="2024-07-15T00:24:00Z"/>
  <w16cex:commentExtensible w16cex:durableId="73F5D409" w16cex:dateUtc="2024-07-15T00:25:00Z"/>
  <w16cex:commentExtensible w16cex:durableId="6A9CBC6C" w16cex:dateUtc="2024-07-15T00:27:00Z"/>
  <w16cex:commentExtensible w16cex:durableId="5B3E9490" w16cex:dateUtc="2024-07-15T00:28:00Z"/>
  <w16cex:commentExtensible w16cex:durableId="7B0912B6" w16cex:dateUtc="2024-07-15T00:30:00Z"/>
  <w16cex:commentExtensible w16cex:durableId="137314A5" w16cex:dateUtc="2024-07-15T00:31:00Z"/>
  <w16cex:commentExtensible w16cex:durableId="455BBEBD" w16cex:dateUtc="2024-07-15T00:33:00Z"/>
  <w16cex:commentExtensible w16cex:durableId="6FE51689" w16cex:dateUtc="2024-07-15T00:38:00Z"/>
  <w16cex:commentExtensible w16cex:durableId="16BBF65A" w16cex:dateUtc="2024-07-15T00:39:00Z"/>
  <w16cex:commentExtensible w16cex:durableId="38629BE1" w16cex:dateUtc="2024-07-15T00:39:00Z"/>
  <w16cex:commentExtensible w16cex:durableId="48D3ADD2" w16cex:dateUtc="2024-07-15T00:42:00Z"/>
  <w16cex:commentExtensible w16cex:durableId="727A62E5" w16cex:dateUtc="2024-07-15T17:04:00Z"/>
  <w16cex:commentExtensible w16cex:durableId="05443F29" w16cex:dateUtc="2024-07-15T17:05:00Z"/>
  <w16cex:commentExtensible w16cex:durableId="653F1CE9" w16cex:dateUtc="2024-07-15T17:06:00Z"/>
  <w16cex:commentExtensible w16cex:durableId="1DB7B1E1" w16cex:dateUtc="2024-07-15T00:45:00Z"/>
  <w16cex:commentExtensible w16cex:durableId="192448CC" w16cex:dateUtc="2024-07-15T00:48:00Z"/>
  <w16cex:commentExtensible w16cex:durableId="7036B197" w16cex:dateUtc="2024-07-15T00:56:00Z"/>
  <w16cex:commentExtensible w16cex:durableId="2039AFE5" w16cex:dateUtc="2024-07-15T15:38:00Z"/>
  <w16cex:commentExtensible w16cex:durableId="48246B27" w16cex:dateUtc="2024-07-15T01:13:00Z"/>
  <w16cex:commentExtensible w16cex:durableId="2D26BB32" w16cex:dateUtc="2024-07-15T17:27:00Z"/>
  <w16cex:commentExtensible w16cex:durableId="4B8373A2" w16cex:dateUtc="2024-07-15T17:52:00Z"/>
  <w16cex:commentExtensible w16cex:durableId="322F9600" w16cex:dateUtc="2024-07-11T07:46:00Z"/>
  <w16cex:commentExtensible w16cex:durableId="2A3A1588" w16cex:dateUtc="2024-07-11T12:25:00Z"/>
  <w16cex:commentExtensible w16cex:durableId="6AB7C5BD" w16cex:dateUtc="2024-07-15T01:21:00Z"/>
  <w16cex:commentExtensible w16cex:durableId="3F3308C5" w16cex:dateUtc="2024-07-15T01:22:00Z"/>
  <w16cex:commentExtensible w16cex:durableId="2ADEA6AD" w16cex:dateUtc="2024-07-11T07:48:00Z"/>
  <w16cex:commentExtensible w16cex:durableId="2A3A28BC" w16cex:dateUtc="2024-07-11T13:47:00Z"/>
  <w16cex:commentExtensible w16cex:durableId="37A657F5" w16cex:dateUtc="2024-07-11T07:48:00Z"/>
  <w16cex:commentExtensible w16cex:durableId="2A3A1609" w16cex:dateUtc="2024-07-11T12:27:00Z"/>
  <w16cex:commentExtensible w16cex:durableId="4AEAFD94" w16cex:dateUtc="2024-07-15T01:33:00Z"/>
  <w16cex:commentExtensible w16cex:durableId="7E71621B" w16cex:dateUtc="2024-07-15T01:35:00Z"/>
  <w16cex:commentExtensible w16cex:durableId="3FA6BA8E" w16cex:dateUtc="2024-06-14T08:42:00Z"/>
  <w16cex:commentExtensible w16cex:durableId="2A1DDEAE" w16cex:dateUtc="2024-06-20T02:48:00Z"/>
  <w16cex:commentExtensible w16cex:durableId="7563FAE5" w16cex:dateUtc="2024-07-15T23:05:00Z"/>
  <w16cex:commentExtensible w16cex:durableId="53B1CD5D" w16cex:dateUtc="2024-07-16T22:39:00Z"/>
  <w16cex:commentExtensible w16cex:durableId="7F8E338E" w16cex:dateUtc="2024-07-15T23:44:00Z"/>
  <w16cex:commentExtensible w16cex:durableId="1FC29605" w16cex:dateUtc="2024-07-15T23:45:00Z"/>
  <w16cex:commentExtensible w16cex:durableId="100FF84D" w16cex:dateUtc="2024-07-15T05:11:00Z"/>
  <w16cex:commentExtensible w16cex:durableId="2BE0480B" w16cex:dateUtc="2024-07-15T18:05:00Z"/>
  <w16cex:commentExtensible w16cex:durableId="592CD9F3" w16cex:dateUtc="2024-07-15T05:12:00Z"/>
  <w16cex:commentExtensible w16cex:durableId="25825313" w16cex:dateUtc="2024-07-15T18:06:00Z"/>
  <w16cex:commentExtensible w16cex:durableId="3E2189D0" w16cex:dateUtc="2024-07-16T22:51:00Z"/>
  <w16cex:commentExtensible w16cex:durableId="6BEC020D" w16cex:dateUtc="2024-07-16T22:53:00Z"/>
  <w16cex:commentExtensible w16cex:durableId="550513B5" w16cex:dateUtc="2024-07-15T20:48:00Z"/>
  <w16cex:commentExtensible w16cex:durableId="0D1D6765" w16cex:dateUtc="2024-07-16T22:54:00Z"/>
  <w16cex:commentExtensible w16cex:durableId="5058B925" w16cex:dateUtc="2024-07-16T22:41:00Z"/>
  <w16cex:commentExtensible w16cex:durableId="155EBE5D" w16cex:dateUtc="2024-07-16T03:11:00Z"/>
  <w16cex:commentExtensible w16cex:durableId="0DC86B35" w16cex:dateUtc="2024-06-14T08:45:00Z"/>
  <w16cex:commentExtensible w16cex:durableId="2A1DE113" w16cex:dateUtc="2024-06-20T02:58:00Z"/>
  <w16cex:commentExtensible w16cex:durableId="21218FC6" w16cex:dateUtc="2024-07-16T22:55:00Z"/>
  <w16cex:commentExtensible w16cex:durableId="03E7C508" w16cex:dateUtc="2024-07-16T22:56:00Z"/>
  <w16cex:commentExtensible w16cex:durableId="1AF17731" w16cex:dateUtc="2024-07-16T22:57:00Z"/>
  <w16cex:commentExtensible w16cex:durableId="7D5C0B69" w16cex:dateUtc="2024-07-16T19:28:00Z"/>
  <w16cex:commentExtensible w16cex:durableId="1663058F" w16cex:dateUtc="2024-07-16T19:30:00Z"/>
  <w16cex:commentExtensible w16cex:durableId="52E139FA" w16cex:dateUtc="2024-07-15T05:09:00Z"/>
  <w16cex:commentExtensible w16cex:durableId="0EAC936B" w16cex:dateUtc="2024-07-15T23:59:00Z"/>
  <w16cex:commentExtensible w16cex:durableId="72FDD131" w16cex:dateUtc="2024-07-16T00:05:00Z"/>
  <w16cex:commentExtensible w16cex:durableId="51F1D785" w16cex:dateUtc="2024-07-16T00:08:00Z"/>
  <w16cex:commentExtensible w16cex:durableId="30823F2D" w16cex:dateUtc="2024-07-16T00:12:00Z"/>
  <w16cex:commentExtensible w16cex:durableId="65802C93" w16cex:dateUtc="2024-07-16T00:15:00Z"/>
  <w16cex:commentExtensible w16cex:durableId="0EC57CE4" w16cex:dateUtc="2024-07-16T00:19:00Z"/>
  <w16cex:commentExtensible w16cex:durableId="7ACD1900" w16cex:dateUtc="2024-07-16T00:23:00Z"/>
  <w16cex:commentExtensible w16cex:durableId="66A07481" w16cex:dateUtc="2024-07-16T00:25:00Z"/>
  <w16cex:commentExtensible w16cex:durableId="54A67A3B" w16cex:dateUtc="2024-07-16T00:27:00Z"/>
  <w16cex:commentExtensible w16cex:durableId="4A92BD3B" w16cex:dateUtc="2024-07-16T00:29:00Z"/>
  <w16cex:commentExtensible w16cex:durableId="6BF5C7CE" w16cex:dateUtc="2024-07-16T23:08:00Z"/>
  <w16cex:commentExtensible w16cex:durableId="28CD0356" w16cex:dateUtc="2024-07-16T00:32:00Z"/>
  <w16cex:commentExtensible w16cex:durableId="18051216" w16cex:dateUtc="2024-07-16T00:49:00Z"/>
  <w16cex:commentExtensible w16cex:durableId="30A4F137" w16cex:dateUtc="2024-07-16T19:37:00Z"/>
  <w16cex:commentExtensible w16cex:durableId="76A6141F" w16cex:dateUtc="2024-07-11T07:58:00Z"/>
  <w16cex:commentExtensible w16cex:durableId="2A3A7A89" w16cex:dateUtc="2024-07-11T19:36:00Z"/>
  <w16cex:commentExtensible w16cex:durableId="48F5F321" w16cex:dateUtc="2024-07-16T19:55:00Z"/>
  <w16cex:commentExtensible w16cex:durableId="4D980B14" w16cex:dateUtc="2024-07-16T20:15:00Z"/>
  <w16cex:commentExtensible w16cex:durableId="5EC939B2" w16cex:dateUtc="2024-07-11T07:57:00Z"/>
  <w16cex:commentExtensible w16cex:durableId="2A3A50AD" w16cex:dateUtc="2024-07-11T16:38:00Z"/>
  <w16cex:commentExtensible w16cex:durableId="374FFD94" w16cex:dateUtc="2024-07-16T23:21:00Z"/>
  <w16cex:commentExtensible w16cex:durableId="7CC00B46" w16cex:dateUtc="2024-07-16T23:24:00Z"/>
  <w16cex:commentExtensible w16cex:durableId="7CE4CDCB" w16cex:dateUtc="2024-07-16T23:25:00Z"/>
  <w16cex:commentExtensible w16cex:durableId="1F75887E" w16cex:dateUtc="2024-07-16T23:26:00Z"/>
  <w16cex:commentExtensible w16cex:durableId="476B472C" w16cex:dateUtc="2024-07-16T20:38:00Z"/>
  <w16cex:commentExtensible w16cex:durableId="3A0FF428" w16cex:dateUtc="2024-07-16T20:42:00Z"/>
  <w16cex:commentExtensible w16cex:durableId="35B4BDA3" w16cex:dateUtc="2024-07-16T20:43:00Z"/>
  <w16cex:commentExtensible w16cex:durableId="750A3E3E" w16cex:dateUtc="2024-07-16T20:46:00Z"/>
  <w16cex:commentExtensible w16cex:durableId="0E66B140" w16cex:dateUtc="2024-07-16T20:46:00Z"/>
  <w16cex:commentExtensible w16cex:durableId="7C8C39BB" w16cex:dateUtc="2024-07-16T20:47:00Z"/>
  <w16cex:commentExtensible w16cex:durableId="05664152" w16cex:dateUtc="2024-07-16T20:58:00Z"/>
  <w16cex:commentExtensible w16cex:durableId="1F64C18A" w16cex:dateUtc="2024-07-16T21:01:00Z"/>
  <w16cex:commentExtensible w16cex:durableId="3B6B82B1" w16cex:dateUtc="2024-07-16T21:04:00Z"/>
  <w16cex:commentExtensible w16cex:durableId="05C08ABD" w16cex:dateUtc="2024-07-16T23:41:00Z"/>
  <w16cex:commentExtensible w16cex:durableId="5BD02209" w16cex:dateUtc="2024-07-16T21:34:00Z"/>
  <w16cex:commentExtensible w16cex:durableId="3D0C5DD7" w16cex:dateUtc="2024-07-16T21:37:00Z"/>
  <w16cex:commentExtensible w16cex:durableId="6B358DF5" w16cex:dateUtc="2024-07-16T21:46:00Z"/>
  <w16cex:commentExtensible w16cex:durableId="6B00324C" w16cex:dateUtc="2024-07-15T17:20:00Z"/>
  <w16cex:commentExtensible w16cex:durableId="3BECC4BB" w16cex:dateUtc="2024-07-15T17:20:00Z"/>
  <w16cex:commentExtensible w16cex:durableId="63451A1D" w16cex:dateUtc="2024-07-15T21:36:00Z"/>
  <w16cex:commentExtensible w16cex:durableId="2E4F8A09" w16cex:dateUtc="2024-07-16T21:54:00Z"/>
  <w16cex:commentExtensible w16cex:durableId="75EF8335" w16cex:dateUtc="2024-07-15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BA21CE" w16cid:durableId="5E94FFD1"/>
  <w16cid:commentId w16cid:paraId="13A17A19" w16cid:durableId="7790631C"/>
  <w16cid:commentId w16cid:paraId="79B450A1" w16cid:durableId="56B892C0"/>
  <w16cid:commentId w16cid:paraId="1EBECF72" w16cid:durableId="6C433022"/>
  <w16cid:commentId w16cid:paraId="58D595B9" w16cid:durableId="2A3A1095"/>
  <w16cid:commentId w16cid:paraId="48C22D27" w16cid:durableId="0406028C"/>
  <w16cid:commentId w16cid:paraId="10AB67AB" w16cid:durableId="1574A803"/>
  <w16cid:commentId w16cid:paraId="02F50BAC" w16cid:durableId="50B697DB"/>
  <w16cid:commentId w16cid:paraId="07000581" w16cid:durableId="52FABA23"/>
  <w16cid:commentId w16cid:paraId="775FE8A1" w16cid:durableId="2A2130E0"/>
  <w16cid:commentId w16cid:paraId="1A99EFDE" w16cid:durableId="2A2523B4"/>
  <w16cid:commentId w16cid:paraId="055828CF" w16cid:durableId="6AF1CEC4"/>
  <w16cid:commentId w16cid:paraId="4007F601" w16cid:durableId="0C0718F7"/>
  <w16cid:commentId w16cid:paraId="7094D407" w16cid:durableId="0462781D"/>
  <w16cid:commentId w16cid:paraId="1A52D092" w16cid:durableId="0B85B9BF"/>
  <w16cid:commentId w16cid:paraId="44856514" w16cid:durableId="6707F0C4"/>
  <w16cid:commentId w16cid:paraId="39C37CBA" w16cid:durableId="2F8AF620"/>
  <w16cid:commentId w16cid:paraId="2F489CE2" w16cid:durableId="28653DAF"/>
  <w16cid:commentId w16cid:paraId="45BC5E6E" w16cid:durableId="7E49A129"/>
  <w16cid:commentId w16cid:paraId="2A9AB59A" w16cid:durableId="02B647B4"/>
  <w16cid:commentId w16cid:paraId="5E433246" w16cid:durableId="75115C51"/>
  <w16cid:commentId w16cid:paraId="1C4C3623" w16cid:durableId="7EFA9952"/>
  <w16cid:commentId w16cid:paraId="30AFBEB4" w16cid:durableId="564C84D7"/>
  <w16cid:commentId w16cid:paraId="716CED03" w16cid:durableId="181E2A91"/>
  <w16cid:commentId w16cid:paraId="2943C6D6" w16cid:durableId="73F5D409"/>
  <w16cid:commentId w16cid:paraId="2A969BBA" w16cid:durableId="6A9CBC6C"/>
  <w16cid:commentId w16cid:paraId="08AC1F65" w16cid:durableId="5B3E9490"/>
  <w16cid:commentId w16cid:paraId="0F1FFE26" w16cid:durableId="7B0912B6"/>
  <w16cid:commentId w16cid:paraId="51178F02" w16cid:durableId="137314A5"/>
  <w16cid:commentId w16cid:paraId="00D005BD" w16cid:durableId="455BBEBD"/>
  <w16cid:commentId w16cid:paraId="300E12FF" w16cid:durableId="6FE51689"/>
  <w16cid:commentId w16cid:paraId="18B1093E" w16cid:durableId="16BBF65A"/>
  <w16cid:commentId w16cid:paraId="01B230FC" w16cid:durableId="38629BE1"/>
  <w16cid:commentId w16cid:paraId="2790D531" w16cid:durableId="48D3ADD2"/>
  <w16cid:commentId w16cid:paraId="56F2417F" w16cid:durableId="727A62E5"/>
  <w16cid:commentId w16cid:paraId="18BA86C0" w16cid:durableId="05443F29"/>
  <w16cid:commentId w16cid:paraId="222DB545" w16cid:durableId="653F1CE9"/>
  <w16cid:commentId w16cid:paraId="258FED19" w16cid:durableId="1DB7B1E1"/>
  <w16cid:commentId w16cid:paraId="29FA7B4F" w16cid:durableId="192448CC"/>
  <w16cid:commentId w16cid:paraId="6010C9EB" w16cid:durableId="7036B197"/>
  <w16cid:commentId w16cid:paraId="5189171C" w16cid:durableId="2039AFE5"/>
  <w16cid:commentId w16cid:paraId="7C2A0482" w16cid:durableId="48246B27"/>
  <w16cid:commentId w16cid:paraId="6D1BA78B" w16cid:durableId="2D26BB32"/>
  <w16cid:commentId w16cid:paraId="20B21AF6" w16cid:durableId="4B8373A2"/>
  <w16cid:commentId w16cid:paraId="79739EBA" w16cid:durableId="322F9600"/>
  <w16cid:commentId w16cid:paraId="6525D0B8" w16cid:durableId="2A3A1588"/>
  <w16cid:commentId w16cid:paraId="7F1BA1D6" w16cid:durableId="6AB7C5BD"/>
  <w16cid:commentId w16cid:paraId="2EF5CC11" w16cid:durableId="3F3308C5"/>
  <w16cid:commentId w16cid:paraId="487DB90A" w16cid:durableId="2ADEA6AD"/>
  <w16cid:commentId w16cid:paraId="3B7C8D21" w16cid:durableId="2A3A28BC"/>
  <w16cid:commentId w16cid:paraId="156E834B" w16cid:durableId="37A657F5"/>
  <w16cid:commentId w16cid:paraId="3CA5C2A7" w16cid:durableId="2A3A1609"/>
  <w16cid:commentId w16cid:paraId="00A75622" w16cid:durableId="4AEAFD94"/>
  <w16cid:commentId w16cid:paraId="4FAE5201" w16cid:durableId="7E71621B"/>
  <w16cid:commentId w16cid:paraId="7A5E13CE" w16cid:durableId="3FA6BA8E"/>
  <w16cid:commentId w16cid:paraId="607C633D" w16cid:durableId="2A1DDEAE"/>
  <w16cid:commentId w16cid:paraId="3C48D456" w16cid:durableId="7563FAE5"/>
  <w16cid:commentId w16cid:paraId="308D7E0D" w16cid:durableId="53B1CD5D"/>
  <w16cid:commentId w16cid:paraId="1B43F377" w16cid:durableId="7F8E338E"/>
  <w16cid:commentId w16cid:paraId="3731B7BF" w16cid:durableId="1FC29605"/>
  <w16cid:commentId w16cid:paraId="2DC11AFB" w16cid:durableId="100FF84D"/>
  <w16cid:commentId w16cid:paraId="35BE60B2" w16cid:durableId="2BE0480B"/>
  <w16cid:commentId w16cid:paraId="2AE2423A" w16cid:durableId="592CD9F3"/>
  <w16cid:commentId w16cid:paraId="23C317FD" w16cid:durableId="25825313"/>
  <w16cid:commentId w16cid:paraId="433F6541" w16cid:durableId="3E2189D0"/>
  <w16cid:commentId w16cid:paraId="216A68C4" w16cid:durableId="6BEC020D"/>
  <w16cid:commentId w16cid:paraId="47059FF7" w16cid:durableId="550513B5"/>
  <w16cid:commentId w16cid:paraId="45852E41" w16cid:durableId="0D1D6765"/>
  <w16cid:commentId w16cid:paraId="0E9C89A2" w16cid:durableId="5058B925"/>
  <w16cid:commentId w16cid:paraId="023360BB" w16cid:durableId="155EBE5D"/>
  <w16cid:commentId w16cid:paraId="52F148D8" w16cid:durableId="0DC86B35"/>
  <w16cid:commentId w16cid:paraId="187D746E" w16cid:durableId="2A1DE113"/>
  <w16cid:commentId w16cid:paraId="676F22A5" w16cid:durableId="21218FC6"/>
  <w16cid:commentId w16cid:paraId="4A3D721A" w16cid:durableId="03E7C508"/>
  <w16cid:commentId w16cid:paraId="2CB25D7E" w16cid:durableId="1AF17731"/>
  <w16cid:commentId w16cid:paraId="625FD799" w16cid:durableId="7D5C0B69"/>
  <w16cid:commentId w16cid:paraId="5F445E10" w16cid:durableId="1663058F"/>
  <w16cid:commentId w16cid:paraId="1AC9DFFB" w16cid:durableId="52E139FA"/>
  <w16cid:commentId w16cid:paraId="54079D17" w16cid:durableId="0EAC936B"/>
  <w16cid:commentId w16cid:paraId="04BC19F1" w16cid:durableId="72FDD131"/>
  <w16cid:commentId w16cid:paraId="7DD5A841" w16cid:durableId="51F1D785"/>
  <w16cid:commentId w16cid:paraId="67FB597D" w16cid:durableId="30823F2D"/>
  <w16cid:commentId w16cid:paraId="0897DD85" w16cid:durableId="65802C93"/>
  <w16cid:commentId w16cid:paraId="491D2A16" w16cid:durableId="0EC57CE4"/>
  <w16cid:commentId w16cid:paraId="52380E6A" w16cid:durableId="7ACD1900"/>
  <w16cid:commentId w16cid:paraId="5FB345D2" w16cid:durableId="66A07481"/>
  <w16cid:commentId w16cid:paraId="1BAE22FB" w16cid:durableId="54A67A3B"/>
  <w16cid:commentId w16cid:paraId="409178E6" w16cid:durableId="4A92BD3B"/>
  <w16cid:commentId w16cid:paraId="2E79C523" w16cid:durableId="6BF5C7CE"/>
  <w16cid:commentId w16cid:paraId="3427502B" w16cid:durableId="28CD0356"/>
  <w16cid:commentId w16cid:paraId="2D944338" w16cid:durableId="18051216"/>
  <w16cid:commentId w16cid:paraId="736D8720" w16cid:durableId="30A4F137"/>
  <w16cid:commentId w16cid:paraId="75C6830E" w16cid:durableId="76A6141F"/>
  <w16cid:commentId w16cid:paraId="0DB85EC1" w16cid:durableId="2A3A7A89"/>
  <w16cid:commentId w16cid:paraId="379AD291" w16cid:durableId="48F5F321"/>
  <w16cid:commentId w16cid:paraId="498C306E" w16cid:durableId="4D980B14"/>
  <w16cid:commentId w16cid:paraId="630573E7" w16cid:durableId="5EC939B2"/>
  <w16cid:commentId w16cid:paraId="1826430A" w16cid:durableId="2A3A50AD"/>
  <w16cid:commentId w16cid:paraId="122CA301" w16cid:durableId="374FFD94"/>
  <w16cid:commentId w16cid:paraId="65D04A92" w16cid:durableId="7CC00B46"/>
  <w16cid:commentId w16cid:paraId="5B0A4EFA" w16cid:durableId="7CE4CDCB"/>
  <w16cid:commentId w16cid:paraId="6097F26E" w16cid:durableId="1F75887E"/>
  <w16cid:commentId w16cid:paraId="170F1486" w16cid:durableId="476B472C"/>
  <w16cid:commentId w16cid:paraId="0107E811" w16cid:durableId="3A0FF428"/>
  <w16cid:commentId w16cid:paraId="66BD16D0" w16cid:durableId="35B4BDA3"/>
  <w16cid:commentId w16cid:paraId="01D9F441" w16cid:durableId="750A3E3E"/>
  <w16cid:commentId w16cid:paraId="38F94D6E" w16cid:durableId="0E66B140"/>
  <w16cid:commentId w16cid:paraId="2AF22222" w16cid:durableId="7C8C39BB"/>
  <w16cid:commentId w16cid:paraId="1D1B55FA" w16cid:durableId="05664152"/>
  <w16cid:commentId w16cid:paraId="2E33AA8F" w16cid:durableId="1F64C18A"/>
  <w16cid:commentId w16cid:paraId="22677236" w16cid:durableId="3B6B82B1"/>
  <w16cid:commentId w16cid:paraId="3BBC195F" w16cid:durableId="05C08ABD"/>
  <w16cid:commentId w16cid:paraId="7CDA44A3" w16cid:durableId="5BD02209"/>
  <w16cid:commentId w16cid:paraId="2ECDFD8E" w16cid:durableId="3D0C5DD7"/>
  <w16cid:commentId w16cid:paraId="19EFD8B6" w16cid:durableId="6B358DF5"/>
  <w16cid:commentId w16cid:paraId="279F5E94" w16cid:durableId="6B00324C"/>
  <w16cid:commentId w16cid:paraId="703D75B1" w16cid:durableId="3BECC4BB"/>
  <w16cid:commentId w16cid:paraId="2C9A71E3" w16cid:durableId="63451A1D"/>
  <w16cid:commentId w16cid:paraId="2748ECE8" w16cid:durableId="2E4F8A09"/>
  <w16cid:commentId w16cid:paraId="2A050D66" w16cid:durableId="75EF83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86AE0" w14:textId="77777777" w:rsidR="00F21FB9" w:rsidRDefault="00F21FB9" w:rsidP="00600AC2">
      <w:r>
        <w:separator/>
      </w:r>
    </w:p>
    <w:p w14:paraId="17D8DDC8" w14:textId="77777777" w:rsidR="00F21FB9" w:rsidRDefault="00F21FB9"/>
  </w:endnote>
  <w:endnote w:type="continuationSeparator" w:id="0">
    <w:p w14:paraId="08A83296" w14:textId="77777777" w:rsidR="00F21FB9" w:rsidRDefault="00F21FB9" w:rsidP="00600AC2">
      <w:r>
        <w:continuationSeparator/>
      </w:r>
    </w:p>
    <w:p w14:paraId="37A94BFB" w14:textId="77777777" w:rsidR="00F21FB9" w:rsidRDefault="00F21FB9"/>
  </w:endnote>
  <w:endnote w:type="continuationNotice" w:id="1">
    <w:p w14:paraId="1DC28817" w14:textId="77777777" w:rsidR="00F21FB9" w:rsidRDefault="00F21FB9">
      <w:pPr>
        <w:spacing w:line="240" w:lineRule="auto"/>
      </w:pPr>
    </w:p>
    <w:p w14:paraId="4AEB9313" w14:textId="77777777" w:rsidR="00F21FB9" w:rsidRDefault="00F21F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Grande">
    <w:charset w:val="00"/>
    <w:family w:val="swiss"/>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90D48" w14:textId="36F580A8" w:rsidR="00913223" w:rsidRPr="00A14797" w:rsidRDefault="00913223" w:rsidP="00E860C7">
    <w:pPr>
      <w:pStyle w:val="Footer"/>
      <w:spacing w:before="240" w:after="240"/>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0F454" w14:textId="71EF969D" w:rsidR="00913223" w:rsidRPr="00541004" w:rsidRDefault="00913223" w:rsidP="00541004">
    <w:pPr>
      <w:pStyle w:val="Footer"/>
      <w:spacing w:before="240" w:after="240"/>
      <w:ind w:firstLine="0"/>
    </w:pPr>
    <w:r>
      <w:rPr>
        <w:sz w:val="20"/>
      </w:rPr>
      <w:t xml:space="preserve">QUAL GCU Dissertation Template V9.0 </w:t>
    </w:r>
    <w:r>
      <w:rPr>
        <w:sz w:val="20"/>
        <w:szCs w:val="20"/>
      </w:rPr>
      <w:t>Final 08-10-20_cnb 7 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E3180" w14:textId="70FA1B04" w:rsidR="00913223" w:rsidRPr="00E860C7" w:rsidRDefault="00913223" w:rsidP="00E860C7">
    <w:pPr>
      <w:pStyle w:val="Footer"/>
      <w:spacing w:before="240" w:after="240"/>
      <w:ind w:firstLine="0"/>
    </w:pPr>
    <w:r>
      <w:rPr>
        <w:sz w:val="20"/>
      </w:rPr>
      <w:t xml:space="preserve">QUALITATIVE GCU Dissertation Template V9.0 </w:t>
    </w:r>
    <w:r>
      <w:rPr>
        <w:sz w:val="20"/>
        <w:szCs w:val="20"/>
      </w:rPr>
      <w:t>08-10-2020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6AB02" w14:textId="77777777" w:rsidR="00913223" w:rsidRDefault="00913223" w:rsidP="00BD1884">
    <w:pPr>
      <w:pStyle w:val="Footer"/>
      <w:jc w:val="right"/>
    </w:pPr>
  </w:p>
  <w:p w14:paraId="2DBB511B" w14:textId="76718AA3" w:rsidR="00913223" w:rsidRPr="00A14797" w:rsidRDefault="00913223" w:rsidP="003C5E5E">
    <w:pPr>
      <w:pStyle w:val="Footer"/>
      <w:spacing w:before="240" w:after="240"/>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FBACA" w14:textId="52E387DC" w:rsidR="00913223" w:rsidRPr="00E860C7" w:rsidRDefault="00913223" w:rsidP="00E860C7">
    <w:pPr>
      <w:pStyle w:val="Footer"/>
      <w:spacing w:before="240" w:after="240"/>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7B719" w14:textId="77777777" w:rsidR="00F21FB9" w:rsidRDefault="00F21FB9" w:rsidP="00600AC2">
      <w:r>
        <w:separator/>
      </w:r>
    </w:p>
    <w:p w14:paraId="12B7F760" w14:textId="77777777" w:rsidR="00F21FB9" w:rsidRDefault="00F21FB9"/>
  </w:footnote>
  <w:footnote w:type="continuationSeparator" w:id="0">
    <w:p w14:paraId="4959D4D4" w14:textId="77777777" w:rsidR="00F21FB9" w:rsidRDefault="00F21FB9" w:rsidP="00600AC2">
      <w:r>
        <w:continuationSeparator/>
      </w:r>
    </w:p>
    <w:p w14:paraId="1646A1F5" w14:textId="77777777" w:rsidR="00F21FB9" w:rsidRDefault="00F21FB9"/>
  </w:footnote>
  <w:footnote w:type="continuationNotice" w:id="1">
    <w:p w14:paraId="169E2323" w14:textId="77777777" w:rsidR="00F21FB9" w:rsidRDefault="00F21FB9">
      <w:pPr>
        <w:spacing w:line="240" w:lineRule="auto"/>
      </w:pPr>
    </w:p>
    <w:p w14:paraId="4BB6BF72" w14:textId="77777777" w:rsidR="00F21FB9" w:rsidRDefault="00F21F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2F8C5" w14:textId="77777777" w:rsidR="00913223" w:rsidRDefault="00913223" w:rsidP="007B5BE5">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C4057" w14:textId="77777777" w:rsidR="00913223" w:rsidRDefault="00913223">
    <w:pPr>
      <w:pStyle w:val="Header"/>
      <w:jc w:val="right"/>
    </w:pPr>
  </w:p>
  <w:p w14:paraId="56CD1CDA" w14:textId="77777777" w:rsidR="00913223" w:rsidRDefault="00913223" w:rsidP="00043AB1">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8574468"/>
      <w:docPartObj>
        <w:docPartGallery w:val="Page Numbers (Top of Page)"/>
        <w:docPartUnique/>
      </w:docPartObj>
    </w:sdtPr>
    <w:sdtEndPr>
      <w:rPr>
        <w:noProof/>
      </w:rPr>
    </w:sdtEndPr>
    <w:sdtContent>
      <w:p w14:paraId="6A5B4689" w14:textId="6ECC6576" w:rsidR="00913223" w:rsidRDefault="00913223" w:rsidP="00870D4A">
        <w:pPr>
          <w:pStyle w:val="Header"/>
          <w:jc w:val="right"/>
        </w:pPr>
        <w:r>
          <w:fldChar w:fldCharType="begin"/>
        </w:r>
        <w:r>
          <w:instrText xml:space="preserve"> PAGE   \* MERGEFORMAT </w:instrText>
        </w:r>
        <w:r>
          <w:fldChar w:fldCharType="separate"/>
        </w:r>
        <w:r>
          <w:rPr>
            <w:noProof/>
          </w:rPr>
          <w:t>ix</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9264906"/>
      <w:docPartObj>
        <w:docPartGallery w:val="Page Numbers (Top of Page)"/>
        <w:docPartUnique/>
      </w:docPartObj>
    </w:sdtPr>
    <w:sdtEndPr>
      <w:rPr>
        <w:noProof/>
      </w:rPr>
    </w:sdtEndPr>
    <w:sdtContent>
      <w:p w14:paraId="26EAC121" w14:textId="1C3FE10A" w:rsidR="00913223" w:rsidRDefault="00913223" w:rsidP="00237245">
        <w:pPr>
          <w:pStyle w:val="Header"/>
          <w:jc w:val="right"/>
        </w:pPr>
        <w:r>
          <w:fldChar w:fldCharType="begin"/>
        </w:r>
        <w:r>
          <w:instrText xml:space="preserve"> PAGE   \* MERGEFORMAT </w:instrText>
        </w:r>
        <w:r>
          <w:fldChar w:fldCharType="separate"/>
        </w:r>
        <w:r>
          <w:rPr>
            <w:noProof/>
          </w:rPr>
          <w:t>ix</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4FE121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826F9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F5E1726"/>
    <w:lvl w:ilvl="0">
      <w:start w:val="1"/>
      <w:numFmt w:val="decimal"/>
      <w:pStyle w:val="ListParagraph"/>
      <w:lvlText w:val="%1."/>
      <w:lvlJc w:val="left"/>
      <w:pPr>
        <w:tabs>
          <w:tab w:val="num" w:pos="720"/>
        </w:tabs>
        <w:ind w:left="1080" w:hanging="360"/>
      </w:pPr>
      <w:rPr>
        <w:rFonts w:ascii="Times New Roman" w:hAnsi="Times New Roman" w:hint="default"/>
        <w:sz w:val="24"/>
        <w:szCs w:val="24"/>
      </w:rPr>
    </w:lvl>
  </w:abstractNum>
  <w:abstractNum w:abstractNumId="3" w15:restartNumberingAfterBreak="0">
    <w:nsid w:val="FFFFFF7F"/>
    <w:multiLevelType w:val="singleLevel"/>
    <w:tmpl w:val="12582ADA"/>
    <w:lvl w:ilvl="0">
      <w:start w:val="1"/>
      <w:numFmt w:val="lowerLetter"/>
      <w:pStyle w:val="ListNumber2"/>
      <w:lvlText w:val="%1."/>
      <w:lvlJc w:val="left"/>
      <w:pPr>
        <w:ind w:left="1080" w:hanging="360"/>
      </w:pPr>
      <w:rPr>
        <w:rFonts w:hint="default"/>
      </w:rPr>
    </w:lvl>
  </w:abstractNum>
  <w:abstractNum w:abstractNumId="4" w15:restartNumberingAfterBreak="0">
    <w:nsid w:val="FFFFFF82"/>
    <w:multiLevelType w:val="singleLevel"/>
    <w:tmpl w:val="6248EE3E"/>
    <w:lvl w:ilvl="0">
      <w:start w:val="1"/>
      <w:numFmt w:val="bullet"/>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45148E2C"/>
    <w:lvl w:ilvl="0">
      <w:start w:val="1"/>
      <w:numFmt w:val="bullet"/>
      <w:pStyle w:val="ListBullet2"/>
      <w:lvlText w:val="o"/>
      <w:lvlJc w:val="left"/>
      <w:pPr>
        <w:ind w:left="1080" w:hanging="360"/>
      </w:pPr>
      <w:rPr>
        <w:rFonts w:ascii="Courier New" w:hAnsi="Courier New" w:cs="Courier New" w:hint="default"/>
      </w:rPr>
    </w:lvl>
  </w:abstractNum>
  <w:abstractNum w:abstractNumId="6" w15:restartNumberingAfterBreak="0">
    <w:nsid w:val="FFFFFF89"/>
    <w:multiLevelType w:val="singleLevel"/>
    <w:tmpl w:val="4C8C1E64"/>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6841489"/>
    <w:multiLevelType w:val="hybridMultilevel"/>
    <w:tmpl w:val="F594DAF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BA6C7C"/>
    <w:multiLevelType w:val="hybridMultilevel"/>
    <w:tmpl w:val="1BFCE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7A4985"/>
    <w:multiLevelType w:val="hybridMultilevel"/>
    <w:tmpl w:val="C1068BAA"/>
    <w:lvl w:ilvl="0" w:tplc="35CE923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B96D9E"/>
    <w:multiLevelType w:val="hybridMultilevel"/>
    <w:tmpl w:val="11CC1A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A75E79"/>
    <w:multiLevelType w:val="hybridMultilevel"/>
    <w:tmpl w:val="0BD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87463"/>
    <w:multiLevelType w:val="hybridMultilevel"/>
    <w:tmpl w:val="F69EC4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B13A63"/>
    <w:multiLevelType w:val="hybridMultilevel"/>
    <w:tmpl w:val="66F2E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A04BEC"/>
    <w:multiLevelType w:val="hybridMultilevel"/>
    <w:tmpl w:val="CB82C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AF4CB9"/>
    <w:multiLevelType w:val="hybridMultilevel"/>
    <w:tmpl w:val="40184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4F5B6D"/>
    <w:multiLevelType w:val="hybridMultilevel"/>
    <w:tmpl w:val="7C52EA80"/>
    <w:lvl w:ilvl="0" w:tplc="D7FA25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95538"/>
    <w:multiLevelType w:val="hybridMultilevel"/>
    <w:tmpl w:val="8B165622"/>
    <w:lvl w:ilvl="0" w:tplc="731C6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6B4FCE"/>
    <w:multiLevelType w:val="hybridMultilevel"/>
    <w:tmpl w:val="CBF06340"/>
    <w:lvl w:ilvl="0" w:tplc="542C6C18">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87231A"/>
    <w:multiLevelType w:val="hybridMultilevel"/>
    <w:tmpl w:val="BE4C18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530CC1"/>
    <w:multiLevelType w:val="hybridMultilevel"/>
    <w:tmpl w:val="0386ACB6"/>
    <w:lvl w:ilvl="0" w:tplc="717E8D7C">
      <w:numFmt w:val="bullet"/>
      <w:lvlText w:val=""/>
      <w:lvlJc w:val="left"/>
      <w:pPr>
        <w:ind w:left="1431" w:hanging="360"/>
      </w:pPr>
      <w:rPr>
        <w:rFonts w:ascii="Symbol" w:eastAsia="Symbol" w:hAnsi="Symbol" w:cs="Symbol" w:hint="default"/>
        <w:b w:val="0"/>
        <w:bCs w:val="0"/>
        <w:i w:val="0"/>
        <w:iCs w:val="0"/>
        <w:spacing w:val="0"/>
        <w:w w:val="100"/>
        <w:sz w:val="24"/>
        <w:szCs w:val="24"/>
        <w:lang w:val="en-US" w:eastAsia="en-US" w:bidi="ar-SA"/>
      </w:rPr>
    </w:lvl>
    <w:lvl w:ilvl="1" w:tplc="454AA67C">
      <w:numFmt w:val="bullet"/>
      <w:lvlText w:val="•"/>
      <w:lvlJc w:val="left"/>
      <w:pPr>
        <w:ind w:left="2216" w:hanging="360"/>
      </w:pPr>
      <w:rPr>
        <w:rFonts w:hint="default"/>
        <w:lang w:val="en-US" w:eastAsia="en-US" w:bidi="ar-SA"/>
      </w:rPr>
    </w:lvl>
    <w:lvl w:ilvl="2" w:tplc="966AF162">
      <w:numFmt w:val="bullet"/>
      <w:lvlText w:val="•"/>
      <w:lvlJc w:val="left"/>
      <w:pPr>
        <w:ind w:left="2992" w:hanging="360"/>
      </w:pPr>
      <w:rPr>
        <w:rFonts w:hint="default"/>
        <w:lang w:val="en-US" w:eastAsia="en-US" w:bidi="ar-SA"/>
      </w:rPr>
    </w:lvl>
    <w:lvl w:ilvl="3" w:tplc="F606FC3C">
      <w:numFmt w:val="bullet"/>
      <w:lvlText w:val="•"/>
      <w:lvlJc w:val="left"/>
      <w:pPr>
        <w:ind w:left="3768" w:hanging="360"/>
      </w:pPr>
      <w:rPr>
        <w:rFonts w:hint="default"/>
        <w:lang w:val="en-US" w:eastAsia="en-US" w:bidi="ar-SA"/>
      </w:rPr>
    </w:lvl>
    <w:lvl w:ilvl="4" w:tplc="544C6FB2">
      <w:numFmt w:val="bullet"/>
      <w:lvlText w:val="•"/>
      <w:lvlJc w:val="left"/>
      <w:pPr>
        <w:ind w:left="4544" w:hanging="360"/>
      </w:pPr>
      <w:rPr>
        <w:rFonts w:hint="default"/>
        <w:lang w:val="en-US" w:eastAsia="en-US" w:bidi="ar-SA"/>
      </w:rPr>
    </w:lvl>
    <w:lvl w:ilvl="5" w:tplc="818A25FE">
      <w:numFmt w:val="bullet"/>
      <w:lvlText w:val="•"/>
      <w:lvlJc w:val="left"/>
      <w:pPr>
        <w:ind w:left="5320" w:hanging="360"/>
      </w:pPr>
      <w:rPr>
        <w:rFonts w:hint="default"/>
        <w:lang w:val="en-US" w:eastAsia="en-US" w:bidi="ar-SA"/>
      </w:rPr>
    </w:lvl>
    <w:lvl w:ilvl="6" w:tplc="E1005422">
      <w:numFmt w:val="bullet"/>
      <w:lvlText w:val="•"/>
      <w:lvlJc w:val="left"/>
      <w:pPr>
        <w:ind w:left="6096" w:hanging="360"/>
      </w:pPr>
      <w:rPr>
        <w:rFonts w:hint="default"/>
        <w:lang w:val="en-US" w:eastAsia="en-US" w:bidi="ar-SA"/>
      </w:rPr>
    </w:lvl>
    <w:lvl w:ilvl="7" w:tplc="08501E36">
      <w:numFmt w:val="bullet"/>
      <w:lvlText w:val="•"/>
      <w:lvlJc w:val="left"/>
      <w:pPr>
        <w:ind w:left="6872" w:hanging="360"/>
      </w:pPr>
      <w:rPr>
        <w:rFonts w:hint="default"/>
        <w:lang w:val="en-US" w:eastAsia="en-US" w:bidi="ar-SA"/>
      </w:rPr>
    </w:lvl>
    <w:lvl w:ilvl="8" w:tplc="5C92DDB6">
      <w:numFmt w:val="bullet"/>
      <w:lvlText w:val="•"/>
      <w:lvlJc w:val="left"/>
      <w:pPr>
        <w:ind w:left="7648" w:hanging="360"/>
      </w:pPr>
      <w:rPr>
        <w:rFonts w:hint="default"/>
        <w:lang w:val="en-US" w:eastAsia="en-US" w:bidi="ar-SA"/>
      </w:rPr>
    </w:lvl>
  </w:abstractNum>
  <w:abstractNum w:abstractNumId="21" w15:restartNumberingAfterBreak="0">
    <w:nsid w:val="42DD489B"/>
    <w:multiLevelType w:val="hybridMultilevel"/>
    <w:tmpl w:val="33023DC4"/>
    <w:lvl w:ilvl="0" w:tplc="71E02FA0">
      <w:start w:val="1"/>
      <w:numFmt w:val="lowerRoman"/>
      <w:pStyle w:val="ListNumber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C2D87"/>
    <w:multiLevelType w:val="hybridMultilevel"/>
    <w:tmpl w:val="9A9E2A84"/>
    <w:lvl w:ilvl="0" w:tplc="467A333C">
      <w:start w:val="1"/>
      <w:numFmt w:val="decimal"/>
      <w:lvlText w:val="%1."/>
      <w:lvlJc w:val="left"/>
      <w:pPr>
        <w:ind w:left="108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4EDC18B8"/>
    <w:multiLevelType w:val="multilevel"/>
    <w:tmpl w:val="0BB6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997BBE"/>
    <w:multiLevelType w:val="hybridMultilevel"/>
    <w:tmpl w:val="1AAA5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C875D6"/>
    <w:multiLevelType w:val="hybridMultilevel"/>
    <w:tmpl w:val="D3CA8D06"/>
    <w:lvl w:ilvl="0" w:tplc="8536FF7C">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B90B43"/>
    <w:multiLevelType w:val="hybridMultilevel"/>
    <w:tmpl w:val="233AE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FA5968"/>
    <w:multiLevelType w:val="hybridMultilevel"/>
    <w:tmpl w:val="63E4B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95541"/>
    <w:multiLevelType w:val="hybridMultilevel"/>
    <w:tmpl w:val="ECFAD806"/>
    <w:lvl w:ilvl="0" w:tplc="8BF81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20638B6"/>
    <w:multiLevelType w:val="hybridMultilevel"/>
    <w:tmpl w:val="D242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5158D"/>
    <w:multiLevelType w:val="hybridMultilevel"/>
    <w:tmpl w:val="C7EEA726"/>
    <w:lvl w:ilvl="0" w:tplc="D7FA25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697741C"/>
    <w:multiLevelType w:val="multilevel"/>
    <w:tmpl w:val="6452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5075A"/>
    <w:multiLevelType w:val="hybridMultilevel"/>
    <w:tmpl w:val="5A18D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D0580B"/>
    <w:multiLevelType w:val="multilevel"/>
    <w:tmpl w:val="2FC4DE8A"/>
    <w:lvl w:ilvl="0">
      <w:start w:val="1"/>
      <w:numFmt w:val="decimal"/>
      <w:lvlText w:val="%1."/>
      <w:lvlJc w:val="left"/>
      <w:pPr>
        <w:tabs>
          <w:tab w:val="num" w:pos="720"/>
        </w:tabs>
        <w:ind w:left="720" w:hanging="720"/>
      </w:pPr>
      <w:rPr>
        <w:rFonts w:ascii="Times New Roman" w:eastAsia="Times New Roman" w:hAnsi="Times New Roman" w:cs="Times New Roman"/>
        <w:b w:val="0"/>
        <w:bCs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6D802901"/>
    <w:multiLevelType w:val="hybridMultilevel"/>
    <w:tmpl w:val="1E363F72"/>
    <w:lvl w:ilvl="0" w:tplc="7C649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0D14D2B"/>
    <w:multiLevelType w:val="hybridMultilevel"/>
    <w:tmpl w:val="6EA64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0F05C0"/>
    <w:multiLevelType w:val="hybridMultilevel"/>
    <w:tmpl w:val="DEEEEB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ED3012"/>
    <w:multiLevelType w:val="hybridMultilevel"/>
    <w:tmpl w:val="7D106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2215263">
    <w:abstractNumId w:val="6"/>
  </w:num>
  <w:num w:numId="2" w16cid:durableId="1475877260">
    <w:abstractNumId w:val="3"/>
  </w:num>
  <w:num w:numId="3" w16cid:durableId="878319905">
    <w:abstractNumId w:val="1"/>
  </w:num>
  <w:num w:numId="4" w16cid:durableId="1624649402">
    <w:abstractNumId w:val="0"/>
  </w:num>
  <w:num w:numId="5" w16cid:durableId="1543791149">
    <w:abstractNumId w:val="2"/>
  </w:num>
  <w:num w:numId="6" w16cid:durableId="430972771">
    <w:abstractNumId w:val="29"/>
  </w:num>
  <w:num w:numId="7" w16cid:durableId="744111240">
    <w:abstractNumId w:val="15"/>
  </w:num>
  <w:num w:numId="8" w16cid:durableId="1746999774">
    <w:abstractNumId w:val="19"/>
  </w:num>
  <w:num w:numId="9" w16cid:durableId="1863543611">
    <w:abstractNumId w:val="36"/>
  </w:num>
  <w:num w:numId="10" w16cid:durableId="32268148">
    <w:abstractNumId w:val="10"/>
  </w:num>
  <w:num w:numId="11" w16cid:durableId="774247327">
    <w:abstractNumId w:val="26"/>
  </w:num>
  <w:num w:numId="12" w16cid:durableId="744256025">
    <w:abstractNumId w:val="12"/>
  </w:num>
  <w:num w:numId="13" w16cid:durableId="1587301376">
    <w:abstractNumId w:val="32"/>
  </w:num>
  <w:num w:numId="14" w16cid:durableId="713624311">
    <w:abstractNumId w:val="5"/>
  </w:num>
  <w:num w:numId="15" w16cid:durableId="592858206">
    <w:abstractNumId w:val="18"/>
  </w:num>
  <w:num w:numId="16" w16cid:durableId="56705022">
    <w:abstractNumId w:val="21"/>
  </w:num>
  <w:num w:numId="17" w16cid:durableId="5646808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85293583">
    <w:abstractNumId w:val="25"/>
  </w:num>
  <w:num w:numId="19" w16cid:durableId="455946594">
    <w:abstractNumId w:val="20"/>
  </w:num>
  <w:num w:numId="20" w16cid:durableId="1236816598">
    <w:abstractNumId w:val="37"/>
  </w:num>
  <w:num w:numId="21" w16cid:durableId="1943610048">
    <w:abstractNumId w:val="27"/>
  </w:num>
  <w:num w:numId="22" w16cid:durableId="172427388">
    <w:abstractNumId w:val="14"/>
  </w:num>
  <w:num w:numId="23" w16cid:durableId="670642787">
    <w:abstractNumId w:val="22"/>
  </w:num>
  <w:num w:numId="24" w16cid:durableId="1914656644">
    <w:abstractNumId w:val="16"/>
  </w:num>
  <w:num w:numId="25" w16cid:durableId="601306031">
    <w:abstractNumId w:val="30"/>
  </w:num>
  <w:num w:numId="26" w16cid:durableId="1680816135">
    <w:abstractNumId w:val="13"/>
  </w:num>
  <w:num w:numId="27" w16cid:durableId="461852237">
    <w:abstractNumId w:val="35"/>
  </w:num>
  <w:num w:numId="28" w16cid:durableId="963732796">
    <w:abstractNumId w:val="7"/>
  </w:num>
  <w:num w:numId="29" w16cid:durableId="195580521">
    <w:abstractNumId w:val="28"/>
  </w:num>
  <w:num w:numId="30" w16cid:durableId="566263462">
    <w:abstractNumId w:val="8"/>
  </w:num>
  <w:num w:numId="31" w16cid:durableId="1831826314">
    <w:abstractNumId w:val="34"/>
  </w:num>
  <w:num w:numId="32" w16cid:durableId="1935480911">
    <w:abstractNumId w:val="17"/>
  </w:num>
  <w:num w:numId="33" w16cid:durableId="106505492">
    <w:abstractNumId w:val="9"/>
  </w:num>
  <w:num w:numId="34" w16cid:durableId="1818497695">
    <w:abstractNumId w:val="4"/>
  </w:num>
  <w:num w:numId="35" w16cid:durableId="505636771">
    <w:abstractNumId w:val="4"/>
  </w:num>
  <w:num w:numId="36" w16cid:durableId="454058926">
    <w:abstractNumId w:val="23"/>
  </w:num>
  <w:num w:numId="37" w16cid:durableId="1336149123">
    <w:abstractNumId w:val="24"/>
  </w:num>
  <w:num w:numId="38" w16cid:durableId="633602508">
    <w:abstractNumId w:val="11"/>
  </w:num>
  <w:num w:numId="39" w16cid:durableId="379944531">
    <w:abstractNumId w:val="2"/>
  </w:num>
  <w:num w:numId="40" w16cid:durableId="2128037062">
    <w:abstractNumId w:val="31"/>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hael Grohs">
    <w15:presenceInfo w15:providerId="AD" w15:userId="S::Michael.Grohs@Alfredadler.edu::01a61ae9-e6e8-4cfa-b412-77c7d81d7321"/>
  </w15:person>
  <w15:person w15:author="Felicia Williams">
    <w15:presenceInfo w15:providerId="Windows Live" w15:userId="55b67f87ff4ddd06"/>
  </w15:person>
  <w15:person w15:author="Kenneth C. Sherman, PhD">
    <w15:presenceInfo w15:providerId="None" w15:userId="Kenneth C. Sherman, PhD"/>
  </w15:person>
  <w15:person w15:author="Dr. Danisha Keating">
    <w15:presenceInfo w15:providerId="None" w15:userId="Dr. Danisha Keating"/>
  </w15:person>
  <w15:person w15:author="Felicia Williams [2]">
    <w15:presenceInfo w15:providerId="AD" w15:userId="S::felicia.williams@rescare.com::dc54ec6e-8081-4d02-8594-83d4acb117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en-US" w:vendorID="64" w:dllVersion="0" w:nlCheck="1" w:checkStyle="0"/>
  <w:activeWritingStyle w:appName="MSWord" w:lang="it-IT" w:vendorID="64" w:dllVersion="0" w:nlCheck="1" w:checkStyle="0"/>
  <w:activeWritingStyle w:appName="MSWord" w:lang="en-US" w:vendorID="64" w:dllVersion="4096" w:nlCheck="1" w:checkStyle="0"/>
  <w:activeWritingStyle w:appName="MSWord" w:lang="it-IT"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zMzS3NDAwsjA0MDVU0lEKTi0uzszPAykwqgUAoLGQliwAAAA="/>
    <w:docVar w:name="dgnword-docGUID" w:val="{7EB07E94-75C9-4834-8223-AEEE494B2E2E}"/>
    <w:docVar w:name="dgnword-eventsink" w:val="82778528"/>
  </w:docVars>
  <w:rsids>
    <w:rsidRoot w:val="008D7FE1"/>
    <w:rsid w:val="00000003"/>
    <w:rsid w:val="000000B1"/>
    <w:rsid w:val="00000213"/>
    <w:rsid w:val="00000474"/>
    <w:rsid w:val="00000548"/>
    <w:rsid w:val="00000A16"/>
    <w:rsid w:val="00000A6E"/>
    <w:rsid w:val="00000C31"/>
    <w:rsid w:val="00000F17"/>
    <w:rsid w:val="000011DC"/>
    <w:rsid w:val="000011E0"/>
    <w:rsid w:val="00001355"/>
    <w:rsid w:val="00001464"/>
    <w:rsid w:val="00001832"/>
    <w:rsid w:val="00001A7F"/>
    <w:rsid w:val="00001B72"/>
    <w:rsid w:val="00001BF4"/>
    <w:rsid w:val="00001DBC"/>
    <w:rsid w:val="00001E1E"/>
    <w:rsid w:val="00001FDC"/>
    <w:rsid w:val="00002053"/>
    <w:rsid w:val="00002131"/>
    <w:rsid w:val="0000255D"/>
    <w:rsid w:val="000028EB"/>
    <w:rsid w:val="00002C80"/>
    <w:rsid w:val="00002CFF"/>
    <w:rsid w:val="00002E5F"/>
    <w:rsid w:val="00003610"/>
    <w:rsid w:val="0000363B"/>
    <w:rsid w:val="000037E9"/>
    <w:rsid w:val="000039A2"/>
    <w:rsid w:val="00004443"/>
    <w:rsid w:val="000048C9"/>
    <w:rsid w:val="000049C9"/>
    <w:rsid w:val="00004B39"/>
    <w:rsid w:val="00004BF9"/>
    <w:rsid w:val="00004DA2"/>
    <w:rsid w:val="00005146"/>
    <w:rsid w:val="0000532A"/>
    <w:rsid w:val="0000541D"/>
    <w:rsid w:val="00005424"/>
    <w:rsid w:val="0000543F"/>
    <w:rsid w:val="000054FB"/>
    <w:rsid w:val="00005708"/>
    <w:rsid w:val="0000570E"/>
    <w:rsid w:val="00005712"/>
    <w:rsid w:val="00005CA2"/>
    <w:rsid w:val="00005EA1"/>
    <w:rsid w:val="00005FE5"/>
    <w:rsid w:val="0000602B"/>
    <w:rsid w:val="000062F0"/>
    <w:rsid w:val="0000641B"/>
    <w:rsid w:val="0000657F"/>
    <w:rsid w:val="000065BE"/>
    <w:rsid w:val="000069D6"/>
    <w:rsid w:val="00006D01"/>
    <w:rsid w:val="00006D5A"/>
    <w:rsid w:val="00006F9C"/>
    <w:rsid w:val="00007377"/>
    <w:rsid w:val="000073C2"/>
    <w:rsid w:val="000074A3"/>
    <w:rsid w:val="0000750F"/>
    <w:rsid w:val="00007B06"/>
    <w:rsid w:val="00007C2B"/>
    <w:rsid w:val="00007C48"/>
    <w:rsid w:val="00007F2C"/>
    <w:rsid w:val="00010023"/>
    <w:rsid w:val="000102AD"/>
    <w:rsid w:val="0001031F"/>
    <w:rsid w:val="00010532"/>
    <w:rsid w:val="000105D7"/>
    <w:rsid w:val="0001071F"/>
    <w:rsid w:val="0001077D"/>
    <w:rsid w:val="00010829"/>
    <w:rsid w:val="00010A3E"/>
    <w:rsid w:val="00010B06"/>
    <w:rsid w:val="00010B51"/>
    <w:rsid w:val="00010B90"/>
    <w:rsid w:val="00010D05"/>
    <w:rsid w:val="00010ED4"/>
    <w:rsid w:val="00010FDC"/>
    <w:rsid w:val="00011029"/>
    <w:rsid w:val="00011288"/>
    <w:rsid w:val="000112B7"/>
    <w:rsid w:val="00011387"/>
    <w:rsid w:val="000117B0"/>
    <w:rsid w:val="000118AC"/>
    <w:rsid w:val="0001193E"/>
    <w:rsid w:val="00011B3A"/>
    <w:rsid w:val="00011D85"/>
    <w:rsid w:val="0001209C"/>
    <w:rsid w:val="000120A5"/>
    <w:rsid w:val="00012119"/>
    <w:rsid w:val="00012219"/>
    <w:rsid w:val="000122BE"/>
    <w:rsid w:val="000122D9"/>
    <w:rsid w:val="000123EE"/>
    <w:rsid w:val="000124C9"/>
    <w:rsid w:val="00012509"/>
    <w:rsid w:val="00012528"/>
    <w:rsid w:val="000128E5"/>
    <w:rsid w:val="00012900"/>
    <w:rsid w:val="0001292C"/>
    <w:rsid w:val="0001296A"/>
    <w:rsid w:val="00012A2D"/>
    <w:rsid w:val="00012BE5"/>
    <w:rsid w:val="00013070"/>
    <w:rsid w:val="000131A9"/>
    <w:rsid w:val="000133A0"/>
    <w:rsid w:val="000138D1"/>
    <w:rsid w:val="00013E45"/>
    <w:rsid w:val="00013EF5"/>
    <w:rsid w:val="00014074"/>
    <w:rsid w:val="0001412A"/>
    <w:rsid w:val="0001420D"/>
    <w:rsid w:val="0001424F"/>
    <w:rsid w:val="00014320"/>
    <w:rsid w:val="0001433F"/>
    <w:rsid w:val="0001441E"/>
    <w:rsid w:val="0001482E"/>
    <w:rsid w:val="00014C8C"/>
    <w:rsid w:val="00014D7F"/>
    <w:rsid w:val="00015031"/>
    <w:rsid w:val="000150DC"/>
    <w:rsid w:val="000150F6"/>
    <w:rsid w:val="00015140"/>
    <w:rsid w:val="00015401"/>
    <w:rsid w:val="0001540E"/>
    <w:rsid w:val="0001549E"/>
    <w:rsid w:val="00015570"/>
    <w:rsid w:val="000156B0"/>
    <w:rsid w:val="0001589D"/>
    <w:rsid w:val="00015A1C"/>
    <w:rsid w:val="00015B04"/>
    <w:rsid w:val="00015D63"/>
    <w:rsid w:val="00015FD6"/>
    <w:rsid w:val="0001654A"/>
    <w:rsid w:val="00016553"/>
    <w:rsid w:val="00016719"/>
    <w:rsid w:val="00017717"/>
    <w:rsid w:val="0001771D"/>
    <w:rsid w:val="000179DF"/>
    <w:rsid w:val="00017D9F"/>
    <w:rsid w:val="00017F7B"/>
    <w:rsid w:val="00020204"/>
    <w:rsid w:val="00020330"/>
    <w:rsid w:val="00020622"/>
    <w:rsid w:val="00020B1C"/>
    <w:rsid w:val="00020DA3"/>
    <w:rsid w:val="00021447"/>
    <w:rsid w:val="000215AC"/>
    <w:rsid w:val="00021AC7"/>
    <w:rsid w:val="00021C80"/>
    <w:rsid w:val="00021DE1"/>
    <w:rsid w:val="000223A7"/>
    <w:rsid w:val="00022456"/>
    <w:rsid w:val="000226AB"/>
    <w:rsid w:val="000229AE"/>
    <w:rsid w:val="000229D7"/>
    <w:rsid w:val="00022C2D"/>
    <w:rsid w:val="00022C42"/>
    <w:rsid w:val="00022DEF"/>
    <w:rsid w:val="000232E7"/>
    <w:rsid w:val="0002346B"/>
    <w:rsid w:val="000234C7"/>
    <w:rsid w:val="000238CF"/>
    <w:rsid w:val="00023A9F"/>
    <w:rsid w:val="00023E4C"/>
    <w:rsid w:val="000243E2"/>
    <w:rsid w:val="00024414"/>
    <w:rsid w:val="00024693"/>
    <w:rsid w:val="00024A7D"/>
    <w:rsid w:val="00024D37"/>
    <w:rsid w:val="00024D52"/>
    <w:rsid w:val="00024F55"/>
    <w:rsid w:val="00024F79"/>
    <w:rsid w:val="000251B1"/>
    <w:rsid w:val="00025300"/>
    <w:rsid w:val="000253EE"/>
    <w:rsid w:val="00025978"/>
    <w:rsid w:val="000259D4"/>
    <w:rsid w:val="00025E66"/>
    <w:rsid w:val="00025FBB"/>
    <w:rsid w:val="00025FBC"/>
    <w:rsid w:val="0002610F"/>
    <w:rsid w:val="000261D4"/>
    <w:rsid w:val="000262A5"/>
    <w:rsid w:val="000262B1"/>
    <w:rsid w:val="000263B6"/>
    <w:rsid w:val="00026497"/>
    <w:rsid w:val="00026837"/>
    <w:rsid w:val="0002690A"/>
    <w:rsid w:val="000269F9"/>
    <w:rsid w:val="00026A74"/>
    <w:rsid w:val="00026AF2"/>
    <w:rsid w:val="00026C1E"/>
    <w:rsid w:val="00026FA4"/>
    <w:rsid w:val="000270A8"/>
    <w:rsid w:val="0002710D"/>
    <w:rsid w:val="00027171"/>
    <w:rsid w:val="00027218"/>
    <w:rsid w:val="00027377"/>
    <w:rsid w:val="0002753D"/>
    <w:rsid w:val="00027550"/>
    <w:rsid w:val="00027621"/>
    <w:rsid w:val="000276C6"/>
    <w:rsid w:val="0002798F"/>
    <w:rsid w:val="00027A78"/>
    <w:rsid w:val="00027D0D"/>
    <w:rsid w:val="00030037"/>
    <w:rsid w:val="000307D2"/>
    <w:rsid w:val="000309E7"/>
    <w:rsid w:val="00030BD7"/>
    <w:rsid w:val="00030CA1"/>
    <w:rsid w:val="00030F77"/>
    <w:rsid w:val="00030FCD"/>
    <w:rsid w:val="000312FD"/>
    <w:rsid w:val="000315F1"/>
    <w:rsid w:val="000316B6"/>
    <w:rsid w:val="00031B09"/>
    <w:rsid w:val="00032308"/>
    <w:rsid w:val="00032DB3"/>
    <w:rsid w:val="00032EF5"/>
    <w:rsid w:val="00033265"/>
    <w:rsid w:val="000337C9"/>
    <w:rsid w:val="0003394D"/>
    <w:rsid w:val="00033A27"/>
    <w:rsid w:val="00033AC5"/>
    <w:rsid w:val="00033B20"/>
    <w:rsid w:val="00033BEE"/>
    <w:rsid w:val="00033CF7"/>
    <w:rsid w:val="00033D0F"/>
    <w:rsid w:val="000342DD"/>
    <w:rsid w:val="000345C2"/>
    <w:rsid w:val="000346B6"/>
    <w:rsid w:val="00034BC1"/>
    <w:rsid w:val="00034D1D"/>
    <w:rsid w:val="00034ECA"/>
    <w:rsid w:val="00034EEB"/>
    <w:rsid w:val="00034FFB"/>
    <w:rsid w:val="00035109"/>
    <w:rsid w:val="00035186"/>
    <w:rsid w:val="000354ED"/>
    <w:rsid w:val="000355EC"/>
    <w:rsid w:val="000356D8"/>
    <w:rsid w:val="00035900"/>
    <w:rsid w:val="00035CA8"/>
    <w:rsid w:val="00035CE1"/>
    <w:rsid w:val="00035DAE"/>
    <w:rsid w:val="00035DD9"/>
    <w:rsid w:val="00035DF2"/>
    <w:rsid w:val="00036309"/>
    <w:rsid w:val="00036352"/>
    <w:rsid w:val="000363E4"/>
    <w:rsid w:val="00036443"/>
    <w:rsid w:val="000366D4"/>
    <w:rsid w:val="000367A6"/>
    <w:rsid w:val="000367F3"/>
    <w:rsid w:val="00036A59"/>
    <w:rsid w:val="00036AB8"/>
    <w:rsid w:val="00036CDB"/>
    <w:rsid w:val="00036CF8"/>
    <w:rsid w:val="00036F10"/>
    <w:rsid w:val="00036F5D"/>
    <w:rsid w:val="00037030"/>
    <w:rsid w:val="000370F2"/>
    <w:rsid w:val="000373A0"/>
    <w:rsid w:val="00037574"/>
    <w:rsid w:val="0003768B"/>
    <w:rsid w:val="000378E5"/>
    <w:rsid w:val="00037AF3"/>
    <w:rsid w:val="00037C62"/>
    <w:rsid w:val="00037D9D"/>
    <w:rsid w:val="00037DF8"/>
    <w:rsid w:val="000400BC"/>
    <w:rsid w:val="0004021F"/>
    <w:rsid w:val="00040228"/>
    <w:rsid w:val="000407E7"/>
    <w:rsid w:val="00040988"/>
    <w:rsid w:val="00040B64"/>
    <w:rsid w:val="00040F4F"/>
    <w:rsid w:val="000410B7"/>
    <w:rsid w:val="00041359"/>
    <w:rsid w:val="000413DD"/>
    <w:rsid w:val="000413F8"/>
    <w:rsid w:val="00041887"/>
    <w:rsid w:val="000418EF"/>
    <w:rsid w:val="00041C1B"/>
    <w:rsid w:val="00041F10"/>
    <w:rsid w:val="00042162"/>
    <w:rsid w:val="00042519"/>
    <w:rsid w:val="0004285D"/>
    <w:rsid w:val="00042D02"/>
    <w:rsid w:val="00042E5E"/>
    <w:rsid w:val="00042FDF"/>
    <w:rsid w:val="00043332"/>
    <w:rsid w:val="000435EA"/>
    <w:rsid w:val="0004362F"/>
    <w:rsid w:val="00043782"/>
    <w:rsid w:val="00043810"/>
    <w:rsid w:val="00043AB1"/>
    <w:rsid w:val="00043C34"/>
    <w:rsid w:val="00043D23"/>
    <w:rsid w:val="00043DF2"/>
    <w:rsid w:val="00043E88"/>
    <w:rsid w:val="00043F6A"/>
    <w:rsid w:val="0004420B"/>
    <w:rsid w:val="000442BD"/>
    <w:rsid w:val="00044302"/>
    <w:rsid w:val="00044349"/>
    <w:rsid w:val="000444D0"/>
    <w:rsid w:val="000445B3"/>
    <w:rsid w:val="000445BB"/>
    <w:rsid w:val="000448B9"/>
    <w:rsid w:val="00044902"/>
    <w:rsid w:val="0004495B"/>
    <w:rsid w:val="0004498F"/>
    <w:rsid w:val="00044AB8"/>
    <w:rsid w:val="00044B2E"/>
    <w:rsid w:val="00044E7B"/>
    <w:rsid w:val="00044E9C"/>
    <w:rsid w:val="00044F7D"/>
    <w:rsid w:val="00044FC0"/>
    <w:rsid w:val="00045017"/>
    <w:rsid w:val="0004502F"/>
    <w:rsid w:val="000450A8"/>
    <w:rsid w:val="00045501"/>
    <w:rsid w:val="0004574A"/>
    <w:rsid w:val="00045765"/>
    <w:rsid w:val="00045AA1"/>
    <w:rsid w:val="00045DA1"/>
    <w:rsid w:val="00045DE7"/>
    <w:rsid w:val="0004693C"/>
    <w:rsid w:val="00046A88"/>
    <w:rsid w:val="00046BF4"/>
    <w:rsid w:val="00046C45"/>
    <w:rsid w:val="00046F64"/>
    <w:rsid w:val="000474B7"/>
    <w:rsid w:val="00047540"/>
    <w:rsid w:val="00047F2E"/>
    <w:rsid w:val="00047F7E"/>
    <w:rsid w:val="000501B8"/>
    <w:rsid w:val="0005083D"/>
    <w:rsid w:val="0005084E"/>
    <w:rsid w:val="000508AB"/>
    <w:rsid w:val="00050D13"/>
    <w:rsid w:val="00050D48"/>
    <w:rsid w:val="00050E64"/>
    <w:rsid w:val="0005125D"/>
    <w:rsid w:val="00051343"/>
    <w:rsid w:val="000515F0"/>
    <w:rsid w:val="000516B3"/>
    <w:rsid w:val="00051AAF"/>
    <w:rsid w:val="00051CB6"/>
    <w:rsid w:val="00052347"/>
    <w:rsid w:val="000524A2"/>
    <w:rsid w:val="00052B2B"/>
    <w:rsid w:val="00052E28"/>
    <w:rsid w:val="00052FEA"/>
    <w:rsid w:val="0005307C"/>
    <w:rsid w:val="0005309D"/>
    <w:rsid w:val="00053162"/>
    <w:rsid w:val="000531ED"/>
    <w:rsid w:val="00053E01"/>
    <w:rsid w:val="0005404E"/>
    <w:rsid w:val="000542C2"/>
    <w:rsid w:val="0005489C"/>
    <w:rsid w:val="00054DA4"/>
    <w:rsid w:val="00054E23"/>
    <w:rsid w:val="0005513C"/>
    <w:rsid w:val="00055397"/>
    <w:rsid w:val="00055518"/>
    <w:rsid w:val="00055569"/>
    <w:rsid w:val="000555D3"/>
    <w:rsid w:val="000555E8"/>
    <w:rsid w:val="00055766"/>
    <w:rsid w:val="00055D41"/>
    <w:rsid w:val="00055E16"/>
    <w:rsid w:val="00055F55"/>
    <w:rsid w:val="00056040"/>
    <w:rsid w:val="0005611C"/>
    <w:rsid w:val="000564AE"/>
    <w:rsid w:val="00056578"/>
    <w:rsid w:val="00056715"/>
    <w:rsid w:val="0005672E"/>
    <w:rsid w:val="00056FC8"/>
    <w:rsid w:val="00057027"/>
    <w:rsid w:val="000573ED"/>
    <w:rsid w:val="000574DA"/>
    <w:rsid w:val="00057768"/>
    <w:rsid w:val="000579DB"/>
    <w:rsid w:val="00057A11"/>
    <w:rsid w:val="00057B35"/>
    <w:rsid w:val="00057C76"/>
    <w:rsid w:val="00057DA4"/>
    <w:rsid w:val="0006004C"/>
    <w:rsid w:val="0006022A"/>
    <w:rsid w:val="00060430"/>
    <w:rsid w:val="00060577"/>
    <w:rsid w:val="00060B2F"/>
    <w:rsid w:val="00060E3E"/>
    <w:rsid w:val="00061107"/>
    <w:rsid w:val="0006129D"/>
    <w:rsid w:val="000616F3"/>
    <w:rsid w:val="00061875"/>
    <w:rsid w:val="0006237D"/>
    <w:rsid w:val="00062724"/>
    <w:rsid w:val="00062A1D"/>
    <w:rsid w:val="00062A55"/>
    <w:rsid w:val="00062A96"/>
    <w:rsid w:val="00062B4A"/>
    <w:rsid w:val="00062F5A"/>
    <w:rsid w:val="00063257"/>
    <w:rsid w:val="00063437"/>
    <w:rsid w:val="00063504"/>
    <w:rsid w:val="00063A11"/>
    <w:rsid w:val="00063CAC"/>
    <w:rsid w:val="00063D1D"/>
    <w:rsid w:val="00063D61"/>
    <w:rsid w:val="00063E98"/>
    <w:rsid w:val="0006411C"/>
    <w:rsid w:val="00064323"/>
    <w:rsid w:val="00064372"/>
    <w:rsid w:val="000645A5"/>
    <w:rsid w:val="0006462C"/>
    <w:rsid w:val="00064778"/>
    <w:rsid w:val="000647A4"/>
    <w:rsid w:val="00064808"/>
    <w:rsid w:val="00064917"/>
    <w:rsid w:val="0006499F"/>
    <w:rsid w:val="00064BA2"/>
    <w:rsid w:val="00064FBC"/>
    <w:rsid w:val="00065038"/>
    <w:rsid w:val="00065131"/>
    <w:rsid w:val="0006534C"/>
    <w:rsid w:val="0006544A"/>
    <w:rsid w:val="000654D7"/>
    <w:rsid w:val="00065696"/>
    <w:rsid w:val="000657F4"/>
    <w:rsid w:val="00065EBF"/>
    <w:rsid w:val="00065FAD"/>
    <w:rsid w:val="00065FE8"/>
    <w:rsid w:val="00066271"/>
    <w:rsid w:val="000663F6"/>
    <w:rsid w:val="00066532"/>
    <w:rsid w:val="00066556"/>
    <w:rsid w:val="0006658D"/>
    <w:rsid w:val="000667FD"/>
    <w:rsid w:val="00066A88"/>
    <w:rsid w:val="00066A9E"/>
    <w:rsid w:val="00066B43"/>
    <w:rsid w:val="00066D7D"/>
    <w:rsid w:val="00066D95"/>
    <w:rsid w:val="0006769E"/>
    <w:rsid w:val="000676F0"/>
    <w:rsid w:val="000677BE"/>
    <w:rsid w:val="00067AA0"/>
    <w:rsid w:val="00067DE9"/>
    <w:rsid w:val="00067EA4"/>
    <w:rsid w:val="00070092"/>
    <w:rsid w:val="00070596"/>
    <w:rsid w:val="000705B4"/>
    <w:rsid w:val="000706D0"/>
    <w:rsid w:val="00070C54"/>
    <w:rsid w:val="000710C0"/>
    <w:rsid w:val="0007141D"/>
    <w:rsid w:val="0007182B"/>
    <w:rsid w:val="00071946"/>
    <w:rsid w:val="000719A8"/>
    <w:rsid w:val="00071A40"/>
    <w:rsid w:val="00071D72"/>
    <w:rsid w:val="00071DF5"/>
    <w:rsid w:val="00071F92"/>
    <w:rsid w:val="00072006"/>
    <w:rsid w:val="0007202F"/>
    <w:rsid w:val="0007245B"/>
    <w:rsid w:val="00072560"/>
    <w:rsid w:val="00072DE8"/>
    <w:rsid w:val="00073168"/>
    <w:rsid w:val="00073276"/>
    <w:rsid w:val="000734BB"/>
    <w:rsid w:val="0007376C"/>
    <w:rsid w:val="0007376E"/>
    <w:rsid w:val="00073BE0"/>
    <w:rsid w:val="00073CE3"/>
    <w:rsid w:val="00073FD3"/>
    <w:rsid w:val="000740F1"/>
    <w:rsid w:val="00074194"/>
    <w:rsid w:val="000742C6"/>
    <w:rsid w:val="00074328"/>
    <w:rsid w:val="000743A1"/>
    <w:rsid w:val="00074627"/>
    <w:rsid w:val="00074A7A"/>
    <w:rsid w:val="00074C15"/>
    <w:rsid w:val="00074C17"/>
    <w:rsid w:val="00074C89"/>
    <w:rsid w:val="00074E1B"/>
    <w:rsid w:val="00074EAD"/>
    <w:rsid w:val="00074F1E"/>
    <w:rsid w:val="00075109"/>
    <w:rsid w:val="000751EE"/>
    <w:rsid w:val="00075265"/>
    <w:rsid w:val="000752BC"/>
    <w:rsid w:val="00075448"/>
    <w:rsid w:val="000755FC"/>
    <w:rsid w:val="0007563C"/>
    <w:rsid w:val="00075755"/>
    <w:rsid w:val="0007581D"/>
    <w:rsid w:val="00075A45"/>
    <w:rsid w:val="00075CA6"/>
    <w:rsid w:val="00075E23"/>
    <w:rsid w:val="0007601B"/>
    <w:rsid w:val="00076093"/>
    <w:rsid w:val="00076112"/>
    <w:rsid w:val="00076785"/>
    <w:rsid w:val="00076A0A"/>
    <w:rsid w:val="00076C4A"/>
    <w:rsid w:val="00076C6B"/>
    <w:rsid w:val="00076D5B"/>
    <w:rsid w:val="00077297"/>
    <w:rsid w:val="0007745A"/>
    <w:rsid w:val="0007759A"/>
    <w:rsid w:val="00077D08"/>
    <w:rsid w:val="00077F99"/>
    <w:rsid w:val="000803ED"/>
    <w:rsid w:val="00080476"/>
    <w:rsid w:val="000807D3"/>
    <w:rsid w:val="00080983"/>
    <w:rsid w:val="00080E02"/>
    <w:rsid w:val="00080EA9"/>
    <w:rsid w:val="00081027"/>
    <w:rsid w:val="000811C4"/>
    <w:rsid w:val="000814E2"/>
    <w:rsid w:val="000815E8"/>
    <w:rsid w:val="00081795"/>
    <w:rsid w:val="0008192C"/>
    <w:rsid w:val="00081995"/>
    <w:rsid w:val="00081C7B"/>
    <w:rsid w:val="00081F4F"/>
    <w:rsid w:val="00082160"/>
    <w:rsid w:val="000821E4"/>
    <w:rsid w:val="00082406"/>
    <w:rsid w:val="00082533"/>
    <w:rsid w:val="000825CD"/>
    <w:rsid w:val="000827A2"/>
    <w:rsid w:val="000828A3"/>
    <w:rsid w:val="0008294C"/>
    <w:rsid w:val="00082AD7"/>
    <w:rsid w:val="00082C0E"/>
    <w:rsid w:val="00082C7F"/>
    <w:rsid w:val="00082FFF"/>
    <w:rsid w:val="000830E3"/>
    <w:rsid w:val="000830F4"/>
    <w:rsid w:val="00083122"/>
    <w:rsid w:val="00083181"/>
    <w:rsid w:val="0008329B"/>
    <w:rsid w:val="000833A1"/>
    <w:rsid w:val="00083430"/>
    <w:rsid w:val="00084099"/>
    <w:rsid w:val="0008414B"/>
    <w:rsid w:val="00084165"/>
    <w:rsid w:val="0008416A"/>
    <w:rsid w:val="0008433C"/>
    <w:rsid w:val="00084452"/>
    <w:rsid w:val="00084745"/>
    <w:rsid w:val="000847BF"/>
    <w:rsid w:val="000847ED"/>
    <w:rsid w:val="00084A79"/>
    <w:rsid w:val="00084D1A"/>
    <w:rsid w:val="00084E36"/>
    <w:rsid w:val="00084F79"/>
    <w:rsid w:val="00084FE9"/>
    <w:rsid w:val="00085243"/>
    <w:rsid w:val="00085762"/>
    <w:rsid w:val="00085A7B"/>
    <w:rsid w:val="00085ADC"/>
    <w:rsid w:val="00085D0A"/>
    <w:rsid w:val="00085F1E"/>
    <w:rsid w:val="000865BD"/>
    <w:rsid w:val="00086745"/>
    <w:rsid w:val="00086970"/>
    <w:rsid w:val="00086EA9"/>
    <w:rsid w:val="00086EB2"/>
    <w:rsid w:val="00086FA0"/>
    <w:rsid w:val="00086FAC"/>
    <w:rsid w:val="000870A2"/>
    <w:rsid w:val="000870AF"/>
    <w:rsid w:val="00087248"/>
    <w:rsid w:val="0008744B"/>
    <w:rsid w:val="000874B1"/>
    <w:rsid w:val="000877C1"/>
    <w:rsid w:val="00087A1B"/>
    <w:rsid w:val="00087B73"/>
    <w:rsid w:val="000901AC"/>
    <w:rsid w:val="00090288"/>
    <w:rsid w:val="0009062F"/>
    <w:rsid w:val="00090A21"/>
    <w:rsid w:val="00090ACE"/>
    <w:rsid w:val="000910C5"/>
    <w:rsid w:val="000911CB"/>
    <w:rsid w:val="00091453"/>
    <w:rsid w:val="0009145D"/>
    <w:rsid w:val="0009178E"/>
    <w:rsid w:val="00091868"/>
    <w:rsid w:val="00091BE6"/>
    <w:rsid w:val="00091CD6"/>
    <w:rsid w:val="00092128"/>
    <w:rsid w:val="00092366"/>
    <w:rsid w:val="000924E9"/>
    <w:rsid w:val="0009270B"/>
    <w:rsid w:val="00092720"/>
    <w:rsid w:val="000928FE"/>
    <w:rsid w:val="00092981"/>
    <w:rsid w:val="00092984"/>
    <w:rsid w:val="00092A1C"/>
    <w:rsid w:val="00092A55"/>
    <w:rsid w:val="00092B9B"/>
    <w:rsid w:val="00092FF0"/>
    <w:rsid w:val="000930D0"/>
    <w:rsid w:val="0009315A"/>
    <w:rsid w:val="000932EB"/>
    <w:rsid w:val="00093309"/>
    <w:rsid w:val="000934E3"/>
    <w:rsid w:val="00093598"/>
    <w:rsid w:val="0009383B"/>
    <w:rsid w:val="00093BA5"/>
    <w:rsid w:val="00093D0E"/>
    <w:rsid w:val="0009411D"/>
    <w:rsid w:val="000944B0"/>
    <w:rsid w:val="000945D6"/>
    <w:rsid w:val="00094C38"/>
    <w:rsid w:val="00094C3A"/>
    <w:rsid w:val="00095937"/>
    <w:rsid w:val="00095DAB"/>
    <w:rsid w:val="000961CC"/>
    <w:rsid w:val="0009624A"/>
    <w:rsid w:val="0009637C"/>
    <w:rsid w:val="000964D1"/>
    <w:rsid w:val="00096526"/>
    <w:rsid w:val="00096594"/>
    <w:rsid w:val="000966EA"/>
    <w:rsid w:val="000968D2"/>
    <w:rsid w:val="0009693D"/>
    <w:rsid w:val="00096A3A"/>
    <w:rsid w:val="00096E10"/>
    <w:rsid w:val="0009705B"/>
    <w:rsid w:val="00097254"/>
    <w:rsid w:val="00097359"/>
    <w:rsid w:val="00097487"/>
    <w:rsid w:val="0009751C"/>
    <w:rsid w:val="0009764E"/>
    <w:rsid w:val="0009777A"/>
    <w:rsid w:val="000977FA"/>
    <w:rsid w:val="00097A62"/>
    <w:rsid w:val="00097D7D"/>
    <w:rsid w:val="000A06D7"/>
    <w:rsid w:val="000A071A"/>
    <w:rsid w:val="000A0A19"/>
    <w:rsid w:val="000A0F21"/>
    <w:rsid w:val="000A1030"/>
    <w:rsid w:val="000A11FF"/>
    <w:rsid w:val="000A1414"/>
    <w:rsid w:val="000A1802"/>
    <w:rsid w:val="000A1887"/>
    <w:rsid w:val="000A190C"/>
    <w:rsid w:val="000A196E"/>
    <w:rsid w:val="000A1FF8"/>
    <w:rsid w:val="000A20A0"/>
    <w:rsid w:val="000A2361"/>
    <w:rsid w:val="000A245F"/>
    <w:rsid w:val="000A2517"/>
    <w:rsid w:val="000A29A2"/>
    <w:rsid w:val="000A2D09"/>
    <w:rsid w:val="000A2E0E"/>
    <w:rsid w:val="000A2E77"/>
    <w:rsid w:val="000A2FD9"/>
    <w:rsid w:val="000A32B6"/>
    <w:rsid w:val="000A3922"/>
    <w:rsid w:val="000A3B2E"/>
    <w:rsid w:val="000A3CC9"/>
    <w:rsid w:val="000A3E78"/>
    <w:rsid w:val="000A3F35"/>
    <w:rsid w:val="000A414F"/>
    <w:rsid w:val="000A4484"/>
    <w:rsid w:val="000A459D"/>
    <w:rsid w:val="000A462B"/>
    <w:rsid w:val="000A4638"/>
    <w:rsid w:val="000A467D"/>
    <w:rsid w:val="000A48BE"/>
    <w:rsid w:val="000A4AC3"/>
    <w:rsid w:val="000A4BDA"/>
    <w:rsid w:val="000A4D3F"/>
    <w:rsid w:val="000A4D91"/>
    <w:rsid w:val="000A53F7"/>
    <w:rsid w:val="000A5486"/>
    <w:rsid w:val="000A57C3"/>
    <w:rsid w:val="000A5876"/>
    <w:rsid w:val="000A58B6"/>
    <w:rsid w:val="000A58BC"/>
    <w:rsid w:val="000A5A68"/>
    <w:rsid w:val="000A5D86"/>
    <w:rsid w:val="000A6240"/>
    <w:rsid w:val="000A62A1"/>
    <w:rsid w:val="000A6407"/>
    <w:rsid w:val="000A65F2"/>
    <w:rsid w:val="000A672C"/>
    <w:rsid w:val="000A691C"/>
    <w:rsid w:val="000A6A24"/>
    <w:rsid w:val="000A6A79"/>
    <w:rsid w:val="000A6BC3"/>
    <w:rsid w:val="000A6DD9"/>
    <w:rsid w:val="000A70D1"/>
    <w:rsid w:val="000A7171"/>
    <w:rsid w:val="000A72C1"/>
    <w:rsid w:val="000A786F"/>
    <w:rsid w:val="000A7961"/>
    <w:rsid w:val="000A7A2E"/>
    <w:rsid w:val="000A7E1E"/>
    <w:rsid w:val="000A7F1B"/>
    <w:rsid w:val="000B058B"/>
    <w:rsid w:val="000B05F9"/>
    <w:rsid w:val="000B0838"/>
    <w:rsid w:val="000B083B"/>
    <w:rsid w:val="000B106E"/>
    <w:rsid w:val="000B1138"/>
    <w:rsid w:val="000B1184"/>
    <w:rsid w:val="000B120A"/>
    <w:rsid w:val="000B1353"/>
    <w:rsid w:val="000B1413"/>
    <w:rsid w:val="000B17CA"/>
    <w:rsid w:val="000B1A04"/>
    <w:rsid w:val="000B1C6C"/>
    <w:rsid w:val="000B1F66"/>
    <w:rsid w:val="000B1FCC"/>
    <w:rsid w:val="000B2194"/>
    <w:rsid w:val="000B21A7"/>
    <w:rsid w:val="000B233D"/>
    <w:rsid w:val="000B2669"/>
    <w:rsid w:val="000B2746"/>
    <w:rsid w:val="000B27A1"/>
    <w:rsid w:val="000B2A1F"/>
    <w:rsid w:val="000B2AB3"/>
    <w:rsid w:val="000B2C00"/>
    <w:rsid w:val="000B2F79"/>
    <w:rsid w:val="000B3025"/>
    <w:rsid w:val="000B30AF"/>
    <w:rsid w:val="000B3795"/>
    <w:rsid w:val="000B3896"/>
    <w:rsid w:val="000B38AC"/>
    <w:rsid w:val="000B3CDA"/>
    <w:rsid w:val="000B3E36"/>
    <w:rsid w:val="000B3F1F"/>
    <w:rsid w:val="000B42A4"/>
    <w:rsid w:val="000B45B8"/>
    <w:rsid w:val="000B4718"/>
    <w:rsid w:val="000B487A"/>
    <w:rsid w:val="000B4A21"/>
    <w:rsid w:val="000B4DDD"/>
    <w:rsid w:val="000B4F2F"/>
    <w:rsid w:val="000B4F3B"/>
    <w:rsid w:val="000B4FD7"/>
    <w:rsid w:val="000B51B6"/>
    <w:rsid w:val="000B523B"/>
    <w:rsid w:val="000B54BC"/>
    <w:rsid w:val="000B54EE"/>
    <w:rsid w:val="000B5821"/>
    <w:rsid w:val="000B5C07"/>
    <w:rsid w:val="000B60D7"/>
    <w:rsid w:val="000B61ED"/>
    <w:rsid w:val="000B65A6"/>
    <w:rsid w:val="000B6781"/>
    <w:rsid w:val="000B678C"/>
    <w:rsid w:val="000B6BC9"/>
    <w:rsid w:val="000B6CEA"/>
    <w:rsid w:val="000B6F9B"/>
    <w:rsid w:val="000B7592"/>
    <w:rsid w:val="000B7669"/>
    <w:rsid w:val="000B789F"/>
    <w:rsid w:val="000B7A1F"/>
    <w:rsid w:val="000B7A9D"/>
    <w:rsid w:val="000B7B73"/>
    <w:rsid w:val="000B7C3E"/>
    <w:rsid w:val="000B7D7A"/>
    <w:rsid w:val="000B7E3C"/>
    <w:rsid w:val="000C0029"/>
    <w:rsid w:val="000C02E1"/>
    <w:rsid w:val="000C037D"/>
    <w:rsid w:val="000C0409"/>
    <w:rsid w:val="000C05C1"/>
    <w:rsid w:val="000C076E"/>
    <w:rsid w:val="000C07EB"/>
    <w:rsid w:val="000C0A19"/>
    <w:rsid w:val="000C0B53"/>
    <w:rsid w:val="000C0B6F"/>
    <w:rsid w:val="000C0DCC"/>
    <w:rsid w:val="000C0EFD"/>
    <w:rsid w:val="000C142D"/>
    <w:rsid w:val="000C160E"/>
    <w:rsid w:val="000C1896"/>
    <w:rsid w:val="000C1BCC"/>
    <w:rsid w:val="000C274B"/>
    <w:rsid w:val="000C281C"/>
    <w:rsid w:val="000C28BA"/>
    <w:rsid w:val="000C2A60"/>
    <w:rsid w:val="000C2E84"/>
    <w:rsid w:val="000C2E9E"/>
    <w:rsid w:val="000C2EC1"/>
    <w:rsid w:val="000C2FB0"/>
    <w:rsid w:val="000C30DB"/>
    <w:rsid w:val="000C3902"/>
    <w:rsid w:val="000C3BB0"/>
    <w:rsid w:val="000C3CA2"/>
    <w:rsid w:val="000C45B6"/>
    <w:rsid w:val="000C4606"/>
    <w:rsid w:val="000C4659"/>
    <w:rsid w:val="000C4727"/>
    <w:rsid w:val="000C4822"/>
    <w:rsid w:val="000C49FA"/>
    <w:rsid w:val="000C4A7C"/>
    <w:rsid w:val="000C53B0"/>
    <w:rsid w:val="000C546E"/>
    <w:rsid w:val="000C59EC"/>
    <w:rsid w:val="000C5A44"/>
    <w:rsid w:val="000C6296"/>
    <w:rsid w:val="000C62C6"/>
    <w:rsid w:val="000C6533"/>
    <w:rsid w:val="000C659C"/>
    <w:rsid w:val="000C6A96"/>
    <w:rsid w:val="000C6B01"/>
    <w:rsid w:val="000C6C71"/>
    <w:rsid w:val="000C6DD9"/>
    <w:rsid w:val="000C6EE8"/>
    <w:rsid w:val="000C6F09"/>
    <w:rsid w:val="000C6FD3"/>
    <w:rsid w:val="000C6FE7"/>
    <w:rsid w:val="000C702A"/>
    <w:rsid w:val="000C7452"/>
    <w:rsid w:val="000C7838"/>
    <w:rsid w:val="000C78D9"/>
    <w:rsid w:val="000C78FB"/>
    <w:rsid w:val="000C79AB"/>
    <w:rsid w:val="000C7C59"/>
    <w:rsid w:val="000C7CBF"/>
    <w:rsid w:val="000C7DAE"/>
    <w:rsid w:val="000C7DED"/>
    <w:rsid w:val="000C7F4E"/>
    <w:rsid w:val="000D0093"/>
    <w:rsid w:val="000D019E"/>
    <w:rsid w:val="000D020A"/>
    <w:rsid w:val="000D0224"/>
    <w:rsid w:val="000D06E1"/>
    <w:rsid w:val="000D0877"/>
    <w:rsid w:val="000D10A2"/>
    <w:rsid w:val="000D14A8"/>
    <w:rsid w:val="000D14C7"/>
    <w:rsid w:val="000D15C7"/>
    <w:rsid w:val="000D16F9"/>
    <w:rsid w:val="000D17DA"/>
    <w:rsid w:val="000D1CA7"/>
    <w:rsid w:val="000D1EB5"/>
    <w:rsid w:val="000D23A6"/>
    <w:rsid w:val="000D27EC"/>
    <w:rsid w:val="000D2AA8"/>
    <w:rsid w:val="000D2EE4"/>
    <w:rsid w:val="000D3634"/>
    <w:rsid w:val="000D39C1"/>
    <w:rsid w:val="000D3A31"/>
    <w:rsid w:val="000D3D28"/>
    <w:rsid w:val="000D3D77"/>
    <w:rsid w:val="000D3E12"/>
    <w:rsid w:val="000D413B"/>
    <w:rsid w:val="000D4236"/>
    <w:rsid w:val="000D461B"/>
    <w:rsid w:val="000D46D4"/>
    <w:rsid w:val="000D49E7"/>
    <w:rsid w:val="000D4B71"/>
    <w:rsid w:val="000D4CB9"/>
    <w:rsid w:val="000D4D6B"/>
    <w:rsid w:val="000D4FA8"/>
    <w:rsid w:val="000D51FB"/>
    <w:rsid w:val="000D53FE"/>
    <w:rsid w:val="000D578E"/>
    <w:rsid w:val="000D579A"/>
    <w:rsid w:val="000D5C72"/>
    <w:rsid w:val="000D5F68"/>
    <w:rsid w:val="000D6184"/>
    <w:rsid w:val="000D6246"/>
    <w:rsid w:val="000D62AE"/>
    <w:rsid w:val="000D63EC"/>
    <w:rsid w:val="000D6664"/>
    <w:rsid w:val="000D6705"/>
    <w:rsid w:val="000D6E30"/>
    <w:rsid w:val="000D6F69"/>
    <w:rsid w:val="000D7348"/>
    <w:rsid w:val="000D735C"/>
    <w:rsid w:val="000D7620"/>
    <w:rsid w:val="000D78BA"/>
    <w:rsid w:val="000D791E"/>
    <w:rsid w:val="000D7956"/>
    <w:rsid w:val="000D7A46"/>
    <w:rsid w:val="000D7BF8"/>
    <w:rsid w:val="000D7C9A"/>
    <w:rsid w:val="000E01A8"/>
    <w:rsid w:val="000E02EB"/>
    <w:rsid w:val="000E02ED"/>
    <w:rsid w:val="000E03C8"/>
    <w:rsid w:val="000E0909"/>
    <w:rsid w:val="000E0BB5"/>
    <w:rsid w:val="000E0F22"/>
    <w:rsid w:val="000E0FEB"/>
    <w:rsid w:val="000E1241"/>
    <w:rsid w:val="000E12D6"/>
    <w:rsid w:val="000E14B7"/>
    <w:rsid w:val="000E1616"/>
    <w:rsid w:val="000E1ADA"/>
    <w:rsid w:val="000E1B25"/>
    <w:rsid w:val="000E1D02"/>
    <w:rsid w:val="000E1D95"/>
    <w:rsid w:val="000E1F1A"/>
    <w:rsid w:val="000E20EE"/>
    <w:rsid w:val="000E2158"/>
    <w:rsid w:val="000E2200"/>
    <w:rsid w:val="000E23F1"/>
    <w:rsid w:val="000E2454"/>
    <w:rsid w:val="000E2563"/>
    <w:rsid w:val="000E29A8"/>
    <w:rsid w:val="000E2A54"/>
    <w:rsid w:val="000E2BA3"/>
    <w:rsid w:val="000E2C00"/>
    <w:rsid w:val="000E2F6D"/>
    <w:rsid w:val="000E3113"/>
    <w:rsid w:val="000E351A"/>
    <w:rsid w:val="000E3A97"/>
    <w:rsid w:val="000E3AD8"/>
    <w:rsid w:val="000E3E17"/>
    <w:rsid w:val="000E3EFE"/>
    <w:rsid w:val="000E42A7"/>
    <w:rsid w:val="000E431D"/>
    <w:rsid w:val="000E45DC"/>
    <w:rsid w:val="000E4A35"/>
    <w:rsid w:val="000E4AD5"/>
    <w:rsid w:val="000E4CFC"/>
    <w:rsid w:val="000E4D33"/>
    <w:rsid w:val="000E4F06"/>
    <w:rsid w:val="000E4F3D"/>
    <w:rsid w:val="000E5320"/>
    <w:rsid w:val="000E5AE5"/>
    <w:rsid w:val="000E5C58"/>
    <w:rsid w:val="000E60A5"/>
    <w:rsid w:val="000E6212"/>
    <w:rsid w:val="000E635F"/>
    <w:rsid w:val="000E655E"/>
    <w:rsid w:val="000E6766"/>
    <w:rsid w:val="000E67C7"/>
    <w:rsid w:val="000E69C1"/>
    <w:rsid w:val="000E6A19"/>
    <w:rsid w:val="000E6C58"/>
    <w:rsid w:val="000E6CB2"/>
    <w:rsid w:val="000E6D9A"/>
    <w:rsid w:val="000E6E28"/>
    <w:rsid w:val="000E7248"/>
    <w:rsid w:val="000E7312"/>
    <w:rsid w:val="000E73EA"/>
    <w:rsid w:val="000E77D9"/>
    <w:rsid w:val="000E7C0B"/>
    <w:rsid w:val="000E7D67"/>
    <w:rsid w:val="000E7D77"/>
    <w:rsid w:val="000E7F10"/>
    <w:rsid w:val="000F02DC"/>
    <w:rsid w:val="000F03D8"/>
    <w:rsid w:val="000F0616"/>
    <w:rsid w:val="000F06A9"/>
    <w:rsid w:val="000F09A4"/>
    <w:rsid w:val="000F0AA9"/>
    <w:rsid w:val="000F0C03"/>
    <w:rsid w:val="000F0D8E"/>
    <w:rsid w:val="000F0DA3"/>
    <w:rsid w:val="000F0DDE"/>
    <w:rsid w:val="000F0E9A"/>
    <w:rsid w:val="000F0EA1"/>
    <w:rsid w:val="000F1857"/>
    <w:rsid w:val="000F1C87"/>
    <w:rsid w:val="000F2193"/>
    <w:rsid w:val="000F26E0"/>
    <w:rsid w:val="000F26FD"/>
    <w:rsid w:val="000F292E"/>
    <w:rsid w:val="000F2CCF"/>
    <w:rsid w:val="000F2D8D"/>
    <w:rsid w:val="000F32AD"/>
    <w:rsid w:val="000F3465"/>
    <w:rsid w:val="000F39FE"/>
    <w:rsid w:val="000F3A13"/>
    <w:rsid w:val="000F4108"/>
    <w:rsid w:val="000F4156"/>
    <w:rsid w:val="000F446F"/>
    <w:rsid w:val="000F44A8"/>
    <w:rsid w:val="000F4A75"/>
    <w:rsid w:val="000F4AEF"/>
    <w:rsid w:val="000F4B9D"/>
    <w:rsid w:val="000F4DBE"/>
    <w:rsid w:val="000F4EB0"/>
    <w:rsid w:val="000F5373"/>
    <w:rsid w:val="000F53FE"/>
    <w:rsid w:val="000F5492"/>
    <w:rsid w:val="000F58C0"/>
    <w:rsid w:val="000F59BC"/>
    <w:rsid w:val="000F5A65"/>
    <w:rsid w:val="000F5AB0"/>
    <w:rsid w:val="000F5D06"/>
    <w:rsid w:val="000F5D4D"/>
    <w:rsid w:val="000F5E2A"/>
    <w:rsid w:val="000F613E"/>
    <w:rsid w:val="000F641C"/>
    <w:rsid w:val="000F64C8"/>
    <w:rsid w:val="000F6721"/>
    <w:rsid w:val="000F67B4"/>
    <w:rsid w:val="000F68EC"/>
    <w:rsid w:val="000F6D34"/>
    <w:rsid w:val="000F6F02"/>
    <w:rsid w:val="000F6FEA"/>
    <w:rsid w:val="000F7058"/>
    <w:rsid w:val="000F761E"/>
    <w:rsid w:val="000F777C"/>
    <w:rsid w:val="000F7A2B"/>
    <w:rsid w:val="000F7B01"/>
    <w:rsid w:val="00100A83"/>
    <w:rsid w:val="00100BF4"/>
    <w:rsid w:val="00100CCC"/>
    <w:rsid w:val="00100D51"/>
    <w:rsid w:val="0010106C"/>
    <w:rsid w:val="001012B2"/>
    <w:rsid w:val="001012D2"/>
    <w:rsid w:val="0010130E"/>
    <w:rsid w:val="001014B3"/>
    <w:rsid w:val="001014CD"/>
    <w:rsid w:val="00101533"/>
    <w:rsid w:val="00101B02"/>
    <w:rsid w:val="00101E29"/>
    <w:rsid w:val="00101EC7"/>
    <w:rsid w:val="00101FFA"/>
    <w:rsid w:val="00102008"/>
    <w:rsid w:val="00102085"/>
    <w:rsid w:val="00102295"/>
    <w:rsid w:val="001023E5"/>
    <w:rsid w:val="001025CF"/>
    <w:rsid w:val="001026F0"/>
    <w:rsid w:val="0010289D"/>
    <w:rsid w:val="00102B1F"/>
    <w:rsid w:val="00102E4C"/>
    <w:rsid w:val="00102F1E"/>
    <w:rsid w:val="001030CA"/>
    <w:rsid w:val="0010312E"/>
    <w:rsid w:val="001031B1"/>
    <w:rsid w:val="00103664"/>
    <w:rsid w:val="001036B5"/>
    <w:rsid w:val="0010375E"/>
    <w:rsid w:val="001037CA"/>
    <w:rsid w:val="001038B2"/>
    <w:rsid w:val="00103B29"/>
    <w:rsid w:val="00103D6E"/>
    <w:rsid w:val="00103DBD"/>
    <w:rsid w:val="00103DEC"/>
    <w:rsid w:val="00103FAC"/>
    <w:rsid w:val="00104351"/>
    <w:rsid w:val="00104394"/>
    <w:rsid w:val="001044D1"/>
    <w:rsid w:val="001044D5"/>
    <w:rsid w:val="0010456A"/>
    <w:rsid w:val="00104A09"/>
    <w:rsid w:val="00104D8B"/>
    <w:rsid w:val="00104F0A"/>
    <w:rsid w:val="00105092"/>
    <w:rsid w:val="00105614"/>
    <w:rsid w:val="00105784"/>
    <w:rsid w:val="001058D2"/>
    <w:rsid w:val="00105B5D"/>
    <w:rsid w:val="00105D18"/>
    <w:rsid w:val="00105D93"/>
    <w:rsid w:val="00105E9A"/>
    <w:rsid w:val="001061CF"/>
    <w:rsid w:val="001061EE"/>
    <w:rsid w:val="0010692E"/>
    <w:rsid w:val="00106E53"/>
    <w:rsid w:val="0010727B"/>
    <w:rsid w:val="001072EB"/>
    <w:rsid w:val="001073A8"/>
    <w:rsid w:val="001075A0"/>
    <w:rsid w:val="001079DA"/>
    <w:rsid w:val="00107BFC"/>
    <w:rsid w:val="00107C47"/>
    <w:rsid w:val="00107F75"/>
    <w:rsid w:val="0011027F"/>
    <w:rsid w:val="001102E5"/>
    <w:rsid w:val="001109C0"/>
    <w:rsid w:val="0011109E"/>
    <w:rsid w:val="001114C3"/>
    <w:rsid w:val="00111574"/>
    <w:rsid w:val="00111886"/>
    <w:rsid w:val="00111A45"/>
    <w:rsid w:val="00111B11"/>
    <w:rsid w:val="00111B2E"/>
    <w:rsid w:val="00111C44"/>
    <w:rsid w:val="00111CCA"/>
    <w:rsid w:val="00111EF1"/>
    <w:rsid w:val="00112279"/>
    <w:rsid w:val="0011239E"/>
    <w:rsid w:val="001123E5"/>
    <w:rsid w:val="001125CC"/>
    <w:rsid w:val="0011289C"/>
    <w:rsid w:val="0011295E"/>
    <w:rsid w:val="001129E2"/>
    <w:rsid w:val="00112B9C"/>
    <w:rsid w:val="00112D58"/>
    <w:rsid w:val="00112D95"/>
    <w:rsid w:val="001131CF"/>
    <w:rsid w:val="001136D6"/>
    <w:rsid w:val="001137BD"/>
    <w:rsid w:val="00113C77"/>
    <w:rsid w:val="00114112"/>
    <w:rsid w:val="001147D8"/>
    <w:rsid w:val="00114ED8"/>
    <w:rsid w:val="0011512E"/>
    <w:rsid w:val="00115235"/>
    <w:rsid w:val="001156DA"/>
    <w:rsid w:val="0011592F"/>
    <w:rsid w:val="00115B3A"/>
    <w:rsid w:val="00115CD4"/>
    <w:rsid w:val="00116286"/>
    <w:rsid w:val="00116347"/>
    <w:rsid w:val="00116521"/>
    <w:rsid w:val="00116617"/>
    <w:rsid w:val="0011678B"/>
    <w:rsid w:val="00116893"/>
    <w:rsid w:val="00116BC9"/>
    <w:rsid w:val="00116C44"/>
    <w:rsid w:val="00116D30"/>
    <w:rsid w:val="00116EF3"/>
    <w:rsid w:val="00117310"/>
    <w:rsid w:val="001173F8"/>
    <w:rsid w:val="00117571"/>
    <w:rsid w:val="0011798D"/>
    <w:rsid w:val="00117DEC"/>
    <w:rsid w:val="00117EB5"/>
    <w:rsid w:val="00120094"/>
    <w:rsid w:val="001206EB"/>
    <w:rsid w:val="00120886"/>
    <w:rsid w:val="0012090E"/>
    <w:rsid w:val="00120ACA"/>
    <w:rsid w:val="00120E0F"/>
    <w:rsid w:val="0012155E"/>
    <w:rsid w:val="001215B0"/>
    <w:rsid w:val="001217F6"/>
    <w:rsid w:val="00121891"/>
    <w:rsid w:val="00121903"/>
    <w:rsid w:val="00121D4D"/>
    <w:rsid w:val="00121E8D"/>
    <w:rsid w:val="00121EB6"/>
    <w:rsid w:val="00122043"/>
    <w:rsid w:val="0012213E"/>
    <w:rsid w:val="001221F3"/>
    <w:rsid w:val="0012221F"/>
    <w:rsid w:val="001223AA"/>
    <w:rsid w:val="001224ED"/>
    <w:rsid w:val="001225FA"/>
    <w:rsid w:val="001226CE"/>
    <w:rsid w:val="0012274D"/>
    <w:rsid w:val="001227D3"/>
    <w:rsid w:val="00122830"/>
    <w:rsid w:val="00122A45"/>
    <w:rsid w:val="00122AA3"/>
    <w:rsid w:val="00122BBA"/>
    <w:rsid w:val="00122BD8"/>
    <w:rsid w:val="00122CC2"/>
    <w:rsid w:val="00122F13"/>
    <w:rsid w:val="00122F31"/>
    <w:rsid w:val="001233B6"/>
    <w:rsid w:val="00123444"/>
    <w:rsid w:val="001238D3"/>
    <w:rsid w:val="00123AAF"/>
    <w:rsid w:val="00123B2F"/>
    <w:rsid w:val="00123C23"/>
    <w:rsid w:val="00123F5B"/>
    <w:rsid w:val="00124115"/>
    <w:rsid w:val="00124125"/>
    <w:rsid w:val="0012422B"/>
    <w:rsid w:val="0012448F"/>
    <w:rsid w:val="001245B1"/>
    <w:rsid w:val="001246C2"/>
    <w:rsid w:val="001247B9"/>
    <w:rsid w:val="00124993"/>
    <w:rsid w:val="00124B17"/>
    <w:rsid w:val="00124DB2"/>
    <w:rsid w:val="00124F1D"/>
    <w:rsid w:val="00125239"/>
    <w:rsid w:val="001252AB"/>
    <w:rsid w:val="0012535B"/>
    <w:rsid w:val="00125605"/>
    <w:rsid w:val="00125EED"/>
    <w:rsid w:val="00126291"/>
    <w:rsid w:val="00126332"/>
    <w:rsid w:val="001263AC"/>
    <w:rsid w:val="00126536"/>
    <w:rsid w:val="00126557"/>
    <w:rsid w:val="001265FA"/>
    <w:rsid w:val="00126622"/>
    <w:rsid w:val="00126671"/>
    <w:rsid w:val="0012669E"/>
    <w:rsid w:val="0012693D"/>
    <w:rsid w:val="00126CD3"/>
    <w:rsid w:val="00126DA1"/>
    <w:rsid w:val="00126FA1"/>
    <w:rsid w:val="00127AFF"/>
    <w:rsid w:val="00127DCF"/>
    <w:rsid w:val="00127E79"/>
    <w:rsid w:val="00130443"/>
    <w:rsid w:val="00130734"/>
    <w:rsid w:val="0013095E"/>
    <w:rsid w:val="00130B29"/>
    <w:rsid w:val="00130CF2"/>
    <w:rsid w:val="00130D1F"/>
    <w:rsid w:val="00130D5D"/>
    <w:rsid w:val="001313D2"/>
    <w:rsid w:val="001313EB"/>
    <w:rsid w:val="001314FB"/>
    <w:rsid w:val="00131730"/>
    <w:rsid w:val="00131969"/>
    <w:rsid w:val="00131BEB"/>
    <w:rsid w:val="00131D9F"/>
    <w:rsid w:val="00131DFD"/>
    <w:rsid w:val="00131E64"/>
    <w:rsid w:val="00131FC2"/>
    <w:rsid w:val="0013236E"/>
    <w:rsid w:val="00132380"/>
    <w:rsid w:val="00132780"/>
    <w:rsid w:val="00132986"/>
    <w:rsid w:val="00132CE0"/>
    <w:rsid w:val="00132D65"/>
    <w:rsid w:val="0013308B"/>
    <w:rsid w:val="001331D6"/>
    <w:rsid w:val="00133263"/>
    <w:rsid w:val="0013383E"/>
    <w:rsid w:val="0013399D"/>
    <w:rsid w:val="00133C50"/>
    <w:rsid w:val="00133CA0"/>
    <w:rsid w:val="00133D96"/>
    <w:rsid w:val="00134299"/>
    <w:rsid w:val="001342CC"/>
    <w:rsid w:val="001344D0"/>
    <w:rsid w:val="00134500"/>
    <w:rsid w:val="001345A7"/>
    <w:rsid w:val="001345BC"/>
    <w:rsid w:val="001349E8"/>
    <w:rsid w:val="00134A8C"/>
    <w:rsid w:val="00134C87"/>
    <w:rsid w:val="00134F67"/>
    <w:rsid w:val="00135369"/>
    <w:rsid w:val="00135380"/>
    <w:rsid w:val="001353F4"/>
    <w:rsid w:val="00135509"/>
    <w:rsid w:val="0013562B"/>
    <w:rsid w:val="00135685"/>
    <w:rsid w:val="00135714"/>
    <w:rsid w:val="00135AD0"/>
    <w:rsid w:val="00135B49"/>
    <w:rsid w:val="00135C87"/>
    <w:rsid w:val="00136057"/>
    <w:rsid w:val="00136193"/>
    <w:rsid w:val="001366C6"/>
    <w:rsid w:val="001367B0"/>
    <w:rsid w:val="001368E7"/>
    <w:rsid w:val="00136D83"/>
    <w:rsid w:val="00136F98"/>
    <w:rsid w:val="0013720B"/>
    <w:rsid w:val="00137882"/>
    <w:rsid w:val="00137A61"/>
    <w:rsid w:val="00137FBE"/>
    <w:rsid w:val="001403BA"/>
    <w:rsid w:val="00140A3B"/>
    <w:rsid w:val="00140A67"/>
    <w:rsid w:val="00140FB2"/>
    <w:rsid w:val="00141559"/>
    <w:rsid w:val="0014171A"/>
    <w:rsid w:val="00141A20"/>
    <w:rsid w:val="00141A5B"/>
    <w:rsid w:val="00141AA5"/>
    <w:rsid w:val="00141B16"/>
    <w:rsid w:val="00141B39"/>
    <w:rsid w:val="0014267A"/>
    <w:rsid w:val="00142947"/>
    <w:rsid w:val="00142AC4"/>
    <w:rsid w:val="00142C90"/>
    <w:rsid w:val="00142CF0"/>
    <w:rsid w:val="00142F8D"/>
    <w:rsid w:val="001431F1"/>
    <w:rsid w:val="00143229"/>
    <w:rsid w:val="001433AF"/>
    <w:rsid w:val="00143410"/>
    <w:rsid w:val="0014342D"/>
    <w:rsid w:val="00143556"/>
    <w:rsid w:val="00143AE1"/>
    <w:rsid w:val="00143C6D"/>
    <w:rsid w:val="00143E55"/>
    <w:rsid w:val="00143F1B"/>
    <w:rsid w:val="00143FA5"/>
    <w:rsid w:val="00144006"/>
    <w:rsid w:val="00144025"/>
    <w:rsid w:val="0014403D"/>
    <w:rsid w:val="0014409B"/>
    <w:rsid w:val="00144210"/>
    <w:rsid w:val="0014422A"/>
    <w:rsid w:val="00144477"/>
    <w:rsid w:val="001444AD"/>
    <w:rsid w:val="0014451A"/>
    <w:rsid w:val="00144772"/>
    <w:rsid w:val="001449D1"/>
    <w:rsid w:val="001449EF"/>
    <w:rsid w:val="00144F3E"/>
    <w:rsid w:val="00145148"/>
    <w:rsid w:val="001451C4"/>
    <w:rsid w:val="00145248"/>
    <w:rsid w:val="001452DC"/>
    <w:rsid w:val="001456B4"/>
    <w:rsid w:val="00145996"/>
    <w:rsid w:val="00145A73"/>
    <w:rsid w:val="00145AB3"/>
    <w:rsid w:val="00145AE8"/>
    <w:rsid w:val="00145B6C"/>
    <w:rsid w:val="00145CE3"/>
    <w:rsid w:val="00145D5F"/>
    <w:rsid w:val="00145D6D"/>
    <w:rsid w:val="00145EE9"/>
    <w:rsid w:val="00145FA6"/>
    <w:rsid w:val="00146194"/>
    <w:rsid w:val="00146392"/>
    <w:rsid w:val="00146883"/>
    <w:rsid w:val="001468C8"/>
    <w:rsid w:val="00146A0A"/>
    <w:rsid w:val="00146BE2"/>
    <w:rsid w:val="00147450"/>
    <w:rsid w:val="001474D6"/>
    <w:rsid w:val="00147629"/>
    <w:rsid w:val="00147644"/>
    <w:rsid w:val="00147714"/>
    <w:rsid w:val="0014778E"/>
    <w:rsid w:val="00147F53"/>
    <w:rsid w:val="00150ADE"/>
    <w:rsid w:val="00150C50"/>
    <w:rsid w:val="00150E1F"/>
    <w:rsid w:val="00150F24"/>
    <w:rsid w:val="00150FDA"/>
    <w:rsid w:val="00151190"/>
    <w:rsid w:val="001513A6"/>
    <w:rsid w:val="00151448"/>
    <w:rsid w:val="00151583"/>
    <w:rsid w:val="001515DE"/>
    <w:rsid w:val="00151B3F"/>
    <w:rsid w:val="00151C96"/>
    <w:rsid w:val="00151E1B"/>
    <w:rsid w:val="001521F1"/>
    <w:rsid w:val="001522E4"/>
    <w:rsid w:val="001522FC"/>
    <w:rsid w:val="0015278E"/>
    <w:rsid w:val="001529DB"/>
    <w:rsid w:val="00152C5A"/>
    <w:rsid w:val="00152DAD"/>
    <w:rsid w:val="00153113"/>
    <w:rsid w:val="001531A6"/>
    <w:rsid w:val="001531B0"/>
    <w:rsid w:val="0015320C"/>
    <w:rsid w:val="00153324"/>
    <w:rsid w:val="00153880"/>
    <w:rsid w:val="00153919"/>
    <w:rsid w:val="00153960"/>
    <w:rsid w:val="00153A19"/>
    <w:rsid w:val="00153C55"/>
    <w:rsid w:val="00153C6B"/>
    <w:rsid w:val="00153E46"/>
    <w:rsid w:val="00153EF8"/>
    <w:rsid w:val="00153FF8"/>
    <w:rsid w:val="001540B4"/>
    <w:rsid w:val="001540C0"/>
    <w:rsid w:val="00154481"/>
    <w:rsid w:val="001544BB"/>
    <w:rsid w:val="001545B4"/>
    <w:rsid w:val="001545E4"/>
    <w:rsid w:val="0015469C"/>
    <w:rsid w:val="001546C1"/>
    <w:rsid w:val="00154851"/>
    <w:rsid w:val="00154B76"/>
    <w:rsid w:val="00154CFF"/>
    <w:rsid w:val="00154FA2"/>
    <w:rsid w:val="00155701"/>
    <w:rsid w:val="001559D1"/>
    <w:rsid w:val="00155B79"/>
    <w:rsid w:val="00155D83"/>
    <w:rsid w:val="00155F98"/>
    <w:rsid w:val="00156075"/>
    <w:rsid w:val="0015624C"/>
    <w:rsid w:val="001562D0"/>
    <w:rsid w:val="001562EA"/>
    <w:rsid w:val="00156471"/>
    <w:rsid w:val="00156497"/>
    <w:rsid w:val="00156604"/>
    <w:rsid w:val="00156AE0"/>
    <w:rsid w:val="00156B02"/>
    <w:rsid w:val="00156CCE"/>
    <w:rsid w:val="00156E23"/>
    <w:rsid w:val="00156FD5"/>
    <w:rsid w:val="0015708E"/>
    <w:rsid w:val="0015731F"/>
    <w:rsid w:val="00157518"/>
    <w:rsid w:val="001575DC"/>
    <w:rsid w:val="00157748"/>
    <w:rsid w:val="001578D4"/>
    <w:rsid w:val="001578FE"/>
    <w:rsid w:val="00157AD5"/>
    <w:rsid w:val="00157C27"/>
    <w:rsid w:val="00160473"/>
    <w:rsid w:val="001605A7"/>
    <w:rsid w:val="00160614"/>
    <w:rsid w:val="001608BF"/>
    <w:rsid w:val="00160C33"/>
    <w:rsid w:val="00160EDF"/>
    <w:rsid w:val="00160EE7"/>
    <w:rsid w:val="0016104A"/>
    <w:rsid w:val="00161091"/>
    <w:rsid w:val="0016126F"/>
    <w:rsid w:val="00161721"/>
    <w:rsid w:val="00161BF7"/>
    <w:rsid w:val="00161F58"/>
    <w:rsid w:val="001622F1"/>
    <w:rsid w:val="00162385"/>
    <w:rsid w:val="001624E6"/>
    <w:rsid w:val="00162707"/>
    <w:rsid w:val="001627A5"/>
    <w:rsid w:val="00162906"/>
    <w:rsid w:val="00162CFA"/>
    <w:rsid w:val="00162EB6"/>
    <w:rsid w:val="0016331A"/>
    <w:rsid w:val="0016341C"/>
    <w:rsid w:val="00163502"/>
    <w:rsid w:val="0016372C"/>
    <w:rsid w:val="00163783"/>
    <w:rsid w:val="00163A4C"/>
    <w:rsid w:val="00163D8A"/>
    <w:rsid w:val="00163DFF"/>
    <w:rsid w:val="001642C8"/>
    <w:rsid w:val="00164418"/>
    <w:rsid w:val="00164513"/>
    <w:rsid w:val="001645BF"/>
    <w:rsid w:val="00164754"/>
    <w:rsid w:val="001647E1"/>
    <w:rsid w:val="00164E4B"/>
    <w:rsid w:val="00164EC2"/>
    <w:rsid w:val="0016522B"/>
    <w:rsid w:val="001652C2"/>
    <w:rsid w:val="00165418"/>
    <w:rsid w:val="001654FE"/>
    <w:rsid w:val="001655ED"/>
    <w:rsid w:val="00165649"/>
    <w:rsid w:val="00165813"/>
    <w:rsid w:val="00165AF5"/>
    <w:rsid w:val="00165E8B"/>
    <w:rsid w:val="00166033"/>
    <w:rsid w:val="00166551"/>
    <w:rsid w:val="00166562"/>
    <w:rsid w:val="001667B5"/>
    <w:rsid w:val="00166830"/>
    <w:rsid w:val="00166896"/>
    <w:rsid w:val="00166B61"/>
    <w:rsid w:val="00166F20"/>
    <w:rsid w:val="001671B7"/>
    <w:rsid w:val="0016724A"/>
    <w:rsid w:val="00167BDF"/>
    <w:rsid w:val="00167CCB"/>
    <w:rsid w:val="00167D3D"/>
    <w:rsid w:val="00170156"/>
    <w:rsid w:val="001704E9"/>
    <w:rsid w:val="001705F2"/>
    <w:rsid w:val="00170AD9"/>
    <w:rsid w:val="00170AE4"/>
    <w:rsid w:val="00170D0C"/>
    <w:rsid w:val="00170D41"/>
    <w:rsid w:val="00170DB3"/>
    <w:rsid w:val="00170EAE"/>
    <w:rsid w:val="00170F07"/>
    <w:rsid w:val="001715E5"/>
    <w:rsid w:val="00171847"/>
    <w:rsid w:val="00171AA2"/>
    <w:rsid w:val="00171B05"/>
    <w:rsid w:val="00171BAC"/>
    <w:rsid w:val="00171C07"/>
    <w:rsid w:val="00171CB7"/>
    <w:rsid w:val="00171D02"/>
    <w:rsid w:val="00172361"/>
    <w:rsid w:val="00172987"/>
    <w:rsid w:val="00172A3C"/>
    <w:rsid w:val="00172ABC"/>
    <w:rsid w:val="00172C9C"/>
    <w:rsid w:val="00172F88"/>
    <w:rsid w:val="00172FAD"/>
    <w:rsid w:val="0017352E"/>
    <w:rsid w:val="00173726"/>
    <w:rsid w:val="00173A17"/>
    <w:rsid w:val="00173A62"/>
    <w:rsid w:val="00173D17"/>
    <w:rsid w:val="00173D8E"/>
    <w:rsid w:val="00173D8F"/>
    <w:rsid w:val="00173F41"/>
    <w:rsid w:val="001741E5"/>
    <w:rsid w:val="001742B3"/>
    <w:rsid w:val="001747FC"/>
    <w:rsid w:val="001748A4"/>
    <w:rsid w:val="00174A37"/>
    <w:rsid w:val="00174B6C"/>
    <w:rsid w:val="00174F4F"/>
    <w:rsid w:val="00174FB5"/>
    <w:rsid w:val="0017501D"/>
    <w:rsid w:val="00175114"/>
    <w:rsid w:val="001752B7"/>
    <w:rsid w:val="001754CC"/>
    <w:rsid w:val="0017589F"/>
    <w:rsid w:val="001758D7"/>
    <w:rsid w:val="001759A6"/>
    <w:rsid w:val="00175AF1"/>
    <w:rsid w:val="00175D2E"/>
    <w:rsid w:val="00175F91"/>
    <w:rsid w:val="00176142"/>
    <w:rsid w:val="0017657A"/>
    <w:rsid w:val="001765B8"/>
    <w:rsid w:val="00176D3A"/>
    <w:rsid w:val="00177274"/>
    <w:rsid w:val="00177337"/>
    <w:rsid w:val="001774FF"/>
    <w:rsid w:val="001775AC"/>
    <w:rsid w:val="00177764"/>
    <w:rsid w:val="001777B9"/>
    <w:rsid w:val="00177821"/>
    <w:rsid w:val="00177987"/>
    <w:rsid w:val="001779ED"/>
    <w:rsid w:val="00177B17"/>
    <w:rsid w:val="00177D17"/>
    <w:rsid w:val="00177F9A"/>
    <w:rsid w:val="0018012B"/>
    <w:rsid w:val="0018029D"/>
    <w:rsid w:val="001806C4"/>
    <w:rsid w:val="001807AC"/>
    <w:rsid w:val="001808A8"/>
    <w:rsid w:val="00180C34"/>
    <w:rsid w:val="00180DB5"/>
    <w:rsid w:val="00180F19"/>
    <w:rsid w:val="00181347"/>
    <w:rsid w:val="00181463"/>
    <w:rsid w:val="001815BF"/>
    <w:rsid w:val="0018171C"/>
    <w:rsid w:val="00181ACE"/>
    <w:rsid w:val="00181C7F"/>
    <w:rsid w:val="001821A1"/>
    <w:rsid w:val="00182201"/>
    <w:rsid w:val="0018257A"/>
    <w:rsid w:val="00182811"/>
    <w:rsid w:val="00182A32"/>
    <w:rsid w:val="00182B02"/>
    <w:rsid w:val="00182BFC"/>
    <w:rsid w:val="00182CBD"/>
    <w:rsid w:val="00182E71"/>
    <w:rsid w:val="001830B8"/>
    <w:rsid w:val="0018316F"/>
    <w:rsid w:val="001831DB"/>
    <w:rsid w:val="001833A1"/>
    <w:rsid w:val="0018351A"/>
    <w:rsid w:val="00183842"/>
    <w:rsid w:val="00183948"/>
    <w:rsid w:val="00183BCF"/>
    <w:rsid w:val="00183EF3"/>
    <w:rsid w:val="00183F3F"/>
    <w:rsid w:val="00183FC4"/>
    <w:rsid w:val="00184255"/>
    <w:rsid w:val="0018427B"/>
    <w:rsid w:val="00184BAC"/>
    <w:rsid w:val="0018519B"/>
    <w:rsid w:val="001851AA"/>
    <w:rsid w:val="001856AD"/>
    <w:rsid w:val="0018574C"/>
    <w:rsid w:val="0018586C"/>
    <w:rsid w:val="001858A7"/>
    <w:rsid w:val="00185A95"/>
    <w:rsid w:val="001860BF"/>
    <w:rsid w:val="00186587"/>
    <w:rsid w:val="00186602"/>
    <w:rsid w:val="0018689A"/>
    <w:rsid w:val="00186928"/>
    <w:rsid w:val="00186C07"/>
    <w:rsid w:val="00186CC5"/>
    <w:rsid w:val="0018714B"/>
    <w:rsid w:val="0018737E"/>
    <w:rsid w:val="001873BC"/>
    <w:rsid w:val="00187516"/>
    <w:rsid w:val="00187546"/>
    <w:rsid w:val="001876F9"/>
    <w:rsid w:val="0018786E"/>
    <w:rsid w:val="00187910"/>
    <w:rsid w:val="00187BBE"/>
    <w:rsid w:val="00187C65"/>
    <w:rsid w:val="00190023"/>
    <w:rsid w:val="001901C9"/>
    <w:rsid w:val="0019052D"/>
    <w:rsid w:val="00190560"/>
    <w:rsid w:val="00190A1C"/>
    <w:rsid w:val="00190DA0"/>
    <w:rsid w:val="00190DD9"/>
    <w:rsid w:val="00191008"/>
    <w:rsid w:val="00191284"/>
    <w:rsid w:val="00191317"/>
    <w:rsid w:val="001913D5"/>
    <w:rsid w:val="0019171C"/>
    <w:rsid w:val="0019172C"/>
    <w:rsid w:val="0019180D"/>
    <w:rsid w:val="0019197D"/>
    <w:rsid w:val="00191A74"/>
    <w:rsid w:val="00191B58"/>
    <w:rsid w:val="00191B9D"/>
    <w:rsid w:val="001924F8"/>
    <w:rsid w:val="0019258F"/>
    <w:rsid w:val="0019264D"/>
    <w:rsid w:val="001927F7"/>
    <w:rsid w:val="0019290E"/>
    <w:rsid w:val="00192926"/>
    <w:rsid w:val="001929DC"/>
    <w:rsid w:val="00192AD3"/>
    <w:rsid w:val="00192DC4"/>
    <w:rsid w:val="00192E6F"/>
    <w:rsid w:val="00193393"/>
    <w:rsid w:val="00193643"/>
    <w:rsid w:val="00193834"/>
    <w:rsid w:val="001938E3"/>
    <w:rsid w:val="00193DB4"/>
    <w:rsid w:val="001940BE"/>
    <w:rsid w:val="0019411F"/>
    <w:rsid w:val="0019427F"/>
    <w:rsid w:val="001943D9"/>
    <w:rsid w:val="001943F6"/>
    <w:rsid w:val="001946B2"/>
    <w:rsid w:val="0019476A"/>
    <w:rsid w:val="00194B3D"/>
    <w:rsid w:val="00194B48"/>
    <w:rsid w:val="00194BEA"/>
    <w:rsid w:val="00195287"/>
    <w:rsid w:val="001952F8"/>
    <w:rsid w:val="001953D4"/>
    <w:rsid w:val="00195562"/>
    <w:rsid w:val="001955E3"/>
    <w:rsid w:val="001958C2"/>
    <w:rsid w:val="00195CE1"/>
    <w:rsid w:val="00195DBA"/>
    <w:rsid w:val="00195F66"/>
    <w:rsid w:val="00196204"/>
    <w:rsid w:val="0019622E"/>
    <w:rsid w:val="00196423"/>
    <w:rsid w:val="0019645B"/>
    <w:rsid w:val="00196489"/>
    <w:rsid w:val="00196516"/>
    <w:rsid w:val="001965BA"/>
    <w:rsid w:val="0019690A"/>
    <w:rsid w:val="00196A61"/>
    <w:rsid w:val="0019732F"/>
    <w:rsid w:val="0019747E"/>
    <w:rsid w:val="00197587"/>
    <w:rsid w:val="001976C6"/>
    <w:rsid w:val="00197705"/>
    <w:rsid w:val="00197710"/>
    <w:rsid w:val="0019794E"/>
    <w:rsid w:val="00197A19"/>
    <w:rsid w:val="00197A26"/>
    <w:rsid w:val="00197AA2"/>
    <w:rsid w:val="00197BAA"/>
    <w:rsid w:val="00197D83"/>
    <w:rsid w:val="00197F16"/>
    <w:rsid w:val="001A039C"/>
    <w:rsid w:val="001A0531"/>
    <w:rsid w:val="001A0731"/>
    <w:rsid w:val="001A07AD"/>
    <w:rsid w:val="001A0C3B"/>
    <w:rsid w:val="001A0CC6"/>
    <w:rsid w:val="001A0DF1"/>
    <w:rsid w:val="001A107A"/>
    <w:rsid w:val="001A11B4"/>
    <w:rsid w:val="001A123E"/>
    <w:rsid w:val="001A14A4"/>
    <w:rsid w:val="001A1549"/>
    <w:rsid w:val="001A1BE0"/>
    <w:rsid w:val="001A1C63"/>
    <w:rsid w:val="001A1CFF"/>
    <w:rsid w:val="001A1E4F"/>
    <w:rsid w:val="001A1EAD"/>
    <w:rsid w:val="001A1EEC"/>
    <w:rsid w:val="001A1FB2"/>
    <w:rsid w:val="001A232B"/>
    <w:rsid w:val="001A236C"/>
    <w:rsid w:val="001A2415"/>
    <w:rsid w:val="001A27A9"/>
    <w:rsid w:val="001A2E0C"/>
    <w:rsid w:val="001A313D"/>
    <w:rsid w:val="001A3175"/>
    <w:rsid w:val="001A344D"/>
    <w:rsid w:val="001A34EA"/>
    <w:rsid w:val="001A3524"/>
    <w:rsid w:val="001A3560"/>
    <w:rsid w:val="001A360E"/>
    <w:rsid w:val="001A38EC"/>
    <w:rsid w:val="001A3D91"/>
    <w:rsid w:val="001A3E23"/>
    <w:rsid w:val="001A3E49"/>
    <w:rsid w:val="001A4089"/>
    <w:rsid w:val="001A4191"/>
    <w:rsid w:val="001A4639"/>
    <w:rsid w:val="001A4983"/>
    <w:rsid w:val="001A4C94"/>
    <w:rsid w:val="001A4CDE"/>
    <w:rsid w:val="001A5050"/>
    <w:rsid w:val="001A5343"/>
    <w:rsid w:val="001A5371"/>
    <w:rsid w:val="001A5A8D"/>
    <w:rsid w:val="001A5ADF"/>
    <w:rsid w:val="001A619B"/>
    <w:rsid w:val="001A63D5"/>
    <w:rsid w:val="001A66C9"/>
    <w:rsid w:val="001A6974"/>
    <w:rsid w:val="001A6A79"/>
    <w:rsid w:val="001A6C5D"/>
    <w:rsid w:val="001A6D50"/>
    <w:rsid w:val="001A74C8"/>
    <w:rsid w:val="001A74CF"/>
    <w:rsid w:val="001A7947"/>
    <w:rsid w:val="001A7A91"/>
    <w:rsid w:val="001A7AE8"/>
    <w:rsid w:val="001A7EBE"/>
    <w:rsid w:val="001B0057"/>
    <w:rsid w:val="001B069C"/>
    <w:rsid w:val="001B072A"/>
    <w:rsid w:val="001B0A5A"/>
    <w:rsid w:val="001B0BEA"/>
    <w:rsid w:val="001B0CF7"/>
    <w:rsid w:val="001B1050"/>
    <w:rsid w:val="001B1063"/>
    <w:rsid w:val="001B1178"/>
    <w:rsid w:val="001B1219"/>
    <w:rsid w:val="001B1426"/>
    <w:rsid w:val="001B1631"/>
    <w:rsid w:val="001B1757"/>
    <w:rsid w:val="001B18AF"/>
    <w:rsid w:val="001B1CDE"/>
    <w:rsid w:val="001B1F95"/>
    <w:rsid w:val="001B1FA7"/>
    <w:rsid w:val="001B2246"/>
    <w:rsid w:val="001B230B"/>
    <w:rsid w:val="001B247C"/>
    <w:rsid w:val="001B277B"/>
    <w:rsid w:val="001B28B4"/>
    <w:rsid w:val="001B3105"/>
    <w:rsid w:val="001B3132"/>
    <w:rsid w:val="001B315A"/>
    <w:rsid w:val="001B36D6"/>
    <w:rsid w:val="001B381D"/>
    <w:rsid w:val="001B4082"/>
    <w:rsid w:val="001B428E"/>
    <w:rsid w:val="001B431D"/>
    <w:rsid w:val="001B4520"/>
    <w:rsid w:val="001B45EC"/>
    <w:rsid w:val="001B4D1E"/>
    <w:rsid w:val="001B4D7E"/>
    <w:rsid w:val="001B53A4"/>
    <w:rsid w:val="001B56DF"/>
    <w:rsid w:val="001B5842"/>
    <w:rsid w:val="001B58ED"/>
    <w:rsid w:val="001B58FE"/>
    <w:rsid w:val="001B5BBF"/>
    <w:rsid w:val="001B68AB"/>
    <w:rsid w:val="001B693E"/>
    <w:rsid w:val="001B7035"/>
    <w:rsid w:val="001B773D"/>
    <w:rsid w:val="001B793D"/>
    <w:rsid w:val="001B7CFA"/>
    <w:rsid w:val="001B7F2A"/>
    <w:rsid w:val="001C00B9"/>
    <w:rsid w:val="001C0169"/>
    <w:rsid w:val="001C06F3"/>
    <w:rsid w:val="001C0737"/>
    <w:rsid w:val="001C0877"/>
    <w:rsid w:val="001C0B86"/>
    <w:rsid w:val="001C0BB2"/>
    <w:rsid w:val="001C1245"/>
    <w:rsid w:val="001C143E"/>
    <w:rsid w:val="001C1793"/>
    <w:rsid w:val="001C183B"/>
    <w:rsid w:val="001C1D0F"/>
    <w:rsid w:val="001C1D49"/>
    <w:rsid w:val="001C1DB1"/>
    <w:rsid w:val="001C1E58"/>
    <w:rsid w:val="001C1EB9"/>
    <w:rsid w:val="001C1F96"/>
    <w:rsid w:val="001C25EB"/>
    <w:rsid w:val="001C29C6"/>
    <w:rsid w:val="001C2A8A"/>
    <w:rsid w:val="001C2BBB"/>
    <w:rsid w:val="001C2C3A"/>
    <w:rsid w:val="001C2D2B"/>
    <w:rsid w:val="001C2E57"/>
    <w:rsid w:val="001C2E7C"/>
    <w:rsid w:val="001C30C4"/>
    <w:rsid w:val="001C33A8"/>
    <w:rsid w:val="001C36EF"/>
    <w:rsid w:val="001C37CD"/>
    <w:rsid w:val="001C393F"/>
    <w:rsid w:val="001C3972"/>
    <w:rsid w:val="001C3AE5"/>
    <w:rsid w:val="001C3B15"/>
    <w:rsid w:val="001C3B6E"/>
    <w:rsid w:val="001C3B83"/>
    <w:rsid w:val="001C3BCB"/>
    <w:rsid w:val="001C3C6C"/>
    <w:rsid w:val="001C3DEC"/>
    <w:rsid w:val="001C3F70"/>
    <w:rsid w:val="001C40C7"/>
    <w:rsid w:val="001C41D6"/>
    <w:rsid w:val="001C42AA"/>
    <w:rsid w:val="001C43EB"/>
    <w:rsid w:val="001C465D"/>
    <w:rsid w:val="001C4AD1"/>
    <w:rsid w:val="001C4BB8"/>
    <w:rsid w:val="001C4CAF"/>
    <w:rsid w:val="001C4D8E"/>
    <w:rsid w:val="001C4E07"/>
    <w:rsid w:val="001C4E1C"/>
    <w:rsid w:val="001C5C3E"/>
    <w:rsid w:val="001C5D0C"/>
    <w:rsid w:val="001C60B7"/>
    <w:rsid w:val="001C61E7"/>
    <w:rsid w:val="001C62CC"/>
    <w:rsid w:val="001C69A6"/>
    <w:rsid w:val="001C6A38"/>
    <w:rsid w:val="001C6B1E"/>
    <w:rsid w:val="001C6B6A"/>
    <w:rsid w:val="001C6B7D"/>
    <w:rsid w:val="001C6C3D"/>
    <w:rsid w:val="001C6C49"/>
    <w:rsid w:val="001C6D9A"/>
    <w:rsid w:val="001C6DD0"/>
    <w:rsid w:val="001C6DD1"/>
    <w:rsid w:val="001C750C"/>
    <w:rsid w:val="001C7567"/>
    <w:rsid w:val="001C75A1"/>
    <w:rsid w:val="001C75CF"/>
    <w:rsid w:val="001C79CE"/>
    <w:rsid w:val="001C7A7B"/>
    <w:rsid w:val="001C7D4E"/>
    <w:rsid w:val="001C7F24"/>
    <w:rsid w:val="001C7FBE"/>
    <w:rsid w:val="001D01DF"/>
    <w:rsid w:val="001D0612"/>
    <w:rsid w:val="001D0654"/>
    <w:rsid w:val="001D06AA"/>
    <w:rsid w:val="001D0A3E"/>
    <w:rsid w:val="001D1146"/>
    <w:rsid w:val="001D11A8"/>
    <w:rsid w:val="001D130C"/>
    <w:rsid w:val="001D1618"/>
    <w:rsid w:val="001D177A"/>
    <w:rsid w:val="001D1A02"/>
    <w:rsid w:val="001D1B3F"/>
    <w:rsid w:val="001D1B74"/>
    <w:rsid w:val="001D1CDD"/>
    <w:rsid w:val="001D1D2A"/>
    <w:rsid w:val="001D1DDC"/>
    <w:rsid w:val="001D1DE0"/>
    <w:rsid w:val="001D1E4C"/>
    <w:rsid w:val="001D2B76"/>
    <w:rsid w:val="001D2EB2"/>
    <w:rsid w:val="001D2F40"/>
    <w:rsid w:val="001D372E"/>
    <w:rsid w:val="001D3A2A"/>
    <w:rsid w:val="001D3A2C"/>
    <w:rsid w:val="001D3B90"/>
    <w:rsid w:val="001D3F07"/>
    <w:rsid w:val="001D4190"/>
    <w:rsid w:val="001D43C0"/>
    <w:rsid w:val="001D4783"/>
    <w:rsid w:val="001D4C6C"/>
    <w:rsid w:val="001D4E8A"/>
    <w:rsid w:val="001D4F1A"/>
    <w:rsid w:val="001D4F48"/>
    <w:rsid w:val="001D5367"/>
    <w:rsid w:val="001D53AE"/>
    <w:rsid w:val="001D595E"/>
    <w:rsid w:val="001D5B10"/>
    <w:rsid w:val="001D5C36"/>
    <w:rsid w:val="001D5DB2"/>
    <w:rsid w:val="001D5DC8"/>
    <w:rsid w:val="001D5F61"/>
    <w:rsid w:val="001D60BC"/>
    <w:rsid w:val="001D6321"/>
    <w:rsid w:val="001D69CE"/>
    <w:rsid w:val="001D6ABB"/>
    <w:rsid w:val="001D6B1E"/>
    <w:rsid w:val="001D6CCA"/>
    <w:rsid w:val="001D6EA2"/>
    <w:rsid w:val="001D6F23"/>
    <w:rsid w:val="001D73BA"/>
    <w:rsid w:val="001D76FF"/>
    <w:rsid w:val="001D77B3"/>
    <w:rsid w:val="001D78A2"/>
    <w:rsid w:val="001D7AF6"/>
    <w:rsid w:val="001D7BF4"/>
    <w:rsid w:val="001D7E7F"/>
    <w:rsid w:val="001E007B"/>
    <w:rsid w:val="001E0142"/>
    <w:rsid w:val="001E0160"/>
    <w:rsid w:val="001E020B"/>
    <w:rsid w:val="001E02D6"/>
    <w:rsid w:val="001E052B"/>
    <w:rsid w:val="001E06F0"/>
    <w:rsid w:val="001E0842"/>
    <w:rsid w:val="001E0B56"/>
    <w:rsid w:val="001E0D04"/>
    <w:rsid w:val="001E0D19"/>
    <w:rsid w:val="001E0DCD"/>
    <w:rsid w:val="001E0E47"/>
    <w:rsid w:val="001E0E7E"/>
    <w:rsid w:val="001E0F1B"/>
    <w:rsid w:val="001E12D7"/>
    <w:rsid w:val="001E1664"/>
    <w:rsid w:val="001E17FA"/>
    <w:rsid w:val="001E1A37"/>
    <w:rsid w:val="001E1C4C"/>
    <w:rsid w:val="001E1D0D"/>
    <w:rsid w:val="001E1E99"/>
    <w:rsid w:val="001E221D"/>
    <w:rsid w:val="001E23E7"/>
    <w:rsid w:val="001E2514"/>
    <w:rsid w:val="001E2693"/>
    <w:rsid w:val="001E27D4"/>
    <w:rsid w:val="001E356D"/>
    <w:rsid w:val="001E3AA6"/>
    <w:rsid w:val="001E4445"/>
    <w:rsid w:val="001E45C0"/>
    <w:rsid w:val="001E46AC"/>
    <w:rsid w:val="001E491B"/>
    <w:rsid w:val="001E4B65"/>
    <w:rsid w:val="001E4C16"/>
    <w:rsid w:val="001E4C92"/>
    <w:rsid w:val="001E4CBC"/>
    <w:rsid w:val="001E5094"/>
    <w:rsid w:val="001E5148"/>
    <w:rsid w:val="001E5230"/>
    <w:rsid w:val="001E52A2"/>
    <w:rsid w:val="001E537B"/>
    <w:rsid w:val="001E5495"/>
    <w:rsid w:val="001E564D"/>
    <w:rsid w:val="001E59D7"/>
    <w:rsid w:val="001E5D24"/>
    <w:rsid w:val="001E639F"/>
    <w:rsid w:val="001E669C"/>
    <w:rsid w:val="001E66D3"/>
    <w:rsid w:val="001E68B5"/>
    <w:rsid w:val="001E6C6F"/>
    <w:rsid w:val="001E6C79"/>
    <w:rsid w:val="001E7221"/>
    <w:rsid w:val="001E7276"/>
    <w:rsid w:val="001E73BF"/>
    <w:rsid w:val="001E7555"/>
    <w:rsid w:val="001E7709"/>
    <w:rsid w:val="001E7888"/>
    <w:rsid w:val="001E7916"/>
    <w:rsid w:val="001E7B9D"/>
    <w:rsid w:val="001E7D7E"/>
    <w:rsid w:val="001E7EC2"/>
    <w:rsid w:val="001E7FC0"/>
    <w:rsid w:val="001F00A0"/>
    <w:rsid w:val="001F087B"/>
    <w:rsid w:val="001F096D"/>
    <w:rsid w:val="001F0C0A"/>
    <w:rsid w:val="001F0F5E"/>
    <w:rsid w:val="001F10B9"/>
    <w:rsid w:val="001F1441"/>
    <w:rsid w:val="001F14D1"/>
    <w:rsid w:val="001F14E6"/>
    <w:rsid w:val="001F1795"/>
    <w:rsid w:val="001F1998"/>
    <w:rsid w:val="001F19F8"/>
    <w:rsid w:val="001F1A45"/>
    <w:rsid w:val="001F1BF6"/>
    <w:rsid w:val="001F1C61"/>
    <w:rsid w:val="001F1C65"/>
    <w:rsid w:val="001F1CF3"/>
    <w:rsid w:val="001F1DB8"/>
    <w:rsid w:val="001F1E05"/>
    <w:rsid w:val="001F2064"/>
    <w:rsid w:val="001F20A4"/>
    <w:rsid w:val="001F2463"/>
    <w:rsid w:val="001F2597"/>
    <w:rsid w:val="001F2650"/>
    <w:rsid w:val="001F26F6"/>
    <w:rsid w:val="001F2733"/>
    <w:rsid w:val="001F2763"/>
    <w:rsid w:val="001F2BF2"/>
    <w:rsid w:val="001F2C9A"/>
    <w:rsid w:val="001F2E1E"/>
    <w:rsid w:val="001F2F44"/>
    <w:rsid w:val="001F31E0"/>
    <w:rsid w:val="001F3225"/>
    <w:rsid w:val="001F3281"/>
    <w:rsid w:val="001F3378"/>
    <w:rsid w:val="001F35DD"/>
    <w:rsid w:val="001F36AE"/>
    <w:rsid w:val="001F36BD"/>
    <w:rsid w:val="001F3850"/>
    <w:rsid w:val="001F3891"/>
    <w:rsid w:val="001F3A03"/>
    <w:rsid w:val="001F3AED"/>
    <w:rsid w:val="001F41DC"/>
    <w:rsid w:val="001F4262"/>
    <w:rsid w:val="001F427C"/>
    <w:rsid w:val="001F4730"/>
    <w:rsid w:val="001F47FD"/>
    <w:rsid w:val="001F4AAB"/>
    <w:rsid w:val="001F4B24"/>
    <w:rsid w:val="001F4CD4"/>
    <w:rsid w:val="001F4D77"/>
    <w:rsid w:val="001F4EB3"/>
    <w:rsid w:val="001F4EF8"/>
    <w:rsid w:val="001F4FA4"/>
    <w:rsid w:val="001F51DC"/>
    <w:rsid w:val="001F5433"/>
    <w:rsid w:val="001F549F"/>
    <w:rsid w:val="001F559E"/>
    <w:rsid w:val="001F578E"/>
    <w:rsid w:val="001F5981"/>
    <w:rsid w:val="001F5C28"/>
    <w:rsid w:val="001F5CF0"/>
    <w:rsid w:val="001F5D59"/>
    <w:rsid w:val="001F5DC6"/>
    <w:rsid w:val="001F603C"/>
    <w:rsid w:val="001F681B"/>
    <w:rsid w:val="001F68E3"/>
    <w:rsid w:val="001F6A55"/>
    <w:rsid w:val="001F6CD1"/>
    <w:rsid w:val="001F6DC1"/>
    <w:rsid w:val="001F7386"/>
    <w:rsid w:val="001F78B9"/>
    <w:rsid w:val="001F7C95"/>
    <w:rsid w:val="001F7D2B"/>
    <w:rsid w:val="001F7D3F"/>
    <w:rsid w:val="001F7D42"/>
    <w:rsid w:val="001F7D61"/>
    <w:rsid w:val="001F7EED"/>
    <w:rsid w:val="0020014E"/>
    <w:rsid w:val="002003B6"/>
    <w:rsid w:val="0020043F"/>
    <w:rsid w:val="002006CD"/>
    <w:rsid w:val="002008F0"/>
    <w:rsid w:val="00200A84"/>
    <w:rsid w:val="00200C02"/>
    <w:rsid w:val="00200EC4"/>
    <w:rsid w:val="002011D3"/>
    <w:rsid w:val="00201674"/>
    <w:rsid w:val="002017D6"/>
    <w:rsid w:val="002019DD"/>
    <w:rsid w:val="00201BD8"/>
    <w:rsid w:val="00201F88"/>
    <w:rsid w:val="00202022"/>
    <w:rsid w:val="002021E3"/>
    <w:rsid w:val="00202222"/>
    <w:rsid w:val="002022D5"/>
    <w:rsid w:val="002024D5"/>
    <w:rsid w:val="002025BA"/>
    <w:rsid w:val="002026DC"/>
    <w:rsid w:val="00202803"/>
    <w:rsid w:val="00202922"/>
    <w:rsid w:val="002029EC"/>
    <w:rsid w:val="00202A15"/>
    <w:rsid w:val="00202A70"/>
    <w:rsid w:val="00202DD6"/>
    <w:rsid w:val="0020326B"/>
    <w:rsid w:val="0020330A"/>
    <w:rsid w:val="002034C2"/>
    <w:rsid w:val="00203557"/>
    <w:rsid w:val="00203570"/>
    <w:rsid w:val="00203AF5"/>
    <w:rsid w:val="00203C3F"/>
    <w:rsid w:val="00203FAE"/>
    <w:rsid w:val="002040F0"/>
    <w:rsid w:val="00204357"/>
    <w:rsid w:val="002044AD"/>
    <w:rsid w:val="002044BB"/>
    <w:rsid w:val="002045F2"/>
    <w:rsid w:val="00204953"/>
    <w:rsid w:val="00204F83"/>
    <w:rsid w:val="00205499"/>
    <w:rsid w:val="00205623"/>
    <w:rsid w:val="00205643"/>
    <w:rsid w:val="0020570F"/>
    <w:rsid w:val="002057BE"/>
    <w:rsid w:val="002057CA"/>
    <w:rsid w:val="0020585B"/>
    <w:rsid w:val="00205885"/>
    <w:rsid w:val="00205BAB"/>
    <w:rsid w:val="00205BC0"/>
    <w:rsid w:val="00205BF7"/>
    <w:rsid w:val="00206060"/>
    <w:rsid w:val="00206166"/>
    <w:rsid w:val="00206212"/>
    <w:rsid w:val="002062BA"/>
    <w:rsid w:val="002063BA"/>
    <w:rsid w:val="002064C7"/>
    <w:rsid w:val="00206BC5"/>
    <w:rsid w:val="00206DC5"/>
    <w:rsid w:val="002077C7"/>
    <w:rsid w:val="002079CB"/>
    <w:rsid w:val="00207A13"/>
    <w:rsid w:val="00207A58"/>
    <w:rsid w:val="00207DE5"/>
    <w:rsid w:val="00210129"/>
    <w:rsid w:val="00210215"/>
    <w:rsid w:val="0021038C"/>
    <w:rsid w:val="00210CBC"/>
    <w:rsid w:val="00210D18"/>
    <w:rsid w:val="00211032"/>
    <w:rsid w:val="0021115A"/>
    <w:rsid w:val="00211200"/>
    <w:rsid w:val="002112F7"/>
    <w:rsid w:val="00211702"/>
    <w:rsid w:val="0021194E"/>
    <w:rsid w:val="002119C4"/>
    <w:rsid w:val="00211A43"/>
    <w:rsid w:val="00211B3C"/>
    <w:rsid w:val="00211BA6"/>
    <w:rsid w:val="00211EE3"/>
    <w:rsid w:val="00211F2D"/>
    <w:rsid w:val="00212601"/>
    <w:rsid w:val="00212648"/>
    <w:rsid w:val="00212765"/>
    <w:rsid w:val="0021279C"/>
    <w:rsid w:val="00212B1E"/>
    <w:rsid w:val="00212D64"/>
    <w:rsid w:val="00212E04"/>
    <w:rsid w:val="00212FB4"/>
    <w:rsid w:val="0021342D"/>
    <w:rsid w:val="002138B4"/>
    <w:rsid w:val="00213901"/>
    <w:rsid w:val="00213A6C"/>
    <w:rsid w:val="00213B28"/>
    <w:rsid w:val="00213B37"/>
    <w:rsid w:val="00213B45"/>
    <w:rsid w:val="00214390"/>
    <w:rsid w:val="0021442E"/>
    <w:rsid w:val="0021453C"/>
    <w:rsid w:val="002147A7"/>
    <w:rsid w:val="0021480E"/>
    <w:rsid w:val="002148AD"/>
    <w:rsid w:val="002148F5"/>
    <w:rsid w:val="00214A24"/>
    <w:rsid w:val="00214DE3"/>
    <w:rsid w:val="00214EA4"/>
    <w:rsid w:val="0021502A"/>
    <w:rsid w:val="00215959"/>
    <w:rsid w:val="00215A65"/>
    <w:rsid w:val="00215AA1"/>
    <w:rsid w:val="00215DB4"/>
    <w:rsid w:val="00215E8A"/>
    <w:rsid w:val="002160A1"/>
    <w:rsid w:val="002161A0"/>
    <w:rsid w:val="002161CB"/>
    <w:rsid w:val="00216237"/>
    <w:rsid w:val="00216617"/>
    <w:rsid w:val="0021682D"/>
    <w:rsid w:val="00216855"/>
    <w:rsid w:val="00216B98"/>
    <w:rsid w:val="00216CFA"/>
    <w:rsid w:val="0021706E"/>
    <w:rsid w:val="002171A2"/>
    <w:rsid w:val="0021739A"/>
    <w:rsid w:val="00217447"/>
    <w:rsid w:val="0021747D"/>
    <w:rsid w:val="00217573"/>
    <w:rsid w:val="00217640"/>
    <w:rsid w:val="00217678"/>
    <w:rsid w:val="0021789F"/>
    <w:rsid w:val="00217C6B"/>
    <w:rsid w:val="00217DD9"/>
    <w:rsid w:val="00217F41"/>
    <w:rsid w:val="00220120"/>
    <w:rsid w:val="0022021A"/>
    <w:rsid w:val="00220686"/>
    <w:rsid w:val="0022082F"/>
    <w:rsid w:val="002210BE"/>
    <w:rsid w:val="0022151C"/>
    <w:rsid w:val="00221559"/>
    <w:rsid w:val="00221678"/>
    <w:rsid w:val="002216A2"/>
    <w:rsid w:val="00221891"/>
    <w:rsid w:val="00221B19"/>
    <w:rsid w:val="00221E05"/>
    <w:rsid w:val="00221E66"/>
    <w:rsid w:val="00221EF5"/>
    <w:rsid w:val="00221FF5"/>
    <w:rsid w:val="0022209E"/>
    <w:rsid w:val="00222950"/>
    <w:rsid w:val="0022298C"/>
    <w:rsid w:val="00222D00"/>
    <w:rsid w:val="00222D1B"/>
    <w:rsid w:val="00222E33"/>
    <w:rsid w:val="002231D6"/>
    <w:rsid w:val="00223205"/>
    <w:rsid w:val="00223371"/>
    <w:rsid w:val="0022355C"/>
    <w:rsid w:val="00223618"/>
    <w:rsid w:val="00223634"/>
    <w:rsid w:val="00223998"/>
    <w:rsid w:val="00223A47"/>
    <w:rsid w:val="00223B36"/>
    <w:rsid w:val="00223B83"/>
    <w:rsid w:val="00223BA3"/>
    <w:rsid w:val="00223CF9"/>
    <w:rsid w:val="00223F6E"/>
    <w:rsid w:val="00224095"/>
    <w:rsid w:val="002241F9"/>
    <w:rsid w:val="00224409"/>
    <w:rsid w:val="00224510"/>
    <w:rsid w:val="00224628"/>
    <w:rsid w:val="002246CC"/>
    <w:rsid w:val="002247CD"/>
    <w:rsid w:val="00224CD0"/>
    <w:rsid w:val="0022505B"/>
    <w:rsid w:val="0022505C"/>
    <w:rsid w:val="002257FA"/>
    <w:rsid w:val="002258C1"/>
    <w:rsid w:val="0022591E"/>
    <w:rsid w:val="00225979"/>
    <w:rsid w:val="00225A69"/>
    <w:rsid w:val="00225AB9"/>
    <w:rsid w:val="00225EE7"/>
    <w:rsid w:val="00226177"/>
    <w:rsid w:val="002261BC"/>
    <w:rsid w:val="002262DE"/>
    <w:rsid w:val="0022639C"/>
    <w:rsid w:val="0022645A"/>
    <w:rsid w:val="00226490"/>
    <w:rsid w:val="002264E2"/>
    <w:rsid w:val="00226D29"/>
    <w:rsid w:val="00226D9F"/>
    <w:rsid w:val="00226DC1"/>
    <w:rsid w:val="002271C1"/>
    <w:rsid w:val="00227317"/>
    <w:rsid w:val="00227C30"/>
    <w:rsid w:val="00227C63"/>
    <w:rsid w:val="0023044B"/>
    <w:rsid w:val="0023072B"/>
    <w:rsid w:val="002309AF"/>
    <w:rsid w:val="00230A45"/>
    <w:rsid w:val="00230AF8"/>
    <w:rsid w:val="00230C74"/>
    <w:rsid w:val="00230D83"/>
    <w:rsid w:val="00230E52"/>
    <w:rsid w:val="0023102D"/>
    <w:rsid w:val="00231156"/>
    <w:rsid w:val="002313C7"/>
    <w:rsid w:val="002314F6"/>
    <w:rsid w:val="002315FF"/>
    <w:rsid w:val="00231B84"/>
    <w:rsid w:val="00231C25"/>
    <w:rsid w:val="00231F2F"/>
    <w:rsid w:val="00232077"/>
    <w:rsid w:val="002324DD"/>
    <w:rsid w:val="00232620"/>
    <w:rsid w:val="002328F2"/>
    <w:rsid w:val="00232C0E"/>
    <w:rsid w:val="00232ED9"/>
    <w:rsid w:val="0023340A"/>
    <w:rsid w:val="002334DC"/>
    <w:rsid w:val="002335C8"/>
    <w:rsid w:val="0023383F"/>
    <w:rsid w:val="00233C60"/>
    <w:rsid w:val="00233C79"/>
    <w:rsid w:val="00233DE1"/>
    <w:rsid w:val="00233E97"/>
    <w:rsid w:val="00234109"/>
    <w:rsid w:val="00234D32"/>
    <w:rsid w:val="00234DF8"/>
    <w:rsid w:val="00234E2B"/>
    <w:rsid w:val="00235245"/>
    <w:rsid w:val="00235324"/>
    <w:rsid w:val="00235E43"/>
    <w:rsid w:val="00236B31"/>
    <w:rsid w:val="00236C8E"/>
    <w:rsid w:val="00236F0E"/>
    <w:rsid w:val="00237245"/>
    <w:rsid w:val="00237284"/>
    <w:rsid w:val="00237598"/>
    <w:rsid w:val="0023759F"/>
    <w:rsid w:val="00237785"/>
    <w:rsid w:val="002378AD"/>
    <w:rsid w:val="00237950"/>
    <w:rsid w:val="00237AB8"/>
    <w:rsid w:val="00237BCF"/>
    <w:rsid w:val="0024008E"/>
    <w:rsid w:val="002400A6"/>
    <w:rsid w:val="002405EC"/>
    <w:rsid w:val="00240B5D"/>
    <w:rsid w:val="0024129A"/>
    <w:rsid w:val="002416F3"/>
    <w:rsid w:val="002417B4"/>
    <w:rsid w:val="00241886"/>
    <w:rsid w:val="0024199A"/>
    <w:rsid w:val="00241AB2"/>
    <w:rsid w:val="00241AC2"/>
    <w:rsid w:val="00241B46"/>
    <w:rsid w:val="00241EAD"/>
    <w:rsid w:val="00241FF3"/>
    <w:rsid w:val="002420A0"/>
    <w:rsid w:val="00242976"/>
    <w:rsid w:val="00242A29"/>
    <w:rsid w:val="00242E5F"/>
    <w:rsid w:val="00242EAB"/>
    <w:rsid w:val="00243320"/>
    <w:rsid w:val="00243952"/>
    <w:rsid w:val="00243AAF"/>
    <w:rsid w:val="00243E3F"/>
    <w:rsid w:val="00243E53"/>
    <w:rsid w:val="00243F48"/>
    <w:rsid w:val="00243F78"/>
    <w:rsid w:val="00244140"/>
    <w:rsid w:val="002441FA"/>
    <w:rsid w:val="00244644"/>
    <w:rsid w:val="002446BF"/>
    <w:rsid w:val="00244B60"/>
    <w:rsid w:val="00244B8E"/>
    <w:rsid w:val="00244C0A"/>
    <w:rsid w:val="00244D17"/>
    <w:rsid w:val="00244EDA"/>
    <w:rsid w:val="00244EE8"/>
    <w:rsid w:val="00244EF1"/>
    <w:rsid w:val="00245190"/>
    <w:rsid w:val="00245204"/>
    <w:rsid w:val="0024531E"/>
    <w:rsid w:val="0024547A"/>
    <w:rsid w:val="0024571E"/>
    <w:rsid w:val="00245779"/>
    <w:rsid w:val="002457CA"/>
    <w:rsid w:val="00245A0C"/>
    <w:rsid w:val="00245B80"/>
    <w:rsid w:val="00245BE5"/>
    <w:rsid w:val="00245C07"/>
    <w:rsid w:val="00245C7F"/>
    <w:rsid w:val="00245CA2"/>
    <w:rsid w:val="00245D28"/>
    <w:rsid w:val="00245E0D"/>
    <w:rsid w:val="0024617D"/>
    <w:rsid w:val="002461C3"/>
    <w:rsid w:val="00246495"/>
    <w:rsid w:val="00246600"/>
    <w:rsid w:val="002466BF"/>
    <w:rsid w:val="00246B10"/>
    <w:rsid w:val="00246E70"/>
    <w:rsid w:val="00246EAD"/>
    <w:rsid w:val="00246F88"/>
    <w:rsid w:val="002474EE"/>
    <w:rsid w:val="00247563"/>
    <w:rsid w:val="002476F3"/>
    <w:rsid w:val="00247E63"/>
    <w:rsid w:val="00250175"/>
    <w:rsid w:val="0025029C"/>
    <w:rsid w:val="002502B5"/>
    <w:rsid w:val="00250388"/>
    <w:rsid w:val="00250744"/>
    <w:rsid w:val="0025081C"/>
    <w:rsid w:val="0025084B"/>
    <w:rsid w:val="002508A7"/>
    <w:rsid w:val="002508EE"/>
    <w:rsid w:val="00250ABE"/>
    <w:rsid w:val="00250E7A"/>
    <w:rsid w:val="00251262"/>
    <w:rsid w:val="0025243C"/>
    <w:rsid w:val="00252598"/>
    <w:rsid w:val="002525B3"/>
    <w:rsid w:val="002526C4"/>
    <w:rsid w:val="002528BE"/>
    <w:rsid w:val="0025294E"/>
    <w:rsid w:val="00252A15"/>
    <w:rsid w:val="00252AAE"/>
    <w:rsid w:val="00252BAD"/>
    <w:rsid w:val="00252D74"/>
    <w:rsid w:val="00252FE6"/>
    <w:rsid w:val="002531EF"/>
    <w:rsid w:val="00253240"/>
    <w:rsid w:val="002534F6"/>
    <w:rsid w:val="00253692"/>
    <w:rsid w:val="00253CCB"/>
    <w:rsid w:val="00254032"/>
    <w:rsid w:val="002545C8"/>
    <w:rsid w:val="002549CA"/>
    <w:rsid w:val="00254B33"/>
    <w:rsid w:val="00254B4A"/>
    <w:rsid w:val="00254BCF"/>
    <w:rsid w:val="00255813"/>
    <w:rsid w:val="00255851"/>
    <w:rsid w:val="00255927"/>
    <w:rsid w:val="00255B22"/>
    <w:rsid w:val="00255DAC"/>
    <w:rsid w:val="00255DFA"/>
    <w:rsid w:val="002562F2"/>
    <w:rsid w:val="00256495"/>
    <w:rsid w:val="00256EAB"/>
    <w:rsid w:val="00257128"/>
    <w:rsid w:val="0025718F"/>
    <w:rsid w:val="002571CE"/>
    <w:rsid w:val="0025743A"/>
    <w:rsid w:val="002574C1"/>
    <w:rsid w:val="00257508"/>
    <w:rsid w:val="00257671"/>
    <w:rsid w:val="002577EC"/>
    <w:rsid w:val="00257876"/>
    <w:rsid w:val="00257CE6"/>
    <w:rsid w:val="00257D12"/>
    <w:rsid w:val="00260085"/>
    <w:rsid w:val="00260283"/>
    <w:rsid w:val="00260361"/>
    <w:rsid w:val="00260386"/>
    <w:rsid w:val="0026039E"/>
    <w:rsid w:val="00260516"/>
    <w:rsid w:val="00260925"/>
    <w:rsid w:val="00260C23"/>
    <w:rsid w:val="00260DCB"/>
    <w:rsid w:val="00260E73"/>
    <w:rsid w:val="00260E8F"/>
    <w:rsid w:val="002611D5"/>
    <w:rsid w:val="00261200"/>
    <w:rsid w:val="0026123D"/>
    <w:rsid w:val="0026131B"/>
    <w:rsid w:val="00261344"/>
    <w:rsid w:val="00261679"/>
    <w:rsid w:val="002617C6"/>
    <w:rsid w:val="00261846"/>
    <w:rsid w:val="0026184F"/>
    <w:rsid w:val="00261BC3"/>
    <w:rsid w:val="00261C9F"/>
    <w:rsid w:val="00261D1E"/>
    <w:rsid w:val="00261EE6"/>
    <w:rsid w:val="002620D1"/>
    <w:rsid w:val="002622C0"/>
    <w:rsid w:val="00262467"/>
    <w:rsid w:val="002627C3"/>
    <w:rsid w:val="00262839"/>
    <w:rsid w:val="002628CE"/>
    <w:rsid w:val="002628FC"/>
    <w:rsid w:val="00262954"/>
    <w:rsid w:val="00262988"/>
    <w:rsid w:val="00262B5C"/>
    <w:rsid w:val="0026309A"/>
    <w:rsid w:val="002631F9"/>
    <w:rsid w:val="0026324F"/>
    <w:rsid w:val="00263615"/>
    <w:rsid w:val="00263642"/>
    <w:rsid w:val="00263994"/>
    <w:rsid w:val="00263A76"/>
    <w:rsid w:val="00263B9B"/>
    <w:rsid w:val="00263C8C"/>
    <w:rsid w:val="00263E1C"/>
    <w:rsid w:val="00264044"/>
    <w:rsid w:val="0026415D"/>
    <w:rsid w:val="00264224"/>
    <w:rsid w:val="00264376"/>
    <w:rsid w:val="002643DC"/>
    <w:rsid w:val="00264493"/>
    <w:rsid w:val="002644BF"/>
    <w:rsid w:val="0026452C"/>
    <w:rsid w:val="002647CE"/>
    <w:rsid w:val="002648EF"/>
    <w:rsid w:val="00264ABC"/>
    <w:rsid w:val="00264CAB"/>
    <w:rsid w:val="00264D02"/>
    <w:rsid w:val="00264DD0"/>
    <w:rsid w:val="0026524E"/>
    <w:rsid w:val="0026534F"/>
    <w:rsid w:val="00265564"/>
    <w:rsid w:val="002656D7"/>
    <w:rsid w:val="0026596D"/>
    <w:rsid w:val="0026597B"/>
    <w:rsid w:val="00265A26"/>
    <w:rsid w:val="00265A38"/>
    <w:rsid w:val="00265B2E"/>
    <w:rsid w:val="00265CF5"/>
    <w:rsid w:val="00265CFC"/>
    <w:rsid w:val="00266144"/>
    <w:rsid w:val="00266542"/>
    <w:rsid w:val="002666F8"/>
    <w:rsid w:val="00266737"/>
    <w:rsid w:val="002667BC"/>
    <w:rsid w:val="0026686F"/>
    <w:rsid w:val="00267481"/>
    <w:rsid w:val="00267485"/>
    <w:rsid w:val="00267708"/>
    <w:rsid w:val="002679DA"/>
    <w:rsid w:val="00267EC7"/>
    <w:rsid w:val="00270051"/>
    <w:rsid w:val="002703EB"/>
    <w:rsid w:val="00270505"/>
    <w:rsid w:val="00270725"/>
    <w:rsid w:val="00270770"/>
    <w:rsid w:val="00270CAB"/>
    <w:rsid w:val="0027114B"/>
    <w:rsid w:val="00271244"/>
    <w:rsid w:val="00271279"/>
    <w:rsid w:val="002713EC"/>
    <w:rsid w:val="00271452"/>
    <w:rsid w:val="00271588"/>
    <w:rsid w:val="002716A0"/>
    <w:rsid w:val="0027184C"/>
    <w:rsid w:val="00271973"/>
    <w:rsid w:val="00271B57"/>
    <w:rsid w:val="00271B61"/>
    <w:rsid w:val="00271CF2"/>
    <w:rsid w:val="00271D4F"/>
    <w:rsid w:val="00271E39"/>
    <w:rsid w:val="00271F01"/>
    <w:rsid w:val="0027218C"/>
    <w:rsid w:val="00272457"/>
    <w:rsid w:val="002725C9"/>
    <w:rsid w:val="002725E6"/>
    <w:rsid w:val="002726CF"/>
    <w:rsid w:val="00272791"/>
    <w:rsid w:val="002729EC"/>
    <w:rsid w:val="00272AF8"/>
    <w:rsid w:val="00272FAE"/>
    <w:rsid w:val="002738B4"/>
    <w:rsid w:val="00273DDD"/>
    <w:rsid w:val="00273E17"/>
    <w:rsid w:val="00273E7E"/>
    <w:rsid w:val="00274096"/>
    <w:rsid w:val="00274161"/>
    <w:rsid w:val="0027416F"/>
    <w:rsid w:val="002742AE"/>
    <w:rsid w:val="00274332"/>
    <w:rsid w:val="002745E5"/>
    <w:rsid w:val="0027461A"/>
    <w:rsid w:val="0027484F"/>
    <w:rsid w:val="0027491A"/>
    <w:rsid w:val="002749AA"/>
    <w:rsid w:val="00274AAF"/>
    <w:rsid w:val="00274B55"/>
    <w:rsid w:val="00274B91"/>
    <w:rsid w:val="00274CCF"/>
    <w:rsid w:val="00274F57"/>
    <w:rsid w:val="00275256"/>
    <w:rsid w:val="00275872"/>
    <w:rsid w:val="00275A7B"/>
    <w:rsid w:val="00275EB4"/>
    <w:rsid w:val="0027627D"/>
    <w:rsid w:val="002765A5"/>
    <w:rsid w:val="002765F2"/>
    <w:rsid w:val="002768DB"/>
    <w:rsid w:val="00276AA4"/>
    <w:rsid w:val="002771B6"/>
    <w:rsid w:val="0027769B"/>
    <w:rsid w:val="00277788"/>
    <w:rsid w:val="0027781B"/>
    <w:rsid w:val="00277891"/>
    <w:rsid w:val="00277916"/>
    <w:rsid w:val="00277980"/>
    <w:rsid w:val="002779F2"/>
    <w:rsid w:val="00277DCD"/>
    <w:rsid w:val="00277E8F"/>
    <w:rsid w:val="00280016"/>
    <w:rsid w:val="00280062"/>
    <w:rsid w:val="00280672"/>
    <w:rsid w:val="00280C89"/>
    <w:rsid w:val="00280CAC"/>
    <w:rsid w:val="0028116A"/>
    <w:rsid w:val="00281253"/>
    <w:rsid w:val="0028152E"/>
    <w:rsid w:val="00281576"/>
    <w:rsid w:val="0028165B"/>
    <w:rsid w:val="002817C4"/>
    <w:rsid w:val="00281911"/>
    <w:rsid w:val="002819E1"/>
    <w:rsid w:val="00281E93"/>
    <w:rsid w:val="0028290F"/>
    <w:rsid w:val="00282980"/>
    <w:rsid w:val="00282D0C"/>
    <w:rsid w:val="00282F9F"/>
    <w:rsid w:val="0028314F"/>
    <w:rsid w:val="002835A3"/>
    <w:rsid w:val="0028360C"/>
    <w:rsid w:val="00283636"/>
    <w:rsid w:val="00283941"/>
    <w:rsid w:val="002839B3"/>
    <w:rsid w:val="00283C6E"/>
    <w:rsid w:val="00283D87"/>
    <w:rsid w:val="00283DA3"/>
    <w:rsid w:val="00284605"/>
    <w:rsid w:val="00284633"/>
    <w:rsid w:val="00284664"/>
    <w:rsid w:val="00284860"/>
    <w:rsid w:val="002848D4"/>
    <w:rsid w:val="00284AD4"/>
    <w:rsid w:val="00285249"/>
    <w:rsid w:val="00285326"/>
    <w:rsid w:val="00285662"/>
    <w:rsid w:val="00285696"/>
    <w:rsid w:val="0028595A"/>
    <w:rsid w:val="00285BA9"/>
    <w:rsid w:val="00285BF7"/>
    <w:rsid w:val="00285C66"/>
    <w:rsid w:val="0028626B"/>
    <w:rsid w:val="00286A17"/>
    <w:rsid w:val="00286BFB"/>
    <w:rsid w:val="00286EEE"/>
    <w:rsid w:val="002871CD"/>
    <w:rsid w:val="002875DD"/>
    <w:rsid w:val="002878D9"/>
    <w:rsid w:val="002901CE"/>
    <w:rsid w:val="002905D2"/>
    <w:rsid w:val="002905DA"/>
    <w:rsid w:val="00290FA3"/>
    <w:rsid w:val="00290FAD"/>
    <w:rsid w:val="002910A1"/>
    <w:rsid w:val="0029111C"/>
    <w:rsid w:val="002913DB"/>
    <w:rsid w:val="0029157B"/>
    <w:rsid w:val="00291B2A"/>
    <w:rsid w:val="00291B7E"/>
    <w:rsid w:val="00291BBB"/>
    <w:rsid w:val="002920EC"/>
    <w:rsid w:val="002924AE"/>
    <w:rsid w:val="00292606"/>
    <w:rsid w:val="002927BF"/>
    <w:rsid w:val="0029296A"/>
    <w:rsid w:val="00292DBF"/>
    <w:rsid w:val="00292E2B"/>
    <w:rsid w:val="002935F4"/>
    <w:rsid w:val="0029370A"/>
    <w:rsid w:val="00293B76"/>
    <w:rsid w:val="00293C93"/>
    <w:rsid w:val="0029438A"/>
    <w:rsid w:val="002943C6"/>
    <w:rsid w:val="002943DD"/>
    <w:rsid w:val="002944E9"/>
    <w:rsid w:val="00294728"/>
    <w:rsid w:val="00294735"/>
    <w:rsid w:val="00294960"/>
    <w:rsid w:val="00294990"/>
    <w:rsid w:val="00294AD7"/>
    <w:rsid w:val="00294DC9"/>
    <w:rsid w:val="00294E90"/>
    <w:rsid w:val="002952F5"/>
    <w:rsid w:val="002954FF"/>
    <w:rsid w:val="00295E1F"/>
    <w:rsid w:val="00295FD3"/>
    <w:rsid w:val="002965AB"/>
    <w:rsid w:val="00296661"/>
    <w:rsid w:val="0029668D"/>
    <w:rsid w:val="002967AB"/>
    <w:rsid w:val="00296A32"/>
    <w:rsid w:val="00296B0C"/>
    <w:rsid w:val="00296B6E"/>
    <w:rsid w:val="00296CDE"/>
    <w:rsid w:val="002972B1"/>
    <w:rsid w:val="00297465"/>
    <w:rsid w:val="0029746A"/>
    <w:rsid w:val="00297518"/>
    <w:rsid w:val="002975EC"/>
    <w:rsid w:val="0029760A"/>
    <w:rsid w:val="0029771B"/>
    <w:rsid w:val="002978D0"/>
    <w:rsid w:val="00297AF7"/>
    <w:rsid w:val="00297C87"/>
    <w:rsid w:val="00297E85"/>
    <w:rsid w:val="002A02FA"/>
    <w:rsid w:val="002A0721"/>
    <w:rsid w:val="002A07CC"/>
    <w:rsid w:val="002A086D"/>
    <w:rsid w:val="002A086E"/>
    <w:rsid w:val="002A091A"/>
    <w:rsid w:val="002A0A63"/>
    <w:rsid w:val="002A0CB0"/>
    <w:rsid w:val="002A0D30"/>
    <w:rsid w:val="002A144A"/>
    <w:rsid w:val="002A1499"/>
    <w:rsid w:val="002A1529"/>
    <w:rsid w:val="002A1674"/>
    <w:rsid w:val="002A1816"/>
    <w:rsid w:val="002A1B51"/>
    <w:rsid w:val="002A1C96"/>
    <w:rsid w:val="002A1EC3"/>
    <w:rsid w:val="002A221D"/>
    <w:rsid w:val="002A2332"/>
    <w:rsid w:val="002A27A4"/>
    <w:rsid w:val="002A2D9F"/>
    <w:rsid w:val="002A2ED8"/>
    <w:rsid w:val="002A30D1"/>
    <w:rsid w:val="002A31B4"/>
    <w:rsid w:val="002A3389"/>
    <w:rsid w:val="002A34CC"/>
    <w:rsid w:val="002A37E9"/>
    <w:rsid w:val="002A3BB7"/>
    <w:rsid w:val="002A3E1C"/>
    <w:rsid w:val="002A3F84"/>
    <w:rsid w:val="002A42DA"/>
    <w:rsid w:val="002A44E2"/>
    <w:rsid w:val="002A459B"/>
    <w:rsid w:val="002A465B"/>
    <w:rsid w:val="002A494D"/>
    <w:rsid w:val="002A49E5"/>
    <w:rsid w:val="002A49E6"/>
    <w:rsid w:val="002A4A95"/>
    <w:rsid w:val="002A4D88"/>
    <w:rsid w:val="002A4F8B"/>
    <w:rsid w:val="002A4FCE"/>
    <w:rsid w:val="002A5172"/>
    <w:rsid w:val="002A521A"/>
    <w:rsid w:val="002A54B3"/>
    <w:rsid w:val="002A551B"/>
    <w:rsid w:val="002A5756"/>
    <w:rsid w:val="002A58F7"/>
    <w:rsid w:val="002A5B54"/>
    <w:rsid w:val="002A5CB2"/>
    <w:rsid w:val="002A5D73"/>
    <w:rsid w:val="002A5DE5"/>
    <w:rsid w:val="002A6118"/>
    <w:rsid w:val="002A617C"/>
    <w:rsid w:val="002A62BB"/>
    <w:rsid w:val="002A647A"/>
    <w:rsid w:val="002A647F"/>
    <w:rsid w:val="002A6481"/>
    <w:rsid w:val="002A6810"/>
    <w:rsid w:val="002A6AD3"/>
    <w:rsid w:val="002A6C78"/>
    <w:rsid w:val="002A6D42"/>
    <w:rsid w:val="002A6DA6"/>
    <w:rsid w:val="002A6E01"/>
    <w:rsid w:val="002A7226"/>
    <w:rsid w:val="002A723E"/>
    <w:rsid w:val="002A74FD"/>
    <w:rsid w:val="002A75F5"/>
    <w:rsid w:val="002A7735"/>
    <w:rsid w:val="002A7925"/>
    <w:rsid w:val="002A7DD9"/>
    <w:rsid w:val="002A7E11"/>
    <w:rsid w:val="002A7EB0"/>
    <w:rsid w:val="002A7FA0"/>
    <w:rsid w:val="002B0053"/>
    <w:rsid w:val="002B00C2"/>
    <w:rsid w:val="002B0C49"/>
    <w:rsid w:val="002B0E8E"/>
    <w:rsid w:val="002B0FE3"/>
    <w:rsid w:val="002B0FE6"/>
    <w:rsid w:val="002B11A6"/>
    <w:rsid w:val="002B12F5"/>
    <w:rsid w:val="002B14E2"/>
    <w:rsid w:val="002B1824"/>
    <w:rsid w:val="002B1CD2"/>
    <w:rsid w:val="002B1F36"/>
    <w:rsid w:val="002B1FF9"/>
    <w:rsid w:val="002B20C8"/>
    <w:rsid w:val="002B235F"/>
    <w:rsid w:val="002B279B"/>
    <w:rsid w:val="002B28B6"/>
    <w:rsid w:val="002B29D0"/>
    <w:rsid w:val="002B3011"/>
    <w:rsid w:val="002B30B8"/>
    <w:rsid w:val="002B31CA"/>
    <w:rsid w:val="002B31F3"/>
    <w:rsid w:val="002B3247"/>
    <w:rsid w:val="002B3671"/>
    <w:rsid w:val="002B37BC"/>
    <w:rsid w:val="002B38EE"/>
    <w:rsid w:val="002B3A00"/>
    <w:rsid w:val="002B3AA4"/>
    <w:rsid w:val="002B3EAB"/>
    <w:rsid w:val="002B4005"/>
    <w:rsid w:val="002B40DD"/>
    <w:rsid w:val="002B410A"/>
    <w:rsid w:val="002B4221"/>
    <w:rsid w:val="002B4653"/>
    <w:rsid w:val="002B4985"/>
    <w:rsid w:val="002B498F"/>
    <w:rsid w:val="002B4E46"/>
    <w:rsid w:val="002B5114"/>
    <w:rsid w:val="002B52B9"/>
    <w:rsid w:val="002B554A"/>
    <w:rsid w:val="002B56AF"/>
    <w:rsid w:val="002B5896"/>
    <w:rsid w:val="002B599F"/>
    <w:rsid w:val="002B59D1"/>
    <w:rsid w:val="002B5C68"/>
    <w:rsid w:val="002B5F37"/>
    <w:rsid w:val="002B625B"/>
    <w:rsid w:val="002B634E"/>
    <w:rsid w:val="002B66DD"/>
    <w:rsid w:val="002B6A6E"/>
    <w:rsid w:val="002B6E8F"/>
    <w:rsid w:val="002B706C"/>
    <w:rsid w:val="002B78AB"/>
    <w:rsid w:val="002B78D1"/>
    <w:rsid w:val="002B79EF"/>
    <w:rsid w:val="002B7C23"/>
    <w:rsid w:val="002C0161"/>
    <w:rsid w:val="002C025F"/>
    <w:rsid w:val="002C0320"/>
    <w:rsid w:val="002C0483"/>
    <w:rsid w:val="002C096B"/>
    <w:rsid w:val="002C09AD"/>
    <w:rsid w:val="002C0B1F"/>
    <w:rsid w:val="002C0BA2"/>
    <w:rsid w:val="002C0C33"/>
    <w:rsid w:val="002C0D7E"/>
    <w:rsid w:val="002C1101"/>
    <w:rsid w:val="002C122B"/>
    <w:rsid w:val="002C1244"/>
    <w:rsid w:val="002C13A7"/>
    <w:rsid w:val="002C1499"/>
    <w:rsid w:val="002C1733"/>
    <w:rsid w:val="002C174B"/>
    <w:rsid w:val="002C1904"/>
    <w:rsid w:val="002C19C6"/>
    <w:rsid w:val="002C1A34"/>
    <w:rsid w:val="002C1A8F"/>
    <w:rsid w:val="002C1B7F"/>
    <w:rsid w:val="002C1BBC"/>
    <w:rsid w:val="002C1E3E"/>
    <w:rsid w:val="002C2102"/>
    <w:rsid w:val="002C2278"/>
    <w:rsid w:val="002C2365"/>
    <w:rsid w:val="002C2476"/>
    <w:rsid w:val="002C2750"/>
    <w:rsid w:val="002C277F"/>
    <w:rsid w:val="002C2794"/>
    <w:rsid w:val="002C28B6"/>
    <w:rsid w:val="002C2904"/>
    <w:rsid w:val="002C2912"/>
    <w:rsid w:val="002C2AC1"/>
    <w:rsid w:val="002C2B9F"/>
    <w:rsid w:val="002C30F8"/>
    <w:rsid w:val="002C3B10"/>
    <w:rsid w:val="002C3BE3"/>
    <w:rsid w:val="002C41A5"/>
    <w:rsid w:val="002C42ED"/>
    <w:rsid w:val="002C4472"/>
    <w:rsid w:val="002C44DD"/>
    <w:rsid w:val="002C45EC"/>
    <w:rsid w:val="002C4CE9"/>
    <w:rsid w:val="002C4D49"/>
    <w:rsid w:val="002C5135"/>
    <w:rsid w:val="002C5388"/>
    <w:rsid w:val="002C545A"/>
    <w:rsid w:val="002C54A5"/>
    <w:rsid w:val="002C55FD"/>
    <w:rsid w:val="002C58CE"/>
    <w:rsid w:val="002C5D93"/>
    <w:rsid w:val="002C5E22"/>
    <w:rsid w:val="002C61E1"/>
    <w:rsid w:val="002C63E8"/>
    <w:rsid w:val="002C64EB"/>
    <w:rsid w:val="002C66B3"/>
    <w:rsid w:val="002C6746"/>
    <w:rsid w:val="002C677E"/>
    <w:rsid w:val="002C6BFB"/>
    <w:rsid w:val="002C6D54"/>
    <w:rsid w:val="002C6F7A"/>
    <w:rsid w:val="002C71FD"/>
    <w:rsid w:val="002C72C0"/>
    <w:rsid w:val="002C73F9"/>
    <w:rsid w:val="002C745F"/>
    <w:rsid w:val="002C75B7"/>
    <w:rsid w:val="002C79AD"/>
    <w:rsid w:val="002C7A35"/>
    <w:rsid w:val="002C7DC5"/>
    <w:rsid w:val="002C7EE6"/>
    <w:rsid w:val="002D0054"/>
    <w:rsid w:val="002D0144"/>
    <w:rsid w:val="002D0899"/>
    <w:rsid w:val="002D09CE"/>
    <w:rsid w:val="002D0BB9"/>
    <w:rsid w:val="002D0C2C"/>
    <w:rsid w:val="002D0CB5"/>
    <w:rsid w:val="002D0D63"/>
    <w:rsid w:val="002D0F02"/>
    <w:rsid w:val="002D11FE"/>
    <w:rsid w:val="002D1203"/>
    <w:rsid w:val="002D1231"/>
    <w:rsid w:val="002D12E1"/>
    <w:rsid w:val="002D134C"/>
    <w:rsid w:val="002D1780"/>
    <w:rsid w:val="002D19A5"/>
    <w:rsid w:val="002D1A67"/>
    <w:rsid w:val="002D220D"/>
    <w:rsid w:val="002D269A"/>
    <w:rsid w:val="002D26C5"/>
    <w:rsid w:val="002D2A48"/>
    <w:rsid w:val="002D2AE4"/>
    <w:rsid w:val="002D2B76"/>
    <w:rsid w:val="002D2B8D"/>
    <w:rsid w:val="002D2EA6"/>
    <w:rsid w:val="002D3411"/>
    <w:rsid w:val="002D3B08"/>
    <w:rsid w:val="002D3C4A"/>
    <w:rsid w:val="002D3DEE"/>
    <w:rsid w:val="002D3F75"/>
    <w:rsid w:val="002D3FD3"/>
    <w:rsid w:val="002D4112"/>
    <w:rsid w:val="002D4483"/>
    <w:rsid w:val="002D454B"/>
    <w:rsid w:val="002D47C1"/>
    <w:rsid w:val="002D4900"/>
    <w:rsid w:val="002D49AC"/>
    <w:rsid w:val="002D4C41"/>
    <w:rsid w:val="002D4D49"/>
    <w:rsid w:val="002D4E02"/>
    <w:rsid w:val="002D4FA3"/>
    <w:rsid w:val="002D52C1"/>
    <w:rsid w:val="002D54D9"/>
    <w:rsid w:val="002D5741"/>
    <w:rsid w:val="002D5777"/>
    <w:rsid w:val="002D58E4"/>
    <w:rsid w:val="002D5A80"/>
    <w:rsid w:val="002D5E43"/>
    <w:rsid w:val="002D613C"/>
    <w:rsid w:val="002D6159"/>
    <w:rsid w:val="002D62B6"/>
    <w:rsid w:val="002D68EA"/>
    <w:rsid w:val="002D6986"/>
    <w:rsid w:val="002D6E94"/>
    <w:rsid w:val="002D6FA9"/>
    <w:rsid w:val="002D7047"/>
    <w:rsid w:val="002D7194"/>
    <w:rsid w:val="002D7451"/>
    <w:rsid w:val="002D7678"/>
    <w:rsid w:val="002D779E"/>
    <w:rsid w:val="002D7B6C"/>
    <w:rsid w:val="002D7F7F"/>
    <w:rsid w:val="002E0277"/>
    <w:rsid w:val="002E0369"/>
    <w:rsid w:val="002E041E"/>
    <w:rsid w:val="002E069D"/>
    <w:rsid w:val="002E078B"/>
    <w:rsid w:val="002E0956"/>
    <w:rsid w:val="002E0D4B"/>
    <w:rsid w:val="002E0DF1"/>
    <w:rsid w:val="002E132E"/>
    <w:rsid w:val="002E13A4"/>
    <w:rsid w:val="002E14D2"/>
    <w:rsid w:val="002E1677"/>
    <w:rsid w:val="002E190C"/>
    <w:rsid w:val="002E194F"/>
    <w:rsid w:val="002E19C9"/>
    <w:rsid w:val="002E1BC7"/>
    <w:rsid w:val="002E1F82"/>
    <w:rsid w:val="002E216F"/>
    <w:rsid w:val="002E2361"/>
    <w:rsid w:val="002E23E5"/>
    <w:rsid w:val="002E24C5"/>
    <w:rsid w:val="002E2799"/>
    <w:rsid w:val="002E2A91"/>
    <w:rsid w:val="002E2A9E"/>
    <w:rsid w:val="002E2BFF"/>
    <w:rsid w:val="002E2C2F"/>
    <w:rsid w:val="002E2D70"/>
    <w:rsid w:val="002E2DC7"/>
    <w:rsid w:val="002E2E2A"/>
    <w:rsid w:val="002E30F8"/>
    <w:rsid w:val="002E30FF"/>
    <w:rsid w:val="002E3421"/>
    <w:rsid w:val="002E3494"/>
    <w:rsid w:val="002E354F"/>
    <w:rsid w:val="002E3724"/>
    <w:rsid w:val="002E3898"/>
    <w:rsid w:val="002E3CD8"/>
    <w:rsid w:val="002E4000"/>
    <w:rsid w:val="002E4330"/>
    <w:rsid w:val="002E45FA"/>
    <w:rsid w:val="002E48E4"/>
    <w:rsid w:val="002E4A6D"/>
    <w:rsid w:val="002E4B11"/>
    <w:rsid w:val="002E4F2F"/>
    <w:rsid w:val="002E4F50"/>
    <w:rsid w:val="002E4F74"/>
    <w:rsid w:val="002E501A"/>
    <w:rsid w:val="002E534A"/>
    <w:rsid w:val="002E5358"/>
    <w:rsid w:val="002E55C3"/>
    <w:rsid w:val="002E5967"/>
    <w:rsid w:val="002E5B3F"/>
    <w:rsid w:val="002E5BCB"/>
    <w:rsid w:val="002E5CE0"/>
    <w:rsid w:val="002E5D30"/>
    <w:rsid w:val="002E5D41"/>
    <w:rsid w:val="002E5D89"/>
    <w:rsid w:val="002E5E66"/>
    <w:rsid w:val="002E5FBD"/>
    <w:rsid w:val="002E6830"/>
    <w:rsid w:val="002E6920"/>
    <w:rsid w:val="002E6E2C"/>
    <w:rsid w:val="002E6E71"/>
    <w:rsid w:val="002E6F49"/>
    <w:rsid w:val="002E73B6"/>
    <w:rsid w:val="002E7F3A"/>
    <w:rsid w:val="002F0294"/>
    <w:rsid w:val="002F02F2"/>
    <w:rsid w:val="002F05E8"/>
    <w:rsid w:val="002F0606"/>
    <w:rsid w:val="002F088C"/>
    <w:rsid w:val="002F088D"/>
    <w:rsid w:val="002F090A"/>
    <w:rsid w:val="002F0A5E"/>
    <w:rsid w:val="002F0C4E"/>
    <w:rsid w:val="002F0D53"/>
    <w:rsid w:val="002F1139"/>
    <w:rsid w:val="002F1167"/>
    <w:rsid w:val="002F11D6"/>
    <w:rsid w:val="002F12DB"/>
    <w:rsid w:val="002F1429"/>
    <w:rsid w:val="002F15D0"/>
    <w:rsid w:val="002F189A"/>
    <w:rsid w:val="002F19D2"/>
    <w:rsid w:val="002F19E1"/>
    <w:rsid w:val="002F1B93"/>
    <w:rsid w:val="002F1C18"/>
    <w:rsid w:val="002F1C2F"/>
    <w:rsid w:val="002F1CA8"/>
    <w:rsid w:val="002F1ED3"/>
    <w:rsid w:val="002F1FD2"/>
    <w:rsid w:val="002F2307"/>
    <w:rsid w:val="002F2A20"/>
    <w:rsid w:val="002F2B23"/>
    <w:rsid w:val="002F2F3E"/>
    <w:rsid w:val="002F2F9A"/>
    <w:rsid w:val="002F30DE"/>
    <w:rsid w:val="002F3164"/>
    <w:rsid w:val="002F31A2"/>
    <w:rsid w:val="002F32A6"/>
    <w:rsid w:val="002F3335"/>
    <w:rsid w:val="002F3394"/>
    <w:rsid w:val="002F36EF"/>
    <w:rsid w:val="002F3745"/>
    <w:rsid w:val="002F379A"/>
    <w:rsid w:val="002F37E9"/>
    <w:rsid w:val="002F381D"/>
    <w:rsid w:val="002F382E"/>
    <w:rsid w:val="002F3A72"/>
    <w:rsid w:val="002F3CE6"/>
    <w:rsid w:val="002F3DC1"/>
    <w:rsid w:val="002F40E8"/>
    <w:rsid w:val="002F41C1"/>
    <w:rsid w:val="002F41C8"/>
    <w:rsid w:val="002F4521"/>
    <w:rsid w:val="002F464A"/>
    <w:rsid w:val="002F482F"/>
    <w:rsid w:val="002F4991"/>
    <w:rsid w:val="002F4C3A"/>
    <w:rsid w:val="002F4D1C"/>
    <w:rsid w:val="002F4D32"/>
    <w:rsid w:val="002F4FB5"/>
    <w:rsid w:val="002F54F9"/>
    <w:rsid w:val="002F5575"/>
    <w:rsid w:val="002F575A"/>
    <w:rsid w:val="002F5B88"/>
    <w:rsid w:val="002F5C66"/>
    <w:rsid w:val="002F60DE"/>
    <w:rsid w:val="002F6201"/>
    <w:rsid w:val="002F6455"/>
    <w:rsid w:val="002F6484"/>
    <w:rsid w:val="002F6AF0"/>
    <w:rsid w:val="002F6B43"/>
    <w:rsid w:val="002F6D9D"/>
    <w:rsid w:val="002F6E32"/>
    <w:rsid w:val="002F72E8"/>
    <w:rsid w:val="002F7385"/>
    <w:rsid w:val="002F77ED"/>
    <w:rsid w:val="002F7889"/>
    <w:rsid w:val="002F79D3"/>
    <w:rsid w:val="002F7A2D"/>
    <w:rsid w:val="002F7B4F"/>
    <w:rsid w:val="002F7E82"/>
    <w:rsid w:val="002F7F08"/>
    <w:rsid w:val="003002DD"/>
    <w:rsid w:val="003006B1"/>
    <w:rsid w:val="00300739"/>
    <w:rsid w:val="00300B4E"/>
    <w:rsid w:val="00300BFC"/>
    <w:rsid w:val="00300D65"/>
    <w:rsid w:val="00300DA8"/>
    <w:rsid w:val="00301511"/>
    <w:rsid w:val="003016E2"/>
    <w:rsid w:val="00301835"/>
    <w:rsid w:val="00301921"/>
    <w:rsid w:val="00301AC0"/>
    <w:rsid w:val="00301BBD"/>
    <w:rsid w:val="00301CEA"/>
    <w:rsid w:val="00301F47"/>
    <w:rsid w:val="00302047"/>
    <w:rsid w:val="00302AA4"/>
    <w:rsid w:val="00302B15"/>
    <w:rsid w:val="00302C92"/>
    <w:rsid w:val="00302EE8"/>
    <w:rsid w:val="0030353B"/>
    <w:rsid w:val="003038E5"/>
    <w:rsid w:val="00303FAF"/>
    <w:rsid w:val="003043E4"/>
    <w:rsid w:val="00304524"/>
    <w:rsid w:val="003046C7"/>
    <w:rsid w:val="003046F3"/>
    <w:rsid w:val="00304986"/>
    <w:rsid w:val="00304E23"/>
    <w:rsid w:val="00304FCA"/>
    <w:rsid w:val="00305121"/>
    <w:rsid w:val="0030550B"/>
    <w:rsid w:val="0030556B"/>
    <w:rsid w:val="00305660"/>
    <w:rsid w:val="00305844"/>
    <w:rsid w:val="00305953"/>
    <w:rsid w:val="00305A1A"/>
    <w:rsid w:val="0030605D"/>
    <w:rsid w:val="003062CE"/>
    <w:rsid w:val="00306460"/>
    <w:rsid w:val="00306545"/>
    <w:rsid w:val="0030656A"/>
    <w:rsid w:val="00306607"/>
    <w:rsid w:val="0030673F"/>
    <w:rsid w:val="00306807"/>
    <w:rsid w:val="003068E8"/>
    <w:rsid w:val="003069A1"/>
    <w:rsid w:val="00306A9F"/>
    <w:rsid w:val="00306C38"/>
    <w:rsid w:val="00306D48"/>
    <w:rsid w:val="00306E38"/>
    <w:rsid w:val="00306FF2"/>
    <w:rsid w:val="00307005"/>
    <w:rsid w:val="003070BE"/>
    <w:rsid w:val="003070E3"/>
    <w:rsid w:val="003077E5"/>
    <w:rsid w:val="0030798F"/>
    <w:rsid w:val="00307CF4"/>
    <w:rsid w:val="00307D8F"/>
    <w:rsid w:val="00307DD5"/>
    <w:rsid w:val="00307E0A"/>
    <w:rsid w:val="00307EA5"/>
    <w:rsid w:val="00307F56"/>
    <w:rsid w:val="003100F6"/>
    <w:rsid w:val="00310137"/>
    <w:rsid w:val="00310499"/>
    <w:rsid w:val="00310556"/>
    <w:rsid w:val="00310560"/>
    <w:rsid w:val="0031098E"/>
    <w:rsid w:val="00310A18"/>
    <w:rsid w:val="00310D3A"/>
    <w:rsid w:val="00310E5E"/>
    <w:rsid w:val="00310FB9"/>
    <w:rsid w:val="00311225"/>
    <w:rsid w:val="00311359"/>
    <w:rsid w:val="00311431"/>
    <w:rsid w:val="003116A7"/>
    <w:rsid w:val="00311F4A"/>
    <w:rsid w:val="00311F8E"/>
    <w:rsid w:val="00311FB4"/>
    <w:rsid w:val="0031210C"/>
    <w:rsid w:val="00312384"/>
    <w:rsid w:val="0031267E"/>
    <w:rsid w:val="003126F3"/>
    <w:rsid w:val="0031286B"/>
    <w:rsid w:val="00312954"/>
    <w:rsid w:val="00312C35"/>
    <w:rsid w:val="00312D65"/>
    <w:rsid w:val="00312EBD"/>
    <w:rsid w:val="00313407"/>
    <w:rsid w:val="00313432"/>
    <w:rsid w:val="00313491"/>
    <w:rsid w:val="00313A15"/>
    <w:rsid w:val="00313B41"/>
    <w:rsid w:val="00313BB0"/>
    <w:rsid w:val="00313D53"/>
    <w:rsid w:val="00313DCF"/>
    <w:rsid w:val="00313E79"/>
    <w:rsid w:val="00313FBB"/>
    <w:rsid w:val="00314132"/>
    <w:rsid w:val="00314397"/>
    <w:rsid w:val="003144F4"/>
    <w:rsid w:val="00314635"/>
    <w:rsid w:val="0031463B"/>
    <w:rsid w:val="003147C9"/>
    <w:rsid w:val="00314A06"/>
    <w:rsid w:val="00314C95"/>
    <w:rsid w:val="00314D06"/>
    <w:rsid w:val="00314D11"/>
    <w:rsid w:val="00314F01"/>
    <w:rsid w:val="00314FCC"/>
    <w:rsid w:val="00315575"/>
    <w:rsid w:val="00315798"/>
    <w:rsid w:val="00315F40"/>
    <w:rsid w:val="003165A2"/>
    <w:rsid w:val="003167F5"/>
    <w:rsid w:val="00316809"/>
    <w:rsid w:val="003168E6"/>
    <w:rsid w:val="00316B00"/>
    <w:rsid w:val="00316CAC"/>
    <w:rsid w:val="00316D22"/>
    <w:rsid w:val="00316D40"/>
    <w:rsid w:val="00316DA3"/>
    <w:rsid w:val="00316FBA"/>
    <w:rsid w:val="0031722B"/>
    <w:rsid w:val="0031746F"/>
    <w:rsid w:val="00317495"/>
    <w:rsid w:val="003177A7"/>
    <w:rsid w:val="00317D04"/>
    <w:rsid w:val="00317DC7"/>
    <w:rsid w:val="00317E43"/>
    <w:rsid w:val="00317E67"/>
    <w:rsid w:val="00320D05"/>
    <w:rsid w:val="003213EF"/>
    <w:rsid w:val="0032198E"/>
    <w:rsid w:val="00321B0E"/>
    <w:rsid w:val="00321CE3"/>
    <w:rsid w:val="00321D54"/>
    <w:rsid w:val="00321EC4"/>
    <w:rsid w:val="0032228B"/>
    <w:rsid w:val="003223BA"/>
    <w:rsid w:val="003223CF"/>
    <w:rsid w:val="003224C2"/>
    <w:rsid w:val="00322613"/>
    <w:rsid w:val="00322685"/>
    <w:rsid w:val="003226FC"/>
    <w:rsid w:val="00322750"/>
    <w:rsid w:val="0032281B"/>
    <w:rsid w:val="00322C76"/>
    <w:rsid w:val="00322CD9"/>
    <w:rsid w:val="003231A8"/>
    <w:rsid w:val="003232E6"/>
    <w:rsid w:val="00323609"/>
    <w:rsid w:val="00323679"/>
    <w:rsid w:val="00323710"/>
    <w:rsid w:val="00323B20"/>
    <w:rsid w:val="00323BCA"/>
    <w:rsid w:val="00323BED"/>
    <w:rsid w:val="00324063"/>
    <w:rsid w:val="00324839"/>
    <w:rsid w:val="00324882"/>
    <w:rsid w:val="003249B1"/>
    <w:rsid w:val="00324C02"/>
    <w:rsid w:val="00324E08"/>
    <w:rsid w:val="003251F3"/>
    <w:rsid w:val="00325265"/>
    <w:rsid w:val="003252CA"/>
    <w:rsid w:val="00325385"/>
    <w:rsid w:val="00325443"/>
    <w:rsid w:val="00325474"/>
    <w:rsid w:val="0032577B"/>
    <w:rsid w:val="003259F9"/>
    <w:rsid w:val="00325D8D"/>
    <w:rsid w:val="00325EC2"/>
    <w:rsid w:val="003262BD"/>
    <w:rsid w:val="00326437"/>
    <w:rsid w:val="0032672A"/>
    <w:rsid w:val="00326775"/>
    <w:rsid w:val="00326821"/>
    <w:rsid w:val="00326879"/>
    <w:rsid w:val="00326997"/>
    <w:rsid w:val="00326B2B"/>
    <w:rsid w:val="00326BC1"/>
    <w:rsid w:val="00326C85"/>
    <w:rsid w:val="00326DAD"/>
    <w:rsid w:val="00326EB0"/>
    <w:rsid w:val="00326F08"/>
    <w:rsid w:val="003270BB"/>
    <w:rsid w:val="00327492"/>
    <w:rsid w:val="00327500"/>
    <w:rsid w:val="00327691"/>
    <w:rsid w:val="0032784D"/>
    <w:rsid w:val="003279EC"/>
    <w:rsid w:val="00327AB7"/>
    <w:rsid w:val="00327E08"/>
    <w:rsid w:val="00330072"/>
    <w:rsid w:val="00330242"/>
    <w:rsid w:val="00330254"/>
    <w:rsid w:val="0033041A"/>
    <w:rsid w:val="003304C1"/>
    <w:rsid w:val="003304F5"/>
    <w:rsid w:val="0033058F"/>
    <w:rsid w:val="00330658"/>
    <w:rsid w:val="00330768"/>
    <w:rsid w:val="00330B6E"/>
    <w:rsid w:val="00330ED4"/>
    <w:rsid w:val="0033161B"/>
    <w:rsid w:val="00331639"/>
    <w:rsid w:val="0033179D"/>
    <w:rsid w:val="0033179E"/>
    <w:rsid w:val="00331F42"/>
    <w:rsid w:val="00331F51"/>
    <w:rsid w:val="00332448"/>
    <w:rsid w:val="003328FF"/>
    <w:rsid w:val="0033296E"/>
    <w:rsid w:val="00332DBD"/>
    <w:rsid w:val="00332E95"/>
    <w:rsid w:val="00333058"/>
    <w:rsid w:val="003334A0"/>
    <w:rsid w:val="00333546"/>
    <w:rsid w:val="0033363F"/>
    <w:rsid w:val="00333804"/>
    <w:rsid w:val="0033395F"/>
    <w:rsid w:val="00333A21"/>
    <w:rsid w:val="00333A36"/>
    <w:rsid w:val="00333B97"/>
    <w:rsid w:val="00333DA6"/>
    <w:rsid w:val="00333DB0"/>
    <w:rsid w:val="00333F66"/>
    <w:rsid w:val="0033407D"/>
    <w:rsid w:val="00334180"/>
    <w:rsid w:val="00334579"/>
    <w:rsid w:val="003345D4"/>
    <w:rsid w:val="00334616"/>
    <w:rsid w:val="003347C0"/>
    <w:rsid w:val="003348DC"/>
    <w:rsid w:val="00334A0C"/>
    <w:rsid w:val="00334A8B"/>
    <w:rsid w:val="00334FBD"/>
    <w:rsid w:val="00335089"/>
    <w:rsid w:val="003350D0"/>
    <w:rsid w:val="003351C1"/>
    <w:rsid w:val="0033544E"/>
    <w:rsid w:val="003356EF"/>
    <w:rsid w:val="00335788"/>
    <w:rsid w:val="00335A30"/>
    <w:rsid w:val="00335A99"/>
    <w:rsid w:val="00335B77"/>
    <w:rsid w:val="003362A7"/>
    <w:rsid w:val="00336377"/>
    <w:rsid w:val="0033640A"/>
    <w:rsid w:val="0033645C"/>
    <w:rsid w:val="003370F9"/>
    <w:rsid w:val="0033774E"/>
    <w:rsid w:val="00337B29"/>
    <w:rsid w:val="00337EF3"/>
    <w:rsid w:val="003400AC"/>
    <w:rsid w:val="0034018E"/>
    <w:rsid w:val="003402AB"/>
    <w:rsid w:val="0034031A"/>
    <w:rsid w:val="00340373"/>
    <w:rsid w:val="003403B2"/>
    <w:rsid w:val="003405F3"/>
    <w:rsid w:val="00340862"/>
    <w:rsid w:val="00340A85"/>
    <w:rsid w:val="00340B48"/>
    <w:rsid w:val="00340CC0"/>
    <w:rsid w:val="00340DB2"/>
    <w:rsid w:val="0034168F"/>
    <w:rsid w:val="003418A5"/>
    <w:rsid w:val="00341B0E"/>
    <w:rsid w:val="00341B82"/>
    <w:rsid w:val="00341C19"/>
    <w:rsid w:val="00341C26"/>
    <w:rsid w:val="00341C6E"/>
    <w:rsid w:val="00341F1E"/>
    <w:rsid w:val="00341F47"/>
    <w:rsid w:val="0034203A"/>
    <w:rsid w:val="00342241"/>
    <w:rsid w:val="003422A4"/>
    <w:rsid w:val="00342764"/>
    <w:rsid w:val="00342850"/>
    <w:rsid w:val="003429C9"/>
    <w:rsid w:val="00342ABA"/>
    <w:rsid w:val="00342C5D"/>
    <w:rsid w:val="00342E7D"/>
    <w:rsid w:val="0034318A"/>
    <w:rsid w:val="003432E9"/>
    <w:rsid w:val="00343349"/>
    <w:rsid w:val="003435DF"/>
    <w:rsid w:val="0034369B"/>
    <w:rsid w:val="00343B8E"/>
    <w:rsid w:val="00343DAE"/>
    <w:rsid w:val="00343EBC"/>
    <w:rsid w:val="00344068"/>
    <w:rsid w:val="00344361"/>
    <w:rsid w:val="00344862"/>
    <w:rsid w:val="00344927"/>
    <w:rsid w:val="00344AD2"/>
    <w:rsid w:val="00344C35"/>
    <w:rsid w:val="00344DAB"/>
    <w:rsid w:val="00344DC8"/>
    <w:rsid w:val="00344F46"/>
    <w:rsid w:val="00344FE1"/>
    <w:rsid w:val="0034514C"/>
    <w:rsid w:val="0034539E"/>
    <w:rsid w:val="00345975"/>
    <w:rsid w:val="00345B30"/>
    <w:rsid w:val="00345C65"/>
    <w:rsid w:val="00345E04"/>
    <w:rsid w:val="00346065"/>
    <w:rsid w:val="0034619C"/>
    <w:rsid w:val="0034620A"/>
    <w:rsid w:val="0034625E"/>
    <w:rsid w:val="003462CC"/>
    <w:rsid w:val="0034667C"/>
    <w:rsid w:val="0034679A"/>
    <w:rsid w:val="003469D4"/>
    <w:rsid w:val="00346D58"/>
    <w:rsid w:val="00346DCE"/>
    <w:rsid w:val="00347097"/>
    <w:rsid w:val="00347138"/>
    <w:rsid w:val="003471D1"/>
    <w:rsid w:val="00347272"/>
    <w:rsid w:val="003473D2"/>
    <w:rsid w:val="003473F7"/>
    <w:rsid w:val="00347413"/>
    <w:rsid w:val="0034743E"/>
    <w:rsid w:val="003474ED"/>
    <w:rsid w:val="003477C7"/>
    <w:rsid w:val="00347808"/>
    <w:rsid w:val="00347971"/>
    <w:rsid w:val="00347C48"/>
    <w:rsid w:val="00347C6D"/>
    <w:rsid w:val="00347FDC"/>
    <w:rsid w:val="0035009E"/>
    <w:rsid w:val="003500AA"/>
    <w:rsid w:val="00350374"/>
    <w:rsid w:val="00350403"/>
    <w:rsid w:val="003505B1"/>
    <w:rsid w:val="003506BD"/>
    <w:rsid w:val="003507D0"/>
    <w:rsid w:val="003507D6"/>
    <w:rsid w:val="003508C4"/>
    <w:rsid w:val="00350B2F"/>
    <w:rsid w:val="00350B53"/>
    <w:rsid w:val="00350C8F"/>
    <w:rsid w:val="00350DE5"/>
    <w:rsid w:val="00350FC1"/>
    <w:rsid w:val="0035148F"/>
    <w:rsid w:val="003517EF"/>
    <w:rsid w:val="00351949"/>
    <w:rsid w:val="00351C1E"/>
    <w:rsid w:val="00351C7D"/>
    <w:rsid w:val="00351D06"/>
    <w:rsid w:val="00351F2C"/>
    <w:rsid w:val="0035200A"/>
    <w:rsid w:val="00352762"/>
    <w:rsid w:val="00352980"/>
    <w:rsid w:val="00352C8D"/>
    <w:rsid w:val="00352D35"/>
    <w:rsid w:val="00352EA3"/>
    <w:rsid w:val="00352F41"/>
    <w:rsid w:val="00352FD0"/>
    <w:rsid w:val="0035332D"/>
    <w:rsid w:val="003538E4"/>
    <w:rsid w:val="003538F2"/>
    <w:rsid w:val="0035396F"/>
    <w:rsid w:val="00353C78"/>
    <w:rsid w:val="00353F42"/>
    <w:rsid w:val="00353FD5"/>
    <w:rsid w:val="00354448"/>
    <w:rsid w:val="00354484"/>
    <w:rsid w:val="00354646"/>
    <w:rsid w:val="0035493A"/>
    <w:rsid w:val="00354A07"/>
    <w:rsid w:val="00354B80"/>
    <w:rsid w:val="00354BD1"/>
    <w:rsid w:val="00354D1D"/>
    <w:rsid w:val="00354F24"/>
    <w:rsid w:val="00355597"/>
    <w:rsid w:val="003557ED"/>
    <w:rsid w:val="0035584B"/>
    <w:rsid w:val="00355CE9"/>
    <w:rsid w:val="00355D61"/>
    <w:rsid w:val="00355E2E"/>
    <w:rsid w:val="003561B8"/>
    <w:rsid w:val="0035629B"/>
    <w:rsid w:val="003565EF"/>
    <w:rsid w:val="003566AD"/>
    <w:rsid w:val="00356763"/>
    <w:rsid w:val="0035755A"/>
    <w:rsid w:val="0035756B"/>
    <w:rsid w:val="0035790C"/>
    <w:rsid w:val="00357ABF"/>
    <w:rsid w:val="00357C0B"/>
    <w:rsid w:val="00357CBB"/>
    <w:rsid w:val="00357DF2"/>
    <w:rsid w:val="00357F34"/>
    <w:rsid w:val="00357F39"/>
    <w:rsid w:val="0036005F"/>
    <w:rsid w:val="003601D3"/>
    <w:rsid w:val="003603DA"/>
    <w:rsid w:val="0036073B"/>
    <w:rsid w:val="00360AE1"/>
    <w:rsid w:val="00360D26"/>
    <w:rsid w:val="003610C9"/>
    <w:rsid w:val="00361192"/>
    <w:rsid w:val="00361280"/>
    <w:rsid w:val="003615C7"/>
    <w:rsid w:val="00361639"/>
    <w:rsid w:val="00361687"/>
    <w:rsid w:val="00361915"/>
    <w:rsid w:val="0036194D"/>
    <w:rsid w:val="00361B28"/>
    <w:rsid w:val="00362152"/>
    <w:rsid w:val="00362247"/>
    <w:rsid w:val="00362283"/>
    <w:rsid w:val="00362439"/>
    <w:rsid w:val="00362B81"/>
    <w:rsid w:val="00362D33"/>
    <w:rsid w:val="00362E92"/>
    <w:rsid w:val="00362F4B"/>
    <w:rsid w:val="003630E1"/>
    <w:rsid w:val="00363152"/>
    <w:rsid w:val="00363291"/>
    <w:rsid w:val="0036330A"/>
    <w:rsid w:val="00363586"/>
    <w:rsid w:val="003635E7"/>
    <w:rsid w:val="003637D5"/>
    <w:rsid w:val="00363CAA"/>
    <w:rsid w:val="00363EEB"/>
    <w:rsid w:val="00363F3A"/>
    <w:rsid w:val="00363FC6"/>
    <w:rsid w:val="003642D1"/>
    <w:rsid w:val="00364941"/>
    <w:rsid w:val="00364993"/>
    <w:rsid w:val="00364D24"/>
    <w:rsid w:val="00365065"/>
    <w:rsid w:val="003654A7"/>
    <w:rsid w:val="003654C1"/>
    <w:rsid w:val="003655C2"/>
    <w:rsid w:val="00365897"/>
    <w:rsid w:val="00365AED"/>
    <w:rsid w:val="00365BB6"/>
    <w:rsid w:val="00366302"/>
    <w:rsid w:val="003667AE"/>
    <w:rsid w:val="00366F2C"/>
    <w:rsid w:val="00366FA3"/>
    <w:rsid w:val="00366FDF"/>
    <w:rsid w:val="003671BF"/>
    <w:rsid w:val="00367322"/>
    <w:rsid w:val="003674E6"/>
    <w:rsid w:val="00367508"/>
    <w:rsid w:val="0036753A"/>
    <w:rsid w:val="003677A3"/>
    <w:rsid w:val="003678B7"/>
    <w:rsid w:val="003679DA"/>
    <w:rsid w:val="00367D5F"/>
    <w:rsid w:val="00367E21"/>
    <w:rsid w:val="003700AC"/>
    <w:rsid w:val="003705DD"/>
    <w:rsid w:val="00370600"/>
    <w:rsid w:val="0037078F"/>
    <w:rsid w:val="003708C8"/>
    <w:rsid w:val="00370C22"/>
    <w:rsid w:val="00370EBC"/>
    <w:rsid w:val="00370F7A"/>
    <w:rsid w:val="00370FFD"/>
    <w:rsid w:val="0037124E"/>
    <w:rsid w:val="0037139D"/>
    <w:rsid w:val="003715F0"/>
    <w:rsid w:val="00371929"/>
    <w:rsid w:val="00371C7A"/>
    <w:rsid w:val="00371D81"/>
    <w:rsid w:val="00371FA2"/>
    <w:rsid w:val="00372077"/>
    <w:rsid w:val="00372200"/>
    <w:rsid w:val="003722FC"/>
    <w:rsid w:val="003725C0"/>
    <w:rsid w:val="003727E6"/>
    <w:rsid w:val="00372C06"/>
    <w:rsid w:val="00372FE8"/>
    <w:rsid w:val="00373004"/>
    <w:rsid w:val="003731E4"/>
    <w:rsid w:val="003732C4"/>
    <w:rsid w:val="00373525"/>
    <w:rsid w:val="00373543"/>
    <w:rsid w:val="00373582"/>
    <w:rsid w:val="0037363A"/>
    <w:rsid w:val="00373728"/>
    <w:rsid w:val="003737F3"/>
    <w:rsid w:val="00373890"/>
    <w:rsid w:val="00373CBF"/>
    <w:rsid w:val="00374190"/>
    <w:rsid w:val="00374508"/>
    <w:rsid w:val="00374647"/>
    <w:rsid w:val="00374B6F"/>
    <w:rsid w:val="00374C5B"/>
    <w:rsid w:val="00374D84"/>
    <w:rsid w:val="00374DBC"/>
    <w:rsid w:val="00374F84"/>
    <w:rsid w:val="00375101"/>
    <w:rsid w:val="003753EC"/>
    <w:rsid w:val="0037542F"/>
    <w:rsid w:val="003759EC"/>
    <w:rsid w:val="00375DC5"/>
    <w:rsid w:val="00375E9B"/>
    <w:rsid w:val="00375FBE"/>
    <w:rsid w:val="0037607B"/>
    <w:rsid w:val="0037611A"/>
    <w:rsid w:val="00376352"/>
    <w:rsid w:val="003763FB"/>
    <w:rsid w:val="003764DD"/>
    <w:rsid w:val="003765CC"/>
    <w:rsid w:val="0037696F"/>
    <w:rsid w:val="00376B86"/>
    <w:rsid w:val="00376D29"/>
    <w:rsid w:val="00376D95"/>
    <w:rsid w:val="00376FCB"/>
    <w:rsid w:val="00376FFE"/>
    <w:rsid w:val="003772F3"/>
    <w:rsid w:val="003774A8"/>
    <w:rsid w:val="003776D2"/>
    <w:rsid w:val="00377818"/>
    <w:rsid w:val="00377901"/>
    <w:rsid w:val="00377C05"/>
    <w:rsid w:val="00377E69"/>
    <w:rsid w:val="00377FBD"/>
    <w:rsid w:val="0038011D"/>
    <w:rsid w:val="003802E1"/>
    <w:rsid w:val="00380341"/>
    <w:rsid w:val="003803A5"/>
    <w:rsid w:val="00380B36"/>
    <w:rsid w:val="00380B5F"/>
    <w:rsid w:val="00380BCC"/>
    <w:rsid w:val="00380E8F"/>
    <w:rsid w:val="00381092"/>
    <w:rsid w:val="00381202"/>
    <w:rsid w:val="00381716"/>
    <w:rsid w:val="003819EF"/>
    <w:rsid w:val="00381B5F"/>
    <w:rsid w:val="00381D26"/>
    <w:rsid w:val="00381EB5"/>
    <w:rsid w:val="00382243"/>
    <w:rsid w:val="00382426"/>
    <w:rsid w:val="00382548"/>
    <w:rsid w:val="00382575"/>
    <w:rsid w:val="003825A1"/>
    <w:rsid w:val="00382751"/>
    <w:rsid w:val="00382939"/>
    <w:rsid w:val="00382AEE"/>
    <w:rsid w:val="00382D41"/>
    <w:rsid w:val="00382E9A"/>
    <w:rsid w:val="00383007"/>
    <w:rsid w:val="00383093"/>
    <w:rsid w:val="00383107"/>
    <w:rsid w:val="0038311B"/>
    <w:rsid w:val="00383132"/>
    <w:rsid w:val="003832C7"/>
    <w:rsid w:val="00383547"/>
    <w:rsid w:val="00383A39"/>
    <w:rsid w:val="00383AEE"/>
    <w:rsid w:val="00383CBC"/>
    <w:rsid w:val="00383FD2"/>
    <w:rsid w:val="00384274"/>
    <w:rsid w:val="0038452C"/>
    <w:rsid w:val="00384562"/>
    <w:rsid w:val="0038465A"/>
    <w:rsid w:val="00384E6A"/>
    <w:rsid w:val="00384FCE"/>
    <w:rsid w:val="00385083"/>
    <w:rsid w:val="0038538A"/>
    <w:rsid w:val="00385415"/>
    <w:rsid w:val="003856D8"/>
    <w:rsid w:val="0038576D"/>
    <w:rsid w:val="003859BF"/>
    <w:rsid w:val="00385B18"/>
    <w:rsid w:val="00385C49"/>
    <w:rsid w:val="00385C8A"/>
    <w:rsid w:val="00385FBC"/>
    <w:rsid w:val="00386067"/>
    <w:rsid w:val="003861FA"/>
    <w:rsid w:val="00386226"/>
    <w:rsid w:val="00386286"/>
    <w:rsid w:val="00386365"/>
    <w:rsid w:val="003866D1"/>
    <w:rsid w:val="00386807"/>
    <w:rsid w:val="003868E3"/>
    <w:rsid w:val="00386C3B"/>
    <w:rsid w:val="00386CB3"/>
    <w:rsid w:val="00387376"/>
    <w:rsid w:val="00387391"/>
    <w:rsid w:val="00387B5A"/>
    <w:rsid w:val="00387C31"/>
    <w:rsid w:val="00387E3E"/>
    <w:rsid w:val="00387EA7"/>
    <w:rsid w:val="003900B0"/>
    <w:rsid w:val="003901BB"/>
    <w:rsid w:val="003901C8"/>
    <w:rsid w:val="003903B8"/>
    <w:rsid w:val="00390593"/>
    <w:rsid w:val="003905BC"/>
    <w:rsid w:val="003907E1"/>
    <w:rsid w:val="00390988"/>
    <w:rsid w:val="003909DA"/>
    <w:rsid w:val="00390A64"/>
    <w:rsid w:val="00390BCF"/>
    <w:rsid w:val="00390D6D"/>
    <w:rsid w:val="00390E1A"/>
    <w:rsid w:val="003911BC"/>
    <w:rsid w:val="003912DA"/>
    <w:rsid w:val="00391315"/>
    <w:rsid w:val="00391366"/>
    <w:rsid w:val="0039142A"/>
    <w:rsid w:val="0039143F"/>
    <w:rsid w:val="00391520"/>
    <w:rsid w:val="0039163E"/>
    <w:rsid w:val="00391ADB"/>
    <w:rsid w:val="00391C70"/>
    <w:rsid w:val="00391CBC"/>
    <w:rsid w:val="00391DE9"/>
    <w:rsid w:val="00391EE4"/>
    <w:rsid w:val="0039221B"/>
    <w:rsid w:val="00392302"/>
    <w:rsid w:val="00392354"/>
    <w:rsid w:val="003923C9"/>
    <w:rsid w:val="0039243A"/>
    <w:rsid w:val="0039264F"/>
    <w:rsid w:val="00392DAB"/>
    <w:rsid w:val="00392E62"/>
    <w:rsid w:val="00393213"/>
    <w:rsid w:val="00393597"/>
    <w:rsid w:val="003938C8"/>
    <w:rsid w:val="00393AAB"/>
    <w:rsid w:val="003940A5"/>
    <w:rsid w:val="0039428B"/>
    <w:rsid w:val="003944B6"/>
    <w:rsid w:val="00394554"/>
    <w:rsid w:val="003945AB"/>
    <w:rsid w:val="00394627"/>
    <w:rsid w:val="0039495D"/>
    <w:rsid w:val="00394966"/>
    <w:rsid w:val="00394B02"/>
    <w:rsid w:val="00394E32"/>
    <w:rsid w:val="00395193"/>
    <w:rsid w:val="003951B0"/>
    <w:rsid w:val="0039537B"/>
    <w:rsid w:val="00395774"/>
    <w:rsid w:val="00395AF6"/>
    <w:rsid w:val="00395B97"/>
    <w:rsid w:val="00395D19"/>
    <w:rsid w:val="00395FA2"/>
    <w:rsid w:val="003960DE"/>
    <w:rsid w:val="0039617D"/>
    <w:rsid w:val="00396364"/>
    <w:rsid w:val="003963AE"/>
    <w:rsid w:val="003963ED"/>
    <w:rsid w:val="00396C82"/>
    <w:rsid w:val="00396D98"/>
    <w:rsid w:val="00396FAC"/>
    <w:rsid w:val="0039703B"/>
    <w:rsid w:val="00397064"/>
    <w:rsid w:val="0039717E"/>
    <w:rsid w:val="003971A6"/>
    <w:rsid w:val="00397382"/>
    <w:rsid w:val="0039740E"/>
    <w:rsid w:val="003974A3"/>
    <w:rsid w:val="003974F1"/>
    <w:rsid w:val="00397B03"/>
    <w:rsid w:val="003A001F"/>
    <w:rsid w:val="003A0095"/>
    <w:rsid w:val="003A01E9"/>
    <w:rsid w:val="003A0229"/>
    <w:rsid w:val="003A0248"/>
    <w:rsid w:val="003A02F9"/>
    <w:rsid w:val="003A0A76"/>
    <w:rsid w:val="003A0C88"/>
    <w:rsid w:val="003A0F7D"/>
    <w:rsid w:val="003A0FF0"/>
    <w:rsid w:val="003A11B4"/>
    <w:rsid w:val="003A1345"/>
    <w:rsid w:val="003A14FD"/>
    <w:rsid w:val="003A1A70"/>
    <w:rsid w:val="003A1ABE"/>
    <w:rsid w:val="003A1E28"/>
    <w:rsid w:val="003A2107"/>
    <w:rsid w:val="003A2210"/>
    <w:rsid w:val="003A2219"/>
    <w:rsid w:val="003A225E"/>
    <w:rsid w:val="003A232D"/>
    <w:rsid w:val="003A24CA"/>
    <w:rsid w:val="003A268F"/>
    <w:rsid w:val="003A26E3"/>
    <w:rsid w:val="003A284D"/>
    <w:rsid w:val="003A2A74"/>
    <w:rsid w:val="003A2B1F"/>
    <w:rsid w:val="003A2DA3"/>
    <w:rsid w:val="003A2EAF"/>
    <w:rsid w:val="003A2FB2"/>
    <w:rsid w:val="003A305B"/>
    <w:rsid w:val="003A324D"/>
    <w:rsid w:val="003A3A95"/>
    <w:rsid w:val="003A4027"/>
    <w:rsid w:val="003A4051"/>
    <w:rsid w:val="003A4075"/>
    <w:rsid w:val="003A415D"/>
    <w:rsid w:val="003A44BD"/>
    <w:rsid w:val="003A450A"/>
    <w:rsid w:val="003A47EB"/>
    <w:rsid w:val="003A490D"/>
    <w:rsid w:val="003A49BA"/>
    <w:rsid w:val="003A4CB2"/>
    <w:rsid w:val="003A4DD0"/>
    <w:rsid w:val="003A4E9F"/>
    <w:rsid w:val="003A4EB7"/>
    <w:rsid w:val="003A4F7C"/>
    <w:rsid w:val="003A4FDC"/>
    <w:rsid w:val="003A504E"/>
    <w:rsid w:val="003A50C1"/>
    <w:rsid w:val="003A5720"/>
    <w:rsid w:val="003A5805"/>
    <w:rsid w:val="003A5AD6"/>
    <w:rsid w:val="003A5B06"/>
    <w:rsid w:val="003A5B75"/>
    <w:rsid w:val="003A5D8E"/>
    <w:rsid w:val="003A6158"/>
    <w:rsid w:val="003A643E"/>
    <w:rsid w:val="003A6AD8"/>
    <w:rsid w:val="003A6C7A"/>
    <w:rsid w:val="003A6DF8"/>
    <w:rsid w:val="003A6FE2"/>
    <w:rsid w:val="003A789D"/>
    <w:rsid w:val="003A79A2"/>
    <w:rsid w:val="003A7A8F"/>
    <w:rsid w:val="003A7B29"/>
    <w:rsid w:val="003B008F"/>
    <w:rsid w:val="003B00AB"/>
    <w:rsid w:val="003B014F"/>
    <w:rsid w:val="003B0319"/>
    <w:rsid w:val="003B03DA"/>
    <w:rsid w:val="003B03F7"/>
    <w:rsid w:val="003B045A"/>
    <w:rsid w:val="003B0466"/>
    <w:rsid w:val="003B0875"/>
    <w:rsid w:val="003B08C5"/>
    <w:rsid w:val="003B094E"/>
    <w:rsid w:val="003B0A56"/>
    <w:rsid w:val="003B0F4D"/>
    <w:rsid w:val="003B11C0"/>
    <w:rsid w:val="003B1461"/>
    <w:rsid w:val="003B151D"/>
    <w:rsid w:val="003B18E6"/>
    <w:rsid w:val="003B1942"/>
    <w:rsid w:val="003B1C00"/>
    <w:rsid w:val="003B1DEB"/>
    <w:rsid w:val="003B1E32"/>
    <w:rsid w:val="003B1EAC"/>
    <w:rsid w:val="003B1F6D"/>
    <w:rsid w:val="003B1F8B"/>
    <w:rsid w:val="003B21F1"/>
    <w:rsid w:val="003B26FD"/>
    <w:rsid w:val="003B2774"/>
    <w:rsid w:val="003B2937"/>
    <w:rsid w:val="003B2C01"/>
    <w:rsid w:val="003B2C77"/>
    <w:rsid w:val="003B2CDA"/>
    <w:rsid w:val="003B2E0E"/>
    <w:rsid w:val="003B2E1A"/>
    <w:rsid w:val="003B2E49"/>
    <w:rsid w:val="003B3284"/>
    <w:rsid w:val="003B333F"/>
    <w:rsid w:val="003B33CB"/>
    <w:rsid w:val="003B37E0"/>
    <w:rsid w:val="003B3BEA"/>
    <w:rsid w:val="003B3DBE"/>
    <w:rsid w:val="003B46F5"/>
    <w:rsid w:val="003B4A8E"/>
    <w:rsid w:val="003B4C7B"/>
    <w:rsid w:val="003B4CC8"/>
    <w:rsid w:val="003B4FD3"/>
    <w:rsid w:val="003B527F"/>
    <w:rsid w:val="003B5746"/>
    <w:rsid w:val="003B587E"/>
    <w:rsid w:val="003B5A0F"/>
    <w:rsid w:val="003B618A"/>
    <w:rsid w:val="003B6274"/>
    <w:rsid w:val="003B63FB"/>
    <w:rsid w:val="003B67BE"/>
    <w:rsid w:val="003B6A0E"/>
    <w:rsid w:val="003B6AEE"/>
    <w:rsid w:val="003B6B58"/>
    <w:rsid w:val="003B6B89"/>
    <w:rsid w:val="003B6CAF"/>
    <w:rsid w:val="003B6D95"/>
    <w:rsid w:val="003B6DC1"/>
    <w:rsid w:val="003B6EFE"/>
    <w:rsid w:val="003B6F65"/>
    <w:rsid w:val="003B7228"/>
    <w:rsid w:val="003B73E5"/>
    <w:rsid w:val="003B73F4"/>
    <w:rsid w:val="003B7537"/>
    <w:rsid w:val="003B7577"/>
    <w:rsid w:val="003B759C"/>
    <w:rsid w:val="003B75FD"/>
    <w:rsid w:val="003B7AA3"/>
    <w:rsid w:val="003B7AE6"/>
    <w:rsid w:val="003B7B97"/>
    <w:rsid w:val="003B7F4C"/>
    <w:rsid w:val="003C0408"/>
    <w:rsid w:val="003C0569"/>
    <w:rsid w:val="003C0651"/>
    <w:rsid w:val="003C06EE"/>
    <w:rsid w:val="003C07EC"/>
    <w:rsid w:val="003C12DA"/>
    <w:rsid w:val="003C1734"/>
    <w:rsid w:val="003C1744"/>
    <w:rsid w:val="003C1BFD"/>
    <w:rsid w:val="003C1E13"/>
    <w:rsid w:val="003C21AF"/>
    <w:rsid w:val="003C22B9"/>
    <w:rsid w:val="003C250A"/>
    <w:rsid w:val="003C26A3"/>
    <w:rsid w:val="003C29CB"/>
    <w:rsid w:val="003C2AFA"/>
    <w:rsid w:val="003C2E2A"/>
    <w:rsid w:val="003C30A9"/>
    <w:rsid w:val="003C30F7"/>
    <w:rsid w:val="003C3151"/>
    <w:rsid w:val="003C3174"/>
    <w:rsid w:val="003C320B"/>
    <w:rsid w:val="003C345C"/>
    <w:rsid w:val="003C354A"/>
    <w:rsid w:val="003C369B"/>
    <w:rsid w:val="003C39A6"/>
    <w:rsid w:val="003C3D38"/>
    <w:rsid w:val="003C3E67"/>
    <w:rsid w:val="003C3F17"/>
    <w:rsid w:val="003C4265"/>
    <w:rsid w:val="003C4318"/>
    <w:rsid w:val="003C44CF"/>
    <w:rsid w:val="003C4600"/>
    <w:rsid w:val="003C474C"/>
    <w:rsid w:val="003C49AE"/>
    <w:rsid w:val="003C49EF"/>
    <w:rsid w:val="003C4AF6"/>
    <w:rsid w:val="003C4D2B"/>
    <w:rsid w:val="003C4DCC"/>
    <w:rsid w:val="003C5171"/>
    <w:rsid w:val="003C5194"/>
    <w:rsid w:val="003C5274"/>
    <w:rsid w:val="003C546E"/>
    <w:rsid w:val="003C547F"/>
    <w:rsid w:val="003C5495"/>
    <w:rsid w:val="003C552A"/>
    <w:rsid w:val="003C56FD"/>
    <w:rsid w:val="003C5793"/>
    <w:rsid w:val="003C59FB"/>
    <w:rsid w:val="003C5A9B"/>
    <w:rsid w:val="003C5AB5"/>
    <w:rsid w:val="003C5E21"/>
    <w:rsid w:val="003C5E5E"/>
    <w:rsid w:val="003C5EF6"/>
    <w:rsid w:val="003C6343"/>
    <w:rsid w:val="003C66B8"/>
    <w:rsid w:val="003C6D17"/>
    <w:rsid w:val="003C6ED7"/>
    <w:rsid w:val="003C7006"/>
    <w:rsid w:val="003C7352"/>
    <w:rsid w:val="003C7542"/>
    <w:rsid w:val="003C77F1"/>
    <w:rsid w:val="003C7A14"/>
    <w:rsid w:val="003C7CAD"/>
    <w:rsid w:val="003D004A"/>
    <w:rsid w:val="003D081C"/>
    <w:rsid w:val="003D0DC4"/>
    <w:rsid w:val="003D0FCE"/>
    <w:rsid w:val="003D1353"/>
    <w:rsid w:val="003D141B"/>
    <w:rsid w:val="003D168D"/>
    <w:rsid w:val="003D17AE"/>
    <w:rsid w:val="003D1885"/>
    <w:rsid w:val="003D1898"/>
    <w:rsid w:val="003D19CC"/>
    <w:rsid w:val="003D2049"/>
    <w:rsid w:val="003D2050"/>
    <w:rsid w:val="003D214F"/>
    <w:rsid w:val="003D2414"/>
    <w:rsid w:val="003D255E"/>
    <w:rsid w:val="003D2740"/>
    <w:rsid w:val="003D275E"/>
    <w:rsid w:val="003D29A2"/>
    <w:rsid w:val="003D2AAA"/>
    <w:rsid w:val="003D2E74"/>
    <w:rsid w:val="003D2EA2"/>
    <w:rsid w:val="003D2F0E"/>
    <w:rsid w:val="003D33D0"/>
    <w:rsid w:val="003D34F6"/>
    <w:rsid w:val="003D3783"/>
    <w:rsid w:val="003D37B6"/>
    <w:rsid w:val="003D37FD"/>
    <w:rsid w:val="003D38AC"/>
    <w:rsid w:val="003D3986"/>
    <w:rsid w:val="003D39E8"/>
    <w:rsid w:val="003D3A51"/>
    <w:rsid w:val="003D3ABB"/>
    <w:rsid w:val="003D3E9C"/>
    <w:rsid w:val="003D3F2E"/>
    <w:rsid w:val="003D3F57"/>
    <w:rsid w:val="003D40EC"/>
    <w:rsid w:val="003D4104"/>
    <w:rsid w:val="003D4108"/>
    <w:rsid w:val="003D436F"/>
    <w:rsid w:val="003D4AA4"/>
    <w:rsid w:val="003D4CE9"/>
    <w:rsid w:val="003D4DE4"/>
    <w:rsid w:val="003D505A"/>
    <w:rsid w:val="003D5351"/>
    <w:rsid w:val="003D54D3"/>
    <w:rsid w:val="003D5533"/>
    <w:rsid w:val="003D5614"/>
    <w:rsid w:val="003D561A"/>
    <w:rsid w:val="003D571E"/>
    <w:rsid w:val="003D575A"/>
    <w:rsid w:val="003D576A"/>
    <w:rsid w:val="003D5BE3"/>
    <w:rsid w:val="003D5C35"/>
    <w:rsid w:val="003D5D37"/>
    <w:rsid w:val="003D5F44"/>
    <w:rsid w:val="003D6105"/>
    <w:rsid w:val="003D61D2"/>
    <w:rsid w:val="003D620B"/>
    <w:rsid w:val="003D6536"/>
    <w:rsid w:val="003D656A"/>
    <w:rsid w:val="003D65ED"/>
    <w:rsid w:val="003D669D"/>
    <w:rsid w:val="003D6ABD"/>
    <w:rsid w:val="003D6B59"/>
    <w:rsid w:val="003D6B5F"/>
    <w:rsid w:val="003D6E17"/>
    <w:rsid w:val="003D6EBC"/>
    <w:rsid w:val="003D70E8"/>
    <w:rsid w:val="003D70FC"/>
    <w:rsid w:val="003D7207"/>
    <w:rsid w:val="003D77DC"/>
    <w:rsid w:val="003D7908"/>
    <w:rsid w:val="003D7936"/>
    <w:rsid w:val="003E044B"/>
    <w:rsid w:val="003E05DB"/>
    <w:rsid w:val="003E0650"/>
    <w:rsid w:val="003E0709"/>
    <w:rsid w:val="003E0751"/>
    <w:rsid w:val="003E0A71"/>
    <w:rsid w:val="003E0AEF"/>
    <w:rsid w:val="003E0BD1"/>
    <w:rsid w:val="003E0C4A"/>
    <w:rsid w:val="003E0C6C"/>
    <w:rsid w:val="003E0C8F"/>
    <w:rsid w:val="003E0EB9"/>
    <w:rsid w:val="003E110C"/>
    <w:rsid w:val="003E11DB"/>
    <w:rsid w:val="003E13D3"/>
    <w:rsid w:val="003E1808"/>
    <w:rsid w:val="003E1C6D"/>
    <w:rsid w:val="003E1ED6"/>
    <w:rsid w:val="003E1F98"/>
    <w:rsid w:val="003E2714"/>
    <w:rsid w:val="003E27D1"/>
    <w:rsid w:val="003E2A67"/>
    <w:rsid w:val="003E2F82"/>
    <w:rsid w:val="003E3369"/>
    <w:rsid w:val="003E3527"/>
    <w:rsid w:val="003E3676"/>
    <w:rsid w:val="003E397E"/>
    <w:rsid w:val="003E3AE4"/>
    <w:rsid w:val="003E3B18"/>
    <w:rsid w:val="003E3C50"/>
    <w:rsid w:val="003E3CD8"/>
    <w:rsid w:val="003E3D89"/>
    <w:rsid w:val="003E3F24"/>
    <w:rsid w:val="003E3FA0"/>
    <w:rsid w:val="003E4164"/>
    <w:rsid w:val="003E4240"/>
    <w:rsid w:val="003E4300"/>
    <w:rsid w:val="003E4374"/>
    <w:rsid w:val="003E44D8"/>
    <w:rsid w:val="003E4605"/>
    <w:rsid w:val="003E470B"/>
    <w:rsid w:val="003E4A9C"/>
    <w:rsid w:val="003E4C7C"/>
    <w:rsid w:val="003E4E4A"/>
    <w:rsid w:val="003E5017"/>
    <w:rsid w:val="003E51FD"/>
    <w:rsid w:val="003E572A"/>
    <w:rsid w:val="003E596B"/>
    <w:rsid w:val="003E5A6B"/>
    <w:rsid w:val="003E5B50"/>
    <w:rsid w:val="003E5E8B"/>
    <w:rsid w:val="003E66D1"/>
    <w:rsid w:val="003E690B"/>
    <w:rsid w:val="003E6B27"/>
    <w:rsid w:val="003E6F91"/>
    <w:rsid w:val="003E70E8"/>
    <w:rsid w:val="003E732E"/>
    <w:rsid w:val="003E74EB"/>
    <w:rsid w:val="003E78FC"/>
    <w:rsid w:val="003E7F98"/>
    <w:rsid w:val="003F0084"/>
    <w:rsid w:val="003F0086"/>
    <w:rsid w:val="003F03BE"/>
    <w:rsid w:val="003F06CB"/>
    <w:rsid w:val="003F098E"/>
    <w:rsid w:val="003F09A8"/>
    <w:rsid w:val="003F0AF5"/>
    <w:rsid w:val="003F0BA9"/>
    <w:rsid w:val="003F0BE6"/>
    <w:rsid w:val="003F0BFC"/>
    <w:rsid w:val="003F0CB4"/>
    <w:rsid w:val="003F0F1A"/>
    <w:rsid w:val="003F0FC1"/>
    <w:rsid w:val="003F136D"/>
    <w:rsid w:val="003F1AB9"/>
    <w:rsid w:val="003F1AC0"/>
    <w:rsid w:val="003F2942"/>
    <w:rsid w:val="003F2B98"/>
    <w:rsid w:val="003F2E07"/>
    <w:rsid w:val="003F2E09"/>
    <w:rsid w:val="003F30A3"/>
    <w:rsid w:val="003F3652"/>
    <w:rsid w:val="003F36AC"/>
    <w:rsid w:val="003F36C6"/>
    <w:rsid w:val="003F3B64"/>
    <w:rsid w:val="003F3CF8"/>
    <w:rsid w:val="003F3E6F"/>
    <w:rsid w:val="003F3FBE"/>
    <w:rsid w:val="003F4507"/>
    <w:rsid w:val="003F4581"/>
    <w:rsid w:val="003F4705"/>
    <w:rsid w:val="003F4744"/>
    <w:rsid w:val="003F474D"/>
    <w:rsid w:val="003F47A9"/>
    <w:rsid w:val="003F47B0"/>
    <w:rsid w:val="003F4817"/>
    <w:rsid w:val="003F494A"/>
    <w:rsid w:val="003F4A64"/>
    <w:rsid w:val="003F4ADD"/>
    <w:rsid w:val="003F4C6C"/>
    <w:rsid w:val="003F4C8E"/>
    <w:rsid w:val="003F4D79"/>
    <w:rsid w:val="003F50B1"/>
    <w:rsid w:val="003F521C"/>
    <w:rsid w:val="003F522B"/>
    <w:rsid w:val="003F5316"/>
    <w:rsid w:val="003F5483"/>
    <w:rsid w:val="003F596F"/>
    <w:rsid w:val="003F5AB3"/>
    <w:rsid w:val="003F5BD7"/>
    <w:rsid w:val="003F6226"/>
    <w:rsid w:val="003F641A"/>
    <w:rsid w:val="003F6526"/>
    <w:rsid w:val="003F68D7"/>
    <w:rsid w:val="003F6A8D"/>
    <w:rsid w:val="003F6ABF"/>
    <w:rsid w:val="003F6D74"/>
    <w:rsid w:val="003F746F"/>
    <w:rsid w:val="003F7738"/>
    <w:rsid w:val="003F79BB"/>
    <w:rsid w:val="003F7AE9"/>
    <w:rsid w:val="003F7D02"/>
    <w:rsid w:val="003F7D78"/>
    <w:rsid w:val="003F7F0B"/>
    <w:rsid w:val="003F7F41"/>
    <w:rsid w:val="004001A2"/>
    <w:rsid w:val="004006B9"/>
    <w:rsid w:val="0040077F"/>
    <w:rsid w:val="00400D3B"/>
    <w:rsid w:val="00400F18"/>
    <w:rsid w:val="00401183"/>
    <w:rsid w:val="00401284"/>
    <w:rsid w:val="004013A0"/>
    <w:rsid w:val="004013AE"/>
    <w:rsid w:val="00401C20"/>
    <w:rsid w:val="00401E54"/>
    <w:rsid w:val="004021C2"/>
    <w:rsid w:val="00402266"/>
    <w:rsid w:val="00402334"/>
    <w:rsid w:val="004023A1"/>
    <w:rsid w:val="004023BC"/>
    <w:rsid w:val="0040256C"/>
    <w:rsid w:val="0040282D"/>
    <w:rsid w:val="00402BEB"/>
    <w:rsid w:val="00402C33"/>
    <w:rsid w:val="00402CCD"/>
    <w:rsid w:val="00402DD3"/>
    <w:rsid w:val="004030DC"/>
    <w:rsid w:val="004033BE"/>
    <w:rsid w:val="004033E7"/>
    <w:rsid w:val="0040347E"/>
    <w:rsid w:val="00403559"/>
    <w:rsid w:val="00403655"/>
    <w:rsid w:val="00403731"/>
    <w:rsid w:val="004038AB"/>
    <w:rsid w:val="004038EA"/>
    <w:rsid w:val="0040390F"/>
    <w:rsid w:val="00403C70"/>
    <w:rsid w:val="00403E51"/>
    <w:rsid w:val="0040410D"/>
    <w:rsid w:val="004041FB"/>
    <w:rsid w:val="004042A8"/>
    <w:rsid w:val="0040446C"/>
    <w:rsid w:val="00404A86"/>
    <w:rsid w:val="00404AC0"/>
    <w:rsid w:val="00404F63"/>
    <w:rsid w:val="00405055"/>
    <w:rsid w:val="00405630"/>
    <w:rsid w:val="00405899"/>
    <w:rsid w:val="00405E61"/>
    <w:rsid w:val="00405EC6"/>
    <w:rsid w:val="0040608E"/>
    <w:rsid w:val="004063EA"/>
    <w:rsid w:val="004065F2"/>
    <w:rsid w:val="0040688F"/>
    <w:rsid w:val="00406931"/>
    <w:rsid w:val="004069AA"/>
    <w:rsid w:val="00406A14"/>
    <w:rsid w:val="00406B3A"/>
    <w:rsid w:val="00406C70"/>
    <w:rsid w:val="0040735B"/>
    <w:rsid w:val="004073AC"/>
    <w:rsid w:val="00407674"/>
    <w:rsid w:val="0040782E"/>
    <w:rsid w:val="004078A6"/>
    <w:rsid w:val="004078AF"/>
    <w:rsid w:val="004078FC"/>
    <w:rsid w:val="0040791F"/>
    <w:rsid w:val="00407AF2"/>
    <w:rsid w:val="00407D98"/>
    <w:rsid w:val="0041006D"/>
    <w:rsid w:val="00410102"/>
    <w:rsid w:val="0041078F"/>
    <w:rsid w:val="004109D9"/>
    <w:rsid w:val="00410AA0"/>
    <w:rsid w:val="00410C56"/>
    <w:rsid w:val="004110C6"/>
    <w:rsid w:val="00411149"/>
    <w:rsid w:val="00411475"/>
    <w:rsid w:val="004115DC"/>
    <w:rsid w:val="00411796"/>
    <w:rsid w:val="00411B13"/>
    <w:rsid w:val="00411F36"/>
    <w:rsid w:val="00412096"/>
    <w:rsid w:val="00412159"/>
    <w:rsid w:val="0041236F"/>
    <w:rsid w:val="00412401"/>
    <w:rsid w:val="004125FA"/>
    <w:rsid w:val="004127B5"/>
    <w:rsid w:val="004128F4"/>
    <w:rsid w:val="00412B3D"/>
    <w:rsid w:val="00412C7B"/>
    <w:rsid w:val="00412D07"/>
    <w:rsid w:val="00412D5C"/>
    <w:rsid w:val="00412D6A"/>
    <w:rsid w:val="00412F8B"/>
    <w:rsid w:val="00413A7A"/>
    <w:rsid w:val="00413BF7"/>
    <w:rsid w:val="00413D78"/>
    <w:rsid w:val="00413E8F"/>
    <w:rsid w:val="00414195"/>
    <w:rsid w:val="0041434C"/>
    <w:rsid w:val="00414373"/>
    <w:rsid w:val="00414787"/>
    <w:rsid w:val="0041478D"/>
    <w:rsid w:val="004148B9"/>
    <w:rsid w:val="004148BE"/>
    <w:rsid w:val="00414C21"/>
    <w:rsid w:val="00414D78"/>
    <w:rsid w:val="00414D81"/>
    <w:rsid w:val="00414DFD"/>
    <w:rsid w:val="00414E6B"/>
    <w:rsid w:val="00415489"/>
    <w:rsid w:val="00415800"/>
    <w:rsid w:val="0041586B"/>
    <w:rsid w:val="0041599F"/>
    <w:rsid w:val="004159B7"/>
    <w:rsid w:val="00415D19"/>
    <w:rsid w:val="0041606F"/>
    <w:rsid w:val="00416090"/>
    <w:rsid w:val="00416234"/>
    <w:rsid w:val="0041633E"/>
    <w:rsid w:val="00416372"/>
    <w:rsid w:val="0041657F"/>
    <w:rsid w:val="00416855"/>
    <w:rsid w:val="004168EC"/>
    <w:rsid w:val="00416CA8"/>
    <w:rsid w:val="00416CFE"/>
    <w:rsid w:val="00416D68"/>
    <w:rsid w:val="00416E1C"/>
    <w:rsid w:val="00417214"/>
    <w:rsid w:val="00417239"/>
    <w:rsid w:val="00417285"/>
    <w:rsid w:val="00417722"/>
    <w:rsid w:val="004177DC"/>
    <w:rsid w:val="00417C9B"/>
    <w:rsid w:val="00417E8D"/>
    <w:rsid w:val="00417E92"/>
    <w:rsid w:val="00420087"/>
    <w:rsid w:val="0042057D"/>
    <w:rsid w:val="004205AF"/>
    <w:rsid w:val="00420C0F"/>
    <w:rsid w:val="00420DD8"/>
    <w:rsid w:val="0042112B"/>
    <w:rsid w:val="00421174"/>
    <w:rsid w:val="00421477"/>
    <w:rsid w:val="00421491"/>
    <w:rsid w:val="004214C9"/>
    <w:rsid w:val="0042162C"/>
    <w:rsid w:val="0042178D"/>
    <w:rsid w:val="004217AA"/>
    <w:rsid w:val="00421896"/>
    <w:rsid w:val="004218AA"/>
    <w:rsid w:val="00421A7D"/>
    <w:rsid w:val="00421B70"/>
    <w:rsid w:val="0042210D"/>
    <w:rsid w:val="0042224A"/>
    <w:rsid w:val="004222E8"/>
    <w:rsid w:val="00422323"/>
    <w:rsid w:val="0042238D"/>
    <w:rsid w:val="00422A9F"/>
    <w:rsid w:val="00422B84"/>
    <w:rsid w:val="00422E16"/>
    <w:rsid w:val="00422E8C"/>
    <w:rsid w:val="00423275"/>
    <w:rsid w:val="0042344A"/>
    <w:rsid w:val="00423518"/>
    <w:rsid w:val="00423613"/>
    <w:rsid w:val="004239D9"/>
    <w:rsid w:val="004239E3"/>
    <w:rsid w:val="00424722"/>
    <w:rsid w:val="004249D6"/>
    <w:rsid w:val="00424D44"/>
    <w:rsid w:val="00424E84"/>
    <w:rsid w:val="00424F1D"/>
    <w:rsid w:val="00425056"/>
    <w:rsid w:val="00425504"/>
    <w:rsid w:val="004256E4"/>
    <w:rsid w:val="00425751"/>
    <w:rsid w:val="00425979"/>
    <w:rsid w:val="004259CF"/>
    <w:rsid w:val="00425A8C"/>
    <w:rsid w:val="00425A98"/>
    <w:rsid w:val="00425ABF"/>
    <w:rsid w:val="00425BB5"/>
    <w:rsid w:val="0042614A"/>
    <w:rsid w:val="00426173"/>
    <w:rsid w:val="004261EA"/>
    <w:rsid w:val="004263D6"/>
    <w:rsid w:val="00426402"/>
    <w:rsid w:val="00426508"/>
    <w:rsid w:val="0042650A"/>
    <w:rsid w:val="0042651F"/>
    <w:rsid w:val="00426704"/>
    <w:rsid w:val="0042694D"/>
    <w:rsid w:val="00426B1C"/>
    <w:rsid w:val="00426D7E"/>
    <w:rsid w:val="00426EBB"/>
    <w:rsid w:val="00426F1B"/>
    <w:rsid w:val="0042707D"/>
    <w:rsid w:val="004273BF"/>
    <w:rsid w:val="00427536"/>
    <w:rsid w:val="004275E5"/>
    <w:rsid w:val="00427863"/>
    <w:rsid w:val="004278E7"/>
    <w:rsid w:val="004279BA"/>
    <w:rsid w:val="00427A86"/>
    <w:rsid w:val="00427AB5"/>
    <w:rsid w:val="00427F7E"/>
    <w:rsid w:val="00430169"/>
    <w:rsid w:val="004305F1"/>
    <w:rsid w:val="00430F25"/>
    <w:rsid w:val="00431172"/>
    <w:rsid w:val="00431181"/>
    <w:rsid w:val="00431195"/>
    <w:rsid w:val="00431436"/>
    <w:rsid w:val="00431447"/>
    <w:rsid w:val="00431623"/>
    <w:rsid w:val="0043191D"/>
    <w:rsid w:val="004319CD"/>
    <w:rsid w:val="00431E1F"/>
    <w:rsid w:val="004320C0"/>
    <w:rsid w:val="004321A0"/>
    <w:rsid w:val="004321EE"/>
    <w:rsid w:val="0043223D"/>
    <w:rsid w:val="0043230D"/>
    <w:rsid w:val="00432342"/>
    <w:rsid w:val="00432383"/>
    <w:rsid w:val="00432685"/>
    <w:rsid w:val="004328AC"/>
    <w:rsid w:val="00432B2F"/>
    <w:rsid w:val="00432C87"/>
    <w:rsid w:val="00432E58"/>
    <w:rsid w:val="0043309A"/>
    <w:rsid w:val="00433195"/>
    <w:rsid w:val="004331BD"/>
    <w:rsid w:val="00433402"/>
    <w:rsid w:val="004335F5"/>
    <w:rsid w:val="00433694"/>
    <w:rsid w:val="00433BB4"/>
    <w:rsid w:val="0043405F"/>
    <w:rsid w:val="004345CA"/>
    <w:rsid w:val="004345EE"/>
    <w:rsid w:val="004346BF"/>
    <w:rsid w:val="00434724"/>
    <w:rsid w:val="00434994"/>
    <w:rsid w:val="004349C6"/>
    <w:rsid w:val="00434B86"/>
    <w:rsid w:val="00434BB4"/>
    <w:rsid w:val="00434C02"/>
    <w:rsid w:val="00434CC2"/>
    <w:rsid w:val="00434E03"/>
    <w:rsid w:val="00434E43"/>
    <w:rsid w:val="00434FBB"/>
    <w:rsid w:val="004353E7"/>
    <w:rsid w:val="004355C8"/>
    <w:rsid w:val="004357F0"/>
    <w:rsid w:val="00435AE2"/>
    <w:rsid w:val="0043603C"/>
    <w:rsid w:val="00436069"/>
    <w:rsid w:val="00436146"/>
    <w:rsid w:val="00436446"/>
    <w:rsid w:val="004364E8"/>
    <w:rsid w:val="004367C7"/>
    <w:rsid w:val="0043687C"/>
    <w:rsid w:val="00436C23"/>
    <w:rsid w:val="00436CCF"/>
    <w:rsid w:val="00436CE6"/>
    <w:rsid w:val="00436E3D"/>
    <w:rsid w:val="00436E7C"/>
    <w:rsid w:val="00436F17"/>
    <w:rsid w:val="00436FEE"/>
    <w:rsid w:val="00437109"/>
    <w:rsid w:val="004371C0"/>
    <w:rsid w:val="00437C05"/>
    <w:rsid w:val="00437EA9"/>
    <w:rsid w:val="00437EE1"/>
    <w:rsid w:val="00437EF3"/>
    <w:rsid w:val="0044006A"/>
    <w:rsid w:val="00440515"/>
    <w:rsid w:val="0044058E"/>
    <w:rsid w:val="004405EC"/>
    <w:rsid w:val="004406BF"/>
    <w:rsid w:val="004411DC"/>
    <w:rsid w:val="0044134A"/>
    <w:rsid w:val="00441609"/>
    <w:rsid w:val="00441968"/>
    <w:rsid w:val="00441AF2"/>
    <w:rsid w:val="00441B1E"/>
    <w:rsid w:val="00441B45"/>
    <w:rsid w:val="00441C81"/>
    <w:rsid w:val="00441D2A"/>
    <w:rsid w:val="00441FD1"/>
    <w:rsid w:val="004420EB"/>
    <w:rsid w:val="004425D1"/>
    <w:rsid w:val="004427BB"/>
    <w:rsid w:val="004427EF"/>
    <w:rsid w:val="00442AA8"/>
    <w:rsid w:val="00442C72"/>
    <w:rsid w:val="004430EB"/>
    <w:rsid w:val="00443277"/>
    <w:rsid w:val="00443537"/>
    <w:rsid w:val="00443609"/>
    <w:rsid w:val="0044367B"/>
    <w:rsid w:val="004436B3"/>
    <w:rsid w:val="00443AFE"/>
    <w:rsid w:val="00443BD9"/>
    <w:rsid w:val="00443FF5"/>
    <w:rsid w:val="004440D3"/>
    <w:rsid w:val="004442E4"/>
    <w:rsid w:val="00444A6D"/>
    <w:rsid w:val="00444CCE"/>
    <w:rsid w:val="00444D34"/>
    <w:rsid w:val="00444E8F"/>
    <w:rsid w:val="00444EAF"/>
    <w:rsid w:val="00444FC7"/>
    <w:rsid w:val="0044502A"/>
    <w:rsid w:val="004450D2"/>
    <w:rsid w:val="00445119"/>
    <w:rsid w:val="00445209"/>
    <w:rsid w:val="004452A8"/>
    <w:rsid w:val="0044539E"/>
    <w:rsid w:val="00445731"/>
    <w:rsid w:val="00445805"/>
    <w:rsid w:val="0044580A"/>
    <w:rsid w:val="0044585C"/>
    <w:rsid w:val="00445AC7"/>
    <w:rsid w:val="00445C13"/>
    <w:rsid w:val="00445F31"/>
    <w:rsid w:val="00445F7E"/>
    <w:rsid w:val="00445FFE"/>
    <w:rsid w:val="0044609E"/>
    <w:rsid w:val="00446146"/>
    <w:rsid w:val="004461A2"/>
    <w:rsid w:val="004462B3"/>
    <w:rsid w:val="0044630C"/>
    <w:rsid w:val="00446325"/>
    <w:rsid w:val="0044657C"/>
    <w:rsid w:val="004468A9"/>
    <w:rsid w:val="00446994"/>
    <w:rsid w:val="00446A42"/>
    <w:rsid w:val="00446B47"/>
    <w:rsid w:val="00446BEB"/>
    <w:rsid w:val="00446C04"/>
    <w:rsid w:val="00446C41"/>
    <w:rsid w:val="004471F0"/>
    <w:rsid w:val="00447268"/>
    <w:rsid w:val="0044743C"/>
    <w:rsid w:val="0044748C"/>
    <w:rsid w:val="00447721"/>
    <w:rsid w:val="00447975"/>
    <w:rsid w:val="00447B04"/>
    <w:rsid w:val="00447C9A"/>
    <w:rsid w:val="00447E6F"/>
    <w:rsid w:val="00447F2B"/>
    <w:rsid w:val="00450781"/>
    <w:rsid w:val="00450B5B"/>
    <w:rsid w:val="00450C0C"/>
    <w:rsid w:val="00450C14"/>
    <w:rsid w:val="00451058"/>
    <w:rsid w:val="004515BC"/>
    <w:rsid w:val="00451A0F"/>
    <w:rsid w:val="00451BDC"/>
    <w:rsid w:val="00451E5E"/>
    <w:rsid w:val="00451EAE"/>
    <w:rsid w:val="004523D5"/>
    <w:rsid w:val="00452553"/>
    <w:rsid w:val="004528F8"/>
    <w:rsid w:val="004529E2"/>
    <w:rsid w:val="00452B26"/>
    <w:rsid w:val="00452B3A"/>
    <w:rsid w:val="00452BC7"/>
    <w:rsid w:val="00452C97"/>
    <w:rsid w:val="00452CBB"/>
    <w:rsid w:val="00453045"/>
    <w:rsid w:val="0045334F"/>
    <w:rsid w:val="004536C9"/>
    <w:rsid w:val="004538CC"/>
    <w:rsid w:val="00453A0D"/>
    <w:rsid w:val="00453E95"/>
    <w:rsid w:val="00453F0E"/>
    <w:rsid w:val="00453F4A"/>
    <w:rsid w:val="00453FF8"/>
    <w:rsid w:val="004541B1"/>
    <w:rsid w:val="004541B7"/>
    <w:rsid w:val="00454243"/>
    <w:rsid w:val="004548B1"/>
    <w:rsid w:val="0045499D"/>
    <w:rsid w:val="00454AF5"/>
    <w:rsid w:val="00454BD1"/>
    <w:rsid w:val="00454D47"/>
    <w:rsid w:val="00454DF9"/>
    <w:rsid w:val="004550BF"/>
    <w:rsid w:val="00455502"/>
    <w:rsid w:val="0045557A"/>
    <w:rsid w:val="00455A27"/>
    <w:rsid w:val="00455BB8"/>
    <w:rsid w:val="00455CF7"/>
    <w:rsid w:val="00455E8F"/>
    <w:rsid w:val="00455EAC"/>
    <w:rsid w:val="00455EC6"/>
    <w:rsid w:val="00456642"/>
    <w:rsid w:val="004566BF"/>
    <w:rsid w:val="00456BCC"/>
    <w:rsid w:val="00457559"/>
    <w:rsid w:val="004576E9"/>
    <w:rsid w:val="00457734"/>
    <w:rsid w:val="00457735"/>
    <w:rsid w:val="0045792E"/>
    <w:rsid w:val="00457B09"/>
    <w:rsid w:val="00457B15"/>
    <w:rsid w:val="00457B43"/>
    <w:rsid w:val="00457F52"/>
    <w:rsid w:val="0046037F"/>
    <w:rsid w:val="0046041C"/>
    <w:rsid w:val="00460463"/>
    <w:rsid w:val="004604F6"/>
    <w:rsid w:val="00460724"/>
    <w:rsid w:val="0046093E"/>
    <w:rsid w:val="0046096F"/>
    <w:rsid w:val="00460D6B"/>
    <w:rsid w:val="00461098"/>
    <w:rsid w:val="004610DA"/>
    <w:rsid w:val="00461297"/>
    <w:rsid w:val="004616C7"/>
    <w:rsid w:val="0046170F"/>
    <w:rsid w:val="0046173B"/>
    <w:rsid w:val="00461758"/>
    <w:rsid w:val="004617E8"/>
    <w:rsid w:val="0046184C"/>
    <w:rsid w:val="00461948"/>
    <w:rsid w:val="00461AE1"/>
    <w:rsid w:val="00461D01"/>
    <w:rsid w:val="00461F9B"/>
    <w:rsid w:val="00462479"/>
    <w:rsid w:val="004624D6"/>
    <w:rsid w:val="004626A5"/>
    <w:rsid w:val="00462AB9"/>
    <w:rsid w:val="00462DB3"/>
    <w:rsid w:val="00462DDC"/>
    <w:rsid w:val="00462E81"/>
    <w:rsid w:val="004630DE"/>
    <w:rsid w:val="004637C0"/>
    <w:rsid w:val="00463AF4"/>
    <w:rsid w:val="00463EDA"/>
    <w:rsid w:val="0046403C"/>
    <w:rsid w:val="0046426F"/>
    <w:rsid w:val="00464356"/>
    <w:rsid w:val="004643E0"/>
    <w:rsid w:val="00464574"/>
    <w:rsid w:val="004645E5"/>
    <w:rsid w:val="00464AFB"/>
    <w:rsid w:val="00464B11"/>
    <w:rsid w:val="00464BCF"/>
    <w:rsid w:val="00464FDA"/>
    <w:rsid w:val="0046524F"/>
    <w:rsid w:val="004653A7"/>
    <w:rsid w:val="004653ED"/>
    <w:rsid w:val="00465426"/>
    <w:rsid w:val="00465773"/>
    <w:rsid w:val="00465ADA"/>
    <w:rsid w:val="00465C9D"/>
    <w:rsid w:val="0046627D"/>
    <w:rsid w:val="0046632B"/>
    <w:rsid w:val="004664A0"/>
    <w:rsid w:val="004664FC"/>
    <w:rsid w:val="00466576"/>
    <w:rsid w:val="0046658A"/>
    <w:rsid w:val="004667E6"/>
    <w:rsid w:val="00466824"/>
    <w:rsid w:val="00466846"/>
    <w:rsid w:val="00466C8D"/>
    <w:rsid w:val="00466DCA"/>
    <w:rsid w:val="00466EF1"/>
    <w:rsid w:val="0046712C"/>
    <w:rsid w:val="00467179"/>
    <w:rsid w:val="00467199"/>
    <w:rsid w:val="0046725F"/>
    <w:rsid w:val="00467577"/>
    <w:rsid w:val="0046757F"/>
    <w:rsid w:val="004675B5"/>
    <w:rsid w:val="00467872"/>
    <w:rsid w:val="00467A3F"/>
    <w:rsid w:val="00467AAE"/>
    <w:rsid w:val="00467DEC"/>
    <w:rsid w:val="00467E51"/>
    <w:rsid w:val="00467E60"/>
    <w:rsid w:val="0047030E"/>
    <w:rsid w:val="00470450"/>
    <w:rsid w:val="004705CF"/>
    <w:rsid w:val="00470962"/>
    <w:rsid w:val="00470F43"/>
    <w:rsid w:val="00470FCC"/>
    <w:rsid w:val="00471227"/>
    <w:rsid w:val="0047161B"/>
    <w:rsid w:val="00471A1F"/>
    <w:rsid w:val="00471BB3"/>
    <w:rsid w:val="00471E69"/>
    <w:rsid w:val="00471F25"/>
    <w:rsid w:val="004723EA"/>
    <w:rsid w:val="004724EC"/>
    <w:rsid w:val="00472539"/>
    <w:rsid w:val="0047256A"/>
    <w:rsid w:val="00472971"/>
    <w:rsid w:val="00472B33"/>
    <w:rsid w:val="00472C00"/>
    <w:rsid w:val="00472EC3"/>
    <w:rsid w:val="00472EE8"/>
    <w:rsid w:val="00473016"/>
    <w:rsid w:val="004731E2"/>
    <w:rsid w:val="00473357"/>
    <w:rsid w:val="00473488"/>
    <w:rsid w:val="00473A36"/>
    <w:rsid w:val="00473B66"/>
    <w:rsid w:val="00473D2A"/>
    <w:rsid w:val="00473D88"/>
    <w:rsid w:val="00473F4E"/>
    <w:rsid w:val="00473F78"/>
    <w:rsid w:val="004741A7"/>
    <w:rsid w:val="0047422D"/>
    <w:rsid w:val="0047423D"/>
    <w:rsid w:val="004747AD"/>
    <w:rsid w:val="00474D98"/>
    <w:rsid w:val="00474F05"/>
    <w:rsid w:val="00474FD8"/>
    <w:rsid w:val="004750D4"/>
    <w:rsid w:val="00475106"/>
    <w:rsid w:val="004751B8"/>
    <w:rsid w:val="0047529C"/>
    <w:rsid w:val="004758DF"/>
    <w:rsid w:val="00475C04"/>
    <w:rsid w:val="00475D31"/>
    <w:rsid w:val="00476101"/>
    <w:rsid w:val="004763D9"/>
    <w:rsid w:val="0047654F"/>
    <w:rsid w:val="0047670F"/>
    <w:rsid w:val="00476B3E"/>
    <w:rsid w:val="00476E7B"/>
    <w:rsid w:val="00476E85"/>
    <w:rsid w:val="00476F2D"/>
    <w:rsid w:val="0047726B"/>
    <w:rsid w:val="004777A1"/>
    <w:rsid w:val="00477889"/>
    <w:rsid w:val="004778B1"/>
    <w:rsid w:val="00477957"/>
    <w:rsid w:val="00477A99"/>
    <w:rsid w:val="00477B5D"/>
    <w:rsid w:val="00477C3E"/>
    <w:rsid w:val="00477DDE"/>
    <w:rsid w:val="00477EA2"/>
    <w:rsid w:val="004801FA"/>
    <w:rsid w:val="004804D0"/>
    <w:rsid w:val="0048078E"/>
    <w:rsid w:val="004808A6"/>
    <w:rsid w:val="00480C5D"/>
    <w:rsid w:val="00480C75"/>
    <w:rsid w:val="004810FB"/>
    <w:rsid w:val="0048112F"/>
    <w:rsid w:val="00481140"/>
    <w:rsid w:val="0048118B"/>
    <w:rsid w:val="00481205"/>
    <w:rsid w:val="0048145F"/>
    <w:rsid w:val="00481464"/>
    <w:rsid w:val="00481532"/>
    <w:rsid w:val="004816B1"/>
    <w:rsid w:val="0048191E"/>
    <w:rsid w:val="00481CA8"/>
    <w:rsid w:val="0048276D"/>
    <w:rsid w:val="00482A73"/>
    <w:rsid w:val="00482A99"/>
    <w:rsid w:val="00482A9E"/>
    <w:rsid w:val="004836CA"/>
    <w:rsid w:val="0048371E"/>
    <w:rsid w:val="004838B1"/>
    <w:rsid w:val="00483A7C"/>
    <w:rsid w:val="00483E1C"/>
    <w:rsid w:val="00483E87"/>
    <w:rsid w:val="00483F22"/>
    <w:rsid w:val="004844C1"/>
    <w:rsid w:val="00484569"/>
    <w:rsid w:val="00484593"/>
    <w:rsid w:val="0048465E"/>
    <w:rsid w:val="004847D0"/>
    <w:rsid w:val="00485126"/>
    <w:rsid w:val="0048546A"/>
    <w:rsid w:val="00485749"/>
    <w:rsid w:val="0048575F"/>
    <w:rsid w:val="004857B3"/>
    <w:rsid w:val="00485B5B"/>
    <w:rsid w:val="00486225"/>
    <w:rsid w:val="0048628A"/>
    <w:rsid w:val="004862AA"/>
    <w:rsid w:val="004863F5"/>
    <w:rsid w:val="00486440"/>
    <w:rsid w:val="00486D4A"/>
    <w:rsid w:val="00486F8E"/>
    <w:rsid w:val="00486FA5"/>
    <w:rsid w:val="00487043"/>
    <w:rsid w:val="004870B2"/>
    <w:rsid w:val="0048728F"/>
    <w:rsid w:val="004873A4"/>
    <w:rsid w:val="004873DE"/>
    <w:rsid w:val="00487565"/>
    <w:rsid w:val="0048775D"/>
    <w:rsid w:val="004877A6"/>
    <w:rsid w:val="00487918"/>
    <w:rsid w:val="0048792C"/>
    <w:rsid w:val="00487C9B"/>
    <w:rsid w:val="00487E8C"/>
    <w:rsid w:val="00487EA1"/>
    <w:rsid w:val="0049018D"/>
    <w:rsid w:val="00490354"/>
    <w:rsid w:val="00490811"/>
    <w:rsid w:val="00490BCF"/>
    <w:rsid w:val="00490D1E"/>
    <w:rsid w:val="004910BD"/>
    <w:rsid w:val="00491533"/>
    <w:rsid w:val="00491751"/>
    <w:rsid w:val="0049186D"/>
    <w:rsid w:val="00491C38"/>
    <w:rsid w:val="00491E39"/>
    <w:rsid w:val="00492208"/>
    <w:rsid w:val="0049222D"/>
    <w:rsid w:val="0049229C"/>
    <w:rsid w:val="00492544"/>
    <w:rsid w:val="004925AC"/>
    <w:rsid w:val="0049288A"/>
    <w:rsid w:val="00492C10"/>
    <w:rsid w:val="00492DD6"/>
    <w:rsid w:val="00493202"/>
    <w:rsid w:val="004935A8"/>
    <w:rsid w:val="00493767"/>
    <w:rsid w:val="00493B81"/>
    <w:rsid w:val="00493D53"/>
    <w:rsid w:val="00493DB9"/>
    <w:rsid w:val="00494504"/>
    <w:rsid w:val="004945DC"/>
    <w:rsid w:val="004946F9"/>
    <w:rsid w:val="00494778"/>
    <w:rsid w:val="004949B8"/>
    <w:rsid w:val="004952D5"/>
    <w:rsid w:val="0049530A"/>
    <w:rsid w:val="00495448"/>
    <w:rsid w:val="0049570C"/>
    <w:rsid w:val="00495898"/>
    <w:rsid w:val="004958CA"/>
    <w:rsid w:val="00495BF2"/>
    <w:rsid w:val="00495C7D"/>
    <w:rsid w:val="00495D1A"/>
    <w:rsid w:val="00495E8E"/>
    <w:rsid w:val="0049608F"/>
    <w:rsid w:val="00496283"/>
    <w:rsid w:val="004962BD"/>
    <w:rsid w:val="0049631E"/>
    <w:rsid w:val="0049641D"/>
    <w:rsid w:val="0049645D"/>
    <w:rsid w:val="00496787"/>
    <w:rsid w:val="004967D2"/>
    <w:rsid w:val="00497138"/>
    <w:rsid w:val="004973DE"/>
    <w:rsid w:val="004975A5"/>
    <w:rsid w:val="0049780C"/>
    <w:rsid w:val="0049783B"/>
    <w:rsid w:val="00497BC3"/>
    <w:rsid w:val="004A01DD"/>
    <w:rsid w:val="004A024F"/>
    <w:rsid w:val="004A0299"/>
    <w:rsid w:val="004A04F7"/>
    <w:rsid w:val="004A07A7"/>
    <w:rsid w:val="004A10EE"/>
    <w:rsid w:val="004A1618"/>
    <w:rsid w:val="004A1826"/>
    <w:rsid w:val="004A1954"/>
    <w:rsid w:val="004A195F"/>
    <w:rsid w:val="004A21A2"/>
    <w:rsid w:val="004A229B"/>
    <w:rsid w:val="004A240F"/>
    <w:rsid w:val="004A24E6"/>
    <w:rsid w:val="004A2D14"/>
    <w:rsid w:val="004A2F03"/>
    <w:rsid w:val="004A3446"/>
    <w:rsid w:val="004A384D"/>
    <w:rsid w:val="004A3BD8"/>
    <w:rsid w:val="004A3BF0"/>
    <w:rsid w:val="004A3D97"/>
    <w:rsid w:val="004A404D"/>
    <w:rsid w:val="004A42A6"/>
    <w:rsid w:val="004A42B0"/>
    <w:rsid w:val="004A42BC"/>
    <w:rsid w:val="004A4360"/>
    <w:rsid w:val="004A43CC"/>
    <w:rsid w:val="004A452F"/>
    <w:rsid w:val="004A46B3"/>
    <w:rsid w:val="004A48B7"/>
    <w:rsid w:val="004A4A50"/>
    <w:rsid w:val="004A4CD3"/>
    <w:rsid w:val="004A4D51"/>
    <w:rsid w:val="004A4EAF"/>
    <w:rsid w:val="004A4FD0"/>
    <w:rsid w:val="004A5156"/>
    <w:rsid w:val="004A5220"/>
    <w:rsid w:val="004A5412"/>
    <w:rsid w:val="004A556B"/>
    <w:rsid w:val="004A5588"/>
    <w:rsid w:val="004A5764"/>
    <w:rsid w:val="004A5969"/>
    <w:rsid w:val="004A59EE"/>
    <w:rsid w:val="004A5BAA"/>
    <w:rsid w:val="004A5D3D"/>
    <w:rsid w:val="004A5EAE"/>
    <w:rsid w:val="004A5FEA"/>
    <w:rsid w:val="004A62A8"/>
    <w:rsid w:val="004A65BE"/>
    <w:rsid w:val="004A68B9"/>
    <w:rsid w:val="004A6C80"/>
    <w:rsid w:val="004A6CA3"/>
    <w:rsid w:val="004A6CE4"/>
    <w:rsid w:val="004A6DC7"/>
    <w:rsid w:val="004A6F07"/>
    <w:rsid w:val="004A6FC5"/>
    <w:rsid w:val="004A70A3"/>
    <w:rsid w:val="004A724C"/>
    <w:rsid w:val="004A7881"/>
    <w:rsid w:val="004A7901"/>
    <w:rsid w:val="004A7A76"/>
    <w:rsid w:val="004A7C67"/>
    <w:rsid w:val="004A7C89"/>
    <w:rsid w:val="004A7FD6"/>
    <w:rsid w:val="004B0027"/>
    <w:rsid w:val="004B0035"/>
    <w:rsid w:val="004B00FA"/>
    <w:rsid w:val="004B01A5"/>
    <w:rsid w:val="004B0220"/>
    <w:rsid w:val="004B0543"/>
    <w:rsid w:val="004B05B1"/>
    <w:rsid w:val="004B0672"/>
    <w:rsid w:val="004B0994"/>
    <w:rsid w:val="004B0A48"/>
    <w:rsid w:val="004B0BFA"/>
    <w:rsid w:val="004B0D39"/>
    <w:rsid w:val="004B0DA7"/>
    <w:rsid w:val="004B0DDB"/>
    <w:rsid w:val="004B0E48"/>
    <w:rsid w:val="004B129C"/>
    <w:rsid w:val="004B135F"/>
    <w:rsid w:val="004B13A6"/>
    <w:rsid w:val="004B1669"/>
    <w:rsid w:val="004B18FC"/>
    <w:rsid w:val="004B19D5"/>
    <w:rsid w:val="004B1CF3"/>
    <w:rsid w:val="004B1ECB"/>
    <w:rsid w:val="004B1F40"/>
    <w:rsid w:val="004B2096"/>
    <w:rsid w:val="004B215F"/>
    <w:rsid w:val="004B275B"/>
    <w:rsid w:val="004B2877"/>
    <w:rsid w:val="004B29A1"/>
    <w:rsid w:val="004B2A8C"/>
    <w:rsid w:val="004B2CDB"/>
    <w:rsid w:val="004B2E8E"/>
    <w:rsid w:val="004B329D"/>
    <w:rsid w:val="004B3309"/>
    <w:rsid w:val="004B332C"/>
    <w:rsid w:val="004B3450"/>
    <w:rsid w:val="004B369E"/>
    <w:rsid w:val="004B3804"/>
    <w:rsid w:val="004B392B"/>
    <w:rsid w:val="004B3C01"/>
    <w:rsid w:val="004B42B5"/>
    <w:rsid w:val="004B4337"/>
    <w:rsid w:val="004B43E3"/>
    <w:rsid w:val="004B46D2"/>
    <w:rsid w:val="004B4C3D"/>
    <w:rsid w:val="004B4FB6"/>
    <w:rsid w:val="004B55CC"/>
    <w:rsid w:val="004B5849"/>
    <w:rsid w:val="004B5AC4"/>
    <w:rsid w:val="004B5CF0"/>
    <w:rsid w:val="004B5E17"/>
    <w:rsid w:val="004B5F0C"/>
    <w:rsid w:val="004B61E7"/>
    <w:rsid w:val="004B69B4"/>
    <w:rsid w:val="004B6C57"/>
    <w:rsid w:val="004B6EA5"/>
    <w:rsid w:val="004B6F9B"/>
    <w:rsid w:val="004B72A4"/>
    <w:rsid w:val="004B7573"/>
    <w:rsid w:val="004B75FC"/>
    <w:rsid w:val="004B779C"/>
    <w:rsid w:val="004B7B7E"/>
    <w:rsid w:val="004B7F20"/>
    <w:rsid w:val="004B7F76"/>
    <w:rsid w:val="004B7FF9"/>
    <w:rsid w:val="004C0358"/>
    <w:rsid w:val="004C0359"/>
    <w:rsid w:val="004C06A8"/>
    <w:rsid w:val="004C072E"/>
    <w:rsid w:val="004C0AE0"/>
    <w:rsid w:val="004C0BE8"/>
    <w:rsid w:val="004C1127"/>
    <w:rsid w:val="004C1167"/>
    <w:rsid w:val="004C13B1"/>
    <w:rsid w:val="004C19F7"/>
    <w:rsid w:val="004C1B5D"/>
    <w:rsid w:val="004C1CE6"/>
    <w:rsid w:val="004C1F85"/>
    <w:rsid w:val="004C20D6"/>
    <w:rsid w:val="004C2125"/>
    <w:rsid w:val="004C2172"/>
    <w:rsid w:val="004C22C5"/>
    <w:rsid w:val="004C23CC"/>
    <w:rsid w:val="004C24D2"/>
    <w:rsid w:val="004C2597"/>
    <w:rsid w:val="004C2A70"/>
    <w:rsid w:val="004C2C95"/>
    <w:rsid w:val="004C2CF2"/>
    <w:rsid w:val="004C2E2E"/>
    <w:rsid w:val="004C302B"/>
    <w:rsid w:val="004C302F"/>
    <w:rsid w:val="004C34C9"/>
    <w:rsid w:val="004C358E"/>
    <w:rsid w:val="004C37AA"/>
    <w:rsid w:val="004C3B27"/>
    <w:rsid w:val="004C3CC1"/>
    <w:rsid w:val="004C3F46"/>
    <w:rsid w:val="004C3F5D"/>
    <w:rsid w:val="004C40C9"/>
    <w:rsid w:val="004C428A"/>
    <w:rsid w:val="004C4487"/>
    <w:rsid w:val="004C44C2"/>
    <w:rsid w:val="004C464B"/>
    <w:rsid w:val="004C4B28"/>
    <w:rsid w:val="004C4BDD"/>
    <w:rsid w:val="004C4D62"/>
    <w:rsid w:val="004C4DA6"/>
    <w:rsid w:val="004C4FC0"/>
    <w:rsid w:val="004C4FDA"/>
    <w:rsid w:val="004C508A"/>
    <w:rsid w:val="004C50B5"/>
    <w:rsid w:val="004C51CC"/>
    <w:rsid w:val="004C523E"/>
    <w:rsid w:val="004C5321"/>
    <w:rsid w:val="004C55F4"/>
    <w:rsid w:val="004C567C"/>
    <w:rsid w:val="004C5A1D"/>
    <w:rsid w:val="004C5B2F"/>
    <w:rsid w:val="004C5C57"/>
    <w:rsid w:val="004C5D6E"/>
    <w:rsid w:val="004C61F8"/>
    <w:rsid w:val="004C635C"/>
    <w:rsid w:val="004C6441"/>
    <w:rsid w:val="004C64F8"/>
    <w:rsid w:val="004C653F"/>
    <w:rsid w:val="004C65E9"/>
    <w:rsid w:val="004C6686"/>
    <w:rsid w:val="004C66CA"/>
    <w:rsid w:val="004C695F"/>
    <w:rsid w:val="004C6C18"/>
    <w:rsid w:val="004C7350"/>
    <w:rsid w:val="004C76CC"/>
    <w:rsid w:val="004C78D3"/>
    <w:rsid w:val="004C7A6F"/>
    <w:rsid w:val="004C7B3C"/>
    <w:rsid w:val="004C7C3D"/>
    <w:rsid w:val="004D0043"/>
    <w:rsid w:val="004D01DC"/>
    <w:rsid w:val="004D025D"/>
    <w:rsid w:val="004D05EF"/>
    <w:rsid w:val="004D07C4"/>
    <w:rsid w:val="004D086D"/>
    <w:rsid w:val="004D08E4"/>
    <w:rsid w:val="004D0935"/>
    <w:rsid w:val="004D099D"/>
    <w:rsid w:val="004D0A1B"/>
    <w:rsid w:val="004D0A98"/>
    <w:rsid w:val="004D0CF3"/>
    <w:rsid w:val="004D1287"/>
    <w:rsid w:val="004D138A"/>
    <w:rsid w:val="004D14D6"/>
    <w:rsid w:val="004D14DD"/>
    <w:rsid w:val="004D16E5"/>
    <w:rsid w:val="004D1982"/>
    <w:rsid w:val="004D1B6B"/>
    <w:rsid w:val="004D1BC9"/>
    <w:rsid w:val="004D1EA5"/>
    <w:rsid w:val="004D216B"/>
    <w:rsid w:val="004D2179"/>
    <w:rsid w:val="004D23AA"/>
    <w:rsid w:val="004D24A0"/>
    <w:rsid w:val="004D2564"/>
    <w:rsid w:val="004D2640"/>
    <w:rsid w:val="004D2658"/>
    <w:rsid w:val="004D2882"/>
    <w:rsid w:val="004D2BE9"/>
    <w:rsid w:val="004D2CA4"/>
    <w:rsid w:val="004D2EBA"/>
    <w:rsid w:val="004D369A"/>
    <w:rsid w:val="004D3968"/>
    <w:rsid w:val="004D3A09"/>
    <w:rsid w:val="004D3AE7"/>
    <w:rsid w:val="004D3B37"/>
    <w:rsid w:val="004D3C06"/>
    <w:rsid w:val="004D3CFC"/>
    <w:rsid w:val="004D3E1F"/>
    <w:rsid w:val="004D4326"/>
    <w:rsid w:val="004D4AF1"/>
    <w:rsid w:val="004D4C65"/>
    <w:rsid w:val="004D4FC4"/>
    <w:rsid w:val="004D5060"/>
    <w:rsid w:val="004D55C4"/>
    <w:rsid w:val="004D572C"/>
    <w:rsid w:val="004D5823"/>
    <w:rsid w:val="004D585C"/>
    <w:rsid w:val="004D5A36"/>
    <w:rsid w:val="004D5BC6"/>
    <w:rsid w:val="004D5F97"/>
    <w:rsid w:val="004D6191"/>
    <w:rsid w:val="004D631A"/>
    <w:rsid w:val="004D6420"/>
    <w:rsid w:val="004D66A7"/>
    <w:rsid w:val="004D66CA"/>
    <w:rsid w:val="004D6781"/>
    <w:rsid w:val="004D6906"/>
    <w:rsid w:val="004D6CC0"/>
    <w:rsid w:val="004D6E61"/>
    <w:rsid w:val="004D6F45"/>
    <w:rsid w:val="004D703D"/>
    <w:rsid w:val="004D707B"/>
    <w:rsid w:val="004D70D7"/>
    <w:rsid w:val="004D7E01"/>
    <w:rsid w:val="004D7F9D"/>
    <w:rsid w:val="004D7FD4"/>
    <w:rsid w:val="004E0A0A"/>
    <w:rsid w:val="004E0BA2"/>
    <w:rsid w:val="004E0BED"/>
    <w:rsid w:val="004E1175"/>
    <w:rsid w:val="004E11F3"/>
    <w:rsid w:val="004E120D"/>
    <w:rsid w:val="004E1443"/>
    <w:rsid w:val="004E1D8E"/>
    <w:rsid w:val="004E2128"/>
    <w:rsid w:val="004E2161"/>
    <w:rsid w:val="004E23A5"/>
    <w:rsid w:val="004E23BF"/>
    <w:rsid w:val="004E23FD"/>
    <w:rsid w:val="004E2424"/>
    <w:rsid w:val="004E2595"/>
    <w:rsid w:val="004E2754"/>
    <w:rsid w:val="004E29AE"/>
    <w:rsid w:val="004E2CA6"/>
    <w:rsid w:val="004E2CCF"/>
    <w:rsid w:val="004E2DC2"/>
    <w:rsid w:val="004E2F0E"/>
    <w:rsid w:val="004E2F86"/>
    <w:rsid w:val="004E33CE"/>
    <w:rsid w:val="004E340B"/>
    <w:rsid w:val="004E34FC"/>
    <w:rsid w:val="004E3A11"/>
    <w:rsid w:val="004E3B3E"/>
    <w:rsid w:val="004E3E4E"/>
    <w:rsid w:val="004E4473"/>
    <w:rsid w:val="004E4504"/>
    <w:rsid w:val="004E483E"/>
    <w:rsid w:val="004E48A9"/>
    <w:rsid w:val="004E48C0"/>
    <w:rsid w:val="004E48F8"/>
    <w:rsid w:val="004E4AC0"/>
    <w:rsid w:val="004E4C45"/>
    <w:rsid w:val="004E4CBB"/>
    <w:rsid w:val="004E538E"/>
    <w:rsid w:val="004E539A"/>
    <w:rsid w:val="004E550F"/>
    <w:rsid w:val="004E5776"/>
    <w:rsid w:val="004E581D"/>
    <w:rsid w:val="004E5915"/>
    <w:rsid w:val="004E5940"/>
    <w:rsid w:val="004E599D"/>
    <w:rsid w:val="004E5AF1"/>
    <w:rsid w:val="004E5B17"/>
    <w:rsid w:val="004E5CB8"/>
    <w:rsid w:val="004E5D3F"/>
    <w:rsid w:val="004E5F16"/>
    <w:rsid w:val="004E5F56"/>
    <w:rsid w:val="004E649C"/>
    <w:rsid w:val="004E656A"/>
    <w:rsid w:val="004E658B"/>
    <w:rsid w:val="004E6BBF"/>
    <w:rsid w:val="004E6BDC"/>
    <w:rsid w:val="004E6D50"/>
    <w:rsid w:val="004E6DD1"/>
    <w:rsid w:val="004E6EFA"/>
    <w:rsid w:val="004E6FA2"/>
    <w:rsid w:val="004E76DC"/>
    <w:rsid w:val="004E7CD0"/>
    <w:rsid w:val="004E7D65"/>
    <w:rsid w:val="004F00A8"/>
    <w:rsid w:val="004F050B"/>
    <w:rsid w:val="004F071F"/>
    <w:rsid w:val="004F08D8"/>
    <w:rsid w:val="004F0E42"/>
    <w:rsid w:val="004F0EA6"/>
    <w:rsid w:val="004F0F1B"/>
    <w:rsid w:val="004F0F34"/>
    <w:rsid w:val="004F0FB0"/>
    <w:rsid w:val="004F1221"/>
    <w:rsid w:val="004F123D"/>
    <w:rsid w:val="004F1259"/>
    <w:rsid w:val="004F16DE"/>
    <w:rsid w:val="004F1897"/>
    <w:rsid w:val="004F1942"/>
    <w:rsid w:val="004F1A47"/>
    <w:rsid w:val="004F1EB6"/>
    <w:rsid w:val="004F20A2"/>
    <w:rsid w:val="004F254F"/>
    <w:rsid w:val="004F27EF"/>
    <w:rsid w:val="004F2890"/>
    <w:rsid w:val="004F2935"/>
    <w:rsid w:val="004F29AC"/>
    <w:rsid w:val="004F2F33"/>
    <w:rsid w:val="004F3019"/>
    <w:rsid w:val="004F3335"/>
    <w:rsid w:val="004F337D"/>
    <w:rsid w:val="004F34BD"/>
    <w:rsid w:val="004F355F"/>
    <w:rsid w:val="004F389A"/>
    <w:rsid w:val="004F38D4"/>
    <w:rsid w:val="004F39A0"/>
    <w:rsid w:val="004F3B8D"/>
    <w:rsid w:val="004F3B9E"/>
    <w:rsid w:val="004F3D9E"/>
    <w:rsid w:val="004F41F3"/>
    <w:rsid w:val="004F42D7"/>
    <w:rsid w:val="004F4720"/>
    <w:rsid w:val="004F47FF"/>
    <w:rsid w:val="004F4ABF"/>
    <w:rsid w:val="004F4D3F"/>
    <w:rsid w:val="004F4F10"/>
    <w:rsid w:val="004F509C"/>
    <w:rsid w:val="004F52E9"/>
    <w:rsid w:val="004F5341"/>
    <w:rsid w:val="004F5348"/>
    <w:rsid w:val="004F53A6"/>
    <w:rsid w:val="004F53D8"/>
    <w:rsid w:val="004F5468"/>
    <w:rsid w:val="004F55D0"/>
    <w:rsid w:val="004F5A25"/>
    <w:rsid w:val="004F5B1C"/>
    <w:rsid w:val="004F5C4E"/>
    <w:rsid w:val="004F5CC1"/>
    <w:rsid w:val="004F5D2E"/>
    <w:rsid w:val="004F5D79"/>
    <w:rsid w:val="004F60DF"/>
    <w:rsid w:val="004F6157"/>
    <w:rsid w:val="004F6203"/>
    <w:rsid w:val="004F635C"/>
    <w:rsid w:val="004F668D"/>
    <w:rsid w:val="004F6799"/>
    <w:rsid w:val="004F6985"/>
    <w:rsid w:val="004F6B58"/>
    <w:rsid w:val="004F6DD1"/>
    <w:rsid w:val="004F6E1D"/>
    <w:rsid w:val="004F74B3"/>
    <w:rsid w:val="004F7894"/>
    <w:rsid w:val="004F796E"/>
    <w:rsid w:val="004F7A59"/>
    <w:rsid w:val="004F7B1D"/>
    <w:rsid w:val="004F7B47"/>
    <w:rsid w:val="004F7FBF"/>
    <w:rsid w:val="00500207"/>
    <w:rsid w:val="005002E4"/>
    <w:rsid w:val="0050030E"/>
    <w:rsid w:val="0050032C"/>
    <w:rsid w:val="00500454"/>
    <w:rsid w:val="00500843"/>
    <w:rsid w:val="00501237"/>
    <w:rsid w:val="00501254"/>
    <w:rsid w:val="00501388"/>
    <w:rsid w:val="00501B80"/>
    <w:rsid w:val="00501C35"/>
    <w:rsid w:val="00501C68"/>
    <w:rsid w:val="00501C95"/>
    <w:rsid w:val="00501D02"/>
    <w:rsid w:val="0050235A"/>
    <w:rsid w:val="00502451"/>
    <w:rsid w:val="005026BE"/>
    <w:rsid w:val="00502765"/>
    <w:rsid w:val="0050283B"/>
    <w:rsid w:val="00502A10"/>
    <w:rsid w:val="00502A38"/>
    <w:rsid w:val="0050345F"/>
    <w:rsid w:val="005037D4"/>
    <w:rsid w:val="005039EE"/>
    <w:rsid w:val="00503BF0"/>
    <w:rsid w:val="00503CAE"/>
    <w:rsid w:val="00503D36"/>
    <w:rsid w:val="00503F1D"/>
    <w:rsid w:val="00504020"/>
    <w:rsid w:val="00504346"/>
    <w:rsid w:val="00504455"/>
    <w:rsid w:val="005045ED"/>
    <w:rsid w:val="0050490C"/>
    <w:rsid w:val="005049C4"/>
    <w:rsid w:val="00504A47"/>
    <w:rsid w:val="00504C15"/>
    <w:rsid w:val="00504DF6"/>
    <w:rsid w:val="00504F2A"/>
    <w:rsid w:val="00504FE6"/>
    <w:rsid w:val="005050E8"/>
    <w:rsid w:val="0050523F"/>
    <w:rsid w:val="005052CA"/>
    <w:rsid w:val="005052E7"/>
    <w:rsid w:val="005054B5"/>
    <w:rsid w:val="00505AA5"/>
    <w:rsid w:val="00505BE8"/>
    <w:rsid w:val="00505E5B"/>
    <w:rsid w:val="005063EC"/>
    <w:rsid w:val="0050649B"/>
    <w:rsid w:val="0050664A"/>
    <w:rsid w:val="00506986"/>
    <w:rsid w:val="005069B7"/>
    <w:rsid w:val="00506A76"/>
    <w:rsid w:val="00506B51"/>
    <w:rsid w:val="00507136"/>
    <w:rsid w:val="00507158"/>
    <w:rsid w:val="00507246"/>
    <w:rsid w:val="00507278"/>
    <w:rsid w:val="00507523"/>
    <w:rsid w:val="0050770D"/>
    <w:rsid w:val="005078C5"/>
    <w:rsid w:val="00507D0F"/>
    <w:rsid w:val="00507D2C"/>
    <w:rsid w:val="00507DB3"/>
    <w:rsid w:val="0051020C"/>
    <w:rsid w:val="00510364"/>
    <w:rsid w:val="005103FB"/>
    <w:rsid w:val="005107FF"/>
    <w:rsid w:val="00510A0B"/>
    <w:rsid w:val="00510A0D"/>
    <w:rsid w:val="00510D4D"/>
    <w:rsid w:val="00510E29"/>
    <w:rsid w:val="00510F2A"/>
    <w:rsid w:val="005115FB"/>
    <w:rsid w:val="00511663"/>
    <w:rsid w:val="00511744"/>
    <w:rsid w:val="00511A4F"/>
    <w:rsid w:val="00511BC8"/>
    <w:rsid w:val="00511D31"/>
    <w:rsid w:val="00511D62"/>
    <w:rsid w:val="00511E53"/>
    <w:rsid w:val="0051212D"/>
    <w:rsid w:val="005123F3"/>
    <w:rsid w:val="005125C8"/>
    <w:rsid w:val="005126AB"/>
    <w:rsid w:val="0051277A"/>
    <w:rsid w:val="00512A6C"/>
    <w:rsid w:val="00512E55"/>
    <w:rsid w:val="0051337F"/>
    <w:rsid w:val="005134E5"/>
    <w:rsid w:val="005135E0"/>
    <w:rsid w:val="0051383D"/>
    <w:rsid w:val="00513CA2"/>
    <w:rsid w:val="00513DAC"/>
    <w:rsid w:val="00513EA8"/>
    <w:rsid w:val="00513F51"/>
    <w:rsid w:val="00513FF9"/>
    <w:rsid w:val="00514231"/>
    <w:rsid w:val="00514B97"/>
    <w:rsid w:val="00515091"/>
    <w:rsid w:val="005152D0"/>
    <w:rsid w:val="005156FD"/>
    <w:rsid w:val="005157AC"/>
    <w:rsid w:val="005157D8"/>
    <w:rsid w:val="005159E5"/>
    <w:rsid w:val="00515B10"/>
    <w:rsid w:val="00515D99"/>
    <w:rsid w:val="0051615C"/>
    <w:rsid w:val="005164FF"/>
    <w:rsid w:val="00516C13"/>
    <w:rsid w:val="00517272"/>
    <w:rsid w:val="005173EC"/>
    <w:rsid w:val="005177E4"/>
    <w:rsid w:val="0051790F"/>
    <w:rsid w:val="00517BA3"/>
    <w:rsid w:val="00517D78"/>
    <w:rsid w:val="00517E19"/>
    <w:rsid w:val="00517EC0"/>
    <w:rsid w:val="005200E9"/>
    <w:rsid w:val="00520115"/>
    <w:rsid w:val="0052013C"/>
    <w:rsid w:val="00520140"/>
    <w:rsid w:val="0052017B"/>
    <w:rsid w:val="00520184"/>
    <w:rsid w:val="005201F0"/>
    <w:rsid w:val="0052025A"/>
    <w:rsid w:val="005204CF"/>
    <w:rsid w:val="005205C4"/>
    <w:rsid w:val="0052082A"/>
    <w:rsid w:val="0052089D"/>
    <w:rsid w:val="00520B8D"/>
    <w:rsid w:val="00520F92"/>
    <w:rsid w:val="005211E5"/>
    <w:rsid w:val="00521293"/>
    <w:rsid w:val="0052177D"/>
    <w:rsid w:val="00521831"/>
    <w:rsid w:val="00521B22"/>
    <w:rsid w:val="00521BD2"/>
    <w:rsid w:val="00521D10"/>
    <w:rsid w:val="00521D54"/>
    <w:rsid w:val="00521F3A"/>
    <w:rsid w:val="00522147"/>
    <w:rsid w:val="0052221A"/>
    <w:rsid w:val="00522595"/>
    <w:rsid w:val="00522596"/>
    <w:rsid w:val="0052259B"/>
    <w:rsid w:val="00522708"/>
    <w:rsid w:val="00522E98"/>
    <w:rsid w:val="0052302B"/>
    <w:rsid w:val="00523145"/>
    <w:rsid w:val="005231A1"/>
    <w:rsid w:val="00523355"/>
    <w:rsid w:val="00523858"/>
    <w:rsid w:val="00523E60"/>
    <w:rsid w:val="00523FF4"/>
    <w:rsid w:val="0052403C"/>
    <w:rsid w:val="00524066"/>
    <w:rsid w:val="005243F3"/>
    <w:rsid w:val="0052440D"/>
    <w:rsid w:val="005245CA"/>
    <w:rsid w:val="0052460E"/>
    <w:rsid w:val="00524619"/>
    <w:rsid w:val="00524CE2"/>
    <w:rsid w:val="00524CFB"/>
    <w:rsid w:val="00524E28"/>
    <w:rsid w:val="00524EBF"/>
    <w:rsid w:val="00524F2E"/>
    <w:rsid w:val="005251E4"/>
    <w:rsid w:val="00525329"/>
    <w:rsid w:val="005253B3"/>
    <w:rsid w:val="00525485"/>
    <w:rsid w:val="0052567C"/>
    <w:rsid w:val="00525912"/>
    <w:rsid w:val="00525C15"/>
    <w:rsid w:val="005260AA"/>
    <w:rsid w:val="0052637D"/>
    <w:rsid w:val="005263F0"/>
    <w:rsid w:val="00526B22"/>
    <w:rsid w:val="00526B7E"/>
    <w:rsid w:val="00526D9A"/>
    <w:rsid w:val="0052715D"/>
    <w:rsid w:val="0052766E"/>
    <w:rsid w:val="00527685"/>
    <w:rsid w:val="005276A6"/>
    <w:rsid w:val="00527888"/>
    <w:rsid w:val="005278D2"/>
    <w:rsid w:val="005278D5"/>
    <w:rsid w:val="0052795A"/>
    <w:rsid w:val="00527C76"/>
    <w:rsid w:val="00527DA7"/>
    <w:rsid w:val="005304E8"/>
    <w:rsid w:val="005309C1"/>
    <w:rsid w:val="00530B88"/>
    <w:rsid w:val="00530C43"/>
    <w:rsid w:val="00530C45"/>
    <w:rsid w:val="00530C81"/>
    <w:rsid w:val="00530E81"/>
    <w:rsid w:val="0053163D"/>
    <w:rsid w:val="0053195A"/>
    <w:rsid w:val="00531978"/>
    <w:rsid w:val="005322B5"/>
    <w:rsid w:val="005322DB"/>
    <w:rsid w:val="0053246E"/>
    <w:rsid w:val="00532555"/>
    <w:rsid w:val="005325F9"/>
    <w:rsid w:val="00532C81"/>
    <w:rsid w:val="00532DA5"/>
    <w:rsid w:val="00532F3E"/>
    <w:rsid w:val="00533032"/>
    <w:rsid w:val="00533115"/>
    <w:rsid w:val="00533532"/>
    <w:rsid w:val="005337A0"/>
    <w:rsid w:val="00533827"/>
    <w:rsid w:val="005338EB"/>
    <w:rsid w:val="00533AA8"/>
    <w:rsid w:val="00533EE1"/>
    <w:rsid w:val="00533F50"/>
    <w:rsid w:val="0053484C"/>
    <w:rsid w:val="005348E6"/>
    <w:rsid w:val="00534BDC"/>
    <w:rsid w:val="00534E6D"/>
    <w:rsid w:val="00534EF4"/>
    <w:rsid w:val="00535290"/>
    <w:rsid w:val="00535331"/>
    <w:rsid w:val="00535604"/>
    <w:rsid w:val="005356CD"/>
    <w:rsid w:val="005356F0"/>
    <w:rsid w:val="005359AD"/>
    <w:rsid w:val="00535B1C"/>
    <w:rsid w:val="00535BDB"/>
    <w:rsid w:val="00535C82"/>
    <w:rsid w:val="00535C87"/>
    <w:rsid w:val="00535DFF"/>
    <w:rsid w:val="005361D3"/>
    <w:rsid w:val="00536261"/>
    <w:rsid w:val="00536AE6"/>
    <w:rsid w:val="00536C16"/>
    <w:rsid w:val="00537025"/>
    <w:rsid w:val="0053731E"/>
    <w:rsid w:val="005377D0"/>
    <w:rsid w:val="005378D9"/>
    <w:rsid w:val="00537BA1"/>
    <w:rsid w:val="005400FB"/>
    <w:rsid w:val="00540627"/>
    <w:rsid w:val="00540D1F"/>
    <w:rsid w:val="00540EA8"/>
    <w:rsid w:val="00540FD5"/>
    <w:rsid w:val="00541004"/>
    <w:rsid w:val="00541097"/>
    <w:rsid w:val="0054113F"/>
    <w:rsid w:val="00541177"/>
    <w:rsid w:val="005413B0"/>
    <w:rsid w:val="00541997"/>
    <w:rsid w:val="00541B62"/>
    <w:rsid w:val="00541C20"/>
    <w:rsid w:val="005421E4"/>
    <w:rsid w:val="00542328"/>
    <w:rsid w:val="0054247C"/>
    <w:rsid w:val="0054251D"/>
    <w:rsid w:val="00542579"/>
    <w:rsid w:val="005426A3"/>
    <w:rsid w:val="005426F6"/>
    <w:rsid w:val="00542773"/>
    <w:rsid w:val="00542802"/>
    <w:rsid w:val="00542876"/>
    <w:rsid w:val="00542934"/>
    <w:rsid w:val="00542A1B"/>
    <w:rsid w:val="00542B22"/>
    <w:rsid w:val="00542C80"/>
    <w:rsid w:val="00542D86"/>
    <w:rsid w:val="0054326C"/>
    <w:rsid w:val="00543322"/>
    <w:rsid w:val="00544394"/>
    <w:rsid w:val="005443D9"/>
    <w:rsid w:val="00544737"/>
    <w:rsid w:val="005447DB"/>
    <w:rsid w:val="005449EF"/>
    <w:rsid w:val="00544A7D"/>
    <w:rsid w:val="00544FF0"/>
    <w:rsid w:val="00544FF4"/>
    <w:rsid w:val="00545037"/>
    <w:rsid w:val="005452EC"/>
    <w:rsid w:val="00545691"/>
    <w:rsid w:val="00545A6E"/>
    <w:rsid w:val="00545DB6"/>
    <w:rsid w:val="00545EE8"/>
    <w:rsid w:val="00545F81"/>
    <w:rsid w:val="00546628"/>
    <w:rsid w:val="005467D6"/>
    <w:rsid w:val="00546907"/>
    <w:rsid w:val="00547178"/>
    <w:rsid w:val="00547198"/>
    <w:rsid w:val="00547214"/>
    <w:rsid w:val="005472B8"/>
    <w:rsid w:val="005472F4"/>
    <w:rsid w:val="00547753"/>
    <w:rsid w:val="005477EF"/>
    <w:rsid w:val="00547949"/>
    <w:rsid w:val="005479D2"/>
    <w:rsid w:val="00547A25"/>
    <w:rsid w:val="00547FEC"/>
    <w:rsid w:val="005501AC"/>
    <w:rsid w:val="005501CB"/>
    <w:rsid w:val="00550300"/>
    <w:rsid w:val="00550344"/>
    <w:rsid w:val="005507C8"/>
    <w:rsid w:val="005508F2"/>
    <w:rsid w:val="005509AF"/>
    <w:rsid w:val="00550DC2"/>
    <w:rsid w:val="00550DC7"/>
    <w:rsid w:val="00550FC1"/>
    <w:rsid w:val="00551160"/>
    <w:rsid w:val="0055117D"/>
    <w:rsid w:val="00551388"/>
    <w:rsid w:val="0055158C"/>
    <w:rsid w:val="00551771"/>
    <w:rsid w:val="00551C78"/>
    <w:rsid w:val="005520D3"/>
    <w:rsid w:val="00552300"/>
    <w:rsid w:val="0055248D"/>
    <w:rsid w:val="0055268B"/>
    <w:rsid w:val="00552997"/>
    <w:rsid w:val="00552E5D"/>
    <w:rsid w:val="00553307"/>
    <w:rsid w:val="005534F3"/>
    <w:rsid w:val="00553706"/>
    <w:rsid w:val="00553868"/>
    <w:rsid w:val="00553F8A"/>
    <w:rsid w:val="00553F90"/>
    <w:rsid w:val="0055411E"/>
    <w:rsid w:val="005541B9"/>
    <w:rsid w:val="005542BE"/>
    <w:rsid w:val="0055457B"/>
    <w:rsid w:val="005548CE"/>
    <w:rsid w:val="00554BC9"/>
    <w:rsid w:val="00554C0A"/>
    <w:rsid w:val="00555359"/>
    <w:rsid w:val="0055541B"/>
    <w:rsid w:val="005555AD"/>
    <w:rsid w:val="005555FF"/>
    <w:rsid w:val="005559DF"/>
    <w:rsid w:val="00555A46"/>
    <w:rsid w:val="005560AA"/>
    <w:rsid w:val="005567F3"/>
    <w:rsid w:val="00556C26"/>
    <w:rsid w:val="00556F58"/>
    <w:rsid w:val="00556FA0"/>
    <w:rsid w:val="00557355"/>
    <w:rsid w:val="0055741E"/>
    <w:rsid w:val="00557468"/>
    <w:rsid w:val="00557514"/>
    <w:rsid w:val="005575AB"/>
    <w:rsid w:val="0055780C"/>
    <w:rsid w:val="005578F0"/>
    <w:rsid w:val="00557A14"/>
    <w:rsid w:val="00557FC5"/>
    <w:rsid w:val="0056007C"/>
    <w:rsid w:val="005601F9"/>
    <w:rsid w:val="005602EE"/>
    <w:rsid w:val="005604A4"/>
    <w:rsid w:val="0056061A"/>
    <w:rsid w:val="00560B9D"/>
    <w:rsid w:val="00560DD0"/>
    <w:rsid w:val="00560E36"/>
    <w:rsid w:val="00561260"/>
    <w:rsid w:val="005612E3"/>
    <w:rsid w:val="005613E5"/>
    <w:rsid w:val="0056158B"/>
    <w:rsid w:val="005615B3"/>
    <w:rsid w:val="005619B7"/>
    <w:rsid w:val="00561C76"/>
    <w:rsid w:val="00561D1C"/>
    <w:rsid w:val="00562075"/>
    <w:rsid w:val="00562579"/>
    <w:rsid w:val="00562619"/>
    <w:rsid w:val="00562A03"/>
    <w:rsid w:val="00562A2D"/>
    <w:rsid w:val="00562AAA"/>
    <w:rsid w:val="00562C73"/>
    <w:rsid w:val="0056337D"/>
    <w:rsid w:val="005633CC"/>
    <w:rsid w:val="0056352D"/>
    <w:rsid w:val="00563541"/>
    <w:rsid w:val="005635D6"/>
    <w:rsid w:val="00563688"/>
    <w:rsid w:val="00563696"/>
    <w:rsid w:val="00563886"/>
    <w:rsid w:val="0056392E"/>
    <w:rsid w:val="00563F91"/>
    <w:rsid w:val="0056407E"/>
    <w:rsid w:val="005644DD"/>
    <w:rsid w:val="005645A4"/>
    <w:rsid w:val="0056464E"/>
    <w:rsid w:val="0056467F"/>
    <w:rsid w:val="00564924"/>
    <w:rsid w:val="00564AC3"/>
    <w:rsid w:val="00564C0B"/>
    <w:rsid w:val="00564CE1"/>
    <w:rsid w:val="00564CFC"/>
    <w:rsid w:val="00564DFB"/>
    <w:rsid w:val="00564FD0"/>
    <w:rsid w:val="00565027"/>
    <w:rsid w:val="0056502D"/>
    <w:rsid w:val="0056551A"/>
    <w:rsid w:val="00565578"/>
    <w:rsid w:val="005655A6"/>
    <w:rsid w:val="00565727"/>
    <w:rsid w:val="005658D5"/>
    <w:rsid w:val="00565908"/>
    <w:rsid w:val="00565B0A"/>
    <w:rsid w:val="00565BF7"/>
    <w:rsid w:val="00565EF1"/>
    <w:rsid w:val="00565F35"/>
    <w:rsid w:val="005662BD"/>
    <w:rsid w:val="005665FF"/>
    <w:rsid w:val="00566875"/>
    <w:rsid w:val="00566A52"/>
    <w:rsid w:val="005675B7"/>
    <w:rsid w:val="00567678"/>
    <w:rsid w:val="0056767A"/>
    <w:rsid w:val="00567794"/>
    <w:rsid w:val="00567A09"/>
    <w:rsid w:val="00567AF7"/>
    <w:rsid w:val="00567D07"/>
    <w:rsid w:val="00567E6A"/>
    <w:rsid w:val="00567ED4"/>
    <w:rsid w:val="00567F5D"/>
    <w:rsid w:val="00570004"/>
    <w:rsid w:val="005706B9"/>
    <w:rsid w:val="00570907"/>
    <w:rsid w:val="00570AFD"/>
    <w:rsid w:val="00570CBF"/>
    <w:rsid w:val="00571102"/>
    <w:rsid w:val="0057116B"/>
    <w:rsid w:val="0057176E"/>
    <w:rsid w:val="00571776"/>
    <w:rsid w:val="005718B8"/>
    <w:rsid w:val="00571B88"/>
    <w:rsid w:val="00572125"/>
    <w:rsid w:val="00572255"/>
    <w:rsid w:val="0057239F"/>
    <w:rsid w:val="00572448"/>
    <w:rsid w:val="00572503"/>
    <w:rsid w:val="00572572"/>
    <w:rsid w:val="0057260C"/>
    <w:rsid w:val="0057263F"/>
    <w:rsid w:val="00572685"/>
    <w:rsid w:val="00572744"/>
    <w:rsid w:val="00572936"/>
    <w:rsid w:val="005729D7"/>
    <w:rsid w:val="00572B92"/>
    <w:rsid w:val="00572BF7"/>
    <w:rsid w:val="00572DBD"/>
    <w:rsid w:val="00572E19"/>
    <w:rsid w:val="00572F3C"/>
    <w:rsid w:val="005732C0"/>
    <w:rsid w:val="005734ED"/>
    <w:rsid w:val="00573515"/>
    <w:rsid w:val="005735AD"/>
    <w:rsid w:val="00573747"/>
    <w:rsid w:val="00573867"/>
    <w:rsid w:val="00573A0E"/>
    <w:rsid w:val="00573FE4"/>
    <w:rsid w:val="005747BC"/>
    <w:rsid w:val="0057490F"/>
    <w:rsid w:val="00574AF7"/>
    <w:rsid w:val="00574BD7"/>
    <w:rsid w:val="00574D0D"/>
    <w:rsid w:val="00574D79"/>
    <w:rsid w:val="00574E65"/>
    <w:rsid w:val="0057539B"/>
    <w:rsid w:val="0057552B"/>
    <w:rsid w:val="00575666"/>
    <w:rsid w:val="005759C7"/>
    <w:rsid w:val="00575A95"/>
    <w:rsid w:val="00575B88"/>
    <w:rsid w:val="00576085"/>
    <w:rsid w:val="005760C1"/>
    <w:rsid w:val="0057634C"/>
    <w:rsid w:val="00576379"/>
    <w:rsid w:val="005764A5"/>
    <w:rsid w:val="005764DF"/>
    <w:rsid w:val="0057658C"/>
    <w:rsid w:val="0057690A"/>
    <w:rsid w:val="00576B34"/>
    <w:rsid w:val="00576B87"/>
    <w:rsid w:val="00577577"/>
    <w:rsid w:val="005775A6"/>
    <w:rsid w:val="005775E5"/>
    <w:rsid w:val="005775F5"/>
    <w:rsid w:val="005776B9"/>
    <w:rsid w:val="00577767"/>
    <w:rsid w:val="00577934"/>
    <w:rsid w:val="00577CEF"/>
    <w:rsid w:val="00577D3F"/>
    <w:rsid w:val="00577E74"/>
    <w:rsid w:val="00577F29"/>
    <w:rsid w:val="00580355"/>
    <w:rsid w:val="00580390"/>
    <w:rsid w:val="005804B8"/>
    <w:rsid w:val="00580A0A"/>
    <w:rsid w:val="00580A4A"/>
    <w:rsid w:val="00580B1E"/>
    <w:rsid w:val="00580D62"/>
    <w:rsid w:val="00580FF4"/>
    <w:rsid w:val="00581109"/>
    <w:rsid w:val="00581281"/>
    <w:rsid w:val="0058191E"/>
    <w:rsid w:val="00581DA8"/>
    <w:rsid w:val="00581F4B"/>
    <w:rsid w:val="00582251"/>
    <w:rsid w:val="005828A7"/>
    <w:rsid w:val="00582B00"/>
    <w:rsid w:val="00582B11"/>
    <w:rsid w:val="00582B70"/>
    <w:rsid w:val="00582C22"/>
    <w:rsid w:val="00582E9F"/>
    <w:rsid w:val="00583010"/>
    <w:rsid w:val="00583031"/>
    <w:rsid w:val="00583138"/>
    <w:rsid w:val="00583536"/>
    <w:rsid w:val="00583709"/>
    <w:rsid w:val="0058371D"/>
    <w:rsid w:val="005837A4"/>
    <w:rsid w:val="00583808"/>
    <w:rsid w:val="0058380B"/>
    <w:rsid w:val="00583A56"/>
    <w:rsid w:val="00583A80"/>
    <w:rsid w:val="00583C8D"/>
    <w:rsid w:val="00583D18"/>
    <w:rsid w:val="00583D34"/>
    <w:rsid w:val="00583F8C"/>
    <w:rsid w:val="005840FB"/>
    <w:rsid w:val="00584469"/>
    <w:rsid w:val="0058467A"/>
    <w:rsid w:val="00584959"/>
    <w:rsid w:val="005849B0"/>
    <w:rsid w:val="00584B6A"/>
    <w:rsid w:val="00584BA7"/>
    <w:rsid w:val="00584CED"/>
    <w:rsid w:val="00584E40"/>
    <w:rsid w:val="00584FE5"/>
    <w:rsid w:val="00585003"/>
    <w:rsid w:val="00585351"/>
    <w:rsid w:val="005854C9"/>
    <w:rsid w:val="005856E7"/>
    <w:rsid w:val="00585B41"/>
    <w:rsid w:val="00585CAA"/>
    <w:rsid w:val="005860EB"/>
    <w:rsid w:val="00586287"/>
    <w:rsid w:val="0058633C"/>
    <w:rsid w:val="005866B5"/>
    <w:rsid w:val="00586797"/>
    <w:rsid w:val="005869DE"/>
    <w:rsid w:val="00586C0F"/>
    <w:rsid w:val="00586F7C"/>
    <w:rsid w:val="005870EC"/>
    <w:rsid w:val="005872AC"/>
    <w:rsid w:val="005874F8"/>
    <w:rsid w:val="005876DF"/>
    <w:rsid w:val="0058778A"/>
    <w:rsid w:val="00587A2C"/>
    <w:rsid w:val="00587B09"/>
    <w:rsid w:val="005900B4"/>
    <w:rsid w:val="00590238"/>
    <w:rsid w:val="0059064C"/>
    <w:rsid w:val="005907EE"/>
    <w:rsid w:val="005908CA"/>
    <w:rsid w:val="00590B0A"/>
    <w:rsid w:val="00590CC5"/>
    <w:rsid w:val="00590D24"/>
    <w:rsid w:val="00590E30"/>
    <w:rsid w:val="0059112B"/>
    <w:rsid w:val="005912D7"/>
    <w:rsid w:val="00591519"/>
    <w:rsid w:val="0059152B"/>
    <w:rsid w:val="0059156F"/>
    <w:rsid w:val="00591574"/>
    <w:rsid w:val="005915C7"/>
    <w:rsid w:val="00591650"/>
    <w:rsid w:val="005917BD"/>
    <w:rsid w:val="00591B76"/>
    <w:rsid w:val="00591F4C"/>
    <w:rsid w:val="00592043"/>
    <w:rsid w:val="00592158"/>
    <w:rsid w:val="0059224C"/>
    <w:rsid w:val="005923BA"/>
    <w:rsid w:val="00592679"/>
    <w:rsid w:val="0059269B"/>
    <w:rsid w:val="00592725"/>
    <w:rsid w:val="00592787"/>
    <w:rsid w:val="00592815"/>
    <w:rsid w:val="00592A8B"/>
    <w:rsid w:val="00592AD5"/>
    <w:rsid w:val="00592BB4"/>
    <w:rsid w:val="00592C18"/>
    <w:rsid w:val="00592F6E"/>
    <w:rsid w:val="00592F7B"/>
    <w:rsid w:val="0059315E"/>
    <w:rsid w:val="00593406"/>
    <w:rsid w:val="00593740"/>
    <w:rsid w:val="00593877"/>
    <w:rsid w:val="005940CE"/>
    <w:rsid w:val="0059415D"/>
    <w:rsid w:val="005944FC"/>
    <w:rsid w:val="00594719"/>
    <w:rsid w:val="00594731"/>
    <w:rsid w:val="0059474A"/>
    <w:rsid w:val="005948A4"/>
    <w:rsid w:val="00594BBE"/>
    <w:rsid w:val="00594DFE"/>
    <w:rsid w:val="00594EB7"/>
    <w:rsid w:val="005953CB"/>
    <w:rsid w:val="00595826"/>
    <w:rsid w:val="00595850"/>
    <w:rsid w:val="005958B3"/>
    <w:rsid w:val="0059594E"/>
    <w:rsid w:val="00595C46"/>
    <w:rsid w:val="00595DEF"/>
    <w:rsid w:val="00595FF5"/>
    <w:rsid w:val="00596256"/>
    <w:rsid w:val="0059657A"/>
    <w:rsid w:val="00596A7D"/>
    <w:rsid w:val="00596BD3"/>
    <w:rsid w:val="00596F8B"/>
    <w:rsid w:val="00596FFC"/>
    <w:rsid w:val="00597017"/>
    <w:rsid w:val="00597125"/>
    <w:rsid w:val="005972AF"/>
    <w:rsid w:val="005972F2"/>
    <w:rsid w:val="00597AD0"/>
    <w:rsid w:val="00597BE6"/>
    <w:rsid w:val="00597D57"/>
    <w:rsid w:val="005A009A"/>
    <w:rsid w:val="005A01CE"/>
    <w:rsid w:val="005A03B9"/>
    <w:rsid w:val="005A0475"/>
    <w:rsid w:val="005A0558"/>
    <w:rsid w:val="005A079F"/>
    <w:rsid w:val="005A119D"/>
    <w:rsid w:val="005A11CE"/>
    <w:rsid w:val="005A1A12"/>
    <w:rsid w:val="005A1AE7"/>
    <w:rsid w:val="005A1CEB"/>
    <w:rsid w:val="005A1F45"/>
    <w:rsid w:val="005A1FA3"/>
    <w:rsid w:val="005A20CB"/>
    <w:rsid w:val="005A216C"/>
    <w:rsid w:val="005A22FC"/>
    <w:rsid w:val="005A24A2"/>
    <w:rsid w:val="005A26F4"/>
    <w:rsid w:val="005A28C7"/>
    <w:rsid w:val="005A2C45"/>
    <w:rsid w:val="005A2D9D"/>
    <w:rsid w:val="005A2E1E"/>
    <w:rsid w:val="005A308B"/>
    <w:rsid w:val="005A326B"/>
    <w:rsid w:val="005A3489"/>
    <w:rsid w:val="005A3578"/>
    <w:rsid w:val="005A3798"/>
    <w:rsid w:val="005A37A6"/>
    <w:rsid w:val="005A37EF"/>
    <w:rsid w:val="005A3962"/>
    <w:rsid w:val="005A39C7"/>
    <w:rsid w:val="005A3AC1"/>
    <w:rsid w:val="005A3B69"/>
    <w:rsid w:val="005A3F42"/>
    <w:rsid w:val="005A4132"/>
    <w:rsid w:val="005A4294"/>
    <w:rsid w:val="005A42AD"/>
    <w:rsid w:val="005A4452"/>
    <w:rsid w:val="005A456B"/>
    <w:rsid w:val="005A4937"/>
    <w:rsid w:val="005A49D6"/>
    <w:rsid w:val="005A4AF1"/>
    <w:rsid w:val="005A4EFA"/>
    <w:rsid w:val="005A5175"/>
    <w:rsid w:val="005A5776"/>
    <w:rsid w:val="005A5CA8"/>
    <w:rsid w:val="005A5E8E"/>
    <w:rsid w:val="005A62A1"/>
    <w:rsid w:val="005A63D1"/>
    <w:rsid w:val="005A650A"/>
    <w:rsid w:val="005A6577"/>
    <w:rsid w:val="005A65AB"/>
    <w:rsid w:val="005A65E9"/>
    <w:rsid w:val="005A693D"/>
    <w:rsid w:val="005A69DC"/>
    <w:rsid w:val="005A6AA3"/>
    <w:rsid w:val="005A6CE1"/>
    <w:rsid w:val="005A6D24"/>
    <w:rsid w:val="005A6D36"/>
    <w:rsid w:val="005A6E1A"/>
    <w:rsid w:val="005A715F"/>
    <w:rsid w:val="005A74A4"/>
    <w:rsid w:val="005A775D"/>
    <w:rsid w:val="005A794B"/>
    <w:rsid w:val="005A7CA3"/>
    <w:rsid w:val="005A7EE6"/>
    <w:rsid w:val="005B0501"/>
    <w:rsid w:val="005B05C0"/>
    <w:rsid w:val="005B0783"/>
    <w:rsid w:val="005B08F0"/>
    <w:rsid w:val="005B0B32"/>
    <w:rsid w:val="005B0BDE"/>
    <w:rsid w:val="005B0FFF"/>
    <w:rsid w:val="005B1072"/>
    <w:rsid w:val="005B1327"/>
    <w:rsid w:val="005B13A1"/>
    <w:rsid w:val="005B1812"/>
    <w:rsid w:val="005B181B"/>
    <w:rsid w:val="005B1C53"/>
    <w:rsid w:val="005B1DE4"/>
    <w:rsid w:val="005B1FD4"/>
    <w:rsid w:val="005B219F"/>
    <w:rsid w:val="005B229C"/>
    <w:rsid w:val="005B2586"/>
    <w:rsid w:val="005B267E"/>
    <w:rsid w:val="005B26A2"/>
    <w:rsid w:val="005B2801"/>
    <w:rsid w:val="005B28BE"/>
    <w:rsid w:val="005B2A60"/>
    <w:rsid w:val="005B2B62"/>
    <w:rsid w:val="005B2F2F"/>
    <w:rsid w:val="005B2FCB"/>
    <w:rsid w:val="005B31B9"/>
    <w:rsid w:val="005B3233"/>
    <w:rsid w:val="005B34A4"/>
    <w:rsid w:val="005B3534"/>
    <w:rsid w:val="005B3958"/>
    <w:rsid w:val="005B396A"/>
    <w:rsid w:val="005B3AA5"/>
    <w:rsid w:val="005B3AA8"/>
    <w:rsid w:val="005B3BD2"/>
    <w:rsid w:val="005B3C55"/>
    <w:rsid w:val="005B3D64"/>
    <w:rsid w:val="005B3F3F"/>
    <w:rsid w:val="005B43A3"/>
    <w:rsid w:val="005B466D"/>
    <w:rsid w:val="005B4965"/>
    <w:rsid w:val="005B4985"/>
    <w:rsid w:val="005B4A8A"/>
    <w:rsid w:val="005B4DFE"/>
    <w:rsid w:val="005B5033"/>
    <w:rsid w:val="005B505E"/>
    <w:rsid w:val="005B5369"/>
    <w:rsid w:val="005B536C"/>
    <w:rsid w:val="005B557C"/>
    <w:rsid w:val="005B5A27"/>
    <w:rsid w:val="005B5A6E"/>
    <w:rsid w:val="005B6012"/>
    <w:rsid w:val="005B62DC"/>
    <w:rsid w:val="005B63DB"/>
    <w:rsid w:val="005B6446"/>
    <w:rsid w:val="005B66E7"/>
    <w:rsid w:val="005B6BB4"/>
    <w:rsid w:val="005B6C68"/>
    <w:rsid w:val="005B6F8B"/>
    <w:rsid w:val="005B701D"/>
    <w:rsid w:val="005B7023"/>
    <w:rsid w:val="005B70D2"/>
    <w:rsid w:val="005B70E7"/>
    <w:rsid w:val="005B71F8"/>
    <w:rsid w:val="005B73C4"/>
    <w:rsid w:val="005B774A"/>
    <w:rsid w:val="005B77A6"/>
    <w:rsid w:val="005B794A"/>
    <w:rsid w:val="005B7A61"/>
    <w:rsid w:val="005B7CDA"/>
    <w:rsid w:val="005C020C"/>
    <w:rsid w:val="005C0343"/>
    <w:rsid w:val="005C0696"/>
    <w:rsid w:val="005C0A21"/>
    <w:rsid w:val="005C0A5A"/>
    <w:rsid w:val="005C0C87"/>
    <w:rsid w:val="005C0F85"/>
    <w:rsid w:val="005C0FA3"/>
    <w:rsid w:val="005C0FD0"/>
    <w:rsid w:val="005C100A"/>
    <w:rsid w:val="005C10C9"/>
    <w:rsid w:val="005C111D"/>
    <w:rsid w:val="005C124B"/>
    <w:rsid w:val="005C1254"/>
    <w:rsid w:val="005C1374"/>
    <w:rsid w:val="005C13F3"/>
    <w:rsid w:val="005C15DD"/>
    <w:rsid w:val="005C1944"/>
    <w:rsid w:val="005C19AD"/>
    <w:rsid w:val="005C1ED8"/>
    <w:rsid w:val="005C202F"/>
    <w:rsid w:val="005C2379"/>
    <w:rsid w:val="005C2587"/>
    <w:rsid w:val="005C25BA"/>
    <w:rsid w:val="005C2619"/>
    <w:rsid w:val="005C2749"/>
    <w:rsid w:val="005C3105"/>
    <w:rsid w:val="005C31ED"/>
    <w:rsid w:val="005C337C"/>
    <w:rsid w:val="005C3390"/>
    <w:rsid w:val="005C3CA5"/>
    <w:rsid w:val="005C3F00"/>
    <w:rsid w:val="005C3F96"/>
    <w:rsid w:val="005C4060"/>
    <w:rsid w:val="005C4115"/>
    <w:rsid w:val="005C4203"/>
    <w:rsid w:val="005C42D5"/>
    <w:rsid w:val="005C4979"/>
    <w:rsid w:val="005C49A0"/>
    <w:rsid w:val="005C4A3B"/>
    <w:rsid w:val="005C4ADC"/>
    <w:rsid w:val="005C4E04"/>
    <w:rsid w:val="005C4FBB"/>
    <w:rsid w:val="005C5009"/>
    <w:rsid w:val="005C51A2"/>
    <w:rsid w:val="005C5243"/>
    <w:rsid w:val="005C5301"/>
    <w:rsid w:val="005C556B"/>
    <w:rsid w:val="005C5697"/>
    <w:rsid w:val="005C5780"/>
    <w:rsid w:val="005C5B92"/>
    <w:rsid w:val="005C5EE6"/>
    <w:rsid w:val="005C5F90"/>
    <w:rsid w:val="005C6103"/>
    <w:rsid w:val="005C6B38"/>
    <w:rsid w:val="005C6BE8"/>
    <w:rsid w:val="005C6C52"/>
    <w:rsid w:val="005C6C92"/>
    <w:rsid w:val="005C6CB1"/>
    <w:rsid w:val="005C6E92"/>
    <w:rsid w:val="005C6F20"/>
    <w:rsid w:val="005C6F2E"/>
    <w:rsid w:val="005C700B"/>
    <w:rsid w:val="005C7093"/>
    <w:rsid w:val="005C720C"/>
    <w:rsid w:val="005C721A"/>
    <w:rsid w:val="005C7492"/>
    <w:rsid w:val="005C7590"/>
    <w:rsid w:val="005C7679"/>
    <w:rsid w:val="005C7856"/>
    <w:rsid w:val="005C7A4A"/>
    <w:rsid w:val="005C7D45"/>
    <w:rsid w:val="005D0155"/>
    <w:rsid w:val="005D0729"/>
    <w:rsid w:val="005D08F0"/>
    <w:rsid w:val="005D08FD"/>
    <w:rsid w:val="005D0BD6"/>
    <w:rsid w:val="005D0D13"/>
    <w:rsid w:val="005D0E3C"/>
    <w:rsid w:val="005D0F86"/>
    <w:rsid w:val="005D103C"/>
    <w:rsid w:val="005D11B4"/>
    <w:rsid w:val="005D1219"/>
    <w:rsid w:val="005D1351"/>
    <w:rsid w:val="005D13B9"/>
    <w:rsid w:val="005D1432"/>
    <w:rsid w:val="005D148B"/>
    <w:rsid w:val="005D19F4"/>
    <w:rsid w:val="005D1CBC"/>
    <w:rsid w:val="005D1D20"/>
    <w:rsid w:val="005D1E1F"/>
    <w:rsid w:val="005D1E3C"/>
    <w:rsid w:val="005D210D"/>
    <w:rsid w:val="005D2340"/>
    <w:rsid w:val="005D2981"/>
    <w:rsid w:val="005D2EED"/>
    <w:rsid w:val="005D3358"/>
    <w:rsid w:val="005D387C"/>
    <w:rsid w:val="005D3A5E"/>
    <w:rsid w:val="005D3E6E"/>
    <w:rsid w:val="005D3FD1"/>
    <w:rsid w:val="005D4221"/>
    <w:rsid w:val="005D440A"/>
    <w:rsid w:val="005D467A"/>
    <w:rsid w:val="005D4A23"/>
    <w:rsid w:val="005D4E71"/>
    <w:rsid w:val="005D4ECC"/>
    <w:rsid w:val="005D54D2"/>
    <w:rsid w:val="005D5BA4"/>
    <w:rsid w:val="005D5DD2"/>
    <w:rsid w:val="005D5F27"/>
    <w:rsid w:val="005D61A5"/>
    <w:rsid w:val="005D62E5"/>
    <w:rsid w:val="005D632A"/>
    <w:rsid w:val="005D63E1"/>
    <w:rsid w:val="005D6453"/>
    <w:rsid w:val="005D666C"/>
    <w:rsid w:val="005D68F0"/>
    <w:rsid w:val="005D6986"/>
    <w:rsid w:val="005D69D0"/>
    <w:rsid w:val="005D6A0C"/>
    <w:rsid w:val="005D6BDA"/>
    <w:rsid w:val="005D705C"/>
    <w:rsid w:val="005D7118"/>
    <w:rsid w:val="005D7232"/>
    <w:rsid w:val="005D74C7"/>
    <w:rsid w:val="005D74D8"/>
    <w:rsid w:val="005D7662"/>
    <w:rsid w:val="005D7813"/>
    <w:rsid w:val="005D7BF2"/>
    <w:rsid w:val="005E027A"/>
    <w:rsid w:val="005E035C"/>
    <w:rsid w:val="005E0451"/>
    <w:rsid w:val="005E05C1"/>
    <w:rsid w:val="005E0A67"/>
    <w:rsid w:val="005E0C54"/>
    <w:rsid w:val="005E0D5A"/>
    <w:rsid w:val="005E0E13"/>
    <w:rsid w:val="005E0FB8"/>
    <w:rsid w:val="005E12C6"/>
    <w:rsid w:val="005E12FD"/>
    <w:rsid w:val="005E1920"/>
    <w:rsid w:val="005E195E"/>
    <w:rsid w:val="005E19C8"/>
    <w:rsid w:val="005E1C00"/>
    <w:rsid w:val="005E1C36"/>
    <w:rsid w:val="005E1F3E"/>
    <w:rsid w:val="005E2129"/>
    <w:rsid w:val="005E21C8"/>
    <w:rsid w:val="005E231F"/>
    <w:rsid w:val="005E2526"/>
    <w:rsid w:val="005E2542"/>
    <w:rsid w:val="005E2673"/>
    <w:rsid w:val="005E2A9F"/>
    <w:rsid w:val="005E2C7C"/>
    <w:rsid w:val="005E2CE3"/>
    <w:rsid w:val="005E30DB"/>
    <w:rsid w:val="005E31CD"/>
    <w:rsid w:val="005E322F"/>
    <w:rsid w:val="005E3421"/>
    <w:rsid w:val="005E3446"/>
    <w:rsid w:val="005E3819"/>
    <w:rsid w:val="005E3A6A"/>
    <w:rsid w:val="005E3F7C"/>
    <w:rsid w:val="005E43BE"/>
    <w:rsid w:val="005E4493"/>
    <w:rsid w:val="005E4581"/>
    <w:rsid w:val="005E45EA"/>
    <w:rsid w:val="005E4A7B"/>
    <w:rsid w:val="005E4B18"/>
    <w:rsid w:val="005E4B61"/>
    <w:rsid w:val="005E4C6A"/>
    <w:rsid w:val="005E4D2D"/>
    <w:rsid w:val="005E4D43"/>
    <w:rsid w:val="005E4D5D"/>
    <w:rsid w:val="005E5005"/>
    <w:rsid w:val="005E502D"/>
    <w:rsid w:val="005E519E"/>
    <w:rsid w:val="005E572A"/>
    <w:rsid w:val="005E597A"/>
    <w:rsid w:val="005E5AA8"/>
    <w:rsid w:val="005E5D3D"/>
    <w:rsid w:val="005E5EE4"/>
    <w:rsid w:val="005E5F3F"/>
    <w:rsid w:val="005E5FC4"/>
    <w:rsid w:val="005E5FF0"/>
    <w:rsid w:val="005E622D"/>
    <w:rsid w:val="005E667D"/>
    <w:rsid w:val="005E6A26"/>
    <w:rsid w:val="005E6CDC"/>
    <w:rsid w:val="005E6E27"/>
    <w:rsid w:val="005E6FAA"/>
    <w:rsid w:val="005E70AF"/>
    <w:rsid w:val="005E70CD"/>
    <w:rsid w:val="005E723D"/>
    <w:rsid w:val="005E72C3"/>
    <w:rsid w:val="005E76C9"/>
    <w:rsid w:val="005E7F04"/>
    <w:rsid w:val="005E7F8B"/>
    <w:rsid w:val="005E7FA7"/>
    <w:rsid w:val="005F024A"/>
    <w:rsid w:val="005F026E"/>
    <w:rsid w:val="005F02B5"/>
    <w:rsid w:val="005F035C"/>
    <w:rsid w:val="005F0482"/>
    <w:rsid w:val="005F05F8"/>
    <w:rsid w:val="005F08B5"/>
    <w:rsid w:val="005F0BBD"/>
    <w:rsid w:val="005F0C6C"/>
    <w:rsid w:val="005F0E16"/>
    <w:rsid w:val="005F0F97"/>
    <w:rsid w:val="005F120D"/>
    <w:rsid w:val="005F1344"/>
    <w:rsid w:val="005F1686"/>
    <w:rsid w:val="005F1699"/>
    <w:rsid w:val="005F1840"/>
    <w:rsid w:val="005F1B08"/>
    <w:rsid w:val="005F1B91"/>
    <w:rsid w:val="005F1CE2"/>
    <w:rsid w:val="005F1E28"/>
    <w:rsid w:val="005F234B"/>
    <w:rsid w:val="005F23E6"/>
    <w:rsid w:val="005F26CC"/>
    <w:rsid w:val="005F27FA"/>
    <w:rsid w:val="005F2A70"/>
    <w:rsid w:val="005F2C54"/>
    <w:rsid w:val="005F2CC6"/>
    <w:rsid w:val="005F2DB4"/>
    <w:rsid w:val="005F2EB7"/>
    <w:rsid w:val="005F2F47"/>
    <w:rsid w:val="005F3184"/>
    <w:rsid w:val="005F324B"/>
    <w:rsid w:val="005F3268"/>
    <w:rsid w:val="005F3751"/>
    <w:rsid w:val="005F37C9"/>
    <w:rsid w:val="005F37FD"/>
    <w:rsid w:val="005F38BC"/>
    <w:rsid w:val="005F3A6B"/>
    <w:rsid w:val="005F3C2E"/>
    <w:rsid w:val="005F3F41"/>
    <w:rsid w:val="005F3FB7"/>
    <w:rsid w:val="005F43A8"/>
    <w:rsid w:val="005F44C3"/>
    <w:rsid w:val="005F45DE"/>
    <w:rsid w:val="005F479B"/>
    <w:rsid w:val="005F479C"/>
    <w:rsid w:val="005F488C"/>
    <w:rsid w:val="005F4A0C"/>
    <w:rsid w:val="005F4ED7"/>
    <w:rsid w:val="005F4FEF"/>
    <w:rsid w:val="005F502C"/>
    <w:rsid w:val="005F51B4"/>
    <w:rsid w:val="005F532E"/>
    <w:rsid w:val="005F5456"/>
    <w:rsid w:val="005F5465"/>
    <w:rsid w:val="005F5956"/>
    <w:rsid w:val="005F5A24"/>
    <w:rsid w:val="005F5AAD"/>
    <w:rsid w:val="005F5CC7"/>
    <w:rsid w:val="005F6185"/>
    <w:rsid w:val="005F6E00"/>
    <w:rsid w:val="005F6E86"/>
    <w:rsid w:val="005F7156"/>
    <w:rsid w:val="005F7203"/>
    <w:rsid w:val="005F73CF"/>
    <w:rsid w:val="005F74DD"/>
    <w:rsid w:val="005F761E"/>
    <w:rsid w:val="005F7622"/>
    <w:rsid w:val="005F7716"/>
    <w:rsid w:val="005F7D6A"/>
    <w:rsid w:val="005F7FAC"/>
    <w:rsid w:val="006002B2"/>
    <w:rsid w:val="00600413"/>
    <w:rsid w:val="00600AC2"/>
    <w:rsid w:val="00600D65"/>
    <w:rsid w:val="0060120E"/>
    <w:rsid w:val="006012D8"/>
    <w:rsid w:val="00601347"/>
    <w:rsid w:val="00601626"/>
    <w:rsid w:val="006017E4"/>
    <w:rsid w:val="0060181A"/>
    <w:rsid w:val="00601A0D"/>
    <w:rsid w:val="00601A70"/>
    <w:rsid w:val="0060218C"/>
    <w:rsid w:val="00602370"/>
    <w:rsid w:val="006023F4"/>
    <w:rsid w:val="00602726"/>
    <w:rsid w:val="00602DD1"/>
    <w:rsid w:val="00602E1A"/>
    <w:rsid w:val="00602EC2"/>
    <w:rsid w:val="00602EFD"/>
    <w:rsid w:val="00602F79"/>
    <w:rsid w:val="00603069"/>
    <w:rsid w:val="00603157"/>
    <w:rsid w:val="00603428"/>
    <w:rsid w:val="00603646"/>
    <w:rsid w:val="00603806"/>
    <w:rsid w:val="00603CB7"/>
    <w:rsid w:val="00604159"/>
    <w:rsid w:val="0060420A"/>
    <w:rsid w:val="00604747"/>
    <w:rsid w:val="00604C23"/>
    <w:rsid w:val="006050BD"/>
    <w:rsid w:val="006053F8"/>
    <w:rsid w:val="00605545"/>
    <w:rsid w:val="0060581F"/>
    <w:rsid w:val="006058C3"/>
    <w:rsid w:val="006058F8"/>
    <w:rsid w:val="006059A4"/>
    <w:rsid w:val="00605DAA"/>
    <w:rsid w:val="00606064"/>
    <w:rsid w:val="00606825"/>
    <w:rsid w:val="00606BA2"/>
    <w:rsid w:val="00606C24"/>
    <w:rsid w:val="006070F2"/>
    <w:rsid w:val="006076A1"/>
    <w:rsid w:val="006078DD"/>
    <w:rsid w:val="00607A49"/>
    <w:rsid w:val="00607B09"/>
    <w:rsid w:val="00607B69"/>
    <w:rsid w:val="00607CA1"/>
    <w:rsid w:val="00607F6D"/>
    <w:rsid w:val="00610307"/>
    <w:rsid w:val="00610374"/>
    <w:rsid w:val="006106B7"/>
    <w:rsid w:val="006108BD"/>
    <w:rsid w:val="00610BAE"/>
    <w:rsid w:val="00610F2E"/>
    <w:rsid w:val="00610FD8"/>
    <w:rsid w:val="0061131A"/>
    <w:rsid w:val="0061171F"/>
    <w:rsid w:val="00611815"/>
    <w:rsid w:val="006119D7"/>
    <w:rsid w:val="00611AE1"/>
    <w:rsid w:val="00611B9A"/>
    <w:rsid w:val="00611D0C"/>
    <w:rsid w:val="00612378"/>
    <w:rsid w:val="006123E5"/>
    <w:rsid w:val="006125B8"/>
    <w:rsid w:val="00612BB8"/>
    <w:rsid w:val="00612D93"/>
    <w:rsid w:val="00612E63"/>
    <w:rsid w:val="00613196"/>
    <w:rsid w:val="0061354F"/>
    <w:rsid w:val="006137D8"/>
    <w:rsid w:val="00613813"/>
    <w:rsid w:val="00613BEA"/>
    <w:rsid w:val="00613FA9"/>
    <w:rsid w:val="00613FAB"/>
    <w:rsid w:val="00614121"/>
    <w:rsid w:val="006141F5"/>
    <w:rsid w:val="00614391"/>
    <w:rsid w:val="00614641"/>
    <w:rsid w:val="00614923"/>
    <w:rsid w:val="00614CF5"/>
    <w:rsid w:val="00614D79"/>
    <w:rsid w:val="00614F03"/>
    <w:rsid w:val="00614FAC"/>
    <w:rsid w:val="006152A5"/>
    <w:rsid w:val="00615407"/>
    <w:rsid w:val="00615547"/>
    <w:rsid w:val="006156C1"/>
    <w:rsid w:val="00615977"/>
    <w:rsid w:val="00615A5D"/>
    <w:rsid w:val="00615CCD"/>
    <w:rsid w:val="00615E40"/>
    <w:rsid w:val="0061602C"/>
    <w:rsid w:val="0061623D"/>
    <w:rsid w:val="006164E3"/>
    <w:rsid w:val="00616967"/>
    <w:rsid w:val="00616D99"/>
    <w:rsid w:val="00617176"/>
    <w:rsid w:val="006173A9"/>
    <w:rsid w:val="00617541"/>
    <w:rsid w:val="00617946"/>
    <w:rsid w:val="00617B83"/>
    <w:rsid w:val="00620326"/>
    <w:rsid w:val="00620840"/>
    <w:rsid w:val="006208F4"/>
    <w:rsid w:val="00620F88"/>
    <w:rsid w:val="00620F96"/>
    <w:rsid w:val="00621CD1"/>
    <w:rsid w:val="00621E53"/>
    <w:rsid w:val="00621F11"/>
    <w:rsid w:val="0062210A"/>
    <w:rsid w:val="0062217F"/>
    <w:rsid w:val="006222C8"/>
    <w:rsid w:val="00622362"/>
    <w:rsid w:val="006223A0"/>
    <w:rsid w:val="0062256B"/>
    <w:rsid w:val="0062282F"/>
    <w:rsid w:val="00622BBB"/>
    <w:rsid w:val="00622C8C"/>
    <w:rsid w:val="00623642"/>
    <w:rsid w:val="00623756"/>
    <w:rsid w:val="00623839"/>
    <w:rsid w:val="00623ABC"/>
    <w:rsid w:val="00623DBE"/>
    <w:rsid w:val="00623EED"/>
    <w:rsid w:val="00623F46"/>
    <w:rsid w:val="00623F73"/>
    <w:rsid w:val="00624043"/>
    <w:rsid w:val="006241A0"/>
    <w:rsid w:val="006241D0"/>
    <w:rsid w:val="00624233"/>
    <w:rsid w:val="006245FA"/>
    <w:rsid w:val="006246FB"/>
    <w:rsid w:val="006247C1"/>
    <w:rsid w:val="00624870"/>
    <w:rsid w:val="00624C73"/>
    <w:rsid w:val="00624C99"/>
    <w:rsid w:val="0062505A"/>
    <w:rsid w:val="006251A1"/>
    <w:rsid w:val="006251C0"/>
    <w:rsid w:val="006252E2"/>
    <w:rsid w:val="006259EB"/>
    <w:rsid w:val="00625C13"/>
    <w:rsid w:val="00625CB2"/>
    <w:rsid w:val="00626008"/>
    <w:rsid w:val="0062612F"/>
    <w:rsid w:val="0062618E"/>
    <w:rsid w:val="006265C2"/>
    <w:rsid w:val="0062663C"/>
    <w:rsid w:val="00626687"/>
    <w:rsid w:val="006267B9"/>
    <w:rsid w:val="00626E7C"/>
    <w:rsid w:val="00626EBF"/>
    <w:rsid w:val="00627014"/>
    <w:rsid w:val="0062734A"/>
    <w:rsid w:val="006277CB"/>
    <w:rsid w:val="00627AF2"/>
    <w:rsid w:val="00630281"/>
    <w:rsid w:val="00630408"/>
    <w:rsid w:val="006305C4"/>
    <w:rsid w:val="006307F6"/>
    <w:rsid w:val="006309FC"/>
    <w:rsid w:val="00630AD7"/>
    <w:rsid w:val="00630C03"/>
    <w:rsid w:val="00630E81"/>
    <w:rsid w:val="006310A0"/>
    <w:rsid w:val="00631258"/>
    <w:rsid w:val="00631521"/>
    <w:rsid w:val="006316A4"/>
    <w:rsid w:val="006316B2"/>
    <w:rsid w:val="00631FBF"/>
    <w:rsid w:val="006322D3"/>
    <w:rsid w:val="0063238B"/>
    <w:rsid w:val="006327AB"/>
    <w:rsid w:val="00632A5D"/>
    <w:rsid w:val="00632D0A"/>
    <w:rsid w:val="0063321F"/>
    <w:rsid w:val="00633419"/>
    <w:rsid w:val="006336C8"/>
    <w:rsid w:val="00633781"/>
    <w:rsid w:val="006338F5"/>
    <w:rsid w:val="0063399D"/>
    <w:rsid w:val="00633AF0"/>
    <w:rsid w:val="00633D06"/>
    <w:rsid w:val="00633D85"/>
    <w:rsid w:val="00634166"/>
    <w:rsid w:val="00634480"/>
    <w:rsid w:val="00634602"/>
    <w:rsid w:val="00634798"/>
    <w:rsid w:val="00634A23"/>
    <w:rsid w:val="00634A73"/>
    <w:rsid w:val="00634B3B"/>
    <w:rsid w:val="00634D7C"/>
    <w:rsid w:val="00634E9D"/>
    <w:rsid w:val="00634FA9"/>
    <w:rsid w:val="0063540E"/>
    <w:rsid w:val="006354EC"/>
    <w:rsid w:val="00635A7C"/>
    <w:rsid w:val="00635BBF"/>
    <w:rsid w:val="00636006"/>
    <w:rsid w:val="00636102"/>
    <w:rsid w:val="0063651D"/>
    <w:rsid w:val="00636591"/>
    <w:rsid w:val="006365DC"/>
    <w:rsid w:val="0063684B"/>
    <w:rsid w:val="0063693C"/>
    <w:rsid w:val="006369B8"/>
    <w:rsid w:val="00636A70"/>
    <w:rsid w:val="006370FB"/>
    <w:rsid w:val="00637545"/>
    <w:rsid w:val="006375BA"/>
    <w:rsid w:val="00637979"/>
    <w:rsid w:val="00637D1B"/>
    <w:rsid w:val="00637D89"/>
    <w:rsid w:val="0064057F"/>
    <w:rsid w:val="00640581"/>
    <w:rsid w:val="00640684"/>
    <w:rsid w:val="006407BA"/>
    <w:rsid w:val="006408BD"/>
    <w:rsid w:val="00640A1E"/>
    <w:rsid w:val="00640B36"/>
    <w:rsid w:val="00640C04"/>
    <w:rsid w:val="00640C75"/>
    <w:rsid w:val="00640E0D"/>
    <w:rsid w:val="00640E84"/>
    <w:rsid w:val="00640F04"/>
    <w:rsid w:val="006414BB"/>
    <w:rsid w:val="00641551"/>
    <w:rsid w:val="00641586"/>
    <w:rsid w:val="00641783"/>
    <w:rsid w:val="00641B4E"/>
    <w:rsid w:val="00641DB2"/>
    <w:rsid w:val="00641E79"/>
    <w:rsid w:val="00642037"/>
    <w:rsid w:val="0064204C"/>
    <w:rsid w:val="006423E3"/>
    <w:rsid w:val="006424BE"/>
    <w:rsid w:val="00642623"/>
    <w:rsid w:val="00642A9E"/>
    <w:rsid w:val="00642D38"/>
    <w:rsid w:val="00642F82"/>
    <w:rsid w:val="0064305F"/>
    <w:rsid w:val="0064325F"/>
    <w:rsid w:val="006432F9"/>
    <w:rsid w:val="00643533"/>
    <w:rsid w:val="006437EB"/>
    <w:rsid w:val="006437FB"/>
    <w:rsid w:val="00643B59"/>
    <w:rsid w:val="00643D91"/>
    <w:rsid w:val="00643E1A"/>
    <w:rsid w:val="00643F19"/>
    <w:rsid w:val="006442D4"/>
    <w:rsid w:val="00644498"/>
    <w:rsid w:val="006444CC"/>
    <w:rsid w:val="00644679"/>
    <w:rsid w:val="00644949"/>
    <w:rsid w:val="00644C3A"/>
    <w:rsid w:val="00644F94"/>
    <w:rsid w:val="00644FF2"/>
    <w:rsid w:val="006450D1"/>
    <w:rsid w:val="00645278"/>
    <w:rsid w:val="0064569C"/>
    <w:rsid w:val="006458A5"/>
    <w:rsid w:val="00645919"/>
    <w:rsid w:val="0064598C"/>
    <w:rsid w:val="006459F3"/>
    <w:rsid w:val="00645B9B"/>
    <w:rsid w:val="00646104"/>
    <w:rsid w:val="00646343"/>
    <w:rsid w:val="00646349"/>
    <w:rsid w:val="006467BE"/>
    <w:rsid w:val="0064699D"/>
    <w:rsid w:val="00646C3F"/>
    <w:rsid w:val="0064702F"/>
    <w:rsid w:val="006470D5"/>
    <w:rsid w:val="00647190"/>
    <w:rsid w:val="006471F2"/>
    <w:rsid w:val="006472AC"/>
    <w:rsid w:val="0064735E"/>
    <w:rsid w:val="0064742F"/>
    <w:rsid w:val="006474BE"/>
    <w:rsid w:val="00647827"/>
    <w:rsid w:val="00647858"/>
    <w:rsid w:val="00647B7A"/>
    <w:rsid w:val="00647CD9"/>
    <w:rsid w:val="00647EB0"/>
    <w:rsid w:val="00650288"/>
    <w:rsid w:val="00650642"/>
    <w:rsid w:val="0065069B"/>
    <w:rsid w:val="00650799"/>
    <w:rsid w:val="00650951"/>
    <w:rsid w:val="006509E5"/>
    <w:rsid w:val="00650A3B"/>
    <w:rsid w:val="00650D5D"/>
    <w:rsid w:val="00651212"/>
    <w:rsid w:val="006513F7"/>
    <w:rsid w:val="006514B0"/>
    <w:rsid w:val="00651758"/>
    <w:rsid w:val="006517BF"/>
    <w:rsid w:val="00651C30"/>
    <w:rsid w:val="00651DAC"/>
    <w:rsid w:val="006521AD"/>
    <w:rsid w:val="0065244B"/>
    <w:rsid w:val="0065262B"/>
    <w:rsid w:val="00652873"/>
    <w:rsid w:val="006528C9"/>
    <w:rsid w:val="006528DB"/>
    <w:rsid w:val="00652913"/>
    <w:rsid w:val="00652ADD"/>
    <w:rsid w:val="00652BFE"/>
    <w:rsid w:val="00652C5F"/>
    <w:rsid w:val="00652EFC"/>
    <w:rsid w:val="0065306D"/>
    <w:rsid w:val="0065307F"/>
    <w:rsid w:val="006536F7"/>
    <w:rsid w:val="00653A1A"/>
    <w:rsid w:val="00653A4E"/>
    <w:rsid w:val="00653BD6"/>
    <w:rsid w:val="00653F3D"/>
    <w:rsid w:val="006543B4"/>
    <w:rsid w:val="00654B99"/>
    <w:rsid w:val="00654C75"/>
    <w:rsid w:val="00654CF7"/>
    <w:rsid w:val="00654D27"/>
    <w:rsid w:val="00654D77"/>
    <w:rsid w:val="00654DA1"/>
    <w:rsid w:val="00654DDF"/>
    <w:rsid w:val="0065517F"/>
    <w:rsid w:val="00655590"/>
    <w:rsid w:val="006555C2"/>
    <w:rsid w:val="00655727"/>
    <w:rsid w:val="006557B0"/>
    <w:rsid w:val="006557E9"/>
    <w:rsid w:val="006558E6"/>
    <w:rsid w:val="006559BA"/>
    <w:rsid w:val="00655CA3"/>
    <w:rsid w:val="00655DCE"/>
    <w:rsid w:val="00655F2C"/>
    <w:rsid w:val="00655F74"/>
    <w:rsid w:val="00656011"/>
    <w:rsid w:val="00656071"/>
    <w:rsid w:val="006560B0"/>
    <w:rsid w:val="006566BA"/>
    <w:rsid w:val="00656715"/>
    <w:rsid w:val="00656827"/>
    <w:rsid w:val="00656932"/>
    <w:rsid w:val="00656ED0"/>
    <w:rsid w:val="00656FE8"/>
    <w:rsid w:val="00657032"/>
    <w:rsid w:val="00657083"/>
    <w:rsid w:val="0065733C"/>
    <w:rsid w:val="0065737F"/>
    <w:rsid w:val="00657CB1"/>
    <w:rsid w:val="00657D3E"/>
    <w:rsid w:val="00657F30"/>
    <w:rsid w:val="00660315"/>
    <w:rsid w:val="0066049B"/>
    <w:rsid w:val="006604F1"/>
    <w:rsid w:val="00660AA8"/>
    <w:rsid w:val="00660B0E"/>
    <w:rsid w:val="00660D2F"/>
    <w:rsid w:val="006612C1"/>
    <w:rsid w:val="00661336"/>
    <w:rsid w:val="006613FF"/>
    <w:rsid w:val="006614E5"/>
    <w:rsid w:val="006618AF"/>
    <w:rsid w:val="00661B3C"/>
    <w:rsid w:val="00661BEF"/>
    <w:rsid w:val="00661CAD"/>
    <w:rsid w:val="00661CB1"/>
    <w:rsid w:val="00661E3C"/>
    <w:rsid w:val="006620B3"/>
    <w:rsid w:val="006620E5"/>
    <w:rsid w:val="00662218"/>
    <w:rsid w:val="00662311"/>
    <w:rsid w:val="006624ED"/>
    <w:rsid w:val="00662525"/>
    <w:rsid w:val="0066297B"/>
    <w:rsid w:val="00662C94"/>
    <w:rsid w:val="00662CF0"/>
    <w:rsid w:val="00662DF2"/>
    <w:rsid w:val="00662F70"/>
    <w:rsid w:val="00663025"/>
    <w:rsid w:val="006630B8"/>
    <w:rsid w:val="00663406"/>
    <w:rsid w:val="0066395A"/>
    <w:rsid w:val="00663F63"/>
    <w:rsid w:val="006640FB"/>
    <w:rsid w:val="006643C3"/>
    <w:rsid w:val="006645C7"/>
    <w:rsid w:val="00664949"/>
    <w:rsid w:val="00664A58"/>
    <w:rsid w:val="00664BCC"/>
    <w:rsid w:val="00664C00"/>
    <w:rsid w:val="00664CEC"/>
    <w:rsid w:val="00664E4D"/>
    <w:rsid w:val="00664FE9"/>
    <w:rsid w:val="00665636"/>
    <w:rsid w:val="006656BB"/>
    <w:rsid w:val="00665892"/>
    <w:rsid w:val="00665D05"/>
    <w:rsid w:val="00665D67"/>
    <w:rsid w:val="00665F5A"/>
    <w:rsid w:val="0066610E"/>
    <w:rsid w:val="006664ED"/>
    <w:rsid w:val="00666587"/>
    <w:rsid w:val="006669F4"/>
    <w:rsid w:val="00666BB6"/>
    <w:rsid w:val="00666EF9"/>
    <w:rsid w:val="00667525"/>
    <w:rsid w:val="00667600"/>
    <w:rsid w:val="00667943"/>
    <w:rsid w:val="0067042B"/>
    <w:rsid w:val="006705A2"/>
    <w:rsid w:val="00670658"/>
    <w:rsid w:val="006706E1"/>
    <w:rsid w:val="00670946"/>
    <w:rsid w:val="00670B9D"/>
    <w:rsid w:val="00670DEC"/>
    <w:rsid w:val="006711C0"/>
    <w:rsid w:val="006712A9"/>
    <w:rsid w:val="006715BB"/>
    <w:rsid w:val="00671640"/>
    <w:rsid w:val="0067181F"/>
    <w:rsid w:val="006719CE"/>
    <w:rsid w:val="00671B42"/>
    <w:rsid w:val="00672088"/>
    <w:rsid w:val="006720E5"/>
    <w:rsid w:val="006720EB"/>
    <w:rsid w:val="00672366"/>
    <w:rsid w:val="006725C9"/>
    <w:rsid w:val="006726F2"/>
    <w:rsid w:val="0067275C"/>
    <w:rsid w:val="00672879"/>
    <w:rsid w:val="00672A35"/>
    <w:rsid w:val="00672B03"/>
    <w:rsid w:val="00672C58"/>
    <w:rsid w:val="00672E8F"/>
    <w:rsid w:val="00672EDC"/>
    <w:rsid w:val="00672FF4"/>
    <w:rsid w:val="006731BD"/>
    <w:rsid w:val="006732F7"/>
    <w:rsid w:val="0067349E"/>
    <w:rsid w:val="006734F6"/>
    <w:rsid w:val="00673A51"/>
    <w:rsid w:val="00673FCF"/>
    <w:rsid w:val="0067438B"/>
    <w:rsid w:val="00674496"/>
    <w:rsid w:val="0067480E"/>
    <w:rsid w:val="006748B0"/>
    <w:rsid w:val="00674EAC"/>
    <w:rsid w:val="006753A2"/>
    <w:rsid w:val="00675C36"/>
    <w:rsid w:val="00675EBF"/>
    <w:rsid w:val="00675F9E"/>
    <w:rsid w:val="0067610F"/>
    <w:rsid w:val="006761D4"/>
    <w:rsid w:val="00676312"/>
    <w:rsid w:val="006763A4"/>
    <w:rsid w:val="00676B26"/>
    <w:rsid w:val="00676CB5"/>
    <w:rsid w:val="00676DEC"/>
    <w:rsid w:val="0067728B"/>
    <w:rsid w:val="00677348"/>
    <w:rsid w:val="006779BF"/>
    <w:rsid w:val="006779FA"/>
    <w:rsid w:val="00677A3A"/>
    <w:rsid w:val="0068017F"/>
    <w:rsid w:val="00680400"/>
    <w:rsid w:val="0068050E"/>
    <w:rsid w:val="0068054A"/>
    <w:rsid w:val="00680A98"/>
    <w:rsid w:val="00680B65"/>
    <w:rsid w:val="00680B94"/>
    <w:rsid w:val="00680EBA"/>
    <w:rsid w:val="00680EEA"/>
    <w:rsid w:val="00681159"/>
    <w:rsid w:val="006811FE"/>
    <w:rsid w:val="00681336"/>
    <w:rsid w:val="00681546"/>
    <w:rsid w:val="00681686"/>
    <w:rsid w:val="006816C8"/>
    <w:rsid w:val="006817DE"/>
    <w:rsid w:val="0068195D"/>
    <w:rsid w:val="006819FE"/>
    <w:rsid w:val="00681C34"/>
    <w:rsid w:val="00681C45"/>
    <w:rsid w:val="00681C4D"/>
    <w:rsid w:val="00681E81"/>
    <w:rsid w:val="00682227"/>
    <w:rsid w:val="0068270E"/>
    <w:rsid w:val="00682786"/>
    <w:rsid w:val="0068290F"/>
    <w:rsid w:val="006832DF"/>
    <w:rsid w:val="006834D2"/>
    <w:rsid w:val="006836C1"/>
    <w:rsid w:val="00683E70"/>
    <w:rsid w:val="0068418C"/>
    <w:rsid w:val="006841D2"/>
    <w:rsid w:val="0068436A"/>
    <w:rsid w:val="00684405"/>
    <w:rsid w:val="006845F0"/>
    <w:rsid w:val="0068473A"/>
    <w:rsid w:val="00684925"/>
    <w:rsid w:val="00684A7F"/>
    <w:rsid w:val="00684AA3"/>
    <w:rsid w:val="00684CAE"/>
    <w:rsid w:val="00684D02"/>
    <w:rsid w:val="00684E4A"/>
    <w:rsid w:val="00684EB7"/>
    <w:rsid w:val="00684F93"/>
    <w:rsid w:val="0068564D"/>
    <w:rsid w:val="006856D3"/>
    <w:rsid w:val="0068576B"/>
    <w:rsid w:val="006857CD"/>
    <w:rsid w:val="00685959"/>
    <w:rsid w:val="00685994"/>
    <w:rsid w:val="006859DB"/>
    <w:rsid w:val="00685AA3"/>
    <w:rsid w:val="00685AD8"/>
    <w:rsid w:val="00685C31"/>
    <w:rsid w:val="00685D54"/>
    <w:rsid w:val="00686460"/>
    <w:rsid w:val="006865E1"/>
    <w:rsid w:val="0068660E"/>
    <w:rsid w:val="00686909"/>
    <w:rsid w:val="006870FE"/>
    <w:rsid w:val="0068715C"/>
    <w:rsid w:val="0068715F"/>
    <w:rsid w:val="00687436"/>
    <w:rsid w:val="00687604"/>
    <w:rsid w:val="0068789F"/>
    <w:rsid w:val="00687E36"/>
    <w:rsid w:val="00690026"/>
    <w:rsid w:val="00690217"/>
    <w:rsid w:val="006903AB"/>
    <w:rsid w:val="006905C9"/>
    <w:rsid w:val="0069072D"/>
    <w:rsid w:val="00690887"/>
    <w:rsid w:val="006908CC"/>
    <w:rsid w:val="00690A72"/>
    <w:rsid w:val="00690B05"/>
    <w:rsid w:val="00690B6E"/>
    <w:rsid w:val="00690C18"/>
    <w:rsid w:val="00690C7D"/>
    <w:rsid w:val="0069128B"/>
    <w:rsid w:val="006916A7"/>
    <w:rsid w:val="0069185B"/>
    <w:rsid w:val="006918D9"/>
    <w:rsid w:val="006919B7"/>
    <w:rsid w:val="00691B5C"/>
    <w:rsid w:val="00691DAF"/>
    <w:rsid w:val="00691E0D"/>
    <w:rsid w:val="006925F9"/>
    <w:rsid w:val="00692667"/>
    <w:rsid w:val="006926C0"/>
    <w:rsid w:val="00692840"/>
    <w:rsid w:val="00692A1A"/>
    <w:rsid w:val="00692ACA"/>
    <w:rsid w:val="00692C40"/>
    <w:rsid w:val="00692D9A"/>
    <w:rsid w:val="00692EC2"/>
    <w:rsid w:val="00692F49"/>
    <w:rsid w:val="00692FF2"/>
    <w:rsid w:val="00693279"/>
    <w:rsid w:val="00693299"/>
    <w:rsid w:val="006932CF"/>
    <w:rsid w:val="0069347E"/>
    <w:rsid w:val="0069380C"/>
    <w:rsid w:val="00693918"/>
    <w:rsid w:val="00693B02"/>
    <w:rsid w:val="00693BBC"/>
    <w:rsid w:val="00693BBE"/>
    <w:rsid w:val="00693C51"/>
    <w:rsid w:val="00693E0E"/>
    <w:rsid w:val="00693F49"/>
    <w:rsid w:val="00693F5D"/>
    <w:rsid w:val="006940F1"/>
    <w:rsid w:val="00694109"/>
    <w:rsid w:val="006942CA"/>
    <w:rsid w:val="00694347"/>
    <w:rsid w:val="00694377"/>
    <w:rsid w:val="006943B4"/>
    <w:rsid w:val="00694935"/>
    <w:rsid w:val="0069498E"/>
    <w:rsid w:val="00694CA3"/>
    <w:rsid w:val="006951B8"/>
    <w:rsid w:val="0069533C"/>
    <w:rsid w:val="00695368"/>
    <w:rsid w:val="006954C6"/>
    <w:rsid w:val="006958B6"/>
    <w:rsid w:val="00695D29"/>
    <w:rsid w:val="00695F4F"/>
    <w:rsid w:val="006960D1"/>
    <w:rsid w:val="006962D7"/>
    <w:rsid w:val="006972D7"/>
    <w:rsid w:val="0069744C"/>
    <w:rsid w:val="00697A86"/>
    <w:rsid w:val="00697AA3"/>
    <w:rsid w:val="00697BDC"/>
    <w:rsid w:val="00697C4C"/>
    <w:rsid w:val="00697E3A"/>
    <w:rsid w:val="00697EA1"/>
    <w:rsid w:val="006A019A"/>
    <w:rsid w:val="006A01C7"/>
    <w:rsid w:val="006A0431"/>
    <w:rsid w:val="006A06AF"/>
    <w:rsid w:val="006A0ACF"/>
    <w:rsid w:val="006A0E31"/>
    <w:rsid w:val="006A0EEB"/>
    <w:rsid w:val="006A1479"/>
    <w:rsid w:val="006A1581"/>
    <w:rsid w:val="006A15C8"/>
    <w:rsid w:val="006A15FC"/>
    <w:rsid w:val="006A167D"/>
    <w:rsid w:val="006A1683"/>
    <w:rsid w:val="006A1777"/>
    <w:rsid w:val="006A1929"/>
    <w:rsid w:val="006A193A"/>
    <w:rsid w:val="006A194C"/>
    <w:rsid w:val="006A199D"/>
    <w:rsid w:val="006A1C4A"/>
    <w:rsid w:val="006A1DD7"/>
    <w:rsid w:val="006A1E7F"/>
    <w:rsid w:val="006A1F61"/>
    <w:rsid w:val="006A2047"/>
    <w:rsid w:val="006A24C8"/>
    <w:rsid w:val="006A273C"/>
    <w:rsid w:val="006A2A0B"/>
    <w:rsid w:val="006A2C53"/>
    <w:rsid w:val="006A2CFB"/>
    <w:rsid w:val="006A2EEA"/>
    <w:rsid w:val="006A329F"/>
    <w:rsid w:val="006A32B2"/>
    <w:rsid w:val="006A32DB"/>
    <w:rsid w:val="006A35CC"/>
    <w:rsid w:val="006A379F"/>
    <w:rsid w:val="006A3903"/>
    <w:rsid w:val="006A397F"/>
    <w:rsid w:val="006A3992"/>
    <w:rsid w:val="006A3A36"/>
    <w:rsid w:val="006A3A91"/>
    <w:rsid w:val="006A3B67"/>
    <w:rsid w:val="006A3E9F"/>
    <w:rsid w:val="006A3FF8"/>
    <w:rsid w:val="006A430A"/>
    <w:rsid w:val="006A47C0"/>
    <w:rsid w:val="006A4AF0"/>
    <w:rsid w:val="006A4CF9"/>
    <w:rsid w:val="006A4EF8"/>
    <w:rsid w:val="006A52C2"/>
    <w:rsid w:val="006A5933"/>
    <w:rsid w:val="006A5AFD"/>
    <w:rsid w:val="006A5EF7"/>
    <w:rsid w:val="006A6028"/>
    <w:rsid w:val="006A61B6"/>
    <w:rsid w:val="006A66E8"/>
    <w:rsid w:val="006A6723"/>
    <w:rsid w:val="006A69B3"/>
    <w:rsid w:val="006A6A52"/>
    <w:rsid w:val="006A73B6"/>
    <w:rsid w:val="006A7440"/>
    <w:rsid w:val="006A766B"/>
    <w:rsid w:val="006A791E"/>
    <w:rsid w:val="006A7F79"/>
    <w:rsid w:val="006B0390"/>
    <w:rsid w:val="006B0397"/>
    <w:rsid w:val="006B0402"/>
    <w:rsid w:val="006B0582"/>
    <w:rsid w:val="006B05C9"/>
    <w:rsid w:val="006B05D9"/>
    <w:rsid w:val="006B0797"/>
    <w:rsid w:val="006B07C4"/>
    <w:rsid w:val="006B0B60"/>
    <w:rsid w:val="006B0C66"/>
    <w:rsid w:val="006B105F"/>
    <w:rsid w:val="006B1513"/>
    <w:rsid w:val="006B15C0"/>
    <w:rsid w:val="006B1657"/>
    <w:rsid w:val="006B1AE1"/>
    <w:rsid w:val="006B1E1E"/>
    <w:rsid w:val="006B2558"/>
    <w:rsid w:val="006B2803"/>
    <w:rsid w:val="006B28AB"/>
    <w:rsid w:val="006B2956"/>
    <w:rsid w:val="006B29B6"/>
    <w:rsid w:val="006B2BF6"/>
    <w:rsid w:val="006B2E5F"/>
    <w:rsid w:val="006B2E80"/>
    <w:rsid w:val="006B3252"/>
    <w:rsid w:val="006B35EB"/>
    <w:rsid w:val="006B370E"/>
    <w:rsid w:val="006B3809"/>
    <w:rsid w:val="006B3B7D"/>
    <w:rsid w:val="006B3C3B"/>
    <w:rsid w:val="006B3D5E"/>
    <w:rsid w:val="006B3F3E"/>
    <w:rsid w:val="006B4116"/>
    <w:rsid w:val="006B46A9"/>
    <w:rsid w:val="006B4A0F"/>
    <w:rsid w:val="006B4C5A"/>
    <w:rsid w:val="006B4D4A"/>
    <w:rsid w:val="006B4EB4"/>
    <w:rsid w:val="006B5121"/>
    <w:rsid w:val="006B519E"/>
    <w:rsid w:val="006B527B"/>
    <w:rsid w:val="006B52C9"/>
    <w:rsid w:val="006B52F1"/>
    <w:rsid w:val="006B562A"/>
    <w:rsid w:val="006B5A95"/>
    <w:rsid w:val="006B5B98"/>
    <w:rsid w:val="006B5F71"/>
    <w:rsid w:val="006B602A"/>
    <w:rsid w:val="006B6262"/>
    <w:rsid w:val="006B6263"/>
    <w:rsid w:val="006B62A7"/>
    <w:rsid w:val="006B6374"/>
    <w:rsid w:val="006B6829"/>
    <w:rsid w:val="006B712D"/>
    <w:rsid w:val="006B7273"/>
    <w:rsid w:val="006B731D"/>
    <w:rsid w:val="006B76CD"/>
    <w:rsid w:val="006B7713"/>
    <w:rsid w:val="006B78DD"/>
    <w:rsid w:val="006B7A8F"/>
    <w:rsid w:val="006B7C06"/>
    <w:rsid w:val="006B7CB5"/>
    <w:rsid w:val="006B7CF3"/>
    <w:rsid w:val="006C0055"/>
    <w:rsid w:val="006C026D"/>
    <w:rsid w:val="006C046D"/>
    <w:rsid w:val="006C072D"/>
    <w:rsid w:val="006C0782"/>
    <w:rsid w:val="006C0D8F"/>
    <w:rsid w:val="006C0EAE"/>
    <w:rsid w:val="006C1506"/>
    <w:rsid w:val="006C160F"/>
    <w:rsid w:val="006C17E5"/>
    <w:rsid w:val="006C1828"/>
    <w:rsid w:val="006C1A9C"/>
    <w:rsid w:val="006C1E1D"/>
    <w:rsid w:val="006C200C"/>
    <w:rsid w:val="006C2032"/>
    <w:rsid w:val="006C239F"/>
    <w:rsid w:val="006C283F"/>
    <w:rsid w:val="006C2EBF"/>
    <w:rsid w:val="006C2FDB"/>
    <w:rsid w:val="006C31A8"/>
    <w:rsid w:val="006C33A1"/>
    <w:rsid w:val="006C33B2"/>
    <w:rsid w:val="006C33FA"/>
    <w:rsid w:val="006C357E"/>
    <w:rsid w:val="006C3809"/>
    <w:rsid w:val="006C3955"/>
    <w:rsid w:val="006C3B62"/>
    <w:rsid w:val="006C3F6E"/>
    <w:rsid w:val="006C411E"/>
    <w:rsid w:val="006C44AD"/>
    <w:rsid w:val="006C4775"/>
    <w:rsid w:val="006C4B68"/>
    <w:rsid w:val="006C4CB6"/>
    <w:rsid w:val="006C4D36"/>
    <w:rsid w:val="006C4DA1"/>
    <w:rsid w:val="006C4E47"/>
    <w:rsid w:val="006C4EB1"/>
    <w:rsid w:val="006C53C0"/>
    <w:rsid w:val="006C5916"/>
    <w:rsid w:val="006C5943"/>
    <w:rsid w:val="006C59DB"/>
    <w:rsid w:val="006C5BF6"/>
    <w:rsid w:val="006C60CE"/>
    <w:rsid w:val="006C61C5"/>
    <w:rsid w:val="006C62AF"/>
    <w:rsid w:val="006C6327"/>
    <w:rsid w:val="006C6437"/>
    <w:rsid w:val="006C646C"/>
    <w:rsid w:val="006C6560"/>
    <w:rsid w:val="006C68B8"/>
    <w:rsid w:val="006C68EB"/>
    <w:rsid w:val="006C6C57"/>
    <w:rsid w:val="006C6E2E"/>
    <w:rsid w:val="006C6F47"/>
    <w:rsid w:val="006C6FE2"/>
    <w:rsid w:val="006C71E2"/>
    <w:rsid w:val="006C77DC"/>
    <w:rsid w:val="006C78BE"/>
    <w:rsid w:val="006D0088"/>
    <w:rsid w:val="006D0253"/>
    <w:rsid w:val="006D04E5"/>
    <w:rsid w:val="006D0511"/>
    <w:rsid w:val="006D0BD6"/>
    <w:rsid w:val="006D0E81"/>
    <w:rsid w:val="006D1004"/>
    <w:rsid w:val="006D11D8"/>
    <w:rsid w:val="006D136D"/>
    <w:rsid w:val="006D16B0"/>
    <w:rsid w:val="006D170E"/>
    <w:rsid w:val="006D1A2B"/>
    <w:rsid w:val="006D1BFE"/>
    <w:rsid w:val="006D1D4D"/>
    <w:rsid w:val="006D1E89"/>
    <w:rsid w:val="006D2050"/>
    <w:rsid w:val="006D214B"/>
    <w:rsid w:val="006D2244"/>
    <w:rsid w:val="006D2395"/>
    <w:rsid w:val="006D262E"/>
    <w:rsid w:val="006D2AEF"/>
    <w:rsid w:val="006D2C0B"/>
    <w:rsid w:val="006D2C83"/>
    <w:rsid w:val="006D2DC9"/>
    <w:rsid w:val="006D2E5A"/>
    <w:rsid w:val="006D3018"/>
    <w:rsid w:val="006D31EA"/>
    <w:rsid w:val="006D329E"/>
    <w:rsid w:val="006D32F5"/>
    <w:rsid w:val="006D35EE"/>
    <w:rsid w:val="006D3750"/>
    <w:rsid w:val="006D3AD7"/>
    <w:rsid w:val="006D3BFF"/>
    <w:rsid w:val="006D3DCE"/>
    <w:rsid w:val="006D40FA"/>
    <w:rsid w:val="006D4243"/>
    <w:rsid w:val="006D4497"/>
    <w:rsid w:val="006D460D"/>
    <w:rsid w:val="006D49BF"/>
    <w:rsid w:val="006D4A29"/>
    <w:rsid w:val="006D4B10"/>
    <w:rsid w:val="006D4E15"/>
    <w:rsid w:val="006D4F5D"/>
    <w:rsid w:val="006D5125"/>
    <w:rsid w:val="006D53B9"/>
    <w:rsid w:val="006D54D5"/>
    <w:rsid w:val="006D5645"/>
    <w:rsid w:val="006D568B"/>
    <w:rsid w:val="006D5825"/>
    <w:rsid w:val="006D5964"/>
    <w:rsid w:val="006D5AD7"/>
    <w:rsid w:val="006D5B7F"/>
    <w:rsid w:val="006D5D9D"/>
    <w:rsid w:val="006D5DE9"/>
    <w:rsid w:val="006D5E36"/>
    <w:rsid w:val="006D5E78"/>
    <w:rsid w:val="006D5EF5"/>
    <w:rsid w:val="006D5FA6"/>
    <w:rsid w:val="006D6213"/>
    <w:rsid w:val="006D6568"/>
    <w:rsid w:val="006D6983"/>
    <w:rsid w:val="006D69C7"/>
    <w:rsid w:val="006D6A04"/>
    <w:rsid w:val="006D6A3E"/>
    <w:rsid w:val="006D6A7D"/>
    <w:rsid w:val="006D6C79"/>
    <w:rsid w:val="006D6E8A"/>
    <w:rsid w:val="006D729B"/>
    <w:rsid w:val="006D7367"/>
    <w:rsid w:val="006D761D"/>
    <w:rsid w:val="006D78A5"/>
    <w:rsid w:val="006D7A2F"/>
    <w:rsid w:val="006D7A73"/>
    <w:rsid w:val="006D7B24"/>
    <w:rsid w:val="006E0020"/>
    <w:rsid w:val="006E0630"/>
    <w:rsid w:val="006E0779"/>
    <w:rsid w:val="006E08AF"/>
    <w:rsid w:val="006E08F3"/>
    <w:rsid w:val="006E09C6"/>
    <w:rsid w:val="006E0A7E"/>
    <w:rsid w:val="006E0D24"/>
    <w:rsid w:val="006E0D4A"/>
    <w:rsid w:val="006E0D72"/>
    <w:rsid w:val="006E0D95"/>
    <w:rsid w:val="006E0F3D"/>
    <w:rsid w:val="006E1B5C"/>
    <w:rsid w:val="006E1CB5"/>
    <w:rsid w:val="006E214E"/>
    <w:rsid w:val="006E21FE"/>
    <w:rsid w:val="006E22F7"/>
    <w:rsid w:val="006E2329"/>
    <w:rsid w:val="006E2392"/>
    <w:rsid w:val="006E2740"/>
    <w:rsid w:val="006E27AC"/>
    <w:rsid w:val="006E29DE"/>
    <w:rsid w:val="006E29F1"/>
    <w:rsid w:val="006E2CF6"/>
    <w:rsid w:val="006E2F9D"/>
    <w:rsid w:val="006E3451"/>
    <w:rsid w:val="006E3477"/>
    <w:rsid w:val="006E34B6"/>
    <w:rsid w:val="006E383B"/>
    <w:rsid w:val="006E391A"/>
    <w:rsid w:val="006E420A"/>
    <w:rsid w:val="006E47D5"/>
    <w:rsid w:val="006E4826"/>
    <w:rsid w:val="006E49E2"/>
    <w:rsid w:val="006E4A10"/>
    <w:rsid w:val="006E4E28"/>
    <w:rsid w:val="006E5285"/>
    <w:rsid w:val="006E586F"/>
    <w:rsid w:val="006E59B0"/>
    <w:rsid w:val="006E5A02"/>
    <w:rsid w:val="006E5A3C"/>
    <w:rsid w:val="006E5B4B"/>
    <w:rsid w:val="006E5B5B"/>
    <w:rsid w:val="006E5BA5"/>
    <w:rsid w:val="006E5BCF"/>
    <w:rsid w:val="006E5CDD"/>
    <w:rsid w:val="006E5D04"/>
    <w:rsid w:val="006E5FF7"/>
    <w:rsid w:val="006E622C"/>
    <w:rsid w:val="006E6381"/>
    <w:rsid w:val="006E64D3"/>
    <w:rsid w:val="006E6594"/>
    <w:rsid w:val="006E664F"/>
    <w:rsid w:val="006E6712"/>
    <w:rsid w:val="006E6859"/>
    <w:rsid w:val="006E6A91"/>
    <w:rsid w:val="006E6BD9"/>
    <w:rsid w:val="006E6DB8"/>
    <w:rsid w:val="006E6EC0"/>
    <w:rsid w:val="006E7044"/>
    <w:rsid w:val="006E7275"/>
    <w:rsid w:val="006E7296"/>
    <w:rsid w:val="006E734D"/>
    <w:rsid w:val="006E73FC"/>
    <w:rsid w:val="006E7520"/>
    <w:rsid w:val="006E758E"/>
    <w:rsid w:val="006E77B3"/>
    <w:rsid w:val="006E7B9C"/>
    <w:rsid w:val="006E7CAE"/>
    <w:rsid w:val="006F034A"/>
    <w:rsid w:val="006F03FB"/>
    <w:rsid w:val="006F0718"/>
    <w:rsid w:val="006F0846"/>
    <w:rsid w:val="006F08E1"/>
    <w:rsid w:val="006F0A3B"/>
    <w:rsid w:val="006F0B51"/>
    <w:rsid w:val="006F0D83"/>
    <w:rsid w:val="006F0E9A"/>
    <w:rsid w:val="006F113C"/>
    <w:rsid w:val="006F12D5"/>
    <w:rsid w:val="006F1342"/>
    <w:rsid w:val="006F14D2"/>
    <w:rsid w:val="006F17BC"/>
    <w:rsid w:val="006F18D4"/>
    <w:rsid w:val="006F1A20"/>
    <w:rsid w:val="006F1A4C"/>
    <w:rsid w:val="006F1E8E"/>
    <w:rsid w:val="006F1EF1"/>
    <w:rsid w:val="006F25E1"/>
    <w:rsid w:val="006F270B"/>
    <w:rsid w:val="006F2CAD"/>
    <w:rsid w:val="006F2D2C"/>
    <w:rsid w:val="006F2F33"/>
    <w:rsid w:val="006F301C"/>
    <w:rsid w:val="006F30F1"/>
    <w:rsid w:val="006F354D"/>
    <w:rsid w:val="006F3637"/>
    <w:rsid w:val="006F3699"/>
    <w:rsid w:val="006F39F7"/>
    <w:rsid w:val="006F3BD5"/>
    <w:rsid w:val="006F3BF7"/>
    <w:rsid w:val="006F3C90"/>
    <w:rsid w:val="006F3D29"/>
    <w:rsid w:val="006F405D"/>
    <w:rsid w:val="006F43DD"/>
    <w:rsid w:val="006F4617"/>
    <w:rsid w:val="006F46F3"/>
    <w:rsid w:val="006F4BD1"/>
    <w:rsid w:val="006F4CAD"/>
    <w:rsid w:val="006F4E62"/>
    <w:rsid w:val="006F4F76"/>
    <w:rsid w:val="006F4F93"/>
    <w:rsid w:val="006F4FF6"/>
    <w:rsid w:val="006F5165"/>
    <w:rsid w:val="006F5385"/>
    <w:rsid w:val="006F55EA"/>
    <w:rsid w:val="006F56F6"/>
    <w:rsid w:val="006F58A0"/>
    <w:rsid w:val="006F598A"/>
    <w:rsid w:val="006F5B88"/>
    <w:rsid w:val="006F5B92"/>
    <w:rsid w:val="006F5EF6"/>
    <w:rsid w:val="006F6110"/>
    <w:rsid w:val="006F63A6"/>
    <w:rsid w:val="006F63CC"/>
    <w:rsid w:val="006F640D"/>
    <w:rsid w:val="006F67B4"/>
    <w:rsid w:val="006F6973"/>
    <w:rsid w:val="006F6A64"/>
    <w:rsid w:val="006F6AB0"/>
    <w:rsid w:val="006F6F74"/>
    <w:rsid w:val="006F712A"/>
    <w:rsid w:val="006F7382"/>
    <w:rsid w:val="006F7A8A"/>
    <w:rsid w:val="006F7C36"/>
    <w:rsid w:val="006F7DE3"/>
    <w:rsid w:val="006F7F52"/>
    <w:rsid w:val="006F7F96"/>
    <w:rsid w:val="00700157"/>
    <w:rsid w:val="007002B5"/>
    <w:rsid w:val="00700882"/>
    <w:rsid w:val="007008A2"/>
    <w:rsid w:val="00700A12"/>
    <w:rsid w:val="00700A9C"/>
    <w:rsid w:val="00700C8F"/>
    <w:rsid w:val="00700DF3"/>
    <w:rsid w:val="0070134F"/>
    <w:rsid w:val="0070146E"/>
    <w:rsid w:val="0070189D"/>
    <w:rsid w:val="00702016"/>
    <w:rsid w:val="00702629"/>
    <w:rsid w:val="00702812"/>
    <w:rsid w:val="00702954"/>
    <w:rsid w:val="00702A5A"/>
    <w:rsid w:val="00702D0A"/>
    <w:rsid w:val="00702DF6"/>
    <w:rsid w:val="00703215"/>
    <w:rsid w:val="007032EF"/>
    <w:rsid w:val="00703351"/>
    <w:rsid w:val="007035A3"/>
    <w:rsid w:val="007035F9"/>
    <w:rsid w:val="007036C6"/>
    <w:rsid w:val="0070374B"/>
    <w:rsid w:val="007038D9"/>
    <w:rsid w:val="00703920"/>
    <w:rsid w:val="00703972"/>
    <w:rsid w:val="007039F2"/>
    <w:rsid w:val="00703B8D"/>
    <w:rsid w:val="00703C15"/>
    <w:rsid w:val="00703DCE"/>
    <w:rsid w:val="00703DEB"/>
    <w:rsid w:val="00703EE8"/>
    <w:rsid w:val="0070401B"/>
    <w:rsid w:val="007040BB"/>
    <w:rsid w:val="00704288"/>
    <w:rsid w:val="00704386"/>
    <w:rsid w:val="007046A7"/>
    <w:rsid w:val="00704A23"/>
    <w:rsid w:val="00704C2E"/>
    <w:rsid w:val="007054F3"/>
    <w:rsid w:val="00705618"/>
    <w:rsid w:val="0070587B"/>
    <w:rsid w:val="007059A3"/>
    <w:rsid w:val="00705A42"/>
    <w:rsid w:val="00705FEF"/>
    <w:rsid w:val="0070605C"/>
    <w:rsid w:val="00706124"/>
    <w:rsid w:val="007061B7"/>
    <w:rsid w:val="007061CC"/>
    <w:rsid w:val="0070626B"/>
    <w:rsid w:val="00706389"/>
    <w:rsid w:val="007065E4"/>
    <w:rsid w:val="007067A0"/>
    <w:rsid w:val="00706862"/>
    <w:rsid w:val="0070688C"/>
    <w:rsid w:val="00706913"/>
    <w:rsid w:val="007069BE"/>
    <w:rsid w:val="00706C06"/>
    <w:rsid w:val="007070AC"/>
    <w:rsid w:val="007074A6"/>
    <w:rsid w:val="00707724"/>
    <w:rsid w:val="0070786D"/>
    <w:rsid w:val="00707A21"/>
    <w:rsid w:val="007100C3"/>
    <w:rsid w:val="00710393"/>
    <w:rsid w:val="00710944"/>
    <w:rsid w:val="00710B48"/>
    <w:rsid w:val="00710F78"/>
    <w:rsid w:val="00711266"/>
    <w:rsid w:val="00711306"/>
    <w:rsid w:val="00711326"/>
    <w:rsid w:val="007113B9"/>
    <w:rsid w:val="007117CF"/>
    <w:rsid w:val="00711B63"/>
    <w:rsid w:val="00711B9C"/>
    <w:rsid w:val="00711D57"/>
    <w:rsid w:val="007121D2"/>
    <w:rsid w:val="00712295"/>
    <w:rsid w:val="00712881"/>
    <w:rsid w:val="00712986"/>
    <w:rsid w:val="00712D43"/>
    <w:rsid w:val="00712F1E"/>
    <w:rsid w:val="00713056"/>
    <w:rsid w:val="007130FB"/>
    <w:rsid w:val="00713123"/>
    <w:rsid w:val="0071316A"/>
    <w:rsid w:val="0071326F"/>
    <w:rsid w:val="0071328B"/>
    <w:rsid w:val="0071384A"/>
    <w:rsid w:val="00713C4B"/>
    <w:rsid w:val="00713D17"/>
    <w:rsid w:val="00713EDE"/>
    <w:rsid w:val="00713FCA"/>
    <w:rsid w:val="00714943"/>
    <w:rsid w:val="00714AE5"/>
    <w:rsid w:val="00714C98"/>
    <w:rsid w:val="0071521D"/>
    <w:rsid w:val="00715632"/>
    <w:rsid w:val="007156F0"/>
    <w:rsid w:val="007157A4"/>
    <w:rsid w:val="00715CDB"/>
    <w:rsid w:val="00715D89"/>
    <w:rsid w:val="00715F93"/>
    <w:rsid w:val="007161CB"/>
    <w:rsid w:val="00716628"/>
    <w:rsid w:val="007166A7"/>
    <w:rsid w:val="00716B82"/>
    <w:rsid w:val="00716B9A"/>
    <w:rsid w:val="00716C3A"/>
    <w:rsid w:val="00716DA1"/>
    <w:rsid w:val="00717574"/>
    <w:rsid w:val="0071765A"/>
    <w:rsid w:val="0071785D"/>
    <w:rsid w:val="00717A0A"/>
    <w:rsid w:val="00717B58"/>
    <w:rsid w:val="00717CE8"/>
    <w:rsid w:val="00717D9C"/>
    <w:rsid w:val="00717E6D"/>
    <w:rsid w:val="00717F86"/>
    <w:rsid w:val="007202EB"/>
    <w:rsid w:val="00720395"/>
    <w:rsid w:val="00720580"/>
    <w:rsid w:val="0072080C"/>
    <w:rsid w:val="007208E4"/>
    <w:rsid w:val="00720A18"/>
    <w:rsid w:val="00720D0F"/>
    <w:rsid w:val="00720DD2"/>
    <w:rsid w:val="00720EF4"/>
    <w:rsid w:val="007215E4"/>
    <w:rsid w:val="0072171E"/>
    <w:rsid w:val="0072180A"/>
    <w:rsid w:val="007219AE"/>
    <w:rsid w:val="00721A47"/>
    <w:rsid w:val="00721C93"/>
    <w:rsid w:val="00721CB5"/>
    <w:rsid w:val="00722103"/>
    <w:rsid w:val="0072220F"/>
    <w:rsid w:val="00722658"/>
    <w:rsid w:val="0072276E"/>
    <w:rsid w:val="007227B0"/>
    <w:rsid w:val="00722A70"/>
    <w:rsid w:val="007232BE"/>
    <w:rsid w:val="007232D7"/>
    <w:rsid w:val="007238BD"/>
    <w:rsid w:val="00723E7C"/>
    <w:rsid w:val="00723ED6"/>
    <w:rsid w:val="00723EFF"/>
    <w:rsid w:val="00723F25"/>
    <w:rsid w:val="007240FD"/>
    <w:rsid w:val="007241C4"/>
    <w:rsid w:val="00724284"/>
    <w:rsid w:val="00724441"/>
    <w:rsid w:val="007245CD"/>
    <w:rsid w:val="007246F3"/>
    <w:rsid w:val="00724788"/>
    <w:rsid w:val="007249BB"/>
    <w:rsid w:val="00724D6C"/>
    <w:rsid w:val="00724FCF"/>
    <w:rsid w:val="00725097"/>
    <w:rsid w:val="007250EE"/>
    <w:rsid w:val="00725560"/>
    <w:rsid w:val="007255BB"/>
    <w:rsid w:val="00725884"/>
    <w:rsid w:val="007258C4"/>
    <w:rsid w:val="007259B0"/>
    <w:rsid w:val="00725BC5"/>
    <w:rsid w:val="00725D1C"/>
    <w:rsid w:val="0072651B"/>
    <w:rsid w:val="0072691F"/>
    <w:rsid w:val="00726D3B"/>
    <w:rsid w:val="007272A4"/>
    <w:rsid w:val="00727870"/>
    <w:rsid w:val="007278E3"/>
    <w:rsid w:val="00727AE8"/>
    <w:rsid w:val="00727B06"/>
    <w:rsid w:val="00727B18"/>
    <w:rsid w:val="00727D69"/>
    <w:rsid w:val="00727F1A"/>
    <w:rsid w:val="0073024D"/>
    <w:rsid w:val="007302F4"/>
    <w:rsid w:val="007304B2"/>
    <w:rsid w:val="007304DC"/>
    <w:rsid w:val="00730844"/>
    <w:rsid w:val="00730933"/>
    <w:rsid w:val="00730A40"/>
    <w:rsid w:val="00730C2A"/>
    <w:rsid w:val="007310EC"/>
    <w:rsid w:val="007311BB"/>
    <w:rsid w:val="0073134F"/>
    <w:rsid w:val="007314F8"/>
    <w:rsid w:val="00731564"/>
    <w:rsid w:val="007319F5"/>
    <w:rsid w:val="00731C20"/>
    <w:rsid w:val="00731D9E"/>
    <w:rsid w:val="00731E22"/>
    <w:rsid w:val="00731E3D"/>
    <w:rsid w:val="0073232B"/>
    <w:rsid w:val="00732841"/>
    <w:rsid w:val="007328E0"/>
    <w:rsid w:val="00732DCD"/>
    <w:rsid w:val="00733142"/>
    <w:rsid w:val="00733223"/>
    <w:rsid w:val="007335F4"/>
    <w:rsid w:val="00733694"/>
    <w:rsid w:val="007339AF"/>
    <w:rsid w:val="007339BA"/>
    <w:rsid w:val="00733BE0"/>
    <w:rsid w:val="00734052"/>
    <w:rsid w:val="007340D1"/>
    <w:rsid w:val="007341D8"/>
    <w:rsid w:val="0073431E"/>
    <w:rsid w:val="0073477A"/>
    <w:rsid w:val="00734A52"/>
    <w:rsid w:val="00735000"/>
    <w:rsid w:val="007350E0"/>
    <w:rsid w:val="0073516B"/>
    <w:rsid w:val="0073534B"/>
    <w:rsid w:val="007357DE"/>
    <w:rsid w:val="00735837"/>
    <w:rsid w:val="00735BAE"/>
    <w:rsid w:val="00736056"/>
    <w:rsid w:val="007360D6"/>
    <w:rsid w:val="00736481"/>
    <w:rsid w:val="007365CB"/>
    <w:rsid w:val="00736782"/>
    <w:rsid w:val="00736786"/>
    <w:rsid w:val="0073685B"/>
    <w:rsid w:val="00736876"/>
    <w:rsid w:val="00736F0B"/>
    <w:rsid w:val="007370BE"/>
    <w:rsid w:val="00737444"/>
    <w:rsid w:val="00737534"/>
    <w:rsid w:val="007376E3"/>
    <w:rsid w:val="0073787B"/>
    <w:rsid w:val="00737CD8"/>
    <w:rsid w:val="00737E3B"/>
    <w:rsid w:val="00737FFA"/>
    <w:rsid w:val="0074017D"/>
    <w:rsid w:val="00740370"/>
    <w:rsid w:val="007405A8"/>
    <w:rsid w:val="00740625"/>
    <w:rsid w:val="007406CF"/>
    <w:rsid w:val="00740901"/>
    <w:rsid w:val="00740B5A"/>
    <w:rsid w:val="00740DB2"/>
    <w:rsid w:val="00740DF9"/>
    <w:rsid w:val="00740EAD"/>
    <w:rsid w:val="00740F73"/>
    <w:rsid w:val="007410D0"/>
    <w:rsid w:val="007414CF"/>
    <w:rsid w:val="007416F1"/>
    <w:rsid w:val="00741A6D"/>
    <w:rsid w:val="00741D01"/>
    <w:rsid w:val="0074209A"/>
    <w:rsid w:val="00742165"/>
    <w:rsid w:val="007422AD"/>
    <w:rsid w:val="007422FC"/>
    <w:rsid w:val="00742492"/>
    <w:rsid w:val="007424BB"/>
    <w:rsid w:val="007424DB"/>
    <w:rsid w:val="007425AA"/>
    <w:rsid w:val="00742A5A"/>
    <w:rsid w:val="00742D59"/>
    <w:rsid w:val="00742ED6"/>
    <w:rsid w:val="00742EE4"/>
    <w:rsid w:val="00742F47"/>
    <w:rsid w:val="00742F86"/>
    <w:rsid w:val="00743057"/>
    <w:rsid w:val="00743606"/>
    <w:rsid w:val="007438BF"/>
    <w:rsid w:val="007439D3"/>
    <w:rsid w:val="00743D61"/>
    <w:rsid w:val="00743F7B"/>
    <w:rsid w:val="00743F88"/>
    <w:rsid w:val="007440CB"/>
    <w:rsid w:val="00744221"/>
    <w:rsid w:val="00744316"/>
    <w:rsid w:val="007448EA"/>
    <w:rsid w:val="00744B0B"/>
    <w:rsid w:val="00745063"/>
    <w:rsid w:val="0074509B"/>
    <w:rsid w:val="0074529D"/>
    <w:rsid w:val="00745592"/>
    <w:rsid w:val="00745614"/>
    <w:rsid w:val="007457C0"/>
    <w:rsid w:val="00745D75"/>
    <w:rsid w:val="00745E59"/>
    <w:rsid w:val="00745EB3"/>
    <w:rsid w:val="00745FF8"/>
    <w:rsid w:val="00746103"/>
    <w:rsid w:val="00746204"/>
    <w:rsid w:val="007462C3"/>
    <w:rsid w:val="00746301"/>
    <w:rsid w:val="00746714"/>
    <w:rsid w:val="00746739"/>
    <w:rsid w:val="007468EC"/>
    <w:rsid w:val="0074698D"/>
    <w:rsid w:val="00746B65"/>
    <w:rsid w:val="00746BED"/>
    <w:rsid w:val="00746F20"/>
    <w:rsid w:val="0074716D"/>
    <w:rsid w:val="00747402"/>
    <w:rsid w:val="00747574"/>
    <w:rsid w:val="007475C5"/>
    <w:rsid w:val="007476AD"/>
    <w:rsid w:val="007477B8"/>
    <w:rsid w:val="007479C8"/>
    <w:rsid w:val="007479FA"/>
    <w:rsid w:val="00750442"/>
    <w:rsid w:val="007505BA"/>
    <w:rsid w:val="00750C76"/>
    <w:rsid w:val="00751204"/>
    <w:rsid w:val="0075124C"/>
    <w:rsid w:val="0075134D"/>
    <w:rsid w:val="007514AD"/>
    <w:rsid w:val="00751BD9"/>
    <w:rsid w:val="00751EDB"/>
    <w:rsid w:val="00751F23"/>
    <w:rsid w:val="0075200C"/>
    <w:rsid w:val="0075200E"/>
    <w:rsid w:val="00752139"/>
    <w:rsid w:val="00752506"/>
    <w:rsid w:val="00752616"/>
    <w:rsid w:val="0075268D"/>
    <w:rsid w:val="0075269D"/>
    <w:rsid w:val="0075277E"/>
    <w:rsid w:val="00752A0B"/>
    <w:rsid w:val="00752C45"/>
    <w:rsid w:val="007531BB"/>
    <w:rsid w:val="00753277"/>
    <w:rsid w:val="00753289"/>
    <w:rsid w:val="00753326"/>
    <w:rsid w:val="007533E1"/>
    <w:rsid w:val="0075371E"/>
    <w:rsid w:val="00753867"/>
    <w:rsid w:val="00753908"/>
    <w:rsid w:val="00753AAB"/>
    <w:rsid w:val="00753AC4"/>
    <w:rsid w:val="00753F65"/>
    <w:rsid w:val="007540A3"/>
    <w:rsid w:val="00754111"/>
    <w:rsid w:val="007541F7"/>
    <w:rsid w:val="007543B1"/>
    <w:rsid w:val="0075444B"/>
    <w:rsid w:val="007549B1"/>
    <w:rsid w:val="00754C5C"/>
    <w:rsid w:val="00754F9A"/>
    <w:rsid w:val="0075505E"/>
    <w:rsid w:val="00755150"/>
    <w:rsid w:val="0075572D"/>
    <w:rsid w:val="00755823"/>
    <w:rsid w:val="00755AC8"/>
    <w:rsid w:val="00755F07"/>
    <w:rsid w:val="00755F35"/>
    <w:rsid w:val="0075650C"/>
    <w:rsid w:val="00756762"/>
    <w:rsid w:val="00756D0E"/>
    <w:rsid w:val="007572B9"/>
    <w:rsid w:val="0075746F"/>
    <w:rsid w:val="00757900"/>
    <w:rsid w:val="007579ED"/>
    <w:rsid w:val="00757AD2"/>
    <w:rsid w:val="007610EC"/>
    <w:rsid w:val="00761189"/>
    <w:rsid w:val="0076165F"/>
    <w:rsid w:val="00761892"/>
    <w:rsid w:val="007619D1"/>
    <w:rsid w:val="007619F2"/>
    <w:rsid w:val="00761B2B"/>
    <w:rsid w:val="00761C58"/>
    <w:rsid w:val="00761D00"/>
    <w:rsid w:val="00761D83"/>
    <w:rsid w:val="00761E33"/>
    <w:rsid w:val="00761F17"/>
    <w:rsid w:val="007624E9"/>
    <w:rsid w:val="007626DD"/>
    <w:rsid w:val="007628E2"/>
    <w:rsid w:val="00762A8A"/>
    <w:rsid w:val="00762C64"/>
    <w:rsid w:val="00762F6C"/>
    <w:rsid w:val="00763367"/>
    <w:rsid w:val="0076368E"/>
    <w:rsid w:val="007639E2"/>
    <w:rsid w:val="00763B8A"/>
    <w:rsid w:val="00763BD8"/>
    <w:rsid w:val="00763E73"/>
    <w:rsid w:val="00764218"/>
    <w:rsid w:val="007644E5"/>
    <w:rsid w:val="0076485D"/>
    <w:rsid w:val="00764CD2"/>
    <w:rsid w:val="00764E37"/>
    <w:rsid w:val="0076543F"/>
    <w:rsid w:val="007655EF"/>
    <w:rsid w:val="00765AED"/>
    <w:rsid w:val="00765AFB"/>
    <w:rsid w:val="00765B95"/>
    <w:rsid w:val="00765D48"/>
    <w:rsid w:val="00765D96"/>
    <w:rsid w:val="00765EB8"/>
    <w:rsid w:val="00765F28"/>
    <w:rsid w:val="0076601F"/>
    <w:rsid w:val="007660E7"/>
    <w:rsid w:val="007662CA"/>
    <w:rsid w:val="0076655F"/>
    <w:rsid w:val="00766984"/>
    <w:rsid w:val="00766AB5"/>
    <w:rsid w:val="00766CF6"/>
    <w:rsid w:val="00766EC5"/>
    <w:rsid w:val="007673F3"/>
    <w:rsid w:val="00767420"/>
    <w:rsid w:val="00767462"/>
    <w:rsid w:val="00767523"/>
    <w:rsid w:val="00767AAC"/>
    <w:rsid w:val="00767C87"/>
    <w:rsid w:val="00767E01"/>
    <w:rsid w:val="0077007F"/>
    <w:rsid w:val="00770618"/>
    <w:rsid w:val="007708A3"/>
    <w:rsid w:val="00770AC2"/>
    <w:rsid w:val="00770E2D"/>
    <w:rsid w:val="00770FC1"/>
    <w:rsid w:val="00771148"/>
    <w:rsid w:val="00771619"/>
    <w:rsid w:val="00771623"/>
    <w:rsid w:val="00771681"/>
    <w:rsid w:val="007718C0"/>
    <w:rsid w:val="00771925"/>
    <w:rsid w:val="00771CF6"/>
    <w:rsid w:val="00771D61"/>
    <w:rsid w:val="007721B0"/>
    <w:rsid w:val="007722A2"/>
    <w:rsid w:val="00772376"/>
    <w:rsid w:val="00772558"/>
    <w:rsid w:val="007725EC"/>
    <w:rsid w:val="007728BC"/>
    <w:rsid w:val="00772C66"/>
    <w:rsid w:val="007733C1"/>
    <w:rsid w:val="00773543"/>
    <w:rsid w:val="0077357C"/>
    <w:rsid w:val="00773618"/>
    <w:rsid w:val="007736CD"/>
    <w:rsid w:val="00773785"/>
    <w:rsid w:val="00773D39"/>
    <w:rsid w:val="00774074"/>
    <w:rsid w:val="007741E8"/>
    <w:rsid w:val="00774699"/>
    <w:rsid w:val="00774B09"/>
    <w:rsid w:val="00774CF6"/>
    <w:rsid w:val="00774E05"/>
    <w:rsid w:val="00774E28"/>
    <w:rsid w:val="00774F2D"/>
    <w:rsid w:val="007750AD"/>
    <w:rsid w:val="00775279"/>
    <w:rsid w:val="007753EC"/>
    <w:rsid w:val="00775483"/>
    <w:rsid w:val="007754B9"/>
    <w:rsid w:val="007756D4"/>
    <w:rsid w:val="007759E7"/>
    <w:rsid w:val="00775A27"/>
    <w:rsid w:val="00775B4F"/>
    <w:rsid w:val="00776326"/>
    <w:rsid w:val="00776327"/>
    <w:rsid w:val="007766D2"/>
    <w:rsid w:val="00776724"/>
    <w:rsid w:val="0077672C"/>
    <w:rsid w:val="0077689A"/>
    <w:rsid w:val="0077694C"/>
    <w:rsid w:val="00776A77"/>
    <w:rsid w:val="00776EF1"/>
    <w:rsid w:val="00777172"/>
    <w:rsid w:val="0077740E"/>
    <w:rsid w:val="00777669"/>
    <w:rsid w:val="00777744"/>
    <w:rsid w:val="00777793"/>
    <w:rsid w:val="00777886"/>
    <w:rsid w:val="00777ACD"/>
    <w:rsid w:val="00777C91"/>
    <w:rsid w:val="00780079"/>
    <w:rsid w:val="007802B1"/>
    <w:rsid w:val="00780399"/>
    <w:rsid w:val="00780A7E"/>
    <w:rsid w:val="00780BF9"/>
    <w:rsid w:val="0078105C"/>
    <w:rsid w:val="0078139C"/>
    <w:rsid w:val="00781C78"/>
    <w:rsid w:val="00781D99"/>
    <w:rsid w:val="007822BC"/>
    <w:rsid w:val="007822F5"/>
    <w:rsid w:val="00782B6F"/>
    <w:rsid w:val="00782BA8"/>
    <w:rsid w:val="00782E5E"/>
    <w:rsid w:val="007830D8"/>
    <w:rsid w:val="00783341"/>
    <w:rsid w:val="00783422"/>
    <w:rsid w:val="007834A1"/>
    <w:rsid w:val="007835DE"/>
    <w:rsid w:val="00783639"/>
    <w:rsid w:val="0078390C"/>
    <w:rsid w:val="00783A49"/>
    <w:rsid w:val="00783AA1"/>
    <w:rsid w:val="00783AC5"/>
    <w:rsid w:val="00783BDC"/>
    <w:rsid w:val="00783FEE"/>
    <w:rsid w:val="0078411A"/>
    <w:rsid w:val="0078411C"/>
    <w:rsid w:val="00784397"/>
    <w:rsid w:val="007846C6"/>
    <w:rsid w:val="0078481A"/>
    <w:rsid w:val="00784861"/>
    <w:rsid w:val="007849D7"/>
    <w:rsid w:val="007851BE"/>
    <w:rsid w:val="007851F2"/>
    <w:rsid w:val="00785303"/>
    <w:rsid w:val="0078542A"/>
    <w:rsid w:val="00785441"/>
    <w:rsid w:val="007855AB"/>
    <w:rsid w:val="007857E5"/>
    <w:rsid w:val="007858BC"/>
    <w:rsid w:val="00785A3F"/>
    <w:rsid w:val="00785E3A"/>
    <w:rsid w:val="00785EB1"/>
    <w:rsid w:val="007860AE"/>
    <w:rsid w:val="00786818"/>
    <w:rsid w:val="00786928"/>
    <w:rsid w:val="007869B7"/>
    <w:rsid w:val="00786B87"/>
    <w:rsid w:val="00786ED8"/>
    <w:rsid w:val="00786EF8"/>
    <w:rsid w:val="00787334"/>
    <w:rsid w:val="0078788E"/>
    <w:rsid w:val="007878B5"/>
    <w:rsid w:val="007878F7"/>
    <w:rsid w:val="00787A49"/>
    <w:rsid w:val="00787AC2"/>
    <w:rsid w:val="00787C2B"/>
    <w:rsid w:val="00790109"/>
    <w:rsid w:val="007907ED"/>
    <w:rsid w:val="00790D29"/>
    <w:rsid w:val="00790DB8"/>
    <w:rsid w:val="00791004"/>
    <w:rsid w:val="00791026"/>
    <w:rsid w:val="0079131C"/>
    <w:rsid w:val="00791775"/>
    <w:rsid w:val="00791797"/>
    <w:rsid w:val="007918F9"/>
    <w:rsid w:val="007919E7"/>
    <w:rsid w:val="00791A58"/>
    <w:rsid w:val="00791B55"/>
    <w:rsid w:val="00791B57"/>
    <w:rsid w:val="00792096"/>
    <w:rsid w:val="00792334"/>
    <w:rsid w:val="0079259D"/>
    <w:rsid w:val="007925BB"/>
    <w:rsid w:val="007925C7"/>
    <w:rsid w:val="0079268F"/>
    <w:rsid w:val="00792A06"/>
    <w:rsid w:val="00792A10"/>
    <w:rsid w:val="00792AD3"/>
    <w:rsid w:val="00792BAA"/>
    <w:rsid w:val="00792C36"/>
    <w:rsid w:val="00792C40"/>
    <w:rsid w:val="00792C8A"/>
    <w:rsid w:val="00792E03"/>
    <w:rsid w:val="00792EA6"/>
    <w:rsid w:val="007930F5"/>
    <w:rsid w:val="0079333A"/>
    <w:rsid w:val="00793516"/>
    <w:rsid w:val="00793D9F"/>
    <w:rsid w:val="00793DE9"/>
    <w:rsid w:val="00793ED4"/>
    <w:rsid w:val="00793F5A"/>
    <w:rsid w:val="00793FE9"/>
    <w:rsid w:val="00794184"/>
    <w:rsid w:val="007945D2"/>
    <w:rsid w:val="007945D4"/>
    <w:rsid w:val="007945EF"/>
    <w:rsid w:val="007946A3"/>
    <w:rsid w:val="00794E8F"/>
    <w:rsid w:val="007951B8"/>
    <w:rsid w:val="00795374"/>
    <w:rsid w:val="007954FC"/>
    <w:rsid w:val="00795698"/>
    <w:rsid w:val="0079569D"/>
    <w:rsid w:val="007959AA"/>
    <w:rsid w:val="007959D5"/>
    <w:rsid w:val="00795E6D"/>
    <w:rsid w:val="00795F3F"/>
    <w:rsid w:val="007960E3"/>
    <w:rsid w:val="007962A8"/>
    <w:rsid w:val="007965FB"/>
    <w:rsid w:val="00796BA3"/>
    <w:rsid w:val="00796CC9"/>
    <w:rsid w:val="00796D7F"/>
    <w:rsid w:val="00796DE4"/>
    <w:rsid w:val="00796FB2"/>
    <w:rsid w:val="00796FE0"/>
    <w:rsid w:val="0079720C"/>
    <w:rsid w:val="00797A24"/>
    <w:rsid w:val="00797F9F"/>
    <w:rsid w:val="007A01B6"/>
    <w:rsid w:val="007A02A8"/>
    <w:rsid w:val="007A0390"/>
    <w:rsid w:val="007A0428"/>
    <w:rsid w:val="007A0545"/>
    <w:rsid w:val="007A0686"/>
    <w:rsid w:val="007A0A12"/>
    <w:rsid w:val="007A0EEB"/>
    <w:rsid w:val="007A1049"/>
    <w:rsid w:val="007A1181"/>
    <w:rsid w:val="007A1333"/>
    <w:rsid w:val="007A13D7"/>
    <w:rsid w:val="007A1420"/>
    <w:rsid w:val="007A1535"/>
    <w:rsid w:val="007A1588"/>
    <w:rsid w:val="007A1793"/>
    <w:rsid w:val="007A1ADA"/>
    <w:rsid w:val="007A1E8E"/>
    <w:rsid w:val="007A1F04"/>
    <w:rsid w:val="007A2600"/>
    <w:rsid w:val="007A2797"/>
    <w:rsid w:val="007A2DC3"/>
    <w:rsid w:val="007A2E5E"/>
    <w:rsid w:val="007A2EB8"/>
    <w:rsid w:val="007A308A"/>
    <w:rsid w:val="007A35A8"/>
    <w:rsid w:val="007A3EF5"/>
    <w:rsid w:val="007A415C"/>
    <w:rsid w:val="007A42E3"/>
    <w:rsid w:val="007A4516"/>
    <w:rsid w:val="007A4609"/>
    <w:rsid w:val="007A4670"/>
    <w:rsid w:val="007A49A4"/>
    <w:rsid w:val="007A4D2B"/>
    <w:rsid w:val="007A56C0"/>
    <w:rsid w:val="007A585F"/>
    <w:rsid w:val="007A5B76"/>
    <w:rsid w:val="007A5D24"/>
    <w:rsid w:val="007A5E1A"/>
    <w:rsid w:val="007A6012"/>
    <w:rsid w:val="007A6076"/>
    <w:rsid w:val="007A65A8"/>
    <w:rsid w:val="007A65D2"/>
    <w:rsid w:val="007A6628"/>
    <w:rsid w:val="007A6B52"/>
    <w:rsid w:val="007A6D34"/>
    <w:rsid w:val="007A6FED"/>
    <w:rsid w:val="007A710B"/>
    <w:rsid w:val="007A7909"/>
    <w:rsid w:val="007A7F41"/>
    <w:rsid w:val="007A7F8C"/>
    <w:rsid w:val="007B00A5"/>
    <w:rsid w:val="007B02CD"/>
    <w:rsid w:val="007B03E5"/>
    <w:rsid w:val="007B046C"/>
    <w:rsid w:val="007B07E1"/>
    <w:rsid w:val="007B0F54"/>
    <w:rsid w:val="007B1090"/>
    <w:rsid w:val="007B1306"/>
    <w:rsid w:val="007B138C"/>
    <w:rsid w:val="007B15D9"/>
    <w:rsid w:val="007B1B11"/>
    <w:rsid w:val="007B1C0C"/>
    <w:rsid w:val="007B1CC5"/>
    <w:rsid w:val="007B1DE1"/>
    <w:rsid w:val="007B224B"/>
    <w:rsid w:val="007B2332"/>
    <w:rsid w:val="007B2467"/>
    <w:rsid w:val="007B26A3"/>
    <w:rsid w:val="007B278F"/>
    <w:rsid w:val="007B27DC"/>
    <w:rsid w:val="007B27E2"/>
    <w:rsid w:val="007B2994"/>
    <w:rsid w:val="007B2BB8"/>
    <w:rsid w:val="007B2E0E"/>
    <w:rsid w:val="007B2E9B"/>
    <w:rsid w:val="007B2FC7"/>
    <w:rsid w:val="007B30C2"/>
    <w:rsid w:val="007B317C"/>
    <w:rsid w:val="007B321F"/>
    <w:rsid w:val="007B3441"/>
    <w:rsid w:val="007B3B27"/>
    <w:rsid w:val="007B3D89"/>
    <w:rsid w:val="007B4807"/>
    <w:rsid w:val="007B4976"/>
    <w:rsid w:val="007B49CD"/>
    <w:rsid w:val="007B4B07"/>
    <w:rsid w:val="007B4C0B"/>
    <w:rsid w:val="007B4C47"/>
    <w:rsid w:val="007B4E2A"/>
    <w:rsid w:val="007B4EC2"/>
    <w:rsid w:val="007B4EFA"/>
    <w:rsid w:val="007B4F42"/>
    <w:rsid w:val="007B5170"/>
    <w:rsid w:val="007B53BC"/>
    <w:rsid w:val="007B54A9"/>
    <w:rsid w:val="007B56CD"/>
    <w:rsid w:val="007B5839"/>
    <w:rsid w:val="007B5BB7"/>
    <w:rsid w:val="007B5BE5"/>
    <w:rsid w:val="007B6006"/>
    <w:rsid w:val="007B604B"/>
    <w:rsid w:val="007B61A0"/>
    <w:rsid w:val="007B6226"/>
    <w:rsid w:val="007B6492"/>
    <w:rsid w:val="007B6567"/>
    <w:rsid w:val="007B6E4C"/>
    <w:rsid w:val="007B725F"/>
    <w:rsid w:val="007B74DD"/>
    <w:rsid w:val="007B75DD"/>
    <w:rsid w:val="007B75FE"/>
    <w:rsid w:val="007B779A"/>
    <w:rsid w:val="007B7922"/>
    <w:rsid w:val="007B7B5E"/>
    <w:rsid w:val="007B7E9E"/>
    <w:rsid w:val="007B7F64"/>
    <w:rsid w:val="007C0025"/>
    <w:rsid w:val="007C00FD"/>
    <w:rsid w:val="007C0268"/>
    <w:rsid w:val="007C0577"/>
    <w:rsid w:val="007C0753"/>
    <w:rsid w:val="007C0773"/>
    <w:rsid w:val="007C07F8"/>
    <w:rsid w:val="007C0B8B"/>
    <w:rsid w:val="007C0CA4"/>
    <w:rsid w:val="007C0D7F"/>
    <w:rsid w:val="007C0E8E"/>
    <w:rsid w:val="007C1033"/>
    <w:rsid w:val="007C1212"/>
    <w:rsid w:val="007C1341"/>
    <w:rsid w:val="007C13EA"/>
    <w:rsid w:val="007C14F7"/>
    <w:rsid w:val="007C1588"/>
    <w:rsid w:val="007C16B9"/>
    <w:rsid w:val="007C1A41"/>
    <w:rsid w:val="007C1A83"/>
    <w:rsid w:val="007C1BE3"/>
    <w:rsid w:val="007C2417"/>
    <w:rsid w:val="007C247E"/>
    <w:rsid w:val="007C26C9"/>
    <w:rsid w:val="007C2B52"/>
    <w:rsid w:val="007C2DA7"/>
    <w:rsid w:val="007C2EB4"/>
    <w:rsid w:val="007C3585"/>
    <w:rsid w:val="007C37CD"/>
    <w:rsid w:val="007C37E7"/>
    <w:rsid w:val="007C3937"/>
    <w:rsid w:val="007C398A"/>
    <w:rsid w:val="007C3A35"/>
    <w:rsid w:val="007C3A45"/>
    <w:rsid w:val="007C3B66"/>
    <w:rsid w:val="007C3C64"/>
    <w:rsid w:val="007C3ED0"/>
    <w:rsid w:val="007C413B"/>
    <w:rsid w:val="007C4207"/>
    <w:rsid w:val="007C44C0"/>
    <w:rsid w:val="007C48BF"/>
    <w:rsid w:val="007C48D6"/>
    <w:rsid w:val="007C48E6"/>
    <w:rsid w:val="007C4BF0"/>
    <w:rsid w:val="007C4ED3"/>
    <w:rsid w:val="007C501E"/>
    <w:rsid w:val="007C508D"/>
    <w:rsid w:val="007C5363"/>
    <w:rsid w:val="007C53C6"/>
    <w:rsid w:val="007C547C"/>
    <w:rsid w:val="007C570C"/>
    <w:rsid w:val="007C5858"/>
    <w:rsid w:val="007C58D9"/>
    <w:rsid w:val="007C59F5"/>
    <w:rsid w:val="007C5D54"/>
    <w:rsid w:val="007C65D7"/>
    <w:rsid w:val="007C673D"/>
    <w:rsid w:val="007C6DDD"/>
    <w:rsid w:val="007C6E66"/>
    <w:rsid w:val="007C6F06"/>
    <w:rsid w:val="007C7054"/>
    <w:rsid w:val="007C72B7"/>
    <w:rsid w:val="007C74B7"/>
    <w:rsid w:val="007C7C67"/>
    <w:rsid w:val="007C7CBC"/>
    <w:rsid w:val="007C7F85"/>
    <w:rsid w:val="007D012D"/>
    <w:rsid w:val="007D020B"/>
    <w:rsid w:val="007D0427"/>
    <w:rsid w:val="007D0954"/>
    <w:rsid w:val="007D0B95"/>
    <w:rsid w:val="007D0C68"/>
    <w:rsid w:val="007D0E64"/>
    <w:rsid w:val="007D0FC5"/>
    <w:rsid w:val="007D12EC"/>
    <w:rsid w:val="007D1654"/>
    <w:rsid w:val="007D1723"/>
    <w:rsid w:val="007D19EC"/>
    <w:rsid w:val="007D1EBD"/>
    <w:rsid w:val="007D1EEE"/>
    <w:rsid w:val="007D2043"/>
    <w:rsid w:val="007D243F"/>
    <w:rsid w:val="007D25D4"/>
    <w:rsid w:val="007D2725"/>
    <w:rsid w:val="007D2826"/>
    <w:rsid w:val="007D2935"/>
    <w:rsid w:val="007D2B5C"/>
    <w:rsid w:val="007D2F67"/>
    <w:rsid w:val="007D31CE"/>
    <w:rsid w:val="007D3582"/>
    <w:rsid w:val="007D39AB"/>
    <w:rsid w:val="007D39AD"/>
    <w:rsid w:val="007D47DE"/>
    <w:rsid w:val="007D483C"/>
    <w:rsid w:val="007D494C"/>
    <w:rsid w:val="007D4AD1"/>
    <w:rsid w:val="007D4D0D"/>
    <w:rsid w:val="007D5358"/>
    <w:rsid w:val="007D5672"/>
    <w:rsid w:val="007D579B"/>
    <w:rsid w:val="007D587A"/>
    <w:rsid w:val="007D58D6"/>
    <w:rsid w:val="007D5A4D"/>
    <w:rsid w:val="007D5BC1"/>
    <w:rsid w:val="007D5D7B"/>
    <w:rsid w:val="007D632E"/>
    <w:rsid w:val="007D634D"/>
    <w:rsid w:val="007D641E"/>
    <w:rsid w:val="007D6670"/>
    <w:rsid w:val="007D687F"/>
    <w:rsid w:val="007D69A3"/>
    <w:rsid w:val="007D6BBA"/>
    <w:rsid w:val="007D6E33"/>
    <w:rsid w:val="007D6F31"/>
    <w:rsid w:val="007D6FB3"/>
    <w:rsid w:val="007D7104"/>
    <w:rsid w:val="007D7125"/>
    <w:rsid w:val="007D72A9"/>
    <w:rsid w:val="007D7329"/>
    <w:rsid w:val="007D76AD"/>
    <w:rsid w:val="007D7B49"/>
    <w:rsid w:val="007D7BB1"/>
    <w:rsid w:val="007D7C9B"/>
    <w:rsid w:val="007D7CB1"/>
    <w:rsid w:val="007D7E2F"/>
    <w:rsid w:val="007E0047"/>
    <w:rsid w:val="007E0124"/>
    <w:rsid w:val="007E0411"/>
    <w:rsid w:val="007E072B"/>
    <w:rsid w:val="007E07D0"/>
    <w:rsid w:val="007E08BA"/>
    <w:rsid w:val="007E0905"/>
    <w:rsid w:val="007E0F92"/>
    <w:rsid w:val="007E1055"/>
    <w:rsid w:val="007E1210"/>
    <w:rsid w:val="007E127C"/>
    <w:rsid w:val="007E1A79"/>
    <w:rsid w:val="007E1D03"/>
    <w:rsid w:val="007E1DBF"/>
    <w:rsid w:val="007E206A"/>
    <w:rsid w:val="007E2109"/>
    <w:rsid w:val="007E2511"/>
    <w:rsid w:val="007E2649"/>
    <w:rsid w:val="007E26F0"/>
    <w:rsid w:val="007E2845"/>
    <w:rsid w:val="007E2947"/>
    <w:rsid w:val="007E29D0"/>
    <w:rsid w:val="007E2A85"/>
    <w:rsid w:val="007E30E3"/>
    <w:rsid w:val="007E333F"/>
    <w:rsid w:val="007E37C1"/>
    <w:rsid w:val="007E3BBA"/>
    <w:rsid w:val="007E3E81"/>
    <w:rsid w:val="007E4592"/>
    <w:rsid w:val="007E4685"/>
    <w:rsid w:val="007E46B5"/>
    <w:rsid w:val="007E4A7B"/>
    <w:rsid w:val="007E4F4D"/>
    <w:rsid w:val="007E5200"/>
    <w:rsid w:val="007E5424"/>
    <w:rsid w:val="007E5599"/>
    <w:rsid w:val="007E55F8"/>
    <w:rsid w:val="007E56E2"/>
    <w:rsid w:val="007E5ADE"/>
    <w:rsid w:val="007E5D0B"/>
    <w:rsid w:val="007E5D59"/>
    <w:rsid w:val="007E6219"/>
    <w:rsid w:val="007E6308"/>
    <w:rsid w:val="007E6392"/>
    <w:rsid w:val="007E63AC"/>
    <w:rsid w:val="007E6792"/>
    <w:rsid w:val="007E6F19"/>
    <w:rsid w:val="007E6FC2"/>
    <w:rsid w:val="007E74FC"/>
    <w:rsid w:val="007E783B"/>
    <w:rsid w:val="007E79C8"/>
    <w:rsid w:val="007E7DA4"/>
    <w:rsid w:val="007E7DC0"/>
    <w:rsid w:val="007E7E23"/>
    <w:rsid w:val="007E7E39"/>
    <w:rsid w:val="007E7ED8"/>
    <w:rsid w:val="007E7F45"/>
    <w:rsid w:val="007F01F7"/>
    <w:rsid w:val="007F0441"/>
    <w:rsid w:val="007F049C"/>
    <w:rsid w:val="007F06AB"/>
    <w:rsid w:val="007F074B"/>
    <w:rsid w:val="007F0797"/>
    <w:rsid w:val="007F09BC"/>
    <w:rsid w:val="007F09D5"/>
    <w:rsid w:val="007F0AC7"/>
    <w:rsid w:val="007F0D13"/>
    <w:rsid w:val="007F0E33"/>
    <w:rsid w:val="007F107B"/>
    <w:rsid w:val="007F107C"/>
    <w:rsid w:val="007F11A3"/>
    <w:rsid w:val="007F1435"/>
    <w:rsid w:val="007F15F6"/>
    <w:rsid w:val="007F18C5"/>
    <w:rsid w:val="007F2074"/>
    <w:rsid w:val="007F2091"/>
    <w:rsid w:val="007F2162"/>
    <w:rsid w:val="007F21A3"/>
    <w:rsid w:val="007F21B1"/>
    <w:rsid w:val="007F23B8"/>
    <w:rsid w:val="007F243B"/>
    <w:rsid w:val="007F272F"/>
    <w:rsid w:val="007F2865"/>
    <w:rsid w:val="007F2A0B"/>
    <w:rsid w:val="007F2B07"/>
    <w:rsid w:val="007F38F5"/>
    <w:rsid w:val="007F3936"/>
    <w:rsid w:val="007F3A5E"/>
    <w:rsid w:val="007F3EEF"/>
    <w:rsid w:val="007F4314"/>
    <w:rsid w:val="007F4795"/>
    <w:rsid w:val="007F47A7"/>
    <w:rsid w:val="007F4A65"/>
    <w:rsid w:val="007F4DD9"/>
    <w:rsid w:val="007F5366"/>
    <w:rsid w:val="007F5468"/>
    <w:rsid w:val="007F55DF"/>
    <w:rsid w:val="007F58C5"/>
    <w:rsid w:val="007F58CE"/>
    <w:rsid w:val="007F59A6"/>
    <w:rsid w:val="007F5A96"/>
    <w:rsid w:val="007F5DCE"/>
    <w:rsid w:val="007F6072"/>
    <w:rsid w:val="007F617D"/>
    <w:rsid w:val="007F61DA"/>
    <w:rsid w:val="007F6482"/>
    <w:rsid w:val="007F671C"/>
    <w:rsid w:val="007F681D"/>
    <w:rsid w:val="007F696E"/>
    <w:rsid w:val="007F6D14"/>
    <w:rsid w:val="007F6FB7"/>
    <w:rsid w:val="007F73E9"/>
    <w:rsid w:val="007F74D6"/>
    <w:rsid w:val="007F7781"/>
    <w:rsid w:val="007F7D61"/>
    <w:rsid w:val="007F7E00"/>
    <w:rsid w:val="007F7E63"/>
    <w:rsid w:val="007F7E75"/>
    <w:rsid w:val="00800069"/>
    <w:rsid w:val="0080011D"/>
    <w:rsid w:val="00800243"/>
    <w:rsid w:val="008003D1"/>
    <w:rsid w:val="00800418"/>
    <w:rsid w:val="008008CC"/>
    <w:rsid w:val="00800A21"/>
    <w:rsid w:val="00800A3D"/>
    <w:rsid w:val="00800C46"/>
    <w:rsid w:val="00800E53"/>
    <w:rsid w:val="00800EC3"/>
    <w:rsid w:val="0080162F"/>
    <w:rsid w:val="008022B0"/>
    <w:rsid w:val="008022D4"/>
    <w:rsid w:val="008028A0"/>
    <w:rsid w:val="00802B64"/>
    <w:rsid w:val="00802BA3"/>
    <w:rsid w:val="00802F41"/>
    <w:rsid w:val="00803040"/>
    <w:rsid w:val="00803242"/>
    <w:rsid w:val="00803512"/>
    <w:rsid w:val="0080356C"/>
    <w:rsid w:val="00803D38"/>
    <w:rsid w:val="00803F18"/>
    <w:rsid w:val="00803F5F"/>
    <w:rsid w:val="008040BD"/>
    <w:rsid w:val="00804318"/>
    <w:rsid w:val="00804450"/>
    <w:rsid w:val="008046E0"/>
    <w:rsid w:val="00804847"/>
    <w:rsid w:val="00804B0B"/>
    <w:rsid w:val="00804D82"/>
    <w:rsid w:val="00805093"/>
    <w:rsid w:val="008054FD"/>
    <w:rsid w:val="00805633"/>
    <w:rsid w:val="00805B2C"/>
    <w:rsid w:val="00805C6A"/>
    <w:rsid w:val="00805E17"/>
    <w:rsid w:val="0080624F"/>
    <w:rsid w:val="00806326"/>
    <w:rsid w:val="00806333"/>
    <w:rsid w:val="008065E8"/>
    <w:rsid w:val="008067DD"/>
    <w:rsid w:val="0080681A"/>
    <w:rsid w:val="008068D1"/>
    <w:rsid w:val="00806ADB"/>
    <w:rsid w:val="008071D3"/>
    <w:rsid w:val="00807676"/>
    <w:rsid w:val="00807F16"/>
    <w:rsid w:val="00807F66"/>
    <w:rsid w:val="008102CD"/>
    <w:rsid w:val="00810408"/>
    <w:rsid w:val="00810B3E"/>
    <w:rsid w:val="00810B44"/>
    <w:rsid w:val="00810F2F"/>
    <w:rsid w:val="008113FA"/>
    <w:rsid w:val="008114E9"/>
    <w:rsid w:val="00811687"/>
    <w:rsid w:val="00811699"/>
    <w:rsid w:val="008116E4"/>
    <w:rsid w:val="0081186A"/>
    <w:rsid w:val="00811BF5"/>
    <w:rsid w:val="00811C1E"/>
    <w:rsid w:val="008120A1"/>
    <w:rsid w:val="008124BC"/>
    <w:rsid w:val="008124D1"/>
    <w:rsid w:val="00812522"/>
    <w:rsid w:val="00812875"/>
    <w:rsid w:val="008129BF"/>
    <w:rsid w:val="00812A5D"/>
    <w:rsid w:val="00812DE4"/>
    <w:rsid w:val="00813374"/>
    <w:rsid w:val="008136FB"/>
    <w:rsid w:val="0081374A"/>
    <w:rsid w:val="00813A22"/>
    <w:rsid w:val="00813A44"/>
    <w:rsid w:val="00813B70"/>
    <w:rsid w:val="00813B80"/>
    <w:rsid w:val="00813D58"/>
    <w:rsid w:val="00813D5D"/>
    <w:rsid w:val="00814130"/>
    <w:rsid w:val="00814317"/>
    <w:rsid w:val="00814461"/>
    <w:rsid w:val="00814477"/>
    <w:rsid w:val="00814554"/>
    <w:rsid w:val="00814608"/>
    <w:rsid w:val="008146FF"/>
    <w:rsid w:val="00814777"/>
    <w:rsid w:val="00814956"/>
    <w:rsid w:val="00814B1D"/>
    <w:rsid w:val="00814D44"/>
    <w:rsid w:val="00814E67"/>
    <w:rsid w:val="00815342"/>
    <w:rsid w:val="0081544B"/>
    <w:rsid w:val="0081548E"/>
    <w:rsid w:val="00815598"/>
    <w:rsid w:val="00815607"/>
    <w:rsid w:val="00815736"/>
    <w:rsid w:val="00815803"/>
    <w:rsid w:val="008158F6"/>
    <w:rsid w:val="00815949"/>
    <w:rsid w:val="00815963"/>
    <w:rsid w:val="00815CB7"/>
    <w:rsid w:val="00815D86"/>
    <w:rsid w:val="00815FD9"/>
    <w:rsid w:val="00816191"/>
    <w:rsid w:val="00816523"/>
    <w:rsid w:val="0081654F"/>
    <w:rsid w:val="00816BAC"/>
    <w:rsid w:val="00816C70"/>
    <w:rsid w:val="00816D63"/>
    <w:rsid w:val="00816E5D"/>
    <w:rsid w:val="0081722A"/>
    <w:rsid w:val="0081723B"/>
    <w:rsid w:val="0081789C"/>
    <w:rsid w:val="008178AC"/>
    <w:rsid w:val="00817B8F"/>
    <w:rsid w:val="00817CC6"/>
    <w:rsid w:val="00817CCE"/>
    <w:rsid w:val="00817DA2"/>
    <w:rsid w:val="00817E28"/>
    <w:rsid w:val="00820122"/>
    <w:rsid w:val="0082018A"/>
    <w:rsid w:val="008202D4"/>
    <w:rsid w:val="008204C8"/>
    <w:rsid w:val="00820502"/>
    <w:rsid w:val="0082051A"/>
    <w:rsid w:val="008207A2"/>
    <w:rsid w:val="008207D3"/>
    <w:rsid w:val="008208ED"/>
    <w:rsid w:val="00820EE5"/>
    <w:rsid w:val="008210EA"/>
    <w:rsid w:val="0082123E"/>
    <w:rsid w:val="008215D7"/>
    <w:rsid w:val="00821815"/>
    <w:rsid w:val="008218BC"/>
    <w:rsid w:val="008219FB"/>
    <w:rsid w:val="00821AAA"/>
    <w:rsid w:val="00821CF6"/>
    <w:rsid w:val="00821D70"/>
    <w:rsid w:val="008221CA"/>
    <w:rsid w:val="00822342"/>
    <w:rsid w:val="00822573"/>
    <w:rsid w:val="0082263F"/>
    <w:rsid w:val="00822DB3"/>
    <w:rsid w:val="008230A1"/>
    <w:rsid w:val="00823209"/>
    <w:rsid w:val="00823296"/>
    <w:rsid w:val="00823486"/>
    <w:rsid w:val="008234E6"/>
    <w:rsid w:val="00823750"/>
    <w:rsid w:val="0082382A"/>
    <w:rsid w:val="008238F6"/>
    <w:rsid w:val="00823A5B"/>
    <w:rsid w:val="00823AD9"/>
    <w:rsid w:val="00823B03"/>
    <w:rsid w:val="00823FF0"/>
    <w:rsid w:val="0082421B"/>
    <w:rsid w:val="00824262"/>
    <w:rsid w:val="00824687"/>
    <w:rsid w:val="008247AB"/>
    <w:rsid w:val="00824CC7"/>
    <w:rsid w:val="00824D21"/>
    <w:rsid w:val="00824F20"/>
    <w:rsid w:val="0082518E"/>
    <w:rsid w:val="0082566A"/>
    <w:rsid w:val="00825B14"/>
    <w:rsid w:val="00825D79"/>
    <w:rsid w:val="00825E1C"/>
    <w:rsid w:val="00825E7F"/>
    <w:rsid w:val="008264EC"/>
    <w:rsid w:val="0082661E"/>
    <w:rsid w:val="0082674A"/>
    <w:rsid w:val="0082685B"/>
    <w:rsid w:val="00826902"/>
    <w:rsid w:val="008269C6"/>
    <w:rsid w:val="00826A5D"/>
    <w:rsid w:val="00826D79"/>
    <w:rsid w:val="00826DE2"/>
    <w:rsid w:val="00826F1E"/>
    <w:rsid w:val="00827107"/>
    <w:rsid w:val="008272C2"/>
    <w:rsid w:val="00827347"/>
    <w:rsid w:val="00827826"/>
    <w:rsid w:val="008278A0"/>
    <w:rsid w:val="008279E6"/>
    <w:rsid w:val="00827ADF"/>
    <w:rsid w:val="00827FA7"/>
    <w:rsid w:val="00830033"/>
    <w:rsid w:val="00830156"/>
    <w:rsid w:val="00830172"/>
    <w:rsid w:val="008301FC"/>
    <w:rsid w:val="00830221"/>
    <w:rsid w:val="00830507"/>
    <w:rsid w:val="00830934"/>
    <w:rsid w:val="0083094F"/>
    <w:rsid w:val="00830DBC"/>
    <w:rsid w:val="008314B1"/>
    <w:rsid w:val="00831814"/>
    <w:rsid w:val="00831854"/>
    <w:rsid w:val="00831DB0"/>
    <w:rsid w:val="0083233A"/>
    <w:rsid w:val="00832A8B"/>
    <w:rsid w:val="00832AD9"/>
    <w:rsid w:val="00832FFC"/>
    <w:rsid w:val="00833123"/>
    <w:rsid w:val="008332EB"/>
    <w:rsid w:val="008333B7"/>
    <w:rsid w:val="008335FC"/>
    <w:rsid w:val="00833AAE"/>
    <w:rsid w:val="00833F65"/>
    <w:rsid w:val="0083401D"/>
    <w:rsid w:val="008340B5"/>
    <w:rsid w:val="008346FE"/>
    <w:rsid w:val="00834CDE"/>
    <w:rsid w:val="00834CFE"/>
    <w:rsid w:val="00834E6E"/>
    <w:rsid w:val="008352D8"/>
    <w:rsid w:val="00835592"/>
    <w:rsid w:val="008357B2"/>
    <w:rsid w:val="008357E2"/>
    <w:rsid w:val="00835AC0"/>
    <w:rsid w:val="0083608B"/>
    <w:rsid w:val="008360F6"/>
    <w:rsid w:val="00836113"/>
    <w:rsid w:val="008364E4"/>
    <w:rsid w:val="008365AD"/>
    <w:rsid w:val="008366A2"/>
    <w:rsid w:val="00836797"/>
    <w:rsid w:val="008367B8"/>
    <w:rsid w:val="008367D2"/>
    <w:rsid w:val="00836850"/>
    <w:rsid w:val="00836949"/>
    <w:rsid w:val="00836FB7"/>
    <w:rsid w:val="008371B3"/>
    <w:rsid w:val="00837483"/>
    <w:rsid w:val="00837612"/>
    <w:rsid w:val="00837628"/>
    <w:rsid w:val="0083789E"/>
    <w:rsid w:val="00837ADB"/>
    <w:rsid w:val="00837B82"/>
    <w:rsid w:val="00837F23"/>
    <w:rsid w:val="00840307"/>
    <w:rsid w:val="00840406"/>
    <w:rsid w:val="00840870"/>
    <w:rsid w:val="00840B46"/>
    <w:rsid w:val="00840B5C"/>
    <w:rsid w:val="00840BC0"/>
    <w:rsid w:val="00840C0E"/>
    <w:rsid w:val="00840DB3"/>
    <w:rsid w:val="00840F46"/>
    <w:rsid w:val="0084109C"/>
    <w:rsid w:val="008410D1"/>
    <w:rsid w:val="008413C7"/>
    <w:rsid w:val="008413CF"/>
    <w:rsid w:val="008413DE"/>
    <w:rsid w:val="008416EE"/>
    <w:rsid w:val="00841781"/>
    <w:rsid w:val="00841AB9"/>
    <w:rsid w:val="00841E4C"/>
    <w:rsid w:val="00841FC5"/>
    <w:rsid w:val="00842095"/>
    <w:rsid w:val="008421AE"/>
    <w:rsid w:val="008424C7"/>
    <w:rsid w:val="008425B5"/>
    <w:rsid w:val="00842882"/>
    <w:rsid w:val="00842E23"/>
    <w:rsid w:val="00842E28"/>
    <w:rsid w:val="00842F89"/>
    <w:rsid w:val="008432E0"/>
    <w:rsid w:val="0084384B"/>
    <w:rsid w:val="008438EC"/>
    <w:rsid w:val="00843A78"/>
    <w:rsid w:val="00843DAE"/>
    <w:rsid w:val="00843E07"/>
    <w:rsid w:val="00843EAF"/>
    <w:rsid w:val="008440E6"/>
    <w:rsid w:val="00844177"/>
    <w:rsid w:val="00844486"/>
    <w:rsid w:val="00844702"/>
    <w:rsid w:val="00844B1A"/>
    <w:rsid w:val="00844C77"/>
    <w:rsid w:val="00844C8F"/>
    <w:rsid w:val="00844D3A"/>
    <w:rsid w:val="0084512F"/>
    <w:rsid w:val="008453D9"/>
    <w:rsid w:val="0084544C"/>
    <w:rsid w:val="00845662"/>
    <w:rsid w:val="0084584B"/>
    <w:rsid w:val="0084591F"/>
    <w:rsid w:val="00846379"/>
    <w:rsid w:val="00846513"/>
    <w:rsid w:val="0084669F"/>
    <w:rsid w:val="008472F0"/>
    <w:rsid w:val="0084747E"/>
    <w:rsid w:val="0084760E"/>
    <w:rsid w:val="00847689"/>
    <w:rsid w:val="00847752"/>
    <w:rsid w:val="008477DA"/>
    <w:rsid w:val="00847B42"/>
    <w:rsid w:val="00847B71"/>
    <w:rsid w:val="00847E54"/>
    <w:rsid w:val="00847F2C"/>
    <w:rsid w:val="008504E5"/>
    <w:rsid w:val="00850887"/>
    <w:rsid w:val="00850E75"/>
    <w:rsid w:val="00850EF1"/>
    <w:rsid w:val="00850F71"/>
    <w:rsid w:val="008510D1"/>
    <w:rsid w:val="008513CA"/>
    <w:rsid w:val="008514C4"/>
    <w:rsid w:val="00851940"/>
    <w:rsid w:val="008519C7"/>
    <w:rsid w:val="008519F5"/>
    <w:rsid w:val="008519FF"/>
    <w:rsid w:val="00851C76"/>
    <w:rsid w:val="00851DCE"/>
    <w:rsid w:val="00851DF1"/>
    <w:rsid w:val="008521D4"/>
    <w:rsid w:val="0085220B"/>
    <w:rsid w:val="00852245"/>
    <w:rsid w:val="00852469"/>
    <w:rsid w:val="00852509"/>
    <w:rsid w:val="00852A6A"/>
    <w:rsid w:val="00852D6A"/>
    <w:rsid w:val="00852DF3"/>
    <w:rsid w:val="00852F35"/>
    <w:rsid w:val="00852FDB"/>
    <w:rsid w:val="00853270"/>
    <w:rsid w:val="00853717"/>
    <w:rsid w:val="00853719"/>
    <w:rsid w:val="0085395A"/>
    <w:rsid w:val="00853A8C"/>
    <w:rsid w:val="00853B10"/>
    <w:rsid w:val="00853D7A"/>
    <w:rsid w:val="00853F06"/>
    <w:rsid w:val="00854095"/>
    <w:rsid w:val="00854698"/>
    <w:rsid w:val="00854AB0"/>
    <w:rsid w:val="00854B17"/>
    <w:rsid w:val="00855393"/>
    <w:rsid w:val="00855459"/>
    <w:rsid w:val="008554DF"/>
    <w:rsid w:val="008556C5"/>
    <w:rsid w:val="00855730"/>
    <w:rsid w:val="008557D9"/>
    <w:rsid w:val="00855BC2"/>
    <w:rsid w:val="00855BFF"/>
    <w:rsid w:val="00855D56"/>
    <w:rsid w:val="00856159"/>
    <w:rsid w:val="00856454"/>
    <w:rsid w:val="0085675A"/>
    <w:rsid w:val="008568E9"/>
    <w:rsid w:val="00856A56"/>
    <w:rsid w:val="00856AB2"/>
    <w:rsid w:val="00856B5C"/>
    <w:rsid w:val="00856D6C"/>
    <w:rsid w:val="00857158"/>
    <w:rsid w:val="0085742F"/>
    <w:rsid w:val="0086003D"/>
    <w:rsid w:val="008603F2"/>
    <w:rsid w:val="00860416"/>
    <w:rsid w:val="00860504"/>
    <w:rsid w:val="00860543"/>
    <w:rsid w:val="008605B0"/>
    <w:rsid w:val="0086065B"/>
    <w:rsid w:val="00860726"/>
    <w:rsid w:val="008609A8"/>
    <w:rsid w:val="00860BE1"/>
    <w:rsid w:val="00860CB2"/>
    <w:rsid w:val="00860D65"/>
    <w:rsid w:val="00860EB8"/>
    <w:rsid w:val="00860F0D"/>
    <w:rsid w:val="00860FE7"/>
    <w:rsid w:val="00861217"/>
    <w:rsid w:val="008617F7"/>
    <w:rsid w:val="00861846"/>
    <w:rsid w:val="00861A55"/>
    <w:rsid w:val="00861B6E"/>
    <w:rsid w:val="00861BC4"/>
    <w:rsid w:val="00861D75"/>
    <w:rsid w:val="00861EC7"/>
    <w:rsid w:val="00862105"/>
    <w:rsid w:val="008621FC"/>
    <w:rsid w:val="0086235C"/>
    <w:rsid w:val="008627BE"/>
    <w:rsid w:val="008628B0"/>
    <w:rsid w:val="008629D2"/>
    <w:rsid w:val="00862A6A"/>
    <w:rsid w:val="00862A71"/>
    <w:rsid w:val="00862CD3"/>
    <w:rsid w:val="0086387E"/>
    <w:rsid w:val="00863D7E"/>
    <w:rsid w:val="00863F07"/>
    <w:rsid w:val="00863FED"/>
    <w:rsid w:val="008641A0"/>
    <w:rsid w:val="00864283"/>
    <w:rsid w:val="008645EF"/>
    <w:rsid w:val="0086467B"/>
    <w:rsid w:val="008646E3"/>
    <w:rsid w:val="008647E4"/>
    <w:rsid w:val="008648C2"/>
    <w:rsid w:val="0086492F"/>
    <w:rsid w:val="00864943"/>
    <w:rsid w:val="00864AFE"/>
    <w:rsid w:val="00865082"/>
    <w:rsid w:val="008650E7"/>
    <w:rsid w:val="0086554D"/>
    <w:rsid w:val="0086564E"/>
    <w:rsid w:val="008656BB"/>
    <w:rsid w:val="00865879"/>
    <w:rsid w:val="008658CE"/>
    <w:rsid w:val="00865990"/>
    <w:rsid w:val="00865AF0"/>
    <w:rsid w:val="00865B8B"/>
    <w:rsid w:val="00865F2F"/>
    <w:rsid w:val="0086612D"/>
    <w:rsid w:val="00866391"/>
    <w:rsid w:val="008663BF"/>
    <w:rsid w:val="008663D0"/>
    <w:rsid w:val="008664F7"/>
    <w:rsid w:val="008667E0"/>
    <w:rsid w:val="00866822"/>
    <w:rsid w:val="00866DF6"/>
    <w:rsid w:val="00866FE7"/>
    <w:rsid w:val="00867004"/>
    <w:rsid w:val="0086701D"/>
    <w:rsid w:val="00867874"/>
    <w:rsid w:val="00867AB2"/>
    <w:rsid w:val="00867AF7"/>
    <w:rsid w:val="00867F10"/>
    <w:rsid w:val="008704BE"/>
    <w:rsid w:val="008704E3"/>
    <w:rsid w:val="008708E0"/>
    <w:rsid w:val="00870A84"/>
    <w:rsid w:val="00870A9B"/>
    <w:rsid w:val="00870AA1"/>
    <w:rsid w:val="00870B81"/>
    <w:rsid w:val="00870D4A"/>
    <w:rsid w:val="00870D84"/>
    <w:rsid w:val="00870D89"/>
    <w:rsid w:val="00871073"/>
    <w:rsid w:val="00871332"/>
    <w:rsid w:val="0087165B"/>
    <w:rsid w:val="00871804"/>
    <w:rsid w:val="00871951"/>
    <w:rsid w:val="008719EA"/>
    <w:rsid w:val="008719EE"/>
    <w:rsid w:val="00871B95"/>
    <w:rsid w:val="00871E9B"/>
    <w:rsid w:val="00872096"/>
    <w:rsid w:val="00872671"/>
    <w:rsid w:val="00872681"/>
    <w:rsid w:val="008728D5"/>
    <w:rsid w:val="00872A94"/>
    <w:rsid w:val="00872DA6"/>
    <w:rsid w:val="00872E6D"/>
    <w:rsid w:val="008731EA"/>
    <w:rsid w:val="008734F8"/>
    <w:rsid w:val="008737F7"/>
    <w:rsid w:val="00873AB6"/>
    <w:rsid w:val="00873CAF"/>
    <w:rsid w:val="00873CFD"/>
    <w:rsid w:val="00874087"/>
    <w:rsid w:val="00874288"/>
    <w:rsid w:val="008743D2"/>
    <w:rsid w:val="008745E5"/>
    <w:rsid w:val="0087493E"/>
    <w:rsid w:val="00874978"/>
    <w:rsid w:val="00874F21"/>
    <w:rsid w:val="0087500D"/>
    <w:rsid w:val="008751EA"/>
    <w:rsid w:val="008752BB"/>
    <w:rsid w:val="00875374"/>
    <w:rsid w:val="008754E2"/>
    <w:rsid w:val="008759D3"/>
    <w:rsid w:val="00875DEC"/>
    <w:rsid w:val="0087642C"/>
    <w:rsid w:val="00876431"/>
    <w:rsid w:val="008765D1"/>
    <w:rsid w:val="00876671"/>
    <w:rsid w:val="00876742"/>
    <w:rsid w:val="008775D8"/>
    <w:rsid w:val="0087790B"/>
    <w:rsid w:val="00877C91"/>
    <w:rsid w:val="00877D01"/>
    <w:rsid w:val="00877FBE"/>
    <w:rsid w:val="00880002"/>
    <w:rsid w:val="00880104"/>
    <w:rsid w:val="00880255"/>
    <w:rsid w:val="00880285"/>
    <w:rsid w:val="00880993"/>
    <w:rsid w:val="00880A20"/>
    <w:rsid w:val="00880BFB"/>
    <w:rsid w:val="0088115E"/>
    <w:rsid w:val="008812FD"/>
    <w:rsid w:val="008817EE"/>
    <w:rsid w:val="00881B0D"/>
    <w:rsid w:val="00881BD1"/>
    <w:rsid w:val="00881EE2"/>
    <w:rsid w:val="008820ED"/>
    <w:rsid w:val="00882415"/>
    <w:rsid w:val="008824A6"/>
    <w:rsid w:val="008824BE"/>
    <w:rsid w:val="0088272B"/>
    <w:rsid w:val="008827B4"/>
    <w:rsid w:val="00882986"/>
    <w:rsid w:val="008829A4"/>
    <w:rsid w:val="00882A41"/>
    <w:rsid w:val="00882B78"/>
    <w:rsid w:val="00882C59"/>
    <w:rsid w:val="00882CF2"/>
    <w:rsid w:val="0088333B"/>
    <w:rsid w:val="008834A6"/>
    <w:rsid w:val="008834A9"/>
    <w:rsid w:val="008835DC"/>
    <w:rsid w:val="00883A5F"/>
    <w:rsid w:val="00883C55"/>
    <w:rsid w:val="00883C94"/>
    <w:rsid w:val="00883E7D"/>
    <w:rsid w:val="00883EAE"/>
    <w:rsid w:val="0088420E"/>
    <w:rsid w:val="00884CF6"/>
    <w:rsid w:val="00884E47"/>
    <w:rsid w:val="00884F4F"/>
    <w:rsid w:val="008851A3"/>
    <w:rsid w:val="008851D2"/>
    <w:rsid w:val="0088525F"/>
    <w:rsid w:val="0088535B"/>
    <w:rsid w:val="00885626"/>
    <w:rsid w:val="00885962"/>
    <w:rsid w:val="00885966"/>
    <w:rsid w:val="00885D80"/>
    <w:rsid w:val="00885D9F"/>
    <w:rsid w:val="00885DDB"/>
    <w:rsid w:val="008860A9"/>
    <w:rsid w:val="00886369"/>
    <w:rsid w:val="00886470"/>
    <w:rsid w:val="008865B4"/>
    <w:rsid w:val="008866A1"/>
    <w:rsid w:val="00886C90"/>
    <w:rsid w:val="00886CDB"/>
    <w:rsid w:val="00886D09"/>
    <w:rsid w:val="0088752C"/>
    <w:rsid w:val="008875F1"/>
    <w:rsid w:val="0088788A"/>
    <w:rsid w:val="00887C8C"/>
    <w:rsid w:val="00887FC0"/>
    <w:rsid w:val="00890151"/>
    <w:rsid w:val="008903D1"/>
    <w:rsid w:val="00890695"/>
    <w:rsid w:val="008906F3"/>
    <w:rsid w:val="00890763"/>
    <w:rsid w:val="00890B05"/>
    <w:rsid w:val="00890B59"/>
    <w:rsid w:val="00890E27"/>
    <w:rsid w:val="00890E62"/>
    <w:rsid w:val="00890F22"/>
    <w:rsid w:val="00890FCA"/>
    <w:rsid w:val="00890FCD"/>
    <w:rsid w:val="00891013"/>
    <w:rsid w:val="008911FC"/>
    <w:rsid w:val="00891476"/>
    <w:rsid w:val="00891675"/>
    <w:rsid w:val="00891B1E"/>
    <w:rsid w:val="00891BC7"/>
    <w:rsid w:val="00891E64"/>
    <w:rsid w:val="00892357"/>
    <w:rsid w:val="008923D5"/>
    <w:rsid w:val="008924D9"/>
    <w:rsid w:val="008924E1"/>
    <w:rsid w:val="00892645"/>
    <w:rsid w:val="008926CE"/>
    <w:rsid w:val="008926FF"/>
    <w:rsid w:val="0089272D"/>
    <w:rsid w:val="0089273C"/>
    <w:rsid w:val="00892ADF"/>
    <w:rsid w:val="00892C45"/>
    <w:rsid w:val="008931B5"/>
    <w:rsid w:val="0089340E"/>
    <w:rsid w:val="00893452"/>
    <w:rsid w:val="00893562"/>
    <w:rsid w:val="008939E8"/>
    <w:rsid w:val="00893A04"/>
    <w:rsid w:val="00893B6D"/>
    <w:rsid w:val="00893D44"/>
    <w:rsid w:val="00893DC3"/>
    <w:rsid w:val="00893ED2"/>
    <w:rsid w:val="00893F6A"/>
    <w:rsid w:val="00894C88"/>
    <w:rsid w:val="00894CEC"/>
    <w:rsid w:val="00894E6F"/>
    <w:rsid w:val="00894EB8"/>
    <w:rsid w:val="00894EF5"/>
    <w:rsid w:val="008951A4"/>
    <w:rsid w:val="00895C17"/>
    <w:rsid w:val="00896053"/>
    <w:rsid w:val="008960C4"/>
    <w:rsid w:val="00896105"/>
    <w:rsid w:val="00896185"/>
    <w:rsid w:val="0089652A"/>
    <w:rsid w:val="0089683A"/>
    <w:rsid w:val="008969BF"/>
    <w:rsid w:val="00896B97"/>
    <w:rsid w:val="00896E03"/>
    <w:rsid w:val="008979A8"/>
    <w:rsid w:val="00897B76"/>
    <w:rsid w:val="00897E70"/>
    <w:rsid w:val="00897E8D"/>
    <w:rsid w:val="00897EC4"/>
    <w:rsid w:val="008A0444"/>
    <w:rsid w:val="008A05F4"/>
    <w:rsid w:val="008A0657"/>
    <w:rsid w:val="008A06D0"/>
    <w:rsid w:val="008A0801"/>
    <w:rsid w:val="008A0852"/>
    <w:rsid w:val="008A0A56"/>
    <w:rsid w:val="008A0B53"/>
    <w:rsid w:val="008A0CF2"/>
    <w:rsid w:val="008A0F28"/>
    <w:rsid w:val="008A0FF6"/>
    <w:rsid w:val="008A102F"/>
    <w:rsid w:val="008A108F"/>
    <w:rsid w:val="008A114D"/>
    <w:rsid w:val="008A12AD"/>
    <w:rsid w:val="008A13C5"/>
    <w:rsid w:val="008A13CC"/>
    <w:rsid w:val="008A154D"/>
    <w:rsid w:val="008A1627"/>
    <w:rsid w:val="008A173B"/>
    <w:rsid w:val="008A182F"/>
    <w:rsid w:val="008A1D3E"/>
    <w:rsid w:val="008A1FC1"/>
    <w:rsid w:val="008A20ED"/>
    <w:rsid w:val="008A22D7"/>
    <w:rsid w:val="008A2346"/>
    <w:rsid w:val="008A2429"/>
    <w:rsid w:val="008A2790"/>
    <w:rsid w:val="008A2B49"/>
    <w:rsid w:val="008A2E17"/>
    <w:rsid w:val="008A2F0B"/>
    <w:rsid w:val="008A2F8A"/>
    <w:rsid w:val="008A3274"/>
    <w:rsid w:val="008A3493"/>
    <w:rsid w:val="008A3680"/>
    <w:rsid w:val="008A38F3"/>
    <w:rsid w:val="008A3D3C"/>
    <w:rsid w:val="008A3E7D"/>
    <w:rsid w:val="008A3F3B"/>
    <w:rsid w:val="008A3F68"/>
    <w:rsid w:val="008A45EA"/>
    <w:rsid w:val="008A469C"/>
    <w:rsid w:val="008A4871"/>
    <w:rsid w:val="008A4AE5"/>
    <w:rsid w:val="008A4B5D"/>
    <w:rsid w:val="008A4C91"/>
    <w:rsid w:val="008A4DE0"/>
    <w:rsid w:val="008A4E26"/>
    <w:rsid w:val="008A5942"/>
    <w:rsid w:val="008A5BCE"/>
    <w:rsid w:val="008A5C5D"/>
    <w:rsid w:val="008A5CD2"/>
    <w:rsid w:val="008A5DC4"/>
    <w:rsid w:val="008A5E50"/>
    <w:rsid w:val="008A61D5"/>
    <w:rsid w:val="008A6431"/>
    <w:rsid w:val="008A6784"/>
    <w:rsid w:val="008A67F4"/>
    <w:rsid w:val="008A6ABD"/>
    <w:rsid w:val="008A6B7B"/>
    <w:rsid w:val="008A6DF8"/>
    <w:rsid w:val="008A6EF1"/>
    <w:rsid w:val="008A752A"/>
    <w:rsid w:val="008A7819"/>
    <w:rsid w:val="008A7B7A"/>
    <w:rsid w:val="008A7C27"/>
    <w:rsid w:val="008A7E6E"/>
    <w:rsid w:val="008B038D"/>
    <w:rsid w:val="008B04D2"/>
    <w:rsid w:val="008B05A2"/>
    <w:rsid w:val="008B05DC"/>
    <w:rsid w:val="008B0709"/>
    <w:rsid w:val="008B085B"/>
    <w:rsid w:val="008B08E4"/>
    <w:rsid w:val="008B0B9B"/>
    <w:rsid w:val="008B0C33"/>
    <w:rsid w:val="008B0EB3"/>
    <w:rsid w:val="008B1030"/>
    <w:rsid w:val="008B1785"/>
    <w:rsid w:val="008B1B1A"/>
    <w:rsid w:val="008B274C"/>
    <w:rsid w:val="008B2A98"/>
    <w:rsid w:val="008B2BB8"/>
    <w:rsid w:val="008B2C9B"/>
    <w:rsid w:val="008B2D41"/>
    <w:rsid w:val="008B2D45"/>
    <w:rsid w:val="008B2D4F"/>
    <w:rsid w:val="008B3175"/>
    <w:rsid w:val="008B31D0"/>
    <w:rsid w:val="008B31EF"/>
    <w:rsid w:val="008B36FD"/>
    <w:rsid w:val="008B3725"/>
    <w:rsid w:val="008B38FC"/>
    <w:rsid w:val="008B3DED"/>
    <w:rsid w:val="008B437B"/>
    <w:rsid w:val="008B439B"/>
    <w:rsid w:val="008B451E"/>
    <w:rsid w:val="008B516B"/>
    <w:rsid w:val="008B5469"/>
    <w:rsid w:val="008B5635"/>
    <w:rsid w:val="008B5935"/>
    <w:rsid w:val="008B5A7E"/>
    <w:rsid w:val="008B5ED0"/>
    <w:rsid w:val="008B6010"/>
    <w:rsid w:val="008B6078"/>
    <w:rsid w:val="008B61AA"/>
    <w:rsid w:val="008B65A7"/>
    <w:rsid w:val="008B6628"/>
    <w:rsid w:val="008B6657"/>
    <w:rsid w:val="008B6864"/>
    <w:rsid w:val="008B6990"/>
    <w:rsid w:val="008B6B02"/>
    <w:rsid w:val="008B6BF3"/>
    <w:rsid w:val="008B704C"/>
    <w:rsid w:val="008B71BA"/>
    <w:rsid w:val="008B7368"/>
    <w:rsid w:val="008B7528"/>
    <w:rsid w:val="008B7ADF"/>
    <w:rsid w:val="008C036F"/>
    <w:rsid w:val="008C06C6"/>
    <w:rsid w:val="008C0A5F"/>
    <w:rsid w:val="008C1178"/>
    <w:rsid w:val="008C13DC"/>
    <w:rsid w:val="008C1824"/>
    <w:rsid w:val="008C1907"/>
    <w:rsid w:val="008C1941"/>
    <w:rsid w:val="008C1992"/>
    <w:rsid w:val="008C1A34"/>
    <w:rsid w:val="008C1BA3"/>
    <w:rsid w:val="008C1C73"/>
    <w:rsid w:val="008C1D5E"/>
    <w:rsid w:val="008C1DC8"/>
    <w:rsid w:val="008C1EBC"/>
    <w:rsid w:val="008C2116"/>
    <w:rsid w:val="008C23D9"/>
    <w:rsid w:val="008C2554"/>
    <w:rsid w:val="008C25A9"/>
    <w:rsid w:val="008C2649"/>
    <w:rsid w:val="008C2777"/>
    <w:rsid w:val="008C287B"/>
    <w:rsid w:val="008C2FEC"/>
    <w:rsid w:val="008C33EE"/>
    <w:rsid w:val="008C3428"/>
    <w:rsid w:val="008C3445"/>
    <w:rsid w:val="008C3740"/>
    <w:rsid w:val="008C37B1"/>
    <w:rsid w:val="008C37F1"/>
    <w:rsid w:val="008C3CA1"/>
    <w:rsid w:val="008C3D08"/>
    <w:rsid w:val="008C3E2D"/>
    <w:rsid w:val="008C404F"/>
    <w:rsid w:val="008C4280"/>
    <w:rsid w:val="008C429A"/>
    <w:rsid w:val="008C42FB"/>
    <w:rsid w:val="008C4681"/>
    <w:rsid w:val="008C47E4"/>
    <w:rsid w:val="008C5074"/>
    <w:rsid w:val="008C508A"/>
    <w:rsid w:val="008C5426"/>
    <w:rsid w:val="008C5601"/>
    <w:rsid w:val="008C57CD"/>
    <w:rsid w:val="008C5C3B"/>
    <w:rsid w:val="008C5EA3"/>
    <w:rsid w:val="008C5F87"/>
    <w:rsid w:val="008C607A"/>
    <w:rsid w:val="008C6255"/>
    <w:rsid w:val="008C6431"/>
    <w:rsid w:val="008C6A85"/>
    <w:rsid w:val="008C6D8A"/>
    <w:rsid w:val="008C725F"/>
    <w:rsid w:val="008C7405"/>
    <w:rsid w:val="008C7745"/>
    <w:rsid w:val="008C78C1"/>
    <w:rsid w:val="008C78ED"/>
    <w:rsid w:val="008C79C6"/>
    <w:rsid w:val="008C7D6E"/>
    <w:rsid w:val="008C7EB5"/>
    <w:rsid w:val="008D01B8"/>
    <w:rsid w:val="008D055B"/>
    <w:rsid w:val="008D075F"/>
    <w:rsid w:val="008D080B"/>
    <w:rsid w:val="008D0ACC"/>
    <w:rsid w:val="008D0E20"/>
    <w:rsid w:val="008D10CF"/>
    <w:rsid w:val="008D113F"/>
    <w:rsid w:val="008D14C1"/>
    <w:rsid w:val="008D187F"/>
    <w:rsid w:val="008D1AB4"/>
    <w:rsid w:val="008D1CF2"/>
    <w:rsid w:val="008D1F8F"/>
    <w:rsid w:val="008D2112"/>
    <w:rsid w:val="008D223E"/>
    <w:rsid w:val="008D24DC"/>
    <w:rsid w:val="008D2644"/>
    <w:rsid w:val="008D280D"/>
    <w:rsid w:val="008D2907"/>
    <w:rsid w:val="008D2D28"/>
    <w:rsid w:val="008D2DDF"/>
    <w:rsid w:val="008D2EA0"/>
    <w:rsid w:val="008D313D"/>
    <w:rsid w:val="008D32AF"/>
    <w:rsid w:val="008D3303"/>
    <w:rsid w:val="008D33C2"/>
    <w:rsid w:val="008D35EC"/>
    <w:rsid w:val="008D3658"/>
    <w:rsid w:val="008D368C"/>
    <w:rsid w:val="008D36FB"/>
    <w:rsid w:val="008D374E"/>
    <w:rsid w:val="008D3889"/>
    <w:rsid w:val="008D38E4"/>
    <w:rsid w:val="008D3943"/>
    <w:rsid w:val="008D3D59"/>
    <w:rsid w:val="008D4325"/>
    <w:rsid w:val="008D4327"/>
    <w:rsid w:val="008D4849"/>
    <w:rsid w:val="008D497B"/>
    <w:rsid w:val="008D4D63"/>
    <w:rsid w:val="008D511A"/>
    <w:rsid w:val="008D5525"/>
    <w:rsid w:val="008D5979"/>
    <w:rsid w:val="008D5BDE"/>
    <w:rsid w:val="008D5CB6"/>
    <w:rsid w:val="008D5EC2"/>
    <w:rsid w:val="008D6071"/>
    <w:rsid w:val="008D6151"/>
    <w:rsid w:val="008D62E8"/>
    <w:rsid w:val="008D6852"/>
    <w:rsid w:val="008D695E"/>
    <w:rsid w:val="008D6BCD"/>
    <w:rsid w:val="008D6EED"/>
    <w:rsid w:val="008D71AA"/>
    <w:rsid w:val="008D75EA"/>
    <w:rsid w:val="008D77C3"/>
    <w:rsid w:val="008D7DFD"/>
    <w:rsid w:val="008D7EC0"/>
    <w:rsid w:val="008D7FCA"/>
    <w:rsid w:val="008D7FE1"/>
    <w:rsid w:val="008E00FC"/>
    <w:rsid w:val="008E023A"/>
    <w:rsid w:val="008E0635"/>
    <w:rsid w:val="008E068A"/>
    <w:rsid w:val="008E0729"/>
    <w:rsid w:val="008E0956"/>
    <w:rsid w:val="008E09EC"/>
    <w:rsid w:val="008E0C47"/>
    <w:rsid w:val="008E112F"/>
    <w:rsid w:val="008E1209"/>
    <w:rsid w:val="008E1334"/>
    <w:rsid w:val="008E173F"/>
    <w:rsid w:val="008E17FE"/>
    <w:rsid w:val="008E183E"/>
    <w:rsid w:val="008E19D9"/>
    <w:rsid w:val="008E1CCA"/>
    <w:rsid w:val="008E1E1B"/>
    <w:rsid w:val="008E2262"/>
    <w:rsid w:val="008E23F2"/>
    <w:rsid w:val="008E294B"/>
    <w:rsid w:val="008E2CD9"/>
    <w:rsid w:val="008E2EF4"/>
    <w:rsid w:val="008E2FBD"/>
    <w:rsid w:val="008E3106"/>
    <w:rsid w:val="008E323C"/>
    <w:rsid w:val="008E36BC"/>
    <w:rsid w:val="008E3704"/>
    <w:rsid w:val="008E3A86"/>
    <w:rsid w:val="008E3AB8"/>
    <w:rsid w:val="008E3AB9"/>
    <w:rsid w:val="008E3EA5"/>
    <w:rsid w:val="008E4038"/>
    <w:rsid w:val="008E4485"/>
    <w:rsid w:val="008E4906"/>
    <w:rsid w:val="008E49CF"/>
    <w:rsid w:val="008E4BE2"/>
    <w:rsid w:val="008E5791"/>
    <w:rsid w:val="008E5923"/>
    <w:rsid w:val="008E596F"/>
    <w:rsid w:val="008E5C17"/>
    <w:rsid w:val="008E5C1D"/>
    <w:rsid w:val="008E5CD4"/>
    <w:rsid w:val="008E5D9F"/>
    <w:rsid w:val="008E6283"/>
    <w:rsid w:val="008E6373"/>
    <w:rsid w:val="008E64D4"/>
    <w:rsid w:val="008E6A60"/>
    <w:rsid w:val="008E6CEC"/>
    <w:rsid w:val="008E6EA3"/>
    <w:rsid w:val="008E6F1C"/>
    <w:rsid w:val="008E7319"/>
    <w:rsid w:val="008E73FE"/>
    <w:rsid w:val="008E7826"/>
    <w:rsid w:val="008E7A8A"/>
    <w:rsid w:val="008E7B29"/>
    <w:rsid w:val="008F04A9"/>
    <w:rsid w:val="008F06DB"/>
    <w:rsid w:val="008F0727"/>
    <w:rsid w:val="008F0759"/>
    <w:rsid w:val="008F0770"/>
    <w:rsid w:val="008F0AC8"/>
    <w:rsid w:val="008F11A5"/>
    <w:rsid w:val="008F11FC"/>
    <w:rsid w:val="008F1297"/>
    <w:rsid w:val="008F1369"/>
    <w:rsid w:val="008F1B49"/>
    <w:rsid w:val="008F1D03"/>
    <w:rsid w:val="008F2503"/>
    <w:rsid w:val="008F285B"/>
    <w:rsid w:val="008F2885"/>
    <w:rsid w:val="008F3120"/>
    <w:rsid w:val="008F33A2"/>
    <w:rsid w:val="008F3602"/>
    <w:rsid w:val="008F36E7"/>
    <w:rsid w:val="008F3833"/>
    <w:rsid w:val="008F398D"/>
    <w:rsid w:val="008F3ABA"/>
    <w:rsid w:val="008F3ABB"/>
    <w:rsid w:val="008F3D2F"/>
    <w:rsid w:val="008F4A48"/>
    <w:rsid w:val="008F4E31"/>
    <w:rsid w:val="008F51D3"/>
    <w:rsid w:val="008F5333"/>
    <w:rsid w:val="008F5516"/>
    <w:rsid w:val="008F5B15"/>
    <w:rsid w:val="008F5C9C"/>
    <w:rsid w:val="008F609F"/>
    <w:rsid w:val="008F6165"/>
    <w:rsid w:val="008F63BD"/>
    <w:rsid w:val="008F645D"/>
    <w:rsid w:val="008F652C"/>
    <w:rsid w:val="008F65A5"/>
    <w:rsid w:val="008F67CA"/>
    <w:rsid w:val="008F67ED"/>
    <w:rsid w:val="008F688F"/>
    <w:rsid w:val="008F6BD5"/>
    <w:rsid w:val="008F7074"/>
    <w:rsid w:val="008F7190"/>
    <w:rsid w:val="008F7626"/>
    <w:rsid w:val="008F7789"/>
    <w:rsid w:val="008F7831"/>
    <w:rsid w:val="008F7980"/>
    <w:rsid w:val="008F7A9B"/>
    <w:rsid w:val="008F7D8D"/>
    <w:rsid w:val="008F7F43"/>
    <w:rsid w:val="009000DA"/>
    <w:rsid w:val="0090026B"/>
    <w:rsid w:val="0090055A"/>
    <w:rsid w:val="00900646"/>
    <w:rsid w:val="0090081B"/>
    <w:rsid w:val="009009B2"/>
    <w:rsid w:val="00900AA0"/>
    <w:rsid w:val="00900BB3"/>
    <w:rsid w:val="00900E39"/>
    <w:rsid w:val="00900F45"/>
    <w:rsid w:val="00901059"/>
    <w:rsid w:val="00901508"/>
    <w:rsid w:val="009015B5"/>
    <w:rsid w:val="00901A1F"/>
    <w:rsid w:val="00901A63"/>
    <w:rsid w:val="00901FFC"/>
    <w:rsid w:val="00902143"/>
    <w:rsid w:val="009021E3"/>
    <w:rsid w:val="009023E8"/>
    <w:rsid w:val="009026F3"/>
    <w:rsid w:val="00902844"/>
    <w:rsid w:val="009029EE"/>
    <w:rsid w:val="00902A59"/>
    <w:rsid w:val="00902A9C"/>
    <w:rsid w:val="00903216"/>
    <w:rsid w:val="00903525"/>
    <w:rsid w:val="009036B7"/>
    <w:rsid w:val="00903897"/>
    <w:rsid w:val="00903B3C"/>
    <w:rsid w:val="00903FC4"/>
    <w:rsid w:val="00904108"/>
    <w:rsid w:val="0090429F"/>
    <w:rsid w:val="0090466C"/>
    <w:rsid w:val="00904680"/>
    <w:rsid w:val="009046EC"/>
    <w:rsid w:val="009049E4"/>
    <w:rsid w:val="009049F0"/>
    <w:rsid w:val="00904AF0"/>
    <w:rsid w:val="00904C77"/>
    <w:rsid w:val="00904CE8"/>
    <w:rsid w:val="00904E7D"/>
    <w:rsid w:val="00904E8C"/>
    <w:rsid w:val="00905315"/>
    <w:rsid w:val="0090537F"/>
    <w:rsid w:val="0090554E"/>
    <w:rsid w:val="0090566A"/>
    <w:rsid w:val="00905A5D"/>
    <w:rsid w:val="00905DD7"/>
    <w:rsid w:val="0090606A"/>
    <w:rsid w:val="009060C4"/>
    <w:rsid w:val="00906107"/>
    <w:rsid w:val="009062A4"/>
    <w:rsid w:val="009064DA"/>
    <w:rsid w:val="0090651A"/>
    <w:rsid w:val="009065F7"/>
    <w:rsid w:val="00906675"/>
    <w:rsid w:val="009068F1"/>
    <w:rsid w:val="00906D55"/>
    <w:rsid w:val="00906F82"/>
    <w:rsid w:val="0090701C"/>
    <w:rsid w:val="00907094"/>
    <w:rsid w:val="0090759A"/>
    <w:rsid w:val="0090766A"/>
    <w:rsid w:val="00907758"/>
    <w:rsid w:val="0090776A"/>
    <w:rsid w:val="009078E2"/>
    <w:rsid w:val="0090796D"/>
    <w:rsid w:val="00907AA0"/>
    <w:rsid w:val="00907ABE"/>
    <w:rsid w:val="00907B42"/>
    <w:rsid w:val="00907B88"/>
    <w:rsid w:val="00907C3A"/>
    <w:rsid w:val="0091005C"/>
    <w:rsid w:val="0091028F"/>
    <w:rsid w:val="00910697"/>
    <w:rsid w:val="00910770"/>
    <w:rsid w:val="00910786"/>
    <w:rsid w:val="009112D8"/>
    <w:rsid w:val="00911319"/>
    <w:rsid w:val="009114F8"/>
    <w:rsid w:val="009114FE"/>
    <w:rsid w:val="009117C9"/>
    <w:rsid w:val="0091191E"/>
    <w:rsid w:val="00911AAA"/>
    <w:rsid w:val="00911D8D"/>
    <w:rsid w:val="0091274F"/>
    <w:rsid w:val="00912CBA"/>
    <w:rsid w:val="00913223"/>
    <w:rsid w:val="00913384"/>
    <w:rsid w:val="009137B5"/>
    <w:rsid w:val="00913B51"/>
    <w:rsid w:val="00913E17"/>
    <w:rsid w:val="00914588"/>
    <w:rsid w:val="00914596"/>
    <w:rsid w:val="00914624"/>
    <w:rsid w:val="00914809"/>
    <w:rsid w:val="00914980"/>
    <w:rsid w:val="00914D80"/>
    <w:rsid w:val="00914F2C"/>
    <w:rsid w:val="00915232"/>
    <w:rsid w:val="009153D6"/>
    <w:rsid w:val="00915566"/>
    <w:rsid w:val="00915694"/>
    <w:rsid w:val="00915976"/>
    <w:rsid w:val="00915984"/>
    <w:rsid w:val="00915BDD"/>
    <w:rsid w:val="00915E00"/>
    <w:rsid w:val="00916141"/>
    <w:rsid w:val="009163F7"/>
    <w:rsid w:val="00916912"/>
    <w:rsid w:val="0091695B"/>
    <w:rsid w:val="00916962"/>
    <w:rsid w:val="00916B27"/>
    <w:rsid w:val="00916BFE"/>
    <w:rsid w:val="00916C09"/>
    <w:rsid w:val="00916C22"/>
    <w:rsid w:val="00916F5A"/>
    <w:rsid w:val="00916FE0"/>
    <w:rsid w:val="0091720C"/>
    <w:rsid w:val="0091720F"/>
    <w:rsid w:val="009174DB"/>
    <w:rsid w:val="0091774A"/>
    <w:rsid w:val="00917DB2"/>
    <w:rsid w:val="0092028A"/>
    <w:rsid w:val="0092078F"/>
    <w:rsid w:val="009209E7"/>
    <w:rsid w:val="00920DE1"/>
    <w:rsid w:val="00920DE7"/>
    <w:rsid w:val="00921399"/>
    <w:rsid w:val="00921737"/>
    <w:rsid w:val="009218BC"/>
    <w:rsid w:val="00921E21"/>
    <w:rsid w:val="009222BD"/>
    <w:rsid w:val="0092246F"/>
    <w:rsid w:val="0092254D"/>
    <w:rsid w:val="0092266E"/>
    <w:rsid w:val="009227EF"/>
    <w:rsid w:val="0092292F"/>
    <w:rsid w:val="00922933"/>
    <w:rsid w:val="00922B3D"/>
    <w:rsid w:val="00922B57"/>
    <w:rsid w:val="00922D0E"/>
    <w:rsid w:val="00922E51"/>
    <w:rsid w:val="00922E88"/>
    <w:rsid w:val="00922F5B"/>
    <w:rsid w:val="0092314E"/>
    <w:rsid w:val="0092357F"/>
    <w:rsid w:val="009237B1"/>
    <w:rsid w:val="00923B38"/>
    <w:rsid w:val="00923B95"/>
    <w:rsid w:val="00923BC0"/>
    <w:rsid w:val="00923E1A"/>
    <w:rsid w:val="00923E5E"/>
    <w:rsid w:val="00923EA7"/>
    <w:rsid w:val="00924120"/>
    <w:rsid w:val="0092439E"/>
    <w:rsid w:val="00924583"/>
    <w:rsid w:val="00924792"/>
    <w:rsid w:val="00924AB1"/>
    <w:rsid w:val="00924CFC"/>
    <w:rsid w:val="00924DBF"/>
    <w:rsid w:val="00924F00"/>
    <w:rsid w:val="0092503B"/>
    <w:rsid w:val="009253E8"/>
    <w:rsid w:val="0092550B"/>
    <w:rsid w:val="00925544"/>
    <w:rsid w:val="0092570A"/>
    <w:rsid w:val="0092589C"/>
    <w:rsid w:val="009259D0"/>
    <w:rsid w:val="00925A98"/>
    <w:rsid w:val="00925C09"/>
    <w:rsid w:val="00925C85"/>
    <w:rsid w:val="00925E50"/>
    <w:rsid w:val="00925EF5"/>
    <w:rsid w:val="00925F49"/>
    <w:rsid w:val="009264A7"/>
    <w:rsid w:val="00926792"/>
    <w:rsid w:val="009268F9"/>
    <w:rsid w:val="0092695C"/>
    <w:rsid w:val="00926E2B"/>
    <w:rsid w:val="00926F02"/>
    <w:rsid w:val="0092745A"/>
    <w:rsid w:val="009276FD"/>
    <w:rsid w:val="009278E8"/>
    <w:rsid w:val="009278F8"/>
    <w:rsid w:val="00927C49"/>
    <w:rsid w:val="00927C6A"/>
    <w:rsid w:val="0093011B"/>
    <w:rsid w:val="009303FC"/>
    <w:rsid w:val="0093082D"/>
    <w:rsid w:val="009308D9"/>
    <w:rsid w:val="00930A04"/>
    <w:rsid w:val="00931010"/>
    <w:rsid w:val="009311DA"/>
    <w:rsid w:val="00931276"/>
    <w:rsid w:val="00931407"/>
    <w:rsid w:val="0093179B"/>
    <w:rsid w:val="00931831"/>
    <w:rsid w:val="0093186F"/>
    <w:rsid w:val="00931903"/>
    <w:rsid w:val="00931C24"/>
    <w:rsid w:val="00931CE6"/>
    <w:rsid w:val="009323D1"/>
    <w:rsid w:val="009327E2"/>
    <w:rsid w:val="00932CF9"/>
    <w:rsid w:val="00932CFB"/>
    <w:rsid w:val="00932FBF"/>
    <w:rsid w:val="00933014"/>
    <w:rsid w:val="00933080"/>
    <w:rsid w:val="00933394"/>
    <w:rsid w:val="009334B7"/>
    <w:rsid w:val="009335FF"/>
    <w:rsid w:val="0093372C"/>
    <w:rsid w:val="00933910"/>
    <w:rsid w:val="00933972"/>
    <w:rsid w:val="00933A93"/>
    <w:rsid w:val="00933D12"/>
    <w:rsid w:val="009341D8"/>
    <w:rsid w:val="009343AB"/>
    <w:rsid w:val="00934404"/>
    <w:rsid w:val="00934406"/>
    <w:rsid w:val="00934508"/>
    <w:rsid w:val="0093471F"/>
    <w:rsid w:val="00934855"/>
    <w:rsid w:val="009348A0"/>
    <w:rsid w:val="00934B6D"/>
    <w:rsid w:val="00934C84"/>
    <w:rsid w:val="00934D3B"/>
    <w:rsid w:val="00934D6E"/>
    <w:rsid w:val="009352E8"/>
    <w:rsid w:val="0093531B"/>
    <w:rsid w:val="00935AB8"/>
    <w:rsid w:val="00935B81"/>
    <w:rsid w:val="00935F42"/>
    <w:rsid w:val="009360A6"/>
    <w:rsid w:val="009360AD"/>
    <w:rsid w:val="009360FD"/>
    <w:rsid w:val="00936186"/>
    <w:rsid w:val="00936366"/>
    <w:rsid w:val="00936481"/>
    <w:rsid w:val="009364B3"/>
    <w:rsid w:val="009368F4"/>
    <w:rsid w:val="009369CB"/>
    <w:rsid w:val="00936D00"/>
    <w:rsid w:val="00936E07"/>
    <w:rsid w:val="00936EC4"/>
    <w:rsid w:val="00936FDB"/>
    <w:rsid w:val="00937199"/>
    <w:rsid w:val="009373AD"/>
    <w:rsid w:val="009375DB"/>
    <w:rsid w:val="00937910"/>
    <w:rsid w:val="00937A35"/>
    <w:rsid w:val="00937BA6"/>
    <w:rsid w:val="00937EDA"/>
    <w:rsid w:val="00937F11"/>
    <w:rsid w:val="00937F8C"/>
    <w:rsid w:val="009400FD"/>
    <w:rsid w:val="009401B0"/>
    <w:rsid w:val="00940428"/>
    <w:rsid w:val="009404F9"/>
    <w:rsid w:val="0094057C"/>
    <w:rsid w:val="00940869"/>
    <w:rsid w:val="00941248"/>
    <w:rsid w:val="009413D4"/>
    <w:rsid w:val="00941419"/>
    <w:rsid w:val="009414C3"/>
    <w:rsid w:val="009414FC"/>
    <w:rsid w:val="009418F3"/>
    <w:rsid w:val="00941905"/>
    <w:rsid w:val="00941981"/>
    <w:rsid w:val="00941AB7"/>
    <w:rsid w:val="00941DCD"/>
    <w:rsid w:val="00941F5F"/>
    <w:rsid w:val="009420AF"/>
    <w:rsid w:val="009420D8"/>
    <w:rsid w:val="00942102"/>
    <w:rsid w:val="0094217A"/>
    <w:rsid w:val="0094218C"/>
    <w:rsid w:val="009422AA"/>
    <w:rsid w:val="00942405"/>
    <w:rsid w:val="009425DC"/>
    <w:rsid w:val="009425E0"/>
    <w:rsid w:val="009429B4"/>
    <w:rsid w:val="00942A25"/>
    <w:rsid w:val="00942BE5"/>
    <w:rsid w:val="00942DFA"/>
    <w:rsid w:val="009430CA"/>
    <w:rsid w:val="0094376C"/>
    <w:rsid w:val="00943C65"/>
    <w:rsid w:val="0094410B"/>
    <w:rsid w:val="00944395"/>
    <w:rsid w:val="009443C3"/>
    <w:rsid w:val="009447E5"/>
    <w:rsid w:val="009448C5"/>
    <w:rsid w:val="009449AC"/>
    <w:rsid w:val="009449C2"/>
    <w:rsid w:val="00944D88"/>
    <w:rsid w:val="009451FD"/>
    <w:rsid w:val="0094524A"/>
    <w:rsid w:val="00945646"/>
    <w:rsid w:val="00945739"/>
    <w:rsid w:val="009459D2"/>
    <w:rsid w:val="00946469"/>
    <w:rsid w:val="009465A7"/>
    <w:rsid w:val="00946B63"/>
    <w:rsid w:val="00946D7E"/>
    <w:rsid w:val="00946E67"/>
    <w:rsid w:val="0094756E"/>
    <w:rsid w:val="009476DB"/>
    <w:rsid w:val="00947B29"/>
    <w:rsid w:val="00947E44"/>
    <w:rsid w:val="0095009E"/>
    <w:rsid w:val="0095011F"/>
    <w:rsid w:val="009505DE"/>
    <w:rsid w:val="00950838"/>
    <w:rsid w:val="00950A36"/>
    <w:rsid w:val="00950ADA"/>
    <w:rsid w:val="00950C8B"/>
    <w:rsid w:val="00950E65"/>
    <w:rsid w:val="00950FDE"/>
    <w:rsid w:val="009518A7"/>
    <w:rsid w:val="009518FF"/>
    <w:rsid w:val="0095193B"/>
    <w:rsid w:val="00951A27"/>
    <w:rsid w:val="00951A95"/>
    <w:rsid w:val="00951D71"/>
    <w:rsid w:val="009522CC"/>
    <w:rsid w:val="0095241E"/>
    <w:rsid w:val="009525D1"/>
    <w:rsid w:val="009525F3"/>
    <w:rsid w:val="00952795"/>
    <w:rsid w:val="009527A3"/>
    <w:rsid w:val="00952927"/>
    <w:rsid w:val="00952982"/>
    <w:rsid w:val="009529B2"/>
    <w:rsid w:val="00952A9F"/>
    <w:rsid w:val="00952BFD"/>
    <w:rsid w:val="00952D45"/>
    <w:rsid w:val="00953425"/>
    <w:rsid w:val="009537F4"/>
    <w:rsid w:val="00953B75"/>
    <w:rsid w:val="00953D33"/>
    <w:rsid w:val="0095410F"/>
    <w:rsid w:val="00954145"/>
    <w:rsid w:val="0095417A"/>
    <w:rsid w:val="009541E6"/>
    <w:rsid w:val="0095426A"/>
    <w:rsid w:val="00954399"/>
    <w:rsid w:val="0095448C"/>
    <w:rsid w:val="00954BDF"/>
    <w:rsid w:val="00954CB7"/>
    <w:rsid w:val="0095508B"/>
    <w:rsid w:val="0095532D"/>
    <w:rsid w:val="0095551A"/>
    <w:rsid w:val="00955759"/>
    <w:rsid w:val="009557D2"/>
    <w:rsid w:val="00955A36"/>
    <w:rsid w:val="00955BE0"/>
    <w:rsid w:val="00955C6F"/>
    <w:rsid w:val="00955CA8"/>
    <w:rsid w:val="00955E14"/>
    <w:rsid w:val="00956438"/>
    <w:rsid w:val="00956461"/>
    <w:rsid w:val="0095650E"/>
    <w:rsid w:val="009565BA"/>
    <w:rsid w:val="009565BB"/>
    <w:rsid w:val="009565D6"/>
    <w:rsid w:val="009571BB"/>
    <w:rsid w:val="009575DB"/>
    <w:rsid w:val="009579A4"/>
    <w:rsid w:val="009579BB"/>
    <w:rsid w:val="00957AF5"/>
    <w:rsid w:val="00957B9E"/>
    <w:rsid w:val="00957E81"/>
    <w:rsid w:val="00960168"/>
    <w:rsid w:val="009602D1"/>
    <w:rsid w:val="00960607"/>
    <w:rsid w:val="009607B3"/>
    <w:rsid w:val="009609A3"/>
    <w:rsid w:val="00961592"/>
    <w:rsid w:val="009619AB"/>
    <w:rsid w:val="00961B57"/>
    <w:rsid w:val="00961B6B"/>
    <w:rsid w:val="00961FD4"/>
    <w:rsid w:val="0096225E"/>
    <w:rsid w:val="009623CF"/>
    <w:rsid w:val="009626FC"/>
    <w:rsid w:val="00962B91"/>
    <w:rsid w:val="00962BEA"/>
    <w:rsid w:val="00962C36"/>
    <w:rsid w:val="00962CAB"/>
    <w:rsid w:val="00962CF4"/>
    <w:rsid w:val="00962D75"/>
    <w:rsid w:val="00962E6A"/>
    <w:rsid w:val="00962E71"/>
    <w:rsid w:val="0096329B"/>
    <w:rsid w:val="0096335D"/>
    <w:rsid w:val="00963436"/>
    <w:rsid w:val="009635A4"/>
    <w:rsid w:val="009635B3"/>
    <w:rsid w:val="0096377F"/>
    <w:rsid w:val="0096390C"/>
    <w:rsid w:val="00963911"/>
    <w:rsid w:val="00963D90"/>
    <w:rsid w:val="00964026"/>
    <w:rsid w:val="0096417C"/>
    <w:rsid w:val="009641D4"/>
    <w:rsid w:val="009642E3"/>
    <w:rsid w:val="009644BC"/>
    <w:rsid w:val="0096450D"/>
    <w:rsid w:val="009645C0"/>
    <w:rsid w:val="009645EB"/>
    <w:rsid w:val="00964655"/>
    <w:rsid w:val="0096484C"/>
    <w:rsid w:val="009648D3"/>
    <w:rsid w:val="0096498E"/>
    <w:rsid w:val="00964E7E"/>
    <w:rsid w:val="00965495"/>
    <w:rsid w:val="009655B4"/>
    <w:rsid w:val="009657E0"/>
    <w:rsid w:val="00965855"/>
    <w:rsid w:val="00965978"/>
    <w:rsid w:val="00965AA8"/>
    <w:rsid w:val="00965B08"/>
    <w:rsid w:val="00965BA5"/>
    <w:rsid w:val="00965C0D"/>
    <w:rsid w:val="00965CBE"/>
    <w:rsid w:val="00965D5E"/>
    <w:rsid w:val="00965F5D"/>
    <w:rsid w:val="00966027"/>
    <w:rsid w:val="009662C2"/>
    <w:rsid w:val="00966660"/>
    <w:rsid w:val="00966679"/>
    <w:rsid w:val="00966875"/>
    <w:rsid w:val="00966B54"/>
    <w:rsid w:val="00966B8B"/>
    <w:rsid w:val="00966F0F"/>
    <w:rsid w:val="00967088"/>
    <w:rsid w:val="0096737A"/>
    <w:rsid w:val="00967818"/>
    <w:rsid w:val="00967923"/>
    <w:rsid w:val="00967A0A"/>
    <w:rsid w:val="00967E82"/>
    <w:rsid w:val="00970047"/>
    <w:rsid w:val="00970320"/>
    <w:rsid w:val="00970527"/>
    <w:rsid w:val="009707E3"/>
    <w:rsid w:val="00970941"/>
    <w:rsid w:val="00970A0F"/>
    <w:rsid w:val="00970AEE"/>
    <w:rsid w:val="00970F5C"/>
    <w:rsid w:val="00970FC9"/>
    <w:rsid w:val="0097130F"/>
    <w:rsid w:val="00971497"/>
    <w:rsid w:val="00971583"/>
    <w:rsid w:val="00971636"/>
    <w:rsid w:val="00971792"/>
    <w:rsid w:val="00971A7D"/>
    <w:rsid w:val="00971CAA"/>
    <w:rsid w:val="009720B3"/>
    <w:rsid w:val="009721D5"/>
    <w:rsid w:val="009722C1"/>
    <w:rsid w:val="00972303"/>
    <w:rsid w:val="0097259B"/>
    <w:rsid w:val="0097289A"/>
    <w:rsid w:val="00972C3C"/>
    <w:rsid w:val="00972E9C"/>
    <w:rsid w:val="009730B4"/>
    <w:rsid w:val="0097329E"/>
    <w:rsid w:val="009732C7"/>
    <w:rsid w:val="009736B6"/>
    <w:rsid w:val="009738F6"/>
    <w:rsid w:val="0097393D"/>
    <w:rsid w:val="009739EA"/>
    <w:rsid w:val="00973F07"/>
    <w:rsid w:val="00973FA6"/>
    <w:rsid w:val="009740A4"/>
    <w:rsid w:val="00974244"/>
    <w:rsid w:val="0097450E"/>
    <w:rsid w:val="00974C1B"/>
    <w:rsid w:val="00974C39"/>
    <w:rsid w:val="00974C85"/>
    <w:rsid w:val="00974D0B"/>
    <w:rsid w:val="00974D30"/>
    <w:rsid w:val="00975024"/>
    <w:rsid w:val="0097549D"/>
    <w:rsid w:val="009754A6"/>
    <w:rsid w:val="00975A07"/>
    <w:rsid w:val="00975B2D"/>
    <w:rsid w:val="00975BA3"/>
    <w:rsid w:val="00975E26"/>
    <w:rsid w:val="00975EAA"/>
    <w:rsid w:val="00976447"/>
    <w:rsid w:val="0097658A"/>
    <w:rsid w:val="00976656"/>
    <w:rsid w:val="00976859"/>
    <w:rsid w:val="009768EE"/>
    <w:rsid w:val="00976ABB"/>
    <w:rsid w:val="00976B22"/>
    <w:rsid w:val="0097719C"/>
    <w:rsid w:val="009771F1"/>
    <w:rsid w:val="0097769C"/>
    <w:rsid w:val="009776C9"/>
    <w:rsid w:val="0097776E"/>
    <w:rsid w:val="0097778D"/>
    <w:rsid w:val="009777C1"/>
    <w:rsid w:val="00977853"/>
    <w:rsid w:val="0097785C"/>
    <w:rsid w:val="009778A8"/>
    <w:rsid w:val="00977A24"/>
    <w:rsid w:val="00977B31"/>
    <w:rsid w:val="00977B67"/>
    <w:rsid w:val="00977B82"/>
    <w:rsid w:val="00977B91"/>
    <w:rsid w:val="00977BD6"/>
    <w:rsid w:val="00977E77"/>
    <w:rsid w:val="00980157"/>
    <w:rsid w:val="009801E3"/>
    <w:rsid w:val="009805AF"/>
    <w:rsid w:val="0098086E"/>
    <w:rsid w:val="00980923"/>
    <w:rsid w:val="00980AA9"/>
    <w:rsid w:val="00980B70"/>
    <w:rsid w:val="00980C47"/>
    <w:rsid w:val="00980D97"/>
    <w:rsid w:val="00981000"/>
    <w:rsid w:val="00981449"/>
    <w:rsid w:val="009814BF"/>
    <w:rsid w:val="0098179B"/>
    <w:rsid w:val="009819A8"/>
    <w:rsid w:val="009819E3"/>
    <w:rsid w:val="00981A00"/>
    <w:rsid w:val="00981D32"/>
    <w:rsid w:val="00981F7A"/>
    <w:rsid w:val="0098223C"/>
    <w:rsid w:val="009822AB"/>
    <w:rsid w:val="009824E8"/>
    <w:rsid w:val="00982960"/>
    <w:rsid w:val="0098297F"/>
    <w:rsid w:val="00982BDB"/>
    <w:rsid w:val="00982D9B"/>
    <w:rsid w:val="00982E7E"/>
    <w:rsid w:val="00982FFD"/>
    <w:rsid w:val="009830AB"/>
    <w:rsid w:val="009831E1"/>
    <w:rsid w:val="009833D0"/>
    <w:rsid w:val="0098342F"/>
    <w:rsid w:val="0098345B"/>
    <w:rsid w:val="00983AF7"/>
    <w:rsid w:val="00983C43"/>
    <w:rsid w:val="00983ED2"/>
    <w:rsid w:val="00983F9B"/>
    <w:rsid w:val="0098411F"/>
    <w:rsid w:val="009842BA"/>
    <w:rsid w:val="009842D2"/>
    <w:rsid w:val="0098433B"/>
    <w:rsid w:val="00984473"/>
    <w:rsid w:val="00984889"/>
    <w:rsid w:val="00984E4E"/>
    <w:rsid w:val="0098523C"/>
    <w:rsid w:val="0098536B"/>
    <w:rsid w:val="00985601"/>
    <w:rsid w:val="00985676"/>
    <w:rsid w:val="00985A83"/>
    <w:rsid w:val="00985F91"/>
    <w:rsid w:val="00985FF6"/>
    <w:rsid w:val="009860BD"/>
    <w:rsid w:val="0098685F"/>
    <w:rsid w:val="00986A60"/>
    <w:rsid w:val="0098724E"/>
    <w:rsid w:val="00987486"/>
    <w:rsid w:val="009874C8"/>
    <w:rsid w:val="00987622"/>
    <w:rsid w:val="00987765"/>
    <w:rsid w:val="00987854"/>
    <w:rsid w:val="00987876"/>
    <w:rsid w:val="009878EC"/>
    <w:rsid w:val="00987D95"/>
    <w:rsid w:val="009900E1"/>
    <w:rsid w:val="00990207"/>
    <w:rsid w:val="0099044C"/>
    <w:rsid w:val="009905EF"/>
    <w:rsid w:val="00990776"/>
    <w:rsid w:val="00990956"/>
    <w:rsid w:val="009909CC"/>
    <w:rsid w:val="00990EE6"/>
    <w:rsid w:val="009911CA"/>
    <w:rsid w:val="00991473"/>
    <w:rsid w:val="009915B2"/>
    <w:rsid w:val="009916C6"/>
    <w:rsid w:val="00991828"/>
    <w:rsid w:val="00991847"/>
    <w:rsid w:val="00991C1D"/>
    <w:rsid w:val="00991CD2"/>
    <w:rsid w:val="00991FB8"/>
    <w:rsid w:val="0099200D"/>
    <w:rsid w:val="00992128"/>
    <w:rsid w:val="009921B9"/>
    <w:rsid w:val="0099261D"/>
    <w:rsid w:val="009929C6"/>
    <w:rsid w:val="009929E9"/>
    <w:rsid w:val="00992CDE"/>
    <w:rsid w:val="00992F3F"/>
    <w:rsid w:val="009932DB"/>
    <w:rsid w:val="00993330"/>
    <w:rsid w:val="009933BF"/>
    <w:rsid w:val="0099355F"/>
    <w:rsid w:val="0099356A"/>
    <w:rsid w:val="009935E1"/>
    <w:rsid w:val="0099376A"/>
    <w:rsid w:val="009939B7"/>
    <w:rsid w:val="00993E14"/>
    <w:rsid w:val="00993E21"/>
    <w:rsid w:val="00993E28"/>
    <w:rsid w:val="00994046"/>
    <w:rsid w:val="00994087"/>
    <w:rsid w:val="009940F3"/>
    <w:rsid w:val="009945DC"/>
    <w:rsid w:val="0099474D"/>
    <w:rsid w:val="00994948"/>
    <w:rsid w:val="00994AC2"/>
    <w:rsid w:val="00994C27"/>
    <w:rsid w:val="00994E98"/>
    <w:rsid w:val="00994F54"/>
    <w:rsid w:val="009950CC"/>
    <w:rsid w:val="009951A3"/>
    <w:rsid w:val="0099542E"/>
    <w:rsid w:val="009955B7"/>
    <w:rsid w:val="009957D5"/>
    <w:rsid w:val="00995971"/>
    <w:rsid w:val="009959FE"/>
    <w:rsid w:val="00995A2D"/>
    <w:rsid w:val="00995EB7"/>
    <w:rsid w:val="0099646E"/>
    <w:rsid w:val="009965B2"/>
    <w:rsid w:val="00996788"/>
    <w:rsid w:val="009969AD"/>
    <w:rsid w:val="009971B9"/>
    <w:rsid w:val="009972C7"/>
    <w:rsid w:val="00997364"/>
    <w:rsid w:val="009973A3"/>
    <w:rsid w:val="0099748B"/>
    <w:rsid w:val="00997953"/>
    <w:rsid w:val="00997D82"/>
    <w:rsid w:val="009A0152"/>
    <w:rsid w:val="009A01C2"/>
    <w:rsid w:val="009A01FC"/>
    <w:rsid w:val="009A02A1"/>
    <w:rsid w:val="009A0341"/>
    <w:rsid w:val="009A055D"/>
    <w:rsid w:val="009A086E"/>
    <w:rsid w:val="009A0AD4"/>
    <w:rsid w:val="009A0C16"/>
    <w:rsid w:val="009A10EC"/>
    <w:rsid w:val="009A130D"/>
    <w:rsid w:val="009A1313"/>
    <w:rsid w:val="009A1382"/>
    <w:rsid w:val="009A1444"/>
    <w:rsid w:val="009A1506"/>
    <w:rsid w:val="009A17A5"/>
    <w:rsid w:val="009A1F2A"/>
    <w:rsid w:val="009A219D"/>
    <w:rsid w:val="009A21A6"/>
    <w:rsid w:val="009A2457"/>
    <w:rsid w:val="009A2539"/>
    <w:rsid w:val="009A2FE5"/>
    <w:rsid w:val="009A30EC"/>
    <w:rsid w:val="009A32CA"/>
    <w:rsid w:val="009A3329"/>
    <w:rsid w:val="009A34D3"/>
    <w:rsid w:val="009A386D"/>
    <w:rsid w:val="009A39FC"/>
    <w:rsid w:val="009A3B45"/>
    <w:rsid w:val="009A3BC5"/>
    <w:rsid w:val="009A3E72"/>
    <w:rsid w:val="009A4064"/>
    <w:rsid w:val="009A410F"/>
    <w:rsid w:val="009A42BB"/>
    <w:rsid w:val="009A4304"/>
    <w:rsid w:val="009A4612"/>
    <w:rsid w:val="009A47DF"/>
    <w:rsid w:val="009A4A2D"/>
    <w:rsid w:val="009A4A8F"/>
    <w:rsid w:val="009A4C55"/>
    <w:rsid w:val="009A4C7B"/>
    <w:rsid w:val="009A4DD5"/>
    <w:rsid w:val="009A4ECA"/>
    <w:rsid w:val="009A4FD3"/>
    <w:rsid w:val="009A50A0"/>
    <w:rsid w:val="009A50BA"/>
    <w:rsid w:val="009A54E7"/>
    <w:rsid w:val="009A5668"/>
    <w:rsid w:val="009A5722"/>
    <w:rsid w:val="009A5D31"/>
    <w:rsid w:val="009A5D6F"/>
    <w:rsid w:val="009A6261"/>
    <w:rsid w:val="009A6294"/>
    <w:rsid w:val="009A6463"/>
    <w:rsid w:val="009A65DB"/>
    <w:rsid w:val="009A6675"/>
    <w:rsid w:val="009A68AB"/>
    <w:rsid w:val="009A68E8"/>
    <w:rsid w:val="009A6D1E"/>
    <w:rsid w:val="009A707C"/>
    <w:rsid w:val="009A7276"/>
    <w:rsid w:val="009A754A"/>
    <w:rsid w:val="009A785C"/>
    <w:rsid w:val="009A7978"/>
    <w:rsid w:val="009A7BF2"/>
    <w:rsid w:val="009B0392"/>
    <w:rsid w:val="009B0535"/>
    <w:rsid w:val="009B05AB"/>
    <w:rsid w:val="009B0652"/>
    <w:rsid w:val="009B0858"/>
    <w:rsid w:val="009B0E65"/>
    <w:rsid w:val="009B1074"/>
    <w:rsid w:val="009B10FD"/>
    <w:rsid w:val="009B1333"/>
    <w:rsid w:val="009B13DE"/>
    <w:rsid w:val="009B1678"/>
    <w:rsid w:val="009B1A58"/>
    <w:rsid w:val="009B1C7D"/>
    <w:rsid w:val="009B1D5C"/>
    <w:rsid w:val="009B1DF7"/>
    <w:rsid w:val="009B1F78"/>
    <w:rsid w:val="009B2172"/>
    <w:rsid w:val="009B2198"/>
    <w:rsid w:val="009B22CF"/>
    <w:rsid w:val="009B2464"/>
    <w:rsid w:val="009B2778"/>
    <w:rsid w:val="009B27F3"/>
    <w:rsid w:val="009B2915"/>
    <w:rsid w:val="009B297B"/>
    <w:rsid w:val="009B29A5"/>
    <w:rsid w:val="009B29BE"/>
    <w:rsid w:val="009B2AD4"/>
    <w:rsid w:val="009B2B53"/>
    <w:rsid w:val="009B2F5D"/>
    <w:rsid w:val="009B30EE"/>
    <w:rsid w:val="009B327D"/>
    <w:rsid w:val="009B39B6"/>
    <w:rsid w:val="009B3AD6"/>
    <w:rsid w:val="009B3D1B"/>
    <w:rsid w:val="009B3D25"/>
    <w:rsid w:val="009B3DF7"/>
    <w:rsid w:val="009B3F87"/>
    <w:rsid w:val="009B3FC0"/>
    <w:rsid w:val="009B3FE5"/>
    <w:rsid w:val="009B4096"/>
    <w:rsid w:val="009B425D"/>
    <w:rsid w:val="009B43A7"/>
    <w:rsid w:val="009B4473"/>
    <w:rsid w:val="009B461B"/>
    <w:rsid w:val="009B4A93"/>
    <w:rsid w:val="009B4AA0"/>
    <w:rsid w:val="009B4F7D"/>
    <w:rsid w:val="009B5193"/>
    <w:rsid w:val="009B51C4"/>
    <w:rsid w:val="009B5288"/>
    <w:rsid w:val="009B53F0"/>
    <w:rsid w:val="009B58E1"/>
    <w:rsid w:val="009B5A74"/>
    <w:rsid w:val="009B5ABE"/>
    <w:rsid w:val="009B5F09"/>
    <w:rsid w:val="009B63F7"/>
    <w:rsid w:val="009B6624"/>
    <w:rsid w:val="009B69CD"/>
    <w:rsid w:val="009B6A34"/>
    <w:rsid w:val="009B77A1"/>
    <w:rsid w:val="009B7975"/>
    <w:rsid w:val="009B79CF"/>
    <w:rsid w:val="009B7A06"/>
    <w:rsid w:val="009B7AAD"/>
    <w:rsid w:val="009B7B25"/>
    <w:rsid w:val="009B7C67"/>
    <w:rsid w:val="009B7D83"/>
    <w:rsid w:val="009B7F2B"/>
    <w:rsid w:val="009C0915"/>
    <w:rsid w:val="009C1136"/>
    <w:rsid w:val="009C1282"/>
    <w:rsid w:val="009C1432"/>
    <w:rsid w:val="009C16CB"/>
    <w:rsid w:val="009C1912"/>
    <w:rsid w:val="009C1AF8"/>
    <w:rsid w:val="009C1D11"/>
    <w:rsid w:val="009C1E96"/>
    <w:rsid w:val="009C223B"/>
    <w:rsid w:val="009C241C"/>
    <w:rsid w:val="009C2458"/>
    <w:rsid w:val="009C26E9"/>
    <w:rsid w:val="009C26F7"/>
    <w:rsid w:val="009C2908"/>
    <w:rsid w:val="009C2BFF"/>
    <w:rsid w:val="009C3078"/>
    <w:rsid w:val="009C3153"/>
    <w:rsid w:val="009C33F2"/>
    <w:rsid w:val="009C3762"/>
    <w:rsid w:val="009C38D8"/>
    <w:rsid w:val="009C3951"/>
    <w:rsid w:val="009C3991"/>
    <w:rsid w:val="009C3A7A"/>
    <w:rsid w:val="009C3A9C"/>
    <w:rsid w:val="009C3B11"/>
    <w:rsid w:val="009C4067"/>
    <w:rsid w:val="009C4168"/>
    <w:rsid w:val="009C499E"/>
    <w:rsid w:val="009C4A8D"/>
    <w:rsid w:val="009C4D73"/>
    <w:rsid w:val="009C5257"/>
    <w:rsid w:val="009C5408"/>
    <w:rsid w:val="009C5554"/>
    <w:rsid w:val="009C55C3"/>
    <w:rsid w:val="009C5701"/>
    <w:rsid w:val="009C5A7F"/>
    <w:rsid w:val="009C5C41"/>
    <w:rsid w:val="009C5DA9"/>
    <w:rsid w:val="009C5DDE"/>
    <w:rsid w:val="009C612E"/>
    <w:rsid w:val="009C6619"/>
    <w:rsid w:val="009C6BB2"/>
    <w:rsid w:val="009C6C2F"/>
    <w:rsid w:val="009C726A"/>
    <w:rsid w:val="009C72D9"/>
    <w:rsid w:val="009C7435"/>
    <w:rsid w:val="009C7487"/>
    <w:rsid w:val="009C76EC"/>
    <w:rsid w:val="009C7790"/>
    <w:rsid w:val="009C77D4"/>
    <w:rsid w:val="009C7978"/>
    <w:rsid w:val="009C7B14"/>
    <w:rsid w:val="009C7BD7"/>
    <w:rsid w:val="009C7D8C"/>
    <w:rsid w:val="009C7F07"/>
    <w:rsid w:val="009D0138"/>
    <w:rsid w:val="009D02A0"/>
    <w:rsid w:val="009D04F0"/>
    <w:rsid w:val="009D06F2"/>
    <w:rsid w:val="009D07D8"/>
    <w:rsid w:val="009D07E1"/>
    <w:rsid w:val="009D0A65"/>
    <w:rsid w:val="009D0BC8"/>
    <w:rsid w:val="009D0BF2"/>
    <w:rsid w:val="009D0CB9"/>
    <w:rsid w:val="009D0EA9"/>
    <w:rsid w:val="009D0EFE"/>
    <w:rsid w:val="009D0FD5"/>
    <w:rsid w:val="009D1102"/>
    <w:rsid w:val="009D12DA"/>
    <w:rsid w:val="009D175C"/>
    <w:rsid w:val="009D1844"/>
    <w:rsid w:val="009D1933"/>
    <w:rsid w:val="009D1B3F"/>
    <w:rsid w:val="009D1BDF"/>
    <w:rsid w:val="009D1D89"/>
    <w:rsid w:val="009D1F51"/>
    <w:rsid w:val="009D22BE"/>
    <w:rsid w:val="009D2433"/>
    <w:rsid w:val="009D2501"/>
    <w:rsid w:val="009D26D0"/>
    <w:rsid w:val="009D2B96"/>
    <w:rsid w:val="009D2BC5"/>
    <w:rsid w:val="009D2CA4"/>
    <w:rsid w:val="009D2DBF"/>
    <w:rsid w:val="009D2EEA"/>
    <w:rsid w:val="009D307D"/>
    <w:rsid w:val="009D309E"/>
    <w:rsid w:val="009D31F8"/>
    <w:rsid w:val="009D347A"/>
    <w:rsid w:val="009D357C"/>
    <w:rsid w:val="009D3A10"/>
    <w:rsid w:val="009D3B0C"/>
    <w:rsid w:val="009D3C78"/>
    <w:rsid w:val="009D3EB5"/>
    <w:rsid w:val="009D3EFE"/>
    <w:rsid w:val="009D4058"/>
    <w:rsid w:val="009D414E"/>
    <w:rsid w:val="009D4243"/>
    <w:rsid w:val="009D4551"/>
    <w:rsid w:val="009D4BA0"/>
    <w:rsid w:val="009D4BCE"/>
    <w:rsid w:val="009D4D55"/>
    <w:rsid w:val="009D4F6D"/>
    <w:rsid w:val="009D5178"/>
    <w:rsid w:val="009D51F3"/>
    <w:rsid w:val="009D54E1"/>
    <w:rsid w:val="009D55A8"/>
    <w:rsid w:val="009D5994"/>
    <w:rsid w:val="009D5B9A"/>
    <w:rsid w:val="009D5FE0"/>
    <w:rsid w:val="009D6114"/>
    <w:rsid w:val="009D6242"/>
    <w:rsid w:val="009D6789"/>
    <w:rsid w:val="009D69F6"/>
    <w:rsid w:val="009D6ABB"/>
    <w:rsid w:val="009D6E60"/>
    <w:rsid w:val="009D729A"/>
    <w:rsid w:val="009D72A8"/>
    <w:rsid w:val="009D766E"/>
    <w:rsid w:val="009D76D5"/>
    <w:rsid w:val="009D76E1"/>
    <w:rsid w:val="009D7842"/>
    <w:rsid w:val="009D78F8"/>
    <w:rsid w:val="009D79EC"/>
    <w:rsid w:val="009D7B87"/>
    <w:rsid w:val="009D7BCE"/>
    <w:rsid w:val="009D7BFD"/>
    <w:rsid w:val="009D7EC7"/>
    <w:rsid w:val="009E006C"/>
    <w:rsid w:val="009E00CF"/>
    <w:rsid w:val="009E025F"/>
    <w:rsid w:val="009E0428"/>
    <w:rsid w:val="009E05D3"/>
    <w:rsid w:val="009E0815"/>
    <w:rsid w:val="009E0A53"/>
    <w:rsid w:val="009E0B3A"/>
    <w:rsid w:val="009E109B"/>
    <w:rsid w:val="009E10A0"/>
    <w:rsid w:val="009E121F"/>
    <w:rsid w:val="009E1381"/>
    <w:rsid w:val="009E14F9"/>
    <w:rsid w:val="009E19BE"/>
    <w:rsid w:val="009E1B02"/>
    <w:rsid w:val="009E1D90"/>
    <w:rsid w:val="009E1EF9"/>
    <w:rsid w:val="009E2135"/>
    <w:rsid w:val="009E257C"/>
    <w:rsid w:val="009E2687"/>
    <w:rsid w:val="009E26BF"/>
    <w:rsid w:val="009E2888"/>
    <w:rsid w:val="009E2897"/>
    <w:rsid w:val="009E2AB8"/>
    <w:rsid w:val="009E2ADD"/>
    <w:rsid w:val="009E2DCF"/>
    <w:rsid w:val="009E2F9C"/>
    <w:rsid w:val="009E326B"/>
    <w:rsid w:val="009E35ED"/>
    <w:rsid w:val="009E36F8"/>
    <w:rsid w:val="009E370D"/>
    <w:rsid w:val="009E3A3B"/>
    <w:rsid w:val="009E3B69"/>
    <w:rsid w:val="009E406B"/>
    <w:rsid w:val="009E4130"/>
    <w:rsid w:val="009E4214"/>
    <w:rsid w:val="009E459C"/>
    <w:rsid w:val="009E470E"/>
    <w:rsid w:val="009E4977"/>
    <w:rsid w:val="009E498E"/>
    <w:rsid w:val="009E49CB"/>
    <w:rsid w:val="009E4CBC"/>
    <w:rsid w:val="009E4CE3"/>
    <w:rsid w:val="009E4D7F"/>
    <w:rsid w:val="009E5084"/>
    <w:rsid w:val="009E5184"/>
    <w:rsid w:val="009E5304"/>
    <w:rsid w:val="009E53B8"/>
    <w:rsid w:val="009E5401"/>
    <w:rsid w:val="009E5687"/>
    <w:rsid w:val="009E5D4D"/>
    <w:rsid w:val="009E609C"/>
    <w:rsid w:val="009E60DC"/>
    <w:rsid w:val="009E6174"/>
    <w:rsid w:val="009E6310"/>
    <w:rsid w:val="009E63FD"/>
    <w:rsid w:val="009E665E"/>
    <w:rsid w:val="009E6C52"/>
    <w:rsid w:val="009E6FDC"/>
    <w:rsid w:val="009E6FDF"/>
    <w:rsid w:val="009E715F"/>
    <w:rsid w:val="009E71AF"/>
    <w:rsid w:val="009E7383"/>
    <w:rsid w:val="009E77A7"/>
    <w:rsid w:val="009E79EE"/>
    <w:rsid w:val="009E7B71"/>
    <w:rsid w:val="009E7D45"/>
    <w:rsid w:val="009E7F22"/>
    <w:rsid w:val="009F0020"/>
    <w:rsid w:val="009F00B5"/>
    <w:rsid w:val="009F01E7"/>
    <w:rsid w:val="009F02C3"/>
    <w:rsid w:val="009F02F9"/>
    <w:rsid w:val="009F044A"/>
    <w:rsid w:val="009F0464"/>
    <w:rsid w:val="009F05DD"/>
    <w:rsid w:val="009F0688"/>
    <w:rsid w:val="009F0C67"/>
    <w:rsid w:val="009F0F57"/>
    <w:rsid w:val="009F0F9B"/>
    <w:rsid w:val="009F113A"/>
    <w:rsid w:val="009F11B2"/>
    <w:rsid w:val="009F13E4"/>
    <w:rsid w:val="009F1424"/>
    <w:rsid w:val="009F164D"/>
    <w:rsid w:val="009F19CB"/>
    <w:rsid w:val="009F203B"/>
    <w:rsid w:val="009F217F"/>
    <w:rsid w:val="009F21F3"/>
    <w:rsid w:val="009F23B7"/>
    <w:rsid w:val="009F2847"/>
    <w:rsid w:val="009F28D4"/>
    <w:rsid w:val="009F296A"/>
    <w:rsid w:val="009F29B3"/>
    <w:rsid w:val="009F2AC4"/>
    <w:rsid w:val="009F2E57"/>
    <w:rsid w:val="009F2EB8"/>
    <w:rsid w:val="009F3411"/>
    <w:rsid w:val="009F36CF"/>
    <w:rsid w:val="009F3B77"/>
    <w:rsid w:val="009F3FBE"/>
    <w:rsid w:val="009F4055"/>
    <w:rsid w:val="009F45A6"/>
    <w:rsid w:val="009F4BFF"/>
    <w:rsid w:val="009F4C24"/>
    <w:rsid w:val="009F4C49"/>
    <w:rsid w:val="009F4E5D"/>
    <w:rsid w:val="009F4E7F"/>
    <w:rsid w:val="009F4E80"/>
    <w:rsid w:val="009F510A"/>
    <w:rsid w:val="009F5615"/>
    <w:rsid w:val="009F5C44"/>
    <w:rsid w:val="009F5E1A"/>
    <w:rsid w:val="009F5ECA"/>
    <w:rsid w:val="009F60B8"/>
    <w:rsid w:val="009F61DB"/>
    <w:rsid w:val="009F640C"/>
    <w:rsid w:val="009F652F"/>
    <w:rsid w:val="009F655C"/>
    <w:rsid w:val="009F656D"/>
    <w:rsid w:val="009F6870"/>
    <w:rsid w:val="009F68E5"/>
    <w:rsid w:val="009F69AC"/>
    <w:rsid w:val="009F69F1"/>
    <w:rsid w:val="009F6A04"/>
    <w:rsid w:val="009F6AA6"/>
    <w:rsid w:val="009F7142"/>
    <w:rsid w:val="009F720D"/>
    <w:rsid w:val="009F752B"/>
    <w:rsid w:val="009F76F5"/>
    <w:rsid w:val="009F7787"/>
    <w:rsid w:val="009F7D12"/>
    <w:rsid w:val="009F7ED2"/>
    <w:rsid w:val="009F7EDB"/>
    <w:rsid w:val="00A002F4"/>
    <w:rsid w:val="00A0096B"/>
    <w:rsid w:val="00A00A57"/>
    <w:rsid w:val="00A00C1A"/>
    <w:rsid w:val="00A00EF3"/>
    <w:rsid w:val="00A010E3"/>
    <w:rsid w:val="00A01161"/>
    <w:rsid w:val="00A0141C"/>
    <w:rsid w:val="00A015C1"/>
    <w:rsid w:val="00A016F2"/>
    <w:rsid w:val="00A01A2A"/>
    <w:rsid w:val="00A01B06"/>
    <w:rsid w:val="00A01F2A"/>
    <w:rsid w:val="00A02056"/>
    <w:rsid w:val="00A026E0"/>
    <w:rsid w:val="00A02874"/>
    <w:rsid w:val="00A02BA4"/>
    <w:rsid w:val="00A02C06"/>
    <w:rsid w:val="00A02DF5"/>
    <w:rsid w:val="00A02E1F"/>
    <w:rsid w:val="00A02F85"/>
    <w:rsid w:val="00A03050"/>
    <w:rsid w:val="00A03154"/>
    <w:rsid w:val="00A0359B"/>
    <w:rsid w:val="00A03630"/>
    <w:rsid w:val="00A03692"/>
    <w:rsid w:val="00A036E0"/>
    <w:rsid w:val="00A037EC"/>
    <w:rsid w:val="00A03C93"/>
    <w:rsid w:val="00A03EA9"/>
    <w:rsid w:val="00A04411"/>
    <w:rsid w:val="00A04A93"/>
    <w:rsid w:val="00A04B21"/>
    <w:rsid w:val="00A04E9E"/>
    <w:rsid w:val="00A0511D"/>
    <w:rsid w:val="00A05308"/>
    <w:rsid w:val="00A05468"/>
    <w:rsid w:val="00A054BF"/>
    <w:rsid w:val="00A05664"/>
    <w:rsid w:val="00A056B6"/>
    <w:rsid w:val="00A0571D"/>
    <w:rsid w:val="00A0576D"/>
    <w:rsid w:val="00A05B9B"/>
    <w:rsid w:val="00A05E04"/>
    <w:rsid w:val="00A061F2"/>
    <w:rsid w:val="00A06358"/>
    <w:rsid w:val="00A06480"/>
    <w:rsid w:val="00A064AE"/>
    <w:rsid w:val="00A06801"/>
    <w:rsid w:val="00A06DF0"/>
    <w:rsid w:val="00A06FE7"/>
    <w:rsid w:val="00A07092"/>
    <w:rsid w:val="00A07105"/>
    <w:rsid w:val="00A07106"/>
    <w:rsid w:val="00A07123"/>
    <w:rsid w:val="00A07258"/>
    <w:rsid w:val="00A0751D"/>
    <w:rsid w:val="00A0794A"/>
    <w:rsid w:val="00A07AFF"/>
    <w:rsid w:val="00A07B3D"/>
    <w:rsid w:val="00A07CBB"/>
    <w:rsid w:val="00A07D8A"/>
    <w:rsid w:val="00A10113"/>
    <w:rsid w:val="00A10177"/>
    <w:rsid w:val="00A1020E"/>
    <w:rsid w:val="00A10270"/>
    <w:rsid w:val="00A10330"/>
    <w:rsid w:val="00A10800"/>
    <w:rsid w:val="00A10A35"/>
    <w:rsid w:val="00A10D09"/>
    <w:rsid w:val="00A11122"/>
    <w:rsid w:val="00A11161"/>
    <w:rsid w:val="00A1134C"/>
    <w:rsid w:val="00A115F4"/>
    <w:rsid w:val="00A11843"/>
    <w:rsid w:val="00A11997"/>
    <w:rsid w:val="00A11D36"/>
    <w:rsid w:val="00A11E79"/>
    <w:rsid w:val="00A11ED6"/>
    <w:rsid w:val="00A11F28"/>
    <w:rsid w:val="00A123E7"/>
    <w:rsid w:val="00A12454"/>
    <w:rsid w:val="00A124E9"/>
    <w:rsid w:val="00A1274F"/>
    <w:rsid w:val="00A12868"/>
    <w:rsid w:val="00A12FB0"/>
    <w:rsid w:val="00A1328C"/>
    <w:rsid w:val="00A134A7"/>
    <w:rsid w:val="00A14062"/>
    <w:rsid w:val="00A140D1"/>
    <w:rsid w:val="00A141EE"/>
    <w:rsid w:val="00A14797"/>
    <w:rsid w:val="00A149C6"/>
    <w:rsid w:val="00A14C20"/>
    <w:rsid w:val="00A14C33"/>
    <w:rsid w:val="00A153FE"/>
    <w:rsid w:val="00A1554A"/>
    <w:rsid w:val="00A155FE"/>
    <w:rsid w:val="00A15775"/>
    <w:rsid w:val="00A1581A"/>
    <w:rsid w:val="00A15BA8"/>
    <w:rsid w:val="00A16432"/>
    <w:rsid w:val="00A166F9"/>
    <w:rsid w:val="00A16762"/>
    <w:rsid w:val="00A167A3"/>
    <w:rsid w:val="00A16BD5"/>
    <w:rsid w:val="00A16C58"/>
    <w:rsid w:val="00A173AB"/>
    <w:rsid w:val="00A174E2"/>
    <w:rsid w:val="00A17833"/>
    <w:rsid w:val="00A1787E"/>
    <w:rsid w:val="00A1794F"/>
    <w:rsid w:val="00A17B9D"/>
    <w:rsid w:val="00A17BC9"/>
    <w:rsid w:val="00A20187"/>
    <w:rsid w:val="00A2031D"/>
    <w:rsid w:val="00A2034C"/>
    <w:rsid w:val="00A204F1"/>
    <w:rsid w:val="00A205CA"/>
    <w:rsid w:val="00A2077E"/>
    <w:rsid w:val="00A20981"/>
    <w:rsid w:val="00A209C8"/>
    <w:rsid w:val="00A20A21"/>
    <w:rsid w:val="00A20B27"/>
    <w:rsid w:val="00A2104E"/>
    <w:rsid w:val="00A211F8"/>
    <w:rsid w:val="00A21538"/>
    <w:rsid w:val="00A2163D"/>
    <w:rsid w:val="00A2177C"/>
    <w:rsid w:val="00A217C9"/>
    <w:rsid w:val="00A21AC5"/>
    <w:rsid w:val="00A21D2C"/>
    <w:rsid w:val="00A21F38"/>
    <w:rsid w:val="00A220E0"/>
    <w:rsid w:val="00A223C6"/>
    <w:rsid w:val="00A22925"/>
    <w:rsid w:val="00A2293C"/>
    <w:rsid w:val="00A22D63"/>
    <w:rsid w:val="00A22D96"/>
    <w:rsid w:val="00A22EFD"/>
    <w:rsid w:val="00A236B3"/>
    <w:rsid w:val="00A23735"/>
    <w:rsid w:val="00A23864"/>
    <w:rsid w:val="00A23905"/>
    <w:rsid w:val="00A23B89"/>
    <w:rsid w:val="00A23D55"/>
    <w:rsid w:val="00A23D77"/>
    <w:rsid w:val="00A23DC2"/>
    <w:rsid w:val="00A23E62"/>
    <w:rsid w:val="00A2410D"/>
    <w:rsid w:val="00A241B9"/>
    <w:rsid w:val="00A24C15"/>
    <w:rsid w:val="00A24D46"/>
    <w:rsid w:val="00A24DFC"/>
    <w:rsid w:val="00A252B8"/>
    <w:rsid w:val="00A252F1"/>
    <w:rsid w:val="00A253BF"/>
    <w:rsid w:val="00A258E8"/>
    <w:rsid w:val="00A26294"/>
    <w:rsid w:val="00A26D48"/>
    <w:rsid w:val="00A26F53"/>
    <w:rsid w:val="00A270FD"/>
    <w:rsid w:val="00A273AE"/>
    <w:rsid w:val="00A27630"/>
    <w:rsid w:val="00A276D9"/>
    <w:rsid w:val="00A27A21"/>
    <w:rsid w:val="00A27A3C"/>
    <w:rsid w:val="00A27FAC"/>
    <w:rsid w:val="00A300AE"/>
    <w:rsid w:val="00A3015A"/>
    <w:rsid w:val="00A30606"/>
    <w:rsid w:val="00A30621"/>
    <w:rsid w:val="00A30705"/>
    <w:rsid w:val="00A30D9E"/>
    <w:rsid w:val="00A30F3B"/>
    <w:rsid w:val="00A31091"/>
    <w:rsid w:val="00A310B2"/>
    <w:rsid w:val="00A311AA"/>
    <w:rsid w:val="00A31473"/>
    <w:rsid w:val="00A31577"/>
    <w:rsid w:val="00A31852"/>
    <w:rsid w:val="00A318F8"/>
    <w:rsid w:val="00A319BF"/>
    <w:rsid w:val="00A31B4D"/>
    <w:rsid w:val="00A320CE"/>
    <w:rsid w:val="00A32184"/>
    <w:rsid w:val="00A321B6"/>
    <w:rsid w:val="00A324F2"/>
    <w:rsid w:val="00A32546"/>
    <w:rsid w:val="00A32735"/>
    <w:rsid w:val="00A32A05"/>
    <w:rsid w:val="00A32D22"/>
    <w:rsid w:val="00A32D64"/>
    <w:rsid w:val="00A33431"/>
    <w:rsid w:val="00A335A5"/>
    <w:rsid w:val="00A337C8"/>
    <w:rsid w:val="00A33A57"/>
    <w:rsid w:val="00A33B46"/>
    <w:rsid w:val="00A3409F"/>
    <w:rsid w:val="00A340FF"/>
    <w:rsid w:val="00A341FF"/>
    <w:rsid w:val="00A34251"/>
    <w:rsid w:val="00A34340"/>
    <w:rsid w:val="00A343F5"/>
    <w:rsid w:val="00A34715"/>
    <w:rsid w:val="00A347E4"/>
    <w:rsid w:val="00A3492B"/>
    <w:rsid w:val="00A34B71"/>
    <w:rsid w:val="00A34E67"/>
    <w:rsid w:val="00A35055"/>
    <w:rsid w:val="00A3507F"/>
    <w:rsid w:val="00A358F5"/>
    <w:rsid w:val="00A35B0A"/>
    <w:rsid w:val="00A35B69"/>
    <w:rsid w:val="00A3635D"/>
    <w:rsid w:val="00A363B4"/>
    <w:rsid w:val="00A36B5A"/>
    <w:rsid w:val="00A36C84"/>
    <w:rsid w:val="00A36E49"/>
    <w:rsid w:val="00A36E80"/>
    <w:rsid w:val="00A36EAE"/>
    <w:rsid w:val="00A37181"/>
    <w:rsid w:val="00A374D9"/>
    <w:rsid w:val="00A378F5"/>
    <w:rsid w:val="00A37915"/>
    <w:rsid w:val="00A37930"/>
    <w:rsid w:val="00A37954"/>
    <w:rsid w:val="00A37E9D"/>
    <w:rsid w:val="00A40104"/>
    <w:rsid w:val="00A40167"/>
    <w:rsid w:val="00A40458"/>
    <w:rsid w:val="00A4066F"/>
    <w:rsid w:val="00A4096E"/>
    <w:rsid w:val="00A4111A"/>
    <w:rsid w:val="00A41284"/>
    <w:rsid w:val="00A41900"/>
    <w:rsid w:val="00A41D2A"/>
    <w:rsid w:val="00A4205A"/>
    <w:rsid w:val="00A421AF"/>
    <w:rsid w:val="00A42275"/>
    <w:rsid w:val="00A42343"/>
    <w:rsid w:val="00A42390"/>
    <w:rsid w:val="00A423B8"/>
    <w:rsid w:val="00A426DC"/>
    <w:rsid w:val="00A42788"/>
    <w:rsid w:val="00A42B4D"/>
    <w:rsid w:val="00A42C6A"/>
    <w:rsid w:val="00A42F5E"/>
    <w:rsid w:val="00A431B7"/>
    <w:rsid w:val="00A4346C"/>
    <w:rsid w:val="00A434D3"/>
    <w:rsid w:val="00A435F2"/>
    <w:rsid w:val="00A43956"/>
    <w:rsid w:val="00A43A4C"/>
    <w:rsid w:val="00A4433C"/>
    <w:rsid w:val="00A445A2"/>
    <w:rsid w:val="00A44757"/>
    <w:rsid w:val="00A4475D"/>
    <w:rsid w:val="00A45107"/>
    <w:rsid w:val="00A4529B"/>
    <w:rsid w:val="00A453E1"/>
    <w:rsid w:val="00A455FF"/>
    <w:rsid w:val="00A4590B"/>
    <w:rsid w:val="00A45A30"/>
    <w:rsid w:val="00A45A63"/>
    <w:rsid w:val="00A45ABF"/>
    <w:rsid w:val="00A45BC6"/>
    <w:rsid w:val="00A45CA0"/>
    <w:rsid w:val="00A45DFA"/>
    <w:rsid w:val="00A463B2"/>
    <w:rsid w:val="00A46539"/>
    <w:rsid w:val="00A466F2"/>
    <w:rsid w:val="00A4673C"/>
    <w:rsid w:val="00A468B4"/>
    <w:rsid w:val="00A46912"/>
    <w:rsid w:val="00A46DC6"/>
    <w:rsid w:val="00A46E3B"/>
    <w:rsid w:val="00A4718B"/>
    <w:rsid w:val="00A472AB"/>
    <w:rsid w:val="00A47547"/>
    <w:rsid w:val="00A4754A"/>
    <w:rsid w:val="00A477CC"/>
    <w:rsid w:val="00A47B01"/>
    <w:rsid w:val="00A47B46"/>
    <w:rsid w:val="00A47F3A"/>
    <w:rsid w:val="00A5050F"/>
    <w:rsid w:val="00A505C7"/>
    <w:rsid w:val="00A50797"/>
    <w:rsid w:val="00A50A67"/>
    <w:rsid w:val="00A50C38"/>
    <w:rsid w:val="00A50C7C"/>
    <w:rsid w:val="00A50CDD"/>
    <w:rsid w:val="00A50DB8"/>
    <w:rsid w:val="00A5106D"/>
    <w:rsid w:val="00A510D9"/>
    <w:rsid w:val="00A51358"/>
    <w:rsid w:val="00A51422"/>
    <w:rsid w:val="00A5163B"/>
    <w:rsid w:val="00A5176E"/>
    <w:rsid w:val="00A5182C"/>
    <w:rsid w:val="00A51976"/>
    <w:rsid w:val="00A51FA1"/>
    <w:rsid w:val="00A521A2"/>
    <w:rsid w:val="00A52506"/>
    <w:rsid w:val="00A525B9"/>
    <w:rsid w:val="00A525E1"/>
    <w:rsid w:val="00A52688"/>
    <w:rsid w:val="00A526C8"/>
    <w:rsid w:val="00A52A51"/>
    <w:rsid w:val="00A52AE5"/>
    <w:rsid w:val="00A52BEA"/>
    <w:rsid w:val="00A52EA2"/>
    <w:rsid w:val="00A531B5"/>
    <w:rsid w:val="00A532FF"/>
    <w:rsid w:val="00A53322"/>
    <w:rsid w:val="00A5333E"/>
    <w:rsid w:val="00A5335D"/>
    <w:rsid w:val="00A53520"/>
    <w:rsid w:val="00A537D9"/>
    <w:rsid w:val="00A538CC"/>
    <w:rsid w:val="00A53B87"/>
    <w:rsid w:val="00A53C2C"/>
    <w:rsid w:val="00A53FFF"/>
    <w:rsid w:val="00A542D8"/>
    <w:rsid w:val="00A544D0"/>
    <w:rsid w:val="00A54B64"/>
    <w:rsid w:val="00A54B66"/>
    <w:rsid w:val="00A54C86"/>
    <w:rsid w:val="00A54EE3"/>
    <w:rsid w:val="00A54F0C"/>
    <w:rsid w:val="00A55027"/>
    <w:rsid w:val="00A5502D"/>
    <w:rsid w:val="00A5502E"/>
    <w:rsid w:val="00A5520C"/>
    <w:rsid w:val="00A55428"/>
    <w:rsid w:val="00A55480"/>
    <w:rsid w:val="00A554C5"/>
    <w:rsid w:val="00A55668"/>
    <w:rsid w:val="00A557B1"/>
    <w:rsid w:val="00A55C1A"/>
    <w:rsid w:val="00A55E68"/>
    <w:rsid w:val="00A560C0"/>
    <w:rsid w:val="00A562A7"/>
    <w:rsid w:val="00A56393"/>
    <w:rsid w:val="00A563C6"/>
    <w:rsid w:val="00A56714"/>
    <w:rsid w:val="00A56A69"/>
    <w:rsid w:val="00A56CBD"/>
    <w:rsid w:val="00A56D22"/>
    <w:rsid w:val="00A56DAB"/>
    <w:rsid w:val="00A5738C"/>
    <w:rsid w:val="00A57483"/>
    <w:rsid w:val="00A5765F"/>
    <w:rsid w:val="00A57729"/>
    <w:rsid w:val="00A57A02"/>
    <w:rsid w:val="00A60049"/>
    <w:rsid w:val="00A60242"/>
    <w:rsid w:val="00A602BE"/>
    <w:rsid w:val="00A604BD"/>
    <w:rsid w:val="00A6099D"/>
    <w:rsid w:val="00A61001"/>
    <w:rsid w:val="00A61B8B"/>
    <w:rsid w:val="00A61D09"/>
    <w:rsid w:val="00A61FC0"/>
    <w:rsid w:val="00A622E1"/>
    <w:rsid w:val="00A62330"/>
    <w:rsid w:val="00A62419"/>
    <w:rsid w:val="00A6243C"/>
    <w:rsid w:val="00A62447"/>
    <w:rsid w:val="00A6245B"/>
    <w:rsid w:val="00A62A30"/>
    <w:rsid w:val="00A62C95"/>
    <w:rsid w:val="00A62E99"/>
    <w:rsid w:val="00A631ED"/>
    <w:rsid w:val="00A63587"/>
    <w:rsid w:val="00A635D5"/>
    <w:rsid w:val="00A63704"/>
    <w:rsid w:val="00A63886"/>
    <w:rsid w:val="00A63A6D"/>
    <w:rsid w:val="00A64065"/>
    <w:rsid w:val="00A641E0"/>
    <w:rsid w:val="00A6430B"/>
    <w:rsid w:val="00A64672"/>
    <w:rsid w:val="00A64720"/>
    <w:rsid w:val="00A6492A"/>
    <w:rsid w:val="00A64A2E"/>
    <w:rsid w:val="00A64D74"/>
    <w:rsid w:val="00A64EC5"/>
    <w:rsid w:val="00A65228"/>
    <w:rsid w:val="00A6547A"/>
    <w:rsid w:val="00A6554B"/>
    <w:rsid w:val="00A6568E"/>
    <w:rsid w:val="00A656AD"/>
    <w:rsid w:val="00A656B4"/>
    <w:rsid w:val="00A657B9"/>
    <w:rsid w:val="00A65BBA"/>
    <w:rsid w:val="00A65D59"/>
    <w:rsid w:val="00A65DE6"/>
    <w:rsid w:val="00A65FCC"/>
    <w:rsid w:val="00A6637E"/>
    <w:rsid w:val="00A664DF"/>
    <w:rsid w:val="00A66B97"/>
    <w:rsid w:val="00A66D01"/>
    <w:rsid w:val="00A66D68"/>
    <w:rsid w:val="00A66EB4"/>
    <w:rsid w:val="00A66EE5"/>
    <w:rsid w:val="00A670AA"/>
    <w:rsid w:val="00A67189"/>
    <w:rsid w:val="00A672C0"/>
    <w:rsid w:val="00A67455"/>
    <w:rsid w:val="00A6745E"/>
    <w:rsid w:val="00A6757B"/>
    <w:rsid w:val="00A67BB0"/>
    <w:rsid w:val="00A67DD7"/>
    <w:rsid w:val="00A67E87"/>
    <w:rsid w:val="00A67EB5"/>
    <w:rsid w:val="00A67FB9"/>
    <w:rsid w:val="00A70057"/>
    <w:rsid w:val="00A7008E"/>
    <w:rsid w:val="00A7029E"/>
    <w:rsid w:val="00A7030D"/>
    <w:rsid w:val="00A7047C"/>
    <w:rsid w:val="00A7071D"/>
    <w:rsid w:val="00A70F2F"/>
    <w:rsid w:val="00A71103"/>
    <w:rsid w:val="00A718E2"/>
    <w:rsid w:val="00A71CD9"/>
    <w:rsid w:val="00A71D7D"/>
    <w:rsid w:val="00A71F86"/>
    <w:rsid w:val="00A71FC4"/>
    <w:rsid w:val="00A722A0"/>
    <w:rsid w:val="00A7259C"/>
    <w:rsid w:val="00A72DD6"/>
    <w:rsid w:val="00A72F9D"/>
    <w:rsid w:val="00A72FA3"/>
    <w:rsid w:val="00A730A8"/>
    <w:rsid w:val="00A730C2"/>
    <w:rsid w:val="00A731EB"/>
    <w:rsid w:val="00A73323"/>
    <w:rsid w:val="00A733D2"/>
    <w:rsid w:val="00A733E4"/>
    <w:rsid w:val="00A73BDB"/>
    <w:rsid w:val="00A73CA7"/>
    <w:rsid w:val="00A741D0"/>
    <w:rsid w:val="00A741F1"/>
    <w:rsid w:val="00A74383"/>
    <w:rsid w:val="00A744FD"/>
    <w:rsid w:val="00A74548"/>
    <w:rsid w:val="00A745AB"/>
    <w:rsid w:val="00A74B80"/>
    <w:rsid w:val="00A74BA0"/>
    <w:rsid w:val="00A74CB3"/>
    <w:rsid w:val="00A74D82"/>
    <w:rsid w:val="00A74F1E"/>
    <w:rsid w:val="00A751C2"/>
    <w:rsid w:val="00A75462"/>
    <w:rsid w:val="00A754F6"/>
    <w:rsid w:val="00A75606"/>
    <w:rsid w:val="00A75690"/>
    <w:rsid w:val="00A757A1"/>
    <w:rsid w:val="00A7595D"/>
    <w:rsid w:val="00A75A72"/>
    <w:rsid w:val="00A75ADF"/>
    <w:rsid w:val="00A75E5F"/>
    <w:rsid w:val="00A7603D"/>
    <w:rsid w:val="00A764EB"/>
    <w:rsid w:val="00A76818"/>
    <w:rsid w:val="00A7686C"/>
    <w:rsid w:val="00A76D47"/>
    <w:rsid w:val="00A76D7C"/>
    <w:rsid w:val="00A76F81"/>
    <w:rsid w:val="00A76FB6"/>
    <w:rsid w:val="00A7743E"/>
    <w:rsid w:val="00A77569"/>
    <w:rsid w:val="00A776BA"/>
    <w:rsid w:val="00A77762"/>
    <w:rsid w:val="00A77A15"/>
    <w:rsid w:val="00A77AFA"/>
    <w:rsid w:val="00A77B3D"/>
    <w:rsid w:val="00A77B77"/>
    <w:rsid w:val="00A77C12"/>
    <w:rsid w:val="00A77C7C"/>
    <w:rsid w:val="00A77D84"/>
    <w:rsid w:val="00A77DBD"/>
    <w:rsid w:val="00A80009"/>
    <w:rsid w:val="00A80043"/>
    <w:rsid w:val="00A800DD"/>
    <w:rsid w:val="00A801B1"/>
    <w:rsid w:val="00A8029B"/>
    <w:rsid w:val="00A80350"/>
    <w:rsid w:val="00A80365"/>
    <w:rsid w:val="00A8059E"/>
    <w:rsid w:val="00A8061A"/>
    <w:rsid w:val="00A80658"/>
    <w:rsid w:val="00A80688"/>
    <w:rsid w:val="00A80829"/>
    <w:rsid w:val="00A808FE"/>
    <w:rsid w:val="00A80A53"/>
    <w:rsid w:val="00A80B8C"/>
    <w:rsid w:val="00A80C18"/>
    <w:rsid w:val="00A80C62"/>
    <w:rsid w:val="00A80D16"/>
    <w:rsid w:val="00A80DFB"/>
    <w:rsid w:val="00A80ED4"/>
    <w:rsid w:val="00A80F9B"/>
    <w:rsid w:val="00A80FC1"/>
    <w:rsid w:val="00A81038"/>
    <w:rsid w:val="00A81048"/>
    <w:rsid w:val="00A81288"/>
    <w:rsid w:val="00A815FD"/>
    <w:rsid w:val="00A81798"/>
    <w:rsid w:val="00A81C5E"/>
    <w:rsid w:val="00A81E0C"/>
    <w:rsid w:val="00A81F18"/>
    <w:rsid w:val="00A8225D"/>
    <w:rsid w:val="00A8227D"/>
    <w:rsid w:val="00A823B6"/>
    <w:rsid w:val="00A82970"/>
    <w:rsid w:val="00A82977"/>
    <w:rsid w:val="00A829DA"/>
    <w:rsid w:val="00A829F4"/>
    <w:rsid w:val="00A82A63"/>
    <w:rsid w:val="00A83406"/>
    <w:rsid w:val="00A834A5"/>
    <w:rsid w:val="00A83570"/>
    <w:rsid w:val="00A83BC7"/>
    <w:rsid w:val="00A83E84"/>
    <w:rsid w:val="00A84103"/>
    <w:rsid w:val="00A84135"/>
    <w:rsid w:val="00A84501"/>
    <w:rsid w:val="00A84740"/>
    <w:rsid w:val="00A8485B"/>
    <w:rsid w:val="00A84C98"/>
    <w:rsid w:val="00A84D04"/>
    <w:rsid w:val="00A850F4"/>
    <w:rsid w:val="00A85281"/>
    <w:rsid w:val="00A852CF"/>
    <w:rsid w:val="00A8547C"/>
    <w:rsid w:val="00A8565C"/>
    <w:rsid w:val="00A85909"/>
    <w:rsid w:val="00A8595E"/>
    <w:rsid w:val="00A85C15"/>
    <w:rsid w:val="00A85D24"/>
    <w:rsid w:val="00A85FD5"/>
    <w:rsid w:val="00A86057"/>
    <w:rsid w:val="00A862C3"/>
    <w:rsid w:val="00A8676A"/>
    <w:rsid w:val="00A8695D"/>
    <w:rsid w:val="00A86A40"/>
    <w:rsid w:val="00A86AA1"/>
    <w:rsid w:val="00A86F00"/>
    <w:rsid w:val="00A86FF3"/>
    <w:rsid w:val="00A8714E"/>
    <w:rsid w:val="00A87190"/>
    <w:rsid w:val="00A87221"/>
    <w:rsid w:val="00A87966"/>
    <w:rsid w:val="00A87ADD"/>
    <w:rsid w:val="00A87AE9"/>
    <w:rsid w:val="00A87BC0"/>
    <w:rsid w:val="00A90710"/>
    <w:rsid w:val="00A90788"/>
    <w:rsid w:val="00A907ED"/>
    <w:rsid w:val="00A909A1"/>
    <w:rsid w:val="00A909F9"/>
    <w:rsid w:val="00A90B93"/>
    <w:rsid w:val="00A90EA1"/>
    <w:rsid w:val="00A90F11"/>
    <w:rsid w:val="00A911FC"/>
    <w:rsid w:val="00A91203"/>
    <w:rsid w:val="00A912A9"/>
    <w:rsid w:val="00A914D9"/>
    <w:rsid w:val="00A91635"/>
    <w:rsid w:val="00A916F7"/>
    <w:rsid w:val="00A917D8"/>
    <w:rsid w:val="00A917F0"/>
    <w:rsid w:val="00A9193F"/>
    <w:rsid w:val="00A91ED7"/>
    <w:rsid w:val="00A924B5"/>
    <w:rsid w:val="00A927E7"/>
    <w:rsid w:val="00A9285F"/>
    <w:rsid w:val="00A92A75"/>
    <w:rsid w:val="00A92E4D"/>
    <w:rsid w:val="00A93030"/>
    <w:rsid w:val="00A93146"/>
    <w:rsid w:val="00A931A5"/>
    <w:rsid w:val="00A9322F"/>
    <w:rsid w:val="00A93350"/>
    <w:rsid w:val="00A933D4"/>
    <w:rsid w:val="00A93D58"/>
    <w:rsid w:val="00A93DD5"/>
    <w:rsid w:val="00A93F62"/>
    <w:rsid w:val="00A941BD"/>
    <w:rsid w:val="00A942F3"/>
    <w:rsid w:val="00A94340"/>
    <w:rsid w:val="00A94634"/>
    <w:rsid w:val="00A94716"/>
    <w:rsid w:val="00A94AF9"/>
    <w:rsid w:val="00A94B2B"/>
    <w:rsid w:val="00A94CA4"/>
    <w:rsid w:val="00A94DF1"/>
    <w:rsid w:val="00A951A5"/>
    <w:rsid w:val="00A951E6"/>
    <w:rsid w:val="00A951EC"/>
    <w:rsid w:val="00A95323"/>
    <w:rsid w:val="00A9553E"/>
    <w:rsid w:val="00A9564D"/>
    <w:rsid w:val="00A95788"/>
    <w:rsid w:val="00A95BD3"/>
    <w:rsid w:val="00A95D9D"/>
    <w:rsid w:val="00A962CD"/>
    <w:rsid w:val="00A96491"/>
    <w:rsid w:val="00A96BD7"/>
    <w:rsid w:val="00A9700A"/>
    <w:rsid w:val="00A97365"/>
    <w:rsid w:val="00A97659"/>
    <w:rsid w:val="00A97743"/>
    <w:rsid w:val="00A97C42"/>
    <w:rsid w:val="00A97DB5"/>
    <w:rsid w:val="00A97FCB"/>
    <w:rsid w:val="00A97FEB"/>
    <w:rsid w:val="00AA028E"/>
    <w:rsid w:val="00AA04CE"/>
    <w:rsid w:val="00AA05C4"/>
    <w:rsid w:val="00AA0B9C"/>
    <w:rsid w:val="00AA0EBD"/>
    <w:rsid w:val="00AA0F6C"/>
    <w:rsid w:val="00AA0FD2"/>
    <w:rsid w:val="00AA11B0"/>
    <w:rsid w:val="00AA130C"/>
    <w:rsid w:val="00AA14FF"/>
    <w:rsid w:val="00AA1522"/>
    <w:rsid w:val="00AA15D1"/>
    <w:rsid w:val="00AA174F"/>
    <w:rsid w:val="00AA1A33"/>
    <w:rsid w:val="00AA1ACD"/>
    <w:rsid w:val="00AA1C21"/>
    <w:rsid w:val="00AA1D83"/>
    <w:rsid w:val="00AA1DB6"/>
    <w:rsid w:val="00AA217F"/>
    <w:rsid w:val="00AA2438"/>
    <w:rsid w:val="00AA2452"/>
    <w:rsid w:val="00AA247A"/>
    <w:rsid w:val="00AA25A9"/>
    <w:rsid w:val="00AA292C"/>
    <w:rsid w:val="00AA2BB1"/>
    <w:rsid w:val="00AA2CF6"/>
    <w:rsid w:val="00AA2D09"/>
    <w:rsid w:val="00AA3036"/>
    <w:rsid w:val="00AA34CB"/>
    <w:rsid w:val="00AA35AC"/>
    <w:rsid w:val="00AA36D8"/>
    <w:rsid w:val="00AA38CB"/>
    <w:rsid w:val="00AA3917"/>
    <w:rsid w:val="00AA3AC4"/>
    <w:rsid w:val="00AA3D1D"/>
    <w:rsid w:val="00AA3D21"/>
    <w:rsid w:val="00AA3F1F"/>
    <w:rsid w:val="00AA4047"/>
    <w:rsid w:val="00AA442F"/>
    <w:rsid w:val="00AA44CA"/>
    <w:rsid w:val="00AA46A8"/>
    <w:rsid w:val="00AA47B1"/>
    <w:rsid w:val="00AA52E0"/>
    <w:rsid w:val="00AA5325"/>
    <w:rsid w:val="00AA53A2"/>
    <w:rsid w:val="00AA5530"/>
    <w:rsid w:val="00AA5531"/>
    <w:rsid w:val="00AA55C4"/>
    <w:rsid w:val="00AA5949"/>
    <w:rsid w:val="00AA5991"/>
    <w:rsid w:val="00AA5CBE"/>
    <w:rsid w:val="00AA5E6B"/>
    <w:rsid w:val="00AA6164"/>
    <w:rsid w:val="00AA6204"/>
    <w:rsid w:val="00AA6416"/>
    <w:rsid w:val="00AA6551"/>
    <w:rsid w:val="00AA6764"/>
    <w:rsid w:val="00AA6979"/>
    <w:rsid w:val="00AA6C32"/>
    <w:rsid w:val="00AA6C6D"/>
    <w:rsid w:val="00AA6E0B"/>
    <w:rsid w:val="00AA6F4A"/>
    <w:rsid w:val="00AA6FC4"/>
    <w:rsid w:val="00AA72BE"/>
    <w:rsid w:val="00AA740E"/>
    <w:rsid w:val="00AA794C"/>
    <w:rsid w:val="00AA7AA7"/>
    <w:rsid w:val="00AB0171"/>
    <w:rsid w:val="00AB020C"/>
    <w:rsid w:val="00AB033A"/>
    <w:rsid w:val="00AB05BF"/>
    <w:rsid w:val="00AB0E2C"/>
    <w:rsid w:val="00AB0E88"/>
    <w:rsid w:val="00AB0F19"/>
    <w:rsid w:val="00AB1182"/>
    <w:rsid w:val="00AB122E"/>
    <w:rsid w:val="00AB12A6"/>
    <w:rsid w:val="00AB12F6"/>
    <w:rsid w:val="00AB16AD"/>
    <w:rsid w:val="00AB18C0"/>
    <w:rsid w:val="00AB18E3"/>
    <w:rsid w:val="00AB1980"/>
    <w:rsid w:val="00AB2449"/>
    <w:rsid w:val="00AB247E"/>
    <w:rsid w:val="00AB26E3"/>
    <w:rsid w:val="00AB26EE"/>
    <w:rsid w:val="00AB2868"/>
    <w:rsid w:val="00AB2A01"/>
    <w:rsid w:val="00AB3008"/>
    <w:rsid w:val="00AB33FD"/>
    <w:rsid w:val="00AB3E74"/>
    <w:rsid w:val="00AB3E9A"/>
    <w:rsid w:val="00AB3F6E"/>
    <w:rsid w:val="00AB4046"/>
    <w:rsid w:val="00AB485E"/>
    <w:rsid w:val="00AB48C2"/>
    <w:rsid w:val="00AB4913"/>
    <w:rsid w:val="00AB4B07"/>
    <w:rsid w:val="00AB4FC4"/>
    <w:rsid w:val="00AB533B"/>
    <w:rsid w:val="00AB5454"/>
    <w:rsid w:val="00AB5B64"/>
    <w:rsid w:val="00AB60D5"/>
    <w:rsid w:val="00AB6469"/>
    <w:rsid w:val="00AB64AF"/>
    <w:rsid w:val="00AB65D2"/>
    <w:rsid w:val="00AB6623"/>
    <w:rsid w:val="00AB671D"/>
    <w:rsid w:val="00AB6990"/>
    <w:rsid w:val="00AB6ACB"/>
    <w:rsid w:val="00AB6BC1"/>
    <w:rsid w:val="00AB6ED7"/>
    <w:rsid w:val="00AB70FC"/>
    <w:rsid w:val="00AB7695"/>
    <w:rsid w:val="00AB79D4"/>
    <w:rsid w:val="00AB7AC7"/>
    <w:rsid w:val="00AB7C57"/>
    <w:rsid w:val="00AB7F5D"/>
    <w:rsid w:val="00AC035E"/>
    <w:rsid w:val="00AC040C"/>
    <w:rsid w:val="00AC0475"/>
    <w:rsid w:val="00AC1136"/>
    <w:rsid w:val="00AC11B7"/>
    <w:rsid w:val="00AC1249"/>
    <w:rsid w:val="00AC1268"/>
    <w:rsid w:val="00AC13AA"/>
    <w:rsid w:val="00AC1577"/>
    <w:rsid w:val="00AC15B6"/>
    <w:rsid w:val="00AC1881"/>
    <w:rsid w:val="00AC1A2C"/>
    <w:rsid w:val="00AC1ADB"/>
    <w:rsid w:val="00AC214E"/>
    <w:rsid w:val="00AC251C"/>
    <w:rsid w:val="00AC27A8"/>
    <w:rsid w:val="00AC299C"/>
    <w:rsid w:val="00AC2A8E"/>
    <w:rsid w:val="00AC2AE3"/>
    <w:rsid w:val="00AC2BF0"/>
    <w:rsid w:val="00AC2CB5"/>
    <w:rsid w:val="00AC2CDD"/>
    <w:rsid w:val="00AC2EF4"/>
    <w:rsid w:val="00AC320B"/>
    <w:rsid w:val="00AC34B0"/>
    <w:rsid w:val="00AC3774"/>
    <w:rsid w:val="00AC3CF9"/>
    <w:rsid w:val="00AC3E16"/>
    <w:rsid w:val="00AC41B7"/>
    <w:rsid w:val="00AC42C6"/>
    <w:rsid w:val="00AC43D2"/>
    <w:rsid w:val="00AC4495"/>
    <w:rsid w:val="00AC44CF"/>
    <w:rsid w:val="00AC45C5"/>
    <w:rsid w:val="00AC4624"/>
    <w:rsid w:val="00AC4663"/>
    <w:rsid w:val="00AC467B"/>
    <w:rsid w:val="00AC48B9"/>
    <w:rsid w:val="00AC4951"/>
    <w:rsid w:val="00AC4A8D"/>
    <w:rsid w:val="00AC4CBD"/>
    <w:rsid w:val="00AC50E7"/>
    <w:rsid w:val="00AC51D6"/>
    <w:rsid w:val="00AC5230"/>
    <w:rsid w:val="00AC58E3"/>
    <w:rsid w:val="00AC5FDA"/>
    <w:rsid w:val="00AC6051"/>
    <w:rsid w:val="00AC6256"/>
    <w:rsid w:val="00AC63F4"/>
    <w:rsid w:val="00AC6B48"/>
    <w:rsid w:val="00AC6CC2"/>
    <w:rsid w:val="00AC6F44"/>
    <w:rsid w:val="00AC70DE"/>
    <w:rsid w:val="00AC7660"/>
    <w:rsid w:val="00AC7788"/>
    <w:rsid w:val="00AC7F0C"/>
    <w:rsid w:val="00AD0401"/>
    <w:rsid w:val="00AD04BC"/>
    <w:rsid w:val="00AD07D0"/>
    <w:rsid w:val="00AD0AE8"/>
    <w:rsid w:val="00AD1104"/>
    <w:rsid w:val="00AD1326"/>
    <w:rsid w:val="00AD134C"/>
    <w:rsid w:val="00AD1475"/>
    <w:rsid w:val="00AD1901"/>
    <w:rsid w:val="00AD19D4"/>
    <w:rsid w:val="00AD1A36"/>
    <w:rsid w:val="00AD1B0B"/>
    <w:rsid w:val="00AD1BC6"/>
    <w:rsid w:val="00AD1C6C"/>
    <w:rsid w:val="00AD2028"/>
    <w:rsid w:val="00AD2076"/>
    <w:rsid w:val="00AD22A0"/>
    <w:rsid w:val="00AD23D5"/>
    <w:rsid w:val="00AD2405"/>
    <w:rsid w:val="00AD2668"/>
    <w:rsid w:val="00AD28AE"/>
    <w:rsid w:val="00AD2978"/>
    <w:rsid w:val="00AD2A8F"/>
    <w:rsid w:val="00AD2D23"/>
    <w:rsid w:val="00AD3042"/>
    <w:rsid w:val="00AD3216"/>
    <w:rsid w:val="00AD33E3"/>
    <w:rsid w:val="00AD3B5B"/>
    <w:rsid w:val="00AD3ED0"/>
    <w:rsid w:val="00AD44DF"/>
    <w:rsid w:val="00AD4531"/>
    <w:rsid w:val="00AD46C2"/>
    <w:rsid w:val="00AD47A4"/>
    <w:rsid w:val="00AD47B0"/>
    <w:rsid w:val="00AD4926"/>
    <w:rsid w:val="00AD4940"/>
    <w:rsid w:val="00AD4BAD"/>
    <w:rsid w:val="00AD5182"/>
    <w:rsid w:val="00AD52FE"/>
    <w:rsid w:val="00AD55E6"/>
    <w:rsid w:val="00AD563C"/>
    <w:rsid w:val="00AD5773"/>
    <w:rsid w:val="00AD5863"/>
    <w:rsid w:val="00AD5AC3"/>
    <w:rsid w:val="00AD5ADD"/>
    <w:rsid w:val="00AD5B3E"/>
    <w:rsid w:val="00AD5D90"/>
    <w:rsid w:val="00AD5E02"/>
    <w:rsid w:val="00AD5E6B"/>
    <w:rsid w:val="00AD5EB1"/>
    <w:rsid w:val="00AD6098"/>
    <w:rsid w:val="00AD6119"/>
    <w:rsid w:val="00AD62BE"/>
    <w:rsid w:val="00AD6775"/>
    <w:rsid w:val="00AD6C78"/>
    <w:rsid w:val="00AD70D3"/>
    <w:rsid w:val="00AD70E5"/>
    <w:rsid w:val="00AD762A"/>
    <w:rsid w:val="00AD774E"/>
    <w:rsid w:val="00AD7760"/>
    <w:rsid w:val="00AD77DD"/>
    <w:rsid w:val="00AD786C"/>
    <w:rsid w:val="00AD7C75"/>
    <w:rsid w:val="00AD7CA3"/>
    <w:rsid w:val="00AD7D3B"/>
    <w:rsid w:val="00AD7D4A"/>
    <w:rsid w:val="00AD7EF8"/>
    <w:rsid w:val="00AE11D7"/>
    <w:rsid w:val="00AE13FE"/>
    <w:rsid w:val="00AE1A00"/>
    <w:rsid w:val="00AE1A80"/>
    <w:rsid w:val="00AE1B01"/>
    <w:rsid w:val="00AE1CDA"/>
    <w:rsid w:val="00AE1D63"/>
    <w:rsid w:val="00AE21B5"/>
    <w:rsid w:val="00AE2725"/>
    <w:rsid w:val="00AE2830"/>
    <w:rsid w:val="00AE29CB"/>
    <w:rsid w:val="00AE2B04"/>
    <w:rsid w:val="00AE3084"/>
    <w:rsid w:val="00AE34B8"/>
    <w:rsid w:val="00AE36DB"/>
    <w:rsid w:val="00AE3A27"/>
    <w:rsid w:val="00AE3A48"/>
    <w:rsid w:val="00AE3CC1"/>
    <w:rsid w:val="00AE404D"/>
    <w:rsid w:val="00AE4385"/>
    <w:rsid w:val="00AE4679"/>
    <w:rsid w:val="00AE46EE"/>
    <w:rsid w:val="00AE47FB"/>
    <w:rsid w:val="00AE483C"/>
    <w:rsid w:val="00AE48AB"/>
    <w:rsid w:val="00AE4969"/>
    <w:rsid w:val="00AE49A2"/>
    <w:rsid w:val="00AE4BDB"/>
    <w:rsid w:val="00AE4C99"/>
    <w:rsid w:val="00AE4D6D"/>
    <w:rsid w:val="00AE51E6"/>
    <w:rsid w:val="00AE5211"/>
    <w:rsid w:val="00AE5298"/>
    <w:rsid w:val="00AE550B"/>
    <w:rsid w:val="00AE55CF"/>
    <w:rsid w:val="00AE564E"/>
    <w:rsid w:val="00AE5A80"/>
    <w:rsid w:val="00AE5AB3"/>
    <w:rsid w:val="00AE5B8D"/>
    <w:rsid w:val="00AE6229"/>
    <w:rsid w:val="00AE6297"/>
    <w:rsid w:val="00AE6BBB"/>
    <w:rsid w:val="00AE701C"/>
    <w:rsid w:val="00AE707F"/>
    <w:rsid w:val="00AE74D0"/>
    <w:rsid w:val="00AE75F3"/>
    <w:rsid w:val="00AE7805"/>
    <w:rsid w:val="00AE7A8F"/>
    <w:rsid w:val="00AE7ADE"/>
    <w:rsid w:val="00AE7C8F"/>
    <w:rsid w:val="00AF02D2"/>
    <w:rsid w:val="00AF034E"/>
    <w:rsid w:val="00AF0407"/>
    <w:rsid w:val="00AF0782"/>
    <w:rsid w:val="00AF08E4"/>
    <w:rsid w:val="00AF0902"/>
    <w:rsid w:val="00AF0BDC"/>
    <w:rsid w:val="00AF10A3"/>
    <w:rsid w:val="00AF10AE"/>
    <w:rsid w:val="00AF10EE"/>
    <w:rsid w:val="00AF150E"/>
    <w:rsid w:val="00AF159C"/>
    <w:rsid w:val="00AF190D"/>
    <w:rsid w:val="00AF1E69"/>
    <w:rsid w:val="00AF2031"/>
    <w:rsid w:val="00AF233E"/>
    <w:rsid w:val="00AF25CF"/>
    <w:rsid w:val="00AF2B6E"/>
    <w:rsid w:val="00AF2E8A"/>
    <w:rsid w:val="00AF2F1C"/>
    <w:rsid w:val="00AF3072"/>
    <w:rsid w:val="00AF3200"/>
    <w:rsid w:val="00AF32EF"/>
    <w:rsid w:val="00AF3383"/>
    <w:rsid w:val="00AF369E"/>
    <w:rsid w:val="00AF36C4"/>
    <w:rsid w:val="00AF3786"/>
    <w:rsid w:val="00AF3BBD"/>
    <w:rsid w:val="00AF3BC5"/>
    <w:rsid w:val="00AF42DE"/>
    <w:rsid w:val="00AF45EF"/>
    <w:rsid w:val="00AF470F"/>
    <w:rsid w:val="00AF4848"/>
    <w:rsid w:val="00AF4BE4"/>
    <w:rsid w:val="00AF4D67"/>
    <w:rsid w:val="00AF4E17"/>
    <w:rsid w:val="00AF4F4B"/>
    <w:rsid w:val="00AF54D9"/>
    <w:rsid w:val="00AF553B"/>
    <w:rsid w:val="00AF5AAB"/>
    <w:rsid w:val="00AF5BF0"/>
    <w:rsid w:val="00AF5C15"/>
    <w:rsid w:val="00AF5C7A"/>
    <w:rsid w:val="00AF5CCE"/>
    <w:rsid w:val="00AF5F58"/>
    <w:rsid w:val="00AF60DE"/>
    <w:rsid w:val="00AF6384"/>
    <w:rsid w:val="00AF6715"/>
    <w:rsid w:val="00AF689E"/>
    <w:rsid w:val="00AF69A4"/>
    <w:rsid w:val="00AF6AC4"/>
    <w:rsid w:val="00AF6B84"/>
    <w:rsid w:val="00AF70F0"/>
    <w:rsid w:val="00AF7AD5"/>
    <w:rsid w:val="00AF7BB6"/>
    <w:rsid w:val="00AF7C48"/>
    <w:rsid w:val="00B00014"/>
    <w:rsid w:val="00B0042A"/>
    <w:rsid w:val="00B00B00"/>
    <w:rsid w:val="00B00CFE"/>
    <w:rsid w:val="00B00DE0"/>
    <w:rsid w:val="00B01132"/>
    <w:rsid w:val="00B0121A"/>
    <w:rsid w:val="00B01411"/>
    <w:rsid w:val="00B0153E"/>
    <w:rsid w:val="00B015FB"/>
    <w:rsid w:val="00B01941"/>
    <w:rsid w:val="00B019D1"/>
    <w:rsid w:val="00B01BF3"/>
    <w:rsid w:val="00B01C5A"/>
    <w:rsid w:val="00B0202A"/>
    <w:rsid w:val="00B02187"/>
    <w:rsid w:val="00B021D2"/>
    <w:rsid w:val="00B02378"/>
    <w:rsid w:val="00B026F6"/>
    <w:rsid w:val="00B02735"/>
    <w:rsid w:val="00B027A0"/>
    <w:rsid w:val="00B02CB3"/>
    <w:rsid w:val="00B02DE3"/>
    <w:rsid w:val="00B02F53"/>
    <w:rsid w:val="00B031EF"/>
    <w:rsid w:val="00B0325E"/>
    <w:rsid w:val="00B0354A"/>
    <w:rsid w:val="00B036E9"/>
    <w:rsid w:val="00B036EE"/>
    <w:rsid w:val="00B037B7"/>
    <w:rsid w:val="00B039EE"/>
    <w:rsid w:val="00B03E39"/>
    <w:rsid w:val="00B03FDC"/>
    <w:rsid w:val="00B04435"/>
    <w:rsid w:val="00B04B06"/>
    <w:rsid w:val="00B04B19"/>
    <w:rsid w:val="00B04E4C"/>
    <w:rsid w:val="00B04E59"/>
    <w:rsid w:val="00B05174"/>
    <w:rsid w:val="00B053BE"/>
    <w:rsid w:val="00B05654"/>
    <w:rsid w:val="00B058C8"/>
    <w:rsid w:val="00B05ED9"/>
    <w:rsid w:val="00B0604C"/>
    <w:rsid w:val="00B0610C"/>
    <w:rsid w:val="00B0616D"/>
    <w:rsid w:val="00B06337"/>
    <w:rsid w:val="00B0639D"/>
    <w:rsid w:val="00B065E9"/>
    <w:rsid w:val="00B069AE"/>
    <w:rsid w:val="00B06AF2"/>
    <w:rsid w:val="00B06B22"/>
    <w:rsid w:val="00B06C5B"/>
    <w:rsid w:val="00B071DE"/>
    <w:rsid w:val="00B072FC"/>
    <w:rsid w:val="00B073A6"/>
    <w:rsid w:val="00B074EE"/>
    <w:rsid w:val="00B0751F"/>
    <w:rsid w:val="00B0752E"/>
    <w:rsid w:val="00B079BA"/>
    <w:rsid w:val="00B07A0D"/>
    <w:rsid w:val="00B07B2B"/>
    <w:rsid w:val="00B07B92"/>
    <w:rsid w:val="00B07EE9"/>
    <w:rsid w:val="00B07F9B"/>
    <w:rsid w:val="00B10069"/>
    <w:rsid w:val="00B100FF"/>
    <w:rsid w:val="00B1017F"/>
    <w:rsid w:val="00B10564"/>
    <w:rsid w:val="00B10664"/>
    <w:rsid w:val="00B10729"/>
    <w:rsid w:val="00B1076D"/>
    <w:rsid w:val="00B10A58"/>
    <w:rsid w:val="00B10B3E"/>
    <w:rsid w:val="00B10CBB"/>
    <w:rsid w:val="00B10F53"/>
    <w:rsid w:val="00B10F96"/>
    <w:rsid w:val="00B11242"/>
    <w:rsid w:val="00B114DA"/>
    <w:rsid w:val="00B117C7"/>
    <w:rsid w:val="00B118F7"/>
    <w:rsid w:val="00B11AA0"/>
    <w:rsid w:val="00B11B33"/>
    <w:rsid w:val="00B11D9D"/>
    <w:rsid w:val="00B122B7"/>
    <w:rsid w:val="00B12393"/>
    <w:rsid w:val="00B123DE"/>
    <w:rsid w:val="00B123FD"/>
    <w:rsid w:val="00B129A0"/>
    <w:rsid w:val="00B12B47"/>
    <w:rsid w:val="00B12FB2"/>
    <w:rsid w:val="00B12FC7"/>
    <w:rsid w:val="00B13231"/>
    <w:rsid w:val="00B134F1"/>
    <w:rsid w:val="00B13513"/>
    <w:rsid w:val="00B1368E"/>
    <w:rsid w:val="00B1390D"/>
    <w:rsid w:val="00B13BC1"/>
    <w:rsid w:val="00B13BDD"/>
    <w:rsid w:val="00B13EFD"/>
    <w:rsid w:val="00B140F9"/>
    <w:rsid w:val="00B142D1"/>
    <w:rsid w:val="00B143BF"/>
    <w:rsid w:val="00B143F5"/>
    <w:rsid w:val="00B1448F"/>
    <w:rsid w:val="00B14763"/>
    <w:rsid w:val="00B14811"/>
    <w:rsid w:val="00B155C7"/>
    <w:rsid w:val="00B15701"/>
    <w:rsid w:val="00B1598F"/>
    <w:rsid w:val="00B15F9A"/>
    <w:rsid w:val="00B164A6"/>
    <w:rsid w:val="00B16501"/>
    <w:rsid w:val="00B16510"/>
    <w:rsid w:val="00B16B16"/>
    <w:rsid w:val="00B16B50"/>
    <w:rsid w:val="00B170A3"/>
    <w:rsid w:val="00B17189"/>
    <w:rsid w:val="00B1731F"/>
    <w:rsid w:val="00B173A6"/>
    <w:rsid w:val="00B178AE"/>
    <w:rsid w:val="00B17D12"/>
    <w:rsid w:val="00B17F2C"/>
    <w:rsid w:val="00B20114"/>
    <w:rsid w:val="00B2012E"/>
    <w:rsid w:val="00B20207"/>
    <w:rsid w:val="00B20215"/>
    <w:rsid w:val="00B20B17"/>
    <w:rsid w:val="00B20DA9"/>
    <w:rsid w:val="00B21229"/>
    <w:rsid w:val="00B2124A"/>
    <w:rsid w:val="00B21574"/>
    <w:rsid w:val="00B215F2"/>
    <w:rsid w:val="00B215FD"/>
    <w:rsid w:val="00B21692"/>
    <w:rsid w:val="00B21B29"/>
    <w:rsid w:val="00B22061"/>
    <w:rsid w:val="00B2213A"/>
    <w:rsid w:val="00B224CE"/>
    <w:rsid w:val="00B22593"/>
    <w:rsid w:val="00B228F3"/>
    <w:rsid w:val="00B2332C"/>
    <w:rsid w:val="00B235A8"/>
    <w:rsid w:val="00B2380D"/>
    <w:rsid w:val="00B238CA"/>
    <w:rsid w:val="00B2393C"/>
    <w:rsid w:val="00B2397F"/>
    <w:rsid w:val="00B23B08"/>
    <w:rsid w:val="00B23BB2"/>
    <w:rsid w:val="00B23C0C"/>
    <w:rsid w:val="00B23E57"/>
    <w:rsid w:val="00B23E5E"/>
    <w:rsid w:val="00B2411A"/>
    <w:rsid w:val="00B24192"/>
    <w:rsid w:val="00B2447B"/>
    <w:rsid w:val="00B245A6"/>
    <w:rsid w:val="00B245BC"/>
    <w:rsid w:val="00B24A59"/>
    <w:rsid w:val="00B24A87"/>
    <w:rsid w:val="00B24D96"/>
    <w:rsid w:val="00B25016"/>
    <w:rsid w:val="00B25351"/>
    <w:rsid w:val="00B25583"/>
    <w:rsid w:val="00B25CAB"/>
    <w:rsid w:val="00B25D0B"/>
    <w:rsid w:val="00B25DC1"/>
    <w:rsid w:val="00B25E4F"/>
    <w:rsid w:val="00B26180"/>
    <w:rsid w:val="00B2622C"/>
    <w:rsid w:val="00B2631A"/>
    <w:rsid w:val="00B26452"/>
    <w:rsid w:val="00B26584"/>
    <w:rsid w:val="00B266EF"/>
    <w:rsid w:val="00B2690C"/>
    <w:rsid w:val="00B26912"/>
    <w:rsid w:val="00B2697C"/>
    <w:rsid w:val="00B270CE"/>
    <w:rsid w:val="00B279EB"/>
    <w:rsid w:val="00B27B68"/>
    <w:rsid w:val="00B27CA4"/>
    <w:rsid w:val="00B27DAC"/>
    <w:rsid w:val="00B27F31"/>
    <w:rsid w:val="00B302AF"/>
    <w:rsid w:val="00B303C1"/>
    <w:rsid w:val="00B3059B"/>
    <w:rsid w:val="00B305FE"/>
    <w:rsid w:val="00B30606"/>
    <w:rsid w:val="00B30D72"/>
    <w:rsid w:val="00B30FD5"/>
    <w:rsid w:val="00B316A2"/>
    <w:rsid w:val="00B316F4"/>
    <w:rsid w:val="00B318A2"/>
    <w:rsid w:val="00B319E3"/>
    <w:rsid w:val="00B31BD5"/>
    <w:rsid w:val="00B31CD0"/>
    <w:rsid w:val="00B32658"/>
    <w:rsid w:val="00B326C6"/>
    <w:rsid w:val="00B326FF"/>
    <w:rsid w:val="00B328AA"/>
    <w:rsid w:val="00B32A59"/>
    <w:rsid w:val="00B32BD0"/>
    <w:rsid w:val="00B32FF3"/>
    <w:rsid w:val="00B330F2"/>
    <w:rsid w:val="00B33451"/>
    <w:rsid w:val="00B33457"/>
    <w:rsid w:val="00B33468"/>
    <w:rsid w:val="00B33560"/>
    <w:rsid w:val="00B3369B"/>
    <w:rsid w:val="00B338A5"/>
    <w:rsid w:val="00B33A1C"/>
    <w:rsid w:val="00B33AA2"/>
    <w:rsid w:val="00B33C2C"/>
    <w:rsid w:val="00B33C93"/>
    <w:rsid w:val="00B33DAA"/>
    <w:rsid w:val="00B33EAA"/>
    <w:rsid w:val="00B3475B"/>
    <w:rsid w:val="00B34780"/>
    <w:rsid w:val="00B34834"/>
    <w:rsid w:val="00B34AB0"/>
    <w:rsid w:val="00B350EE"/>
    <w:rsid w:val="00B3513A"/>
    <w:rsid w:val="00B352C4"/>
    <w:rsid w:val="00B35498"/>
    <w:rsid w:val="00B3551A"/>
    <w:rsid w:val="00B357BF"/>
    <w:rsid w:val="00B35894"/>
    <w:rsid w:val="00B35AB2"/>
    <w:rsid w:val="00B35B53"/>
    <w:rsid w:val="00B35EBE"/>
    <w:rsid w:val="00B360C9"/>
    <w:rsid w:val="00B360CA"/>
    <w:rsid w:val="00B36218"/>
    <w:rsid w:val="00B36C5E"/>
    <w:rsid w:val="00B36CE9"/>
    <w:rsid w:val="00B36D37"/>
    <w:rsid w:val="00B36EEC"/>
    <w:rsid w:val="00B37241"/>
    <w:rsid w:val="00B372A7"/>
    <w:rsid w:val="00B37352"/>
    <w:rsid w:val="00B37436"/>
    <w:rsid w:val="00B374F9"/>
    <w:rsid w:val="00B37989"/>
    <w:rsid w:val="00B37A23"/>
    <w:rsid w:val="00B37BB8"/>
    <w:rsid w:val="00B37C0C"/>
    <w:rsid w:val="00B37CAF"/>
    <w:rsid w:val="00B37CD5"/>
    <w:rsid w:val="00B37D83"/>
    <w:rsid w:val="00B37E39"/>
    <w:rsid w:val="00B37E5A"/>
    <w:rsid w:val="00B402C9"/>
    <w:rsid w:val="00B40325"/>
    <w:rsid w:val="00B4042A"/>
    <w:rsid w:val="00B4096E"/>
    <w:rsid w:val="00B40B39"/>
    <w:rsid w:val="00B40C23"/>
    <w:rsid w:val="00B40D73"/>
    <w:rsid w:val="00B40DB1"/>
    <w:rsid w:val="00B40DCD"/>
    <w:rsid w:val="00B40EDB"/>
    <w:rsid w:val="00B41165"/>
    <w:rsid w:val="00B41348"/>
    <w:rsid w:val="00B41AFF"/>
    <w:rsid w:val="00B41F99"/>
    <w:rsid w:val="00B420DA"/>
    <w:rsid w:val="00B4222A"/>
    <w:rsid w:val="00B422A7"/>
    <w:rsid w:val="00B423F0"/>
    <w:rsid w:val="00B424C5"/>
    <w:rsid w:val="00B426AA"/>
    <w:rsid w:val="00B427D4"/>
    <w:rsid w:val="00B42823"/>
    <w:rsid w:val="00B4289F"/>
    <w:rsid w:val="00B42978"/>
    <w:rsid w:val="00B42A34"/>
    <w:rsid w:val="00B42B0A"/>
    <w:rsid w:val="00B42DBC"/>
    <w:rsid w:val="00B42DD7"/>
    <w:rsid w:val="00B42FF1"/>
    <w:rsid w:val="00B4341E"/>
    <w:rsid w:val="00B43493"/>
    <w:rsid w:val="00B435E4"/>
    <w:rsid w:val="00B43D55"/>
    <w:rsid w:val="00B43E63"/>
    <w:rsid w:val="00B43EAD"/>
    <w:rsid w:val="00B43FAC"/>
    <w:rsid w:val="00B44191"/>
    <w:rsid w:val="00B442D6"/>
    <w:rsid w:val="00B44541"/>
    <w:rsid w:val="00B44547"/>
    <w:rsid w:val="00B44617"/>
    <w:rsid w:val="00B4462F"/>
    <w:rsid w:val="00B446A7"/>
    <w:rsid w:val="00B44963"/>
    <w:rsid w:val="00B44A84"/>
    <w:rsid w:val="00B44B69"/>
    <w:rsid w:val="00B44DBE"/>
    <w:rsid w:val="00B44F17"/>
    <w:rsid w:val="00B4501F"/>
    <w:rsid w:val="00B45072"/>
    <w:rsid w:val="00B4512A"/>
    <w:rsid w:val="00B4525A"/>
    <w:rsid w:val="00B4525F"/>
    <w:rsid w:val="00B45737"/>
    <w:rsid w:val="00B45A6F"/>
    <w:rsid w:val="00B45B7F"/>
    <w:rsid w:val="00B461C1"/>
    <w:rsid w:val="00B4674E"/>
    <w:rsid w:val="00B46998"/>
    <w:rsid w:val="00B46D6A"/>
    <w:rsid w:val="00B46DBD"/>
    <w:rsid w:val="00B46E35"/>
    <w:rsid w:val="00B46FC9"/>
    <w:rsid w:val="00B4708F"/>
    <w:rsid w:val="00B474EE"/>
    <w:rsid w:val="00B47746"/>
    <w:rsid w:val="00B47B23"/>
    <w:rsid w:val="00B47BCD"/>
    <w:rsid w:val="00B47F6C"/>
    <w:rsid w:val="00B50266"/>
    <w:rsid w:val="00B505EB"/>
    <w:rsid w:val="00B509F4"/>
    <w:rsid w:val="00B50A70"/>
    <w:rsid w:val="00B50B0B"/>
    <w:rsid w:val="00B50B68"/>
    <w:rsid w:val="00B50C49"/>
    <w:rsid w:val="00B50D27"/>
    <w:rsid w:val="00B50D6A"/>
    <w:rsid w:val="00B5103F"/>
    <w:rsid w:val="00B511AE"/>
    <w:rsid w:val="00B518DD"/>
    <w:rsid w:val="00B51949"/>
    <w:rsid w:val="00B51962"/>
    <w:rsid w:val="00B51BA4"/>
    <w:rsid w:val="00B51BBA"/>
    <w:rsid w:val="00B51C19"/>
    <w:rsid w:val="00B51D14"/>
    <w:rsid w:val="00B51DCF"/>
    <w:rsid w:val="00B5208C"/>
    <w:rsid w:val="00B521A0"/>
    <w:rsid w:val="00B52207"/>
    <w:rsid w:val="00B524AF"/>
    <w:rsid w:val="00B52514"/>
    <w:rsid w:val="00B52597"/>
    <w:rsid w:val="00B52648"/>
    <w:rsid w:val="00B52922"/>
    <w:rsid w:val="00B52ACC"/>
    <w:rsid w:val="00B52CEB"/>
    <w:rsid w:val="00B52DC9"/>
    <w:rsid w:val="00B52F41"/>
    <w:rsid w:val="00B52FEA"/>
    <w:rsid w:val="00B5315A"/>
    <w:rsid w:val="00B5381E"/>
    <w:rsid w:val="00B53E12"/>
    <w:rsid w:val="00B53FA4"/>
    <w:rsid w:val="00B54095"/>
    <w:rsid w:val="00B540AB"/>
    <w:rsid w:val="00B54263"/>
    <w:rsid w:val="00B5433B"/>
    <w:rsid w:val="00B54524"/>
    <w:rsid w:val="00B54828"/>
    <w:rsid w:val="00B5486E"/>
    <w:rsid w:val="00B54B90"/>
    <w:rsid w:val="00B54EB9"/>
    <w:rsid w:val="00B55299"/>
    <w:rsid w:val="00B552F4"/>
    <w:rsid w:val="00B55919"/>
    <w:rsid w:val="00B559D2"/>
    <w:rsid w:val="00B55A63"/>
    <w:rsid w:val="00B55C18"/>
    <w:rsid w:val="00B55F2E"/>
    <w:rsid w:val="00B55F37"/>
    <w:rsid w:val="00B561C5"/>
    <w:rsid w:val="00B5628B"/>
    <w:rsid w:val="00B56476"/>
    <w:rsid w:val="00B568D7"/>
    <w:rsid w:val="00B569B1"/>
    <w:rsid w:val="00B56D92"/>
    <w:rsid w:val="00B5726D"/>
    <w:rsid w:val="00B57320"/>
    <w:rsid w:val="00B574F8"/>
    <w:rsid w:val="00B576B9"/>
    <w:rsid w:val="00B579AB"/>
    <w:rsid w:val="00B57DC2"/>
    <w:rsid w:val="00B57E54"/>
    <w:rsid w:val="00B57F02"/>
    <w:rsid w:val="00B6000B"/>
    <w:rsid w:val="00B60397"/>
    <w:rsid w:val="00B603B6"/>
    <w:rsid w:val="00B60A3C"/>
    <w:rsid w:val="00B60ED3"/>
    <w:rsid w:val="00B60F5F"/>
    <w:rsid w:val="00B60FD2"/>
    <w:rsid w:val="00B611F9"/>
    <w:rsid w:val="00B61234"/>
    <w:rsid w:val="00B6139C"/>
    <w:rsid w:val="00B6158C"/>
    <w:rsid w:val="00B61624"/>
    <w:rsid w:val="00B61664"/>
    <w:rsid w:val="00B6175A"/>
    <w:rsid w:val="00B619DF"/>
    <w:rsid w:val="00B61AA7"/>
    <w:rsid w:val="00B61C53"/>
    <w:rsid w:val="00B61C77"/>
    <w:rsid w:val="00B621A9"/>
    <w:rsid w:val="00B6233A"/>
    <w:rsid w:val="00B62576"/>
    <w:rsid w:val="00B625DA"/>
    <w:rsid w:val="00B626F9"/>
    <w:rsid w:val="00B62734"/>
    <w:rsid w:val="00B62890"/>
    <w:rsid w:val="00B6291B"/>
    <w:rsid w:val="00B629D4"/>
    <w:rsid w:val="00B62ACA"/>
    <w:rsid w:val="00B62CB7"/>
    <w:rsid w:val="00B62D64"/>
    <w:rsid w:val="00B62FCF"/>
    <w:rsid w:val="00B62FD7"/>
    <w:rsid w:val="00B631CB"/>
    <w:rsid w:val="00B6346B"/>
    <w:rsid w:val="00B63745"/>
    <w:rsid w:val="00B637A1"/>
    <w:rsid w:val="00B639CB"/>
    <w:rsid w:val="00B64021"/>
    <w:rsid w:val="00B641E1"/>
    <w:rsid w:val="00B64674"/>
    <w:rsid w:val="00B6495D"/>
    <w:rsid w:val="00B64DDB"/>
    <w:rsid w:val="00B650B5"/>
    <w:rsid w:val="00B6540D"/>
    <w:rsid w:val="00B655ED"/>
    <w:rsid w:val="00B658F2"/>
    <w:rsid w:val="00B6598B"/>
    <w:rsid w:val="00B65AC9"/>
    <w:rsid w:val="00B65DE7"/>
    <w:rsid w:val="00B661D3"/>
    <w:rsid w:val="00B6684F"/>
    <w:rsid w:val="00B668FA"/>
    <w:rsid w:val="00B66976"/>
    <w:rsid w:val="00B66B89"/>
    <w:rsid w:val="00B66C8B"/>
    <w:rsid w:val="00B66E8F"/>
    <w:rsid w:val="00B675BB"/>
    <w:rsid w:val="00B67788"/>
    <w:rsid w:val="00B679A5"/>
    <w:rsid w:val="00B679DB"/>
    <w:rsid w:val="00B67BBA"/>
    <w:rsid w:val="00B67E5D"/>
    <w:rsid w:val="00B67FDA"/>
    <w:rsid w:val="00B7013B"/>
    <w:rsid w:val="00B7016D"/>
    <w:rsid w:val="00B701A1"/>
    <w:rsid w:val="00B702A0"/>
    <w:rsid w:val="00B70397"/>
    <w:rsid w:val="00B703CC"/>
    <w:rsid w:val="00B70793"/>
    <w:rsid w:val="00B70928"/>
    <w:rsid w:val="00B70BED"/>
    <w:rsid w:val="00B70E80"/>
    <w:rsid w:val="00B71205"/>
    <w:rsid w:val="00B71592"/>
    <w:rsid w:val="00B71711"/>
    <w:rsid w:val="00B71A2D"/>
    <w:rsid w:val="00B71CBF"/>
    <w:rsid w:val="00B71CCA"/>
    <w:rsid w:val="00B71D39"/>
    <w:rsid w:val="00B71EBA"/>
    <w:rsid w:val="00B723F9"/>
    <w:rsid w:val="00B726A3"/>
    <w:rsid w:val="00B72F45"/>
    <w:rsid w:val="00B731C3"/>
    <w:rsid w:val="00B7337A"/>
    <w:rsid w:val="00B73508"/>
    <w:rsid w:val="00B7365D"/>
    <w:rsid w:val="00B736CB"/>
    <w:rsid w:val="00B73928"/>
    <w:rsid w:val="00B73A30"/>
    <w:rsid w:val="00B73DDF"/>
    <w:rsid w:val="00B73ED9"/>
    <w:rsid w:val="00B742CA"/>
    <w:rsid w:val="00B74372"/>
    <w:rsid w:val="00B74387"/>
    <w:rsid w:val="00B744B5"/>
    <w:rsid w:val="00B744CC"/>
    <w:rsid w:val="00B74510"/>
    <w:rsid w:val="00B74538"/>
    <w:rsid w:val="00B747B5"/>
    <w:rsid w:val="00B748E6"/>
    <w:rsid w:val="00B749A3"/>
    <w:rsid w:val="00B749F2"/>
    <w:rsid w:val="00B74BB2"/>
    <w:rsid w:val="00B74FC7"/>
    <w:rsid w:val="00B750A1"/>
    <w:rsid w:val="00B7571E"/>
    <w:rsid w:val="00B75915"/>
    <w:rsid w:val="00B75C26"/>
    <w:rsid w:val="00B7614A"/>
    <w:rsid w:val="00B7633E"/>
    <w:rsid w:val="00B76438"/>
    <w:rsid w:val="00B764DE"/>
    <w:rsid w:val="00B76529"/>
    <w:rsid w:val="00B767AB"/>
    <w:rsid w:val="00B768CD"/>
    <w:rsid w:val="00B769CC"/>
    <w:rsid w:val="00B76A04"/>
    <w:rsid w:val="00B76B9C"/>
    <w:rsid w:val="00B76ECD"/>
    <w:rsid w:val="00B76F8B"/>
    <w:rsid w:val="00B77373"/>
    <w:rsid w:val="00B77389"/>
    <w:rsid w:val="00B773EA"/>
    <w:rsid w:val="00B77C04"/>
    <w:rsid w:val="00B77F43"/>
    <w:rsid w:val="00B800D9"/>
    <w:rsid w:val="00B80303"/>
    <w:rsid w:val="00B80469"/>
    <w:rsid w:val="00B806D2"/>
    <w:rsid w:val="00B808AB"/>
    <w:rsid w:val="00B80D9C"/>
    <w:rsid w:val="00B80DBD"/>
    <w:rsid w:val="00B80FA2"/>
    <w:rsid w:val="00B81297"/>
    <w:rsid w:val="00B8130E"/>
    <w:rsid w:val="00B81528"/>
    <w:rsid w:val="00B81872"/>
    <w:rsid w:val="00B81945"/>
    <w:rsid w:val="00B81AA6"/>
    <w:rsid w:val="00B81AB1"/>
    <w:rsid w:val="00B81B63"/>
    <w:rsid w:val="00B820A5"/>
    <w:rsid w:val="00B82162"/>
    <w:rsid w:val="00B82232"/>
    <w:rsid w:val="00B822EE"/>
    <w:rsid w:val="00B829A4"/>
    <w:rsid w:val="00B82D72"/>
    <w:rsid w:val="00B82DEA"/>
    <w:rsid w:val="00B82E08"/>
    <w:rsid w:val="00B82ECD"/>
    <w:rsid w:val="00B83132"/>
    <w:rsid w:val="00B8350B"/>
    <w:rsid w:val="00B83603"/>
    <w:rsid w:val="00B837B3"/>
    <w:rsid w:val="00B83CED"/>
    <w:rsid w:val="00B83EE7"/>
    <w:rsid w:val="00B84075"/>
    <w:rsid w:val="00B841CE"/>
    <w:rsid w:val="00B8483C"/>
    <w:rsid w:val="00B84AA9"/>
    <w:rsid w:val="00B853DB"/>
    <w:rsid w:val="00B8546C"/>
    <w:rsid w:val="00B85657"/>
    <w:rsid w:val="00B85661"/>
    <w:rsid w:val="00B85980"/>
    <w:rsid w:val="00B85F9A"/>
    <w:rsid w:val="00B86144"/>
    <w:rsid w:val="00B864AD"/>
    <w:rsid w:val="00B86662"/>
    <w:rsid w:val="00B86B4B"/>
    <w:rsid w:val="00B86E33"/>
    <w:rsid w:val="00B86EB7"/>
    <w:rsid w:val="00B86EE7"/>
    <w:rsid w:val="00B86F16"/>
    <w:rsid w:val="00B87206"/>
    <w:rsid w:val="00B8735C"/>
    <w:rsid w:val="00B87578"/>
    <w:rsid w:val="00B8757A"/>
    <w:rsid w:val="00B875C0"/>
    <w:rsid w:val="00B87A51"/>
    <w:rsid w:val="00B87BF9"/>
    <w:rsid w:val="00B87E59"/>
    <w:rsid w:val="00B87E8C"/>
    <w:rsid w:val="00B87F68"/>
    <w:rsid w:val="00B87F6D"/>
    <w:rsid w:val="00B90062"/>
    <w:rsid w:val="00B90788"/>
    <w:rsid w:val="00B907B2"/>
    <w:rsid w:val="00B90DC3"/>
    <w:rsid w:val="00B90ED5"/>
    <w:rsid w:val="00B90F81"/>
    <w:rsid w:val="00B91014"/>
    <w:rsid w:val="00B911B7"/>
    <w:rsid w:val="00B912E1"/>
    <w:rsid w:val="00B9183E"/>
    <w:rsid w:val="00B91C28"/>
    <w:rsid w:val="00B91FBD"/>
    <w:rsid w:val="00B920BF"/>
    <w:rsid w:val="00B92552"/>
    <w:rsid w:val="00B925A8"/>
    <w:rsid w:val="00B92748"/>
    <w:rsid w:val="00B92779"/>
    <w:rsid w:val="00B92B48"/>
    <w:rsid w:val="00B93124"/>
    <w:rsid w:val="00B931C9"/>
    <w:rsid w:val="00B93240"/>
    <w:rsid w:val="00B932BE"/>
    <w:rsid w:val="00B932DA"/>
    <w:rsid w:val="00B9334D"/>
    <w:rsid w:val="00B934FD"/>
    <w:rsid w:val="00B9374A"/>
    <w:rsid w:val="00B9384E"/>
    <w:rsid w:val="00B93882"/>
    <w:rsid w:val="00B9406C"/>
    <w:rsid w:val="00B9408D"/>
    <w:rsid w:val="00B940DE"/>
    <w:rsid w:val="00B945A1"/>
    <w:rsid w:val="00B947CA"/>
    <w:rsid w:val="00B9490B"/>
    <w:rsid w:val="00B94CF4"/>
    <w:rsid w:val="00B94E9A"/>
    <w:rsid w:val="00B9503A"/>
    <w:rsid w:val="00B95044"/>
    <w:rsid w:val="00B9512C"/>
    <w:rsid w:val="00B95617"/>
    <w:rsid w:val="00B957F2"/>
    <w:rsid w:val="00B95913"/>
    <w:rsid w:val="00B9591A"/>
    <w:rsid w:val="00B96399"/>
    <w:rsid w:val="00B965F1"/>
    <w:rsid w:val="00B968D1"/>
    <w:rsid w:val="00B96909"/>
    <w:rsid w:val="00B96E29"/>
    <w:rsid w:val="00B96FA5"/>
    <w:rsid w:val="00B96FCD"/>
    <w:rsid w:val="00B97003"/>
    <w:rsid w:val="00B971EB"/>
    <w:rsid w:val="00B97387"/>
    <w:rsid w:val="00B974DA"/>
    <w:rsid w:val="00B97504"/>
    <w:rsid w:val="00B9787F"/>
    <w:rsid w:val="00B97A86"/>
    <w:rsid w:val="00B97EC7"/>
    <w:rsid w:val="00B97FF5"/>
    <w:rsid w:val="00BA0094"/>
    <w:rsid w:val="00BA00D2"/>
    <w:rsid w:val="00BA018B"/>
    <w:rsid w:val="00BA01A4"/>
    <w:rsid w:val="00BA0431"/>
    <w:rsid w:val="00BA0450"/>
    <w:rsid w:val="00BA0901"/>
    <w:rsid w:val="00BA092B"/>
    <w:rsid w:val="00BA0DC9"/>
    <w:rsid w:val="00BA1204"/>
    <w:rsid w:val="00BA14F7"/>
    <w:rsid w:val="00BA161C"/>
    <w:rsid w:val="00BA1D58"/>
    <w:rsid w:val="00BA1F76"/>
    <w:rsid w:val="00BA1FD2"/>
    <w:rsid w:val="00BA22B1"/>
    <w:rsid w:val="00BA29BD"/>
    <w:rsid w:val="00BA2C27"/>
    <w:rsid w:val="00BA2D3E"/>
    <w:rsid w:val="00BA311F"/>
    <w:rsid w:val="00BA3353"/>
    <w:rsid w:val="00BA35F0"/>
    <w:rsid w:val="00BA367E"/>
    <w:rsid w:val="00BA372F"/>
    <w:rsid w:val="00BA3777"/>
    <w:rsid w:val="00BA37B7"/>
    <w:rsid w:val="00BA3CB1"/>
    <w:rsid w:val="00BA3CD5"/>
    <w:rsid w:val="00BA3D78"/>
    <w:rsid w:val="00BA4421"/>
    <w:rsid w:val="00BA45FB"/>
    <w:rsid w:val="00BA4B51"/>
    <w:rsid w:val="00BA4CDF"/>
    <w:rsid w:val="00BA4FC4"/>
    <w:rsid w:val="00BA51C6"/>
    <w:rsid w:val="00BA51E8"/>
    <w:rsid w:val="00BA5205"/>
    <w:rsid w:val="00BA5668"/>
    <w:rsid w:val="00BA5B8C"/>
    <w:rsid w:val="00BA5F7E"/>
    <w:rsid w:val="00BA61A6"/>
    <w:rsid w:val="00BA6339"/>
    <w:rsid w:val="00BA63ED"/>
    <w:rsid w:val="00BA6615"/>
    <w:rsid w:val="00BA6815"/>
    <w:rsid w:val="00BA68B4"/>
    <w:rsid w:val="00BA6A87"/>
    <w:rsid w:val="00BA6B96"/>
    <w:rsid w:val="00BA6DCB"/>
    <w:rsid w:val="00BA7409"/>
    <w:rsid w:val="00BA74A3"/>
    <w:rsid w:val="00BA7602"/>
    <w:rsid w:val="00BA7DEC"/>
    <w:rsid w:val="00BA7E84"/>
    <w:rsid w:val="00BB07EA"/>
    <w:rsid w:val="00BB0A3D"/>
    <w:rsid w:val="00BB0C77"/>
    <w:rsid w:val="00BB0D82"/>
    <w:rsid w:val="00BB0EC4"/>
    <w:rsid w:val="00BB0F5E"/>
    <w:rsid w:val="00BB110F"/>
    <w:rsid w:val="00BB112A"/>
    <w:rsid w:val="00BB1276"/>
    <w:rsid w:val="00BB133C"/>
    <w:rsid w:val="00BB1640"/>
    <w:rsid w:val="00BB17A2"/>
    <w:rsid w:val="00BB198E"/>
    <w:rsid w:val="00BB1B4C"/>
    <w:rsid w:val="00BB1BD2"/>
    <w:rsid w:val="00BB1D49"/>
    <w:rsid w:val="00BB21FE"/>
    <w:rsid w:val="00BB2281"/>
    <w:rsid w:val="00BB22CF"/>
    <w:rsid w:val="00BB2529"/>
    <w:rsid w:val="00BB2558"/>
    <w:rsid w:val="00BB2AA6"/>
    <w:rsid w:val="00BB2DAB"/>
    <w:rsid w:val="00BB3032"/>
    <w:rsid w:val="00BB30AA"/>
    <w:rsid w:val="00BB34EA"/>
    <w:rsid w:val="00BB35C1"/>
    <w:rsid w:val="00BB3662"/>
    <w:rsid w:val="00BB3B15"/>
    <w:rsid w:val="00BB3F58"/>
    <w:rsid w:val="00BB3FB3"/>
    <w:rsid w:val="00BB431E"/>
    <w:rsid w:val="00BB442A"/>
    <w:rsid w:val="00BB488B"/>
    <w:rsid w:val="00BB4B6E"/>
    <w:rsid w:val="00BB4C00"/>
    <w:rsid w:val="00BB4E43"/>
    <w:rsid w:val="00BB4FF1"/>
    <w:rsid w:val="00BB50D1"/>
    <w:rsid w:val="00BB5212"/>
    <w:rsid w:val="00BB5239"/>
    <w:rsid w:val="00BB52E5"/>
    <w:rsid w:val="00BB532B"/>
    <w:rsid w:val="00BB5487"/>
    <w:rsid w:val="00BB5489"/>
    <w:rsid w:val="00BB5BE0"/>
    <w:rsid w:val="00BB60F2"/>
    <w:rsid w:val="00BB6221"/>
    <w:rsid w:val="00BB62C3"/>
    <w:rsid w:val="00BB647A"/>
    <w:rsid w:val="00BB6648"/>
    <w:rsid w:val="00BB69F9"/>
    <w:rsid w:val="00BB6C04"/>
    <w:rsid w:val="00BB71A3"/>
    <w:rsid w:val="00BB7669"/>
    <w:rsid w:val="00BB7735"/>
    <w:rsid w:val="00BB77B5"/>
    <w:rsid w:val="00BB7855"/>
    <w:rsid w:val="00BB7E5D"/>
    <w:rsid w:val="00BC0025"/>
    <w:rsid w:val="00BC009F"/>
    <w:rsid w:val="00BC00C3"/>
    <w:rsid w:val="00BC0108"/>
    <w:rsid w:val="00BC0181"/>
    <w:rsid w:val="00BC05EB"/>
    <w:rsid w:val="00BC095F"/>
    <w:rsid w:val="00BC10DF"/>
    <w:rsid w:val="00BC11BB"/>
    <w:rsid w:val="00BC1388"/>
    <w:rsid w:val="00BC152F"/>
    <w:rsid w:val="00BC1538"/>
    <w:rsid w:val="00BC167E"/>
    <w:rsid w:val="00BC177B"/>
    <w:rsid w:val="00BC1A4D"/>
    <w:rsid w:val="00BC1B23"/>
    <w:rsid w:val="00BC1E34"/>
    <w:rsid w:val="00BC2088"/>
    <w:rsid w:val="00BC2195"/>
    <w:rsid w:val="00BC2214"/>
    <w:rsid w:val="00BC2251"/>
    <w:rsid w:val="00BC23DC"/>
    <w:rsid w:val="00BC2597"/>
    <w:rsid w:val="00BC25DF"/>
    <w:rsid w:val="00BC27A0"/>
    <w:rsid w:val="00BC27DB"/>
    <w:rsid w:val="00BC2859"/>
    <w:rsid w:val="00BC2B42"/>
    <w:rsid w:val="00BC2C9F"/>
    <w:rsid w:val="00BC2E5B"/>
    <w:rsid w:val="00BC2FA4"/>
    <w:rsid w:val="00BC31F4"/>
    <w:rsid w:val="00BC3253"/>
    <w:rsid w:val="00BC335E"/>
    <w:rsid w:val="00BC339C"/>
    <w:rsid w:val="00BC3458"/>
    <w:rsid w:val="00BC3569"/>
    <w:rsid w:val="00BC3B7C"/>
    <w:rsid w:val="00BC3CD2"/>
    <w:rsid w:val="00BC3DD2"/>
    <w:rsid w:val="00BC3EE7"/>
    <w:rsid w:val="00BC3F06"/>
    <w:rsid w:val="00BC3FF3"/>
    <w:rsid w:val="00BC40CD"/>
    <w:rsid w:val="00BC4527"/>
    <w:rsid w:val="00BC465E"/>
    <w:rsid w:val="00BC46E5"/>
    <w:rsid w:val="00BC483F"/>
    <w:rsid w:val="00BC486A"/>
    <w:rsid w:val="00BC4A98"/>
    <w:rsid w:val="00BC4A9B"/>
    <w:rsid w:val="00BC4E0C"/>
    <w:rsid w:val="00BC4F9B"/>
    <w:rsid w:val="00BC513B"/>
    <w:rsid w:val="00BC54F9"/>
    <w:rsid w:val="00BC58CA"/>
    <w:rsid w:val="00BC5BE1"/>
    <w:rsid w:val="00BC5C49"/>
    <w:rsid w:val="00BC5FAC"/>
    <w:rsid w:val="00BC60BB"/>
    <w:rsid w:val="00BC60E4"/>
    <w:rsid w:val="00BC6341"/>
    <w:rsid w:val="00BC63DF"/>
    <w:rsid w:val="00BC66AA"/>
    <w:rsid w:val="00BC6827"/>
    <w:rsid w:val="00BC68F2"/>
    <w:rsid w:val="00BC6AF8"/>
    <w:rsid w:val="00BC6CB9"/>
    <w:rsid w:val="00BC72A7"/>
    <w:rsid w:val="00BC7368"/>
    <w:rsid w:val="00BC7524"/>
    <w:rsid w:val="00BC761C"/>
    <w:rsid w:val="00BC7DD6"/>
    <w:rsid w:val="00BC7E53"/>
    <w:rsid w:val="00BC7FCA"/>
    <w:rsid w:val="00BD0290"/>
    <w:rsid w:val="00BD0598"/>
    <w:rsid w:val="00BD06C7"/>
    <w:rsid w:val="00BD0889"/>
    <w:rsid w:val="00BD0BC8"/>
    <w:rsid w:val="00BD0E3F"/>
    <w:rsid w:val="00BD1079"/>
    <w:rsid w:val="00BD1189"/>
    <w:rsid w:val="00BD12A1"/>
    <w:rsid w:val="00BD13F8"/>
    <w:rsid w:val="00BD167A"/>
    <w:rsid w:val="00BD1884"/>
    <w:rsid w:val="00BD199E"/>
    <w:rsid w:val="00BD1D25"/>
    <w:rsid w:val="00BD1F8D"/>
    <w:rsid w:val="00BD2063"/>
    <w:rsid w:val="00BD216B"/>
    <w:rsid w:val="00BD231C"/>
    <w:rsid w:val="00BD2322"/>
    <w:rsid w:val="00BD2326"/>
    <w:rsid w:val="00BD2442"/>
    <w:rsid w:val="00BD28AF"/>
    <w:rsid w:val="00BD290C"/>
    <w:rsid w:val="00BD2AC3"/>
    <w:rsid w:val="00BD2AEF"/>
    <w:rsid w:val="00BD2E9C"/>
    <w:rsid w:val="00BD3ABC"/>
    <w:rsid w:val="00BD3D4B"/>
    <w:rsid w:val="00BD4004"/>
    <w:rsid w:val="00BD426D"/>
    <w:rsid w:val="00BD428C"/>
    <w:rsid w:val="00BD450B"/>
    <w:rsid w:val="00BD455D"/>
    <w:rsid w:val="00BD4675"/>
    <w:rsid w:val="00BD4C15"/>
    <w:rsid w:val="00BD4D96"/>
    <w:rsid w:val="00BD4E29"/>
    <w:rsid w:val="00BD4E68"/>
    <w:rsid w:val="00BD5118"/>
    <w:rsid w:val="00BD516F"/>
    <w:rsid w:val="00BD5682"/>
    <w:rsid w:val="00BD578E"/>
    <w:rsid w:val="00BD5B2B"/>
    <w:rsid w:val="00BD5B5F"/>
    <w:rsid w:val="00BD5EFE"/>
    <w:rsid w:val="00BD6162"/>
    <w:rsid w:val="00BD6273"/>
    <w:rsid w:val="00BD6359"/>
    <w:rsid w:val="00BD6386"/>
    <w:rsid w:val="00BD64A2"/>
    <w:rsid w:val="00BD65E5"/>
    <w:rsid w:val="00BD68BA"/>
    <w:rsid w:val="00BD6971"/>
    <w:rsid w:val="00BD6B61"/>
    <w:rsid w:val="00BD6B7B"/>
    <w:rsid w:val="00BD6C11"/>
    <w:rsid w:val="00BD6F90"/>
    <w:rsid w:val="00BD72ED"/>
    <w:rsid w:val="00BD7669"/>
    <w:rsid w:val="00BD78BB"/>
    <w:rsid w:val="00BD7ADB"/>
    <w:rsid w:val="00BD7C79"/>
    <w:rsid w:val="00BD7CB8"/>
    <w:rsid w:val="00BD7E90"/>
    <w:rsid w:val="00BD7FE7"/>
    <w:rsid w:val="00BE003F"/>
    <w:rsid w:val="00BE0064"/>
    <w:rsid w:val="00BE02E8"/>
    <w:rsid w:val="00BE03F3"/>
    <w:rsid w:val="00BE07F7"/>
    <w:rsid w:val="00BE08B3"/>
    <w:rsid w:val="00BE0A18"/>
    <w:rsid w:val="00BE0F3E"/>
    <w:rsid w:val="00BE0FEF"/>
    <w:rsid w:val="00BE1139"/>
    <w:rsid w:val="00BE13AA"/>
    <w:rsid w:val="00BE1559"/>
    <w:rsid w:val="00BE1573"/>
    <w:rsid w:val="00BE18BA"/>
    <w:rsid w:val="00BE18D4"/>
    <w:rsid w:val="00BE1C46"/>
    <w:rsid w:val="00BE1FA3"/>
    <w:rsid w:val="00BE206C"/>
    <w:rsid w:val="00BE2089"/>
    <w:rsid w:val="00BE23A1"/>
    <w:rsid w:val="00BE24EB"/>
    <w:rsid w:val="00BE2557"/>
    <w:rsid w:val="00BE2975"/>
    <w:rsid w:val="00BE2A25"/>
    <w:rsid w:val="00BE2C65"/>
    <w:rsid w:val="00BE2C66"/>
    <w:rsid w:val="00BE2CAC"/>
    <w:rsid w:val="00BE3278"/>
    <w:rsid w:val="00BE35A1"/>
    <w:rsid w:val="00BE37B4"/>
    <w:rsid w:val="00BE3CB9"/>
    <w:rsid w:val="00BE3D26"/>
    <w:rsid w:val="00BE4011"/>
    <w:rsid w:val="00BE4087"/>
    <w:rsid w:val="00BE43EB"/>
    <w:rsid w:val="00BE4B0D"/>
    <w:rsid w:val="00BE4D5A"/>
    <w:rsid w:val="00BE52BC"/>
    <w:rsid w:val="00BE54E7"/>
    <w:rsid w:val="00BE5D76"/>
    <w:rsid w:val="00BE5EB4"/>
    <w:rsid w:val="00BE6112"/>
    <w:rsid w:val="00BE613A"/>
    <w:rsid w:val="00BE6686"/>
    <w:rsid w:val="00BE69EB"/>
    <w:rsid w:val="00BE7447"/>
    <w:rsid w:val="00BE75A9"/>
    <w:rsid w:val="00BE7689"/>
    <w:rsid w:val="00BE7711"/>
    <w:rsid w:val="00BE77BB"/>
    <w:rsid w:val="00BE7A26"/>
    <w:rsid w:val="00BE7B23"/>
    <w:rsid w:val="00BE7BA0"/>
    <w:rsid w:val="00BE7D62"/>
    <w:rsid w:val="00BE7DF1"/>
    <w:rsid w:val="00BF01F1"/>
    <w:rsid w:val="00BF04AF"/>
    <w:rsid w:val="00BF04C9"/>
    <w:rsid w:val="00BF04E6"/>
    <w:rsid w:val="00BF0592"/>
    <w:rsid w:val="00BF0925"/>
    <w:rsid w:val="00BF0CE5"/>
    <w:rsid w:val="00BF0E79"/>
    <w:rsid w:val="00BF1063"/>
    <w:rsid w:val="00BF1118"/>
    <w:rsid w:val="00BF153E"/>
    <w:rsid w:val="00BF19FF"/>
    <w:rsid w:val="00BF1DCD"/>
    <w:rsid w:val="00BF227D"/>
    <w:rsid w:val="00BF246B"/>
    <w:rsid w:val="00BF249D"/>
    <w:rsid w:val="00BF257F"/>
    <w:rsid w:val="00BF2B68"/>
    <w:rsid w:val="00BF2C9A"/>
    <w:rsid w:val="00BF2ECD"/>
    <w:rsid w:val="00BF30A7"/>
    <w:rsid w:val="00BF30CA"/>
    <w:rsid w:val="00BF3183"/>
    <w:rsid w:val="00BF31C4"/>
    <w:rsid w:val="00BF31D9"/>
    <w:rsid w:val="00BF3297"/>
    <w:rsid w:val="00BF3B15"/>
    <w:rsid w:val="00BF3EFC"/>
    <w:rsid w:val="00BF3F39"/>
    <w:rsid w:val="00BF41C7"/>
    <w:rsid w:val="00BF4219"/>
    <w:rsid w:val="00BF4288"/>
    <w:rsid w:val="00BF42AB"/>
    <w:rsid w:val="00BF455D"/>
    <w:rsid w:val="00BF45FB"/>
    <w:rsid w:val="00BF4622"/>
    <w:rsid w:val="00BF4632"/>
    <w:rsid w:val="00BF48F5"/>
    <w:rsid w:val="00BF4B17"/>
    <w:rsid w:val="00BF4BB9"/>
    <w:rsid w:val="00BF4C08"/>
    <w:rsid w:val="00BF4C63"/>
    <w:rsid w:val="00BF4C98"/>
    <w:rsid w:val="00BF4EB9"/>
    <w:rsid w:val="00BF4F99"/>
    <w:rsid w:val="00BF4FB3"/>
    <w:rsid w:val="00BF5098"/>
    <w:rsid w:val="00BF50A0"/>
    <w:rsid w:val="00BF539F"/>
    <w:rsid w:val="00BF54E6"/>
    <w:rsid w:val="00BF5699"/>
    <w:rsid w:val="00BF5703"/>
    <w:rsid w:val="00BF576E"/>
    <w:rsid w:val="00BF57C5"/>
    <w:rsid w:val="00BF59CE"/>
    <w:rsid w:val="00BF5AD9"/>
    <w:rsid w:val="00BF5C74"/>
    <w:rsid w:val="00BF5CD9"/>
    <w:rsid w:val="00BF611A"/>
    <w:rsid w:val="00BF613E"/>
    <w:rsid w:val="00BF62DE"/>
    <w:rsid w:val="00BF632B"/>
    <w:rsid w:val="00BF6332"/>
    <w:rsid w:val="00BF65F3"/>
    <w:rsid w:val="00BF65FA"/>
    <w:rsid w:val="00BF67A9"/>
    <w:rsid w:val="00BF6837"/>
    <w:rsid w:val="00BF6990"/>
    <w:rsid w:val="00BF6A17"/>
    <w:rsid w:val="00BF6A88"/>
    <w:rsid w:val="00BF6FB5"/>
    <w:rsid w:val="00BF7044"/>
    <w:rsid w:val="00BF712D"/>
    <w:rsid w:val="00BF783E"/>
    <w:rsid w:val="00BF78D3"/>
    <w:rsid w:val="00BF7BD0"/>
    <w:rsid w:val="00BF7C02"/>
    <w:rsid w:val="00BF7C37"/>
    <w:rsid w:val="00BF7CAB"/>
    <w:rsid w:val="00BF7F20"/>
    <w:rsid w:val="00BF7F87"/>
    <w:rsid w:val="00C00032"/>
    <w:rsid w:val="00C0006C"/>
    <w:rsid w:val="00C000DD"/>
    <w:rsid w:val="00C00A45"/>
    <w:rsid w:val="00C00C2B"/>
    <w:rsid w:val="00C00F6D"/>
    <w:rsid w:val="00C0107F"/>
    <w:rsid w:val="00C01114"/>
    <w:rsid w:val="00C012A4"/>
    <w:rsid w:val="00C015B1"/>
    <w:rsid w:val="00C017A6"/>
    <w:rsid w:val="00C01F46"/>
    <w:rsid w:val="00C01FF8"/>
    <w:rsid w:val="00C020F0"/>
    <w:rsid w:val="00C0229D"/>
    <w:rsid w:val="00C0238A"/>
    <w:rsid w:val="00C02470"/>
    <w:rsid w:val="00C0249E"/>
    <w:rsid w:val="00C024A0"/>
    <w:rsid w:val="00C025D4"/>
    <w:rsid w:val="00C0266F"/>
    <w:rsid w:val="00C028BD"/>
    <w:rsid w:val="00C02D88"/>
    <w:rsid w:val="00C02ED0"/>
    <w:rsid w:val="00C032FA"/>
    <w:rsid w:val="00C034D9"/>
    <w:rsid w:val="00C03538"/>
    <w:rsid w:val="00C03740"/>
    <w:rsid w:val="00C039DB"/>
    <w:rsid w:val="00C04123"/>
    <w:rsid w:val="00C04228"/>
    <w:rsid w:val="00C04429"/>
    <w:rsid w:val="00C0451F"/>
    <w:rsid w:val="00C04608"/>
    <w:rsid w:val="00C0478F"/>
    <w:rsid w:val="00C0486D"/>
    <w:rsid w:val="00C049C2"/>
    <w:rsid w:val="00C049ED"/>
    <w:rsid w:val="00C04CF1"/>
    <w:rsid w:val="00C0504A"/>
    <w:rsid w:val="00C050B0"/>
    <w:rsid w:val="00C0517E"/>
    <w:rsid w:val="00C0535A"/>
    <w:rsid w:val="00C05606"/>
    <w:rsid w:val="00C05685"/>
    <w:rsid w:val="00C05A06"/>
    <w:rsid w:val="00C05B9B"/>
    <w:rsid w:val="00C05D09"/>
    <w:rsid w:val="00C06021"/>
    <w:rsid w:val="00C06174"/>
    <w:rsid w:val="00C06535"/>
    <w:rsid w:val="00C06728"/>
    <w:rsid w:val="00C06789"/>
    <w:rsid w:val="00C06978"/>
    <w:rsid w:val="00C06A18"/>
    <w:rsid w:val="00C06B6A"/>
    <w:rsid w:val="00C06EDA"/>
    <w:rsid w:val="00C06FFF"/>
    <w:rsid w:val="00C07170"/>
    <w:rsid w:val="00C07197"/>
    <w:rsid w:val="00C07293"/>
    <w:rsid w:val="00C07CC0"/>
    <w:rsid w:val="00C07F3B"/>
    <w:rsid w:val="00C07FD1"/>
    <w:rsid w:val="00C10022"/>
    <w:rsid w:val="00C1053F"/>
    <w:rsid w:val="00C10A24"/>
    <w:rsid w:val="00C10C43"/>
    <w:rsid w:val="00C10E34"/>
    <w:rsid w:val="00C11396"/>
    <w:rsid w:val="00C113FF"/>
    <w:rsid w:val="00C11469"/>
    <w:rsid w:val="00C114EB"/>
    <w:rsid w:val="00C115D9"/>
    <w:rsid w:val="00C11617"/>
    <w:rsid w:val="00C11801"/>
    <w:rsid w:val="00C118C2"/>
    <w:rsid w:val="00C119C0"/>
    <w:rsid w:val="00C11DA2"/>
    <w:rsid w:val="00C125A1"/>
    <w:rsid w:val="00C1268B"/>
    <w:rsid w:val="00C126A9"/>
    <w:rsid w:val="00C126E3"/>
    <w:rsid w:val="00C127D1"/>
    <w:rsid w:val="00C1281F"/>
    <w:rsid w:val="00C12950"/>
    <w:rsid w:val="00C129BF"/>
    <w:rsid w:val="00C12CCA"/>
    <w:rsid w:val="00C12FD0"/>
    <w:rsid w:val="00C130AF"/>
    <w:rsid w:val="00C1355B"/>
    <w:rsid w:val="00C1358B"/>
    <w:rsid w:val="00C135B5"/>
    <w:rsid w:val="00C13884"/>
    <w:rsid w:val="00C138EF"/>
    <w:rsid w:val="00C139AE"/>
    <w:rsid w:val="00C13CCF"/>
    <w:rsid w:val="00C13EB9"/>
    <w:rsid w:val="00C13EDF"/>
    <w:rsid w:val="00C13F80"/>
    <w:rsid w:val="00C141C6"/>
    <w:rsid w:val="00C141C9"/>
    <w:rsid w:val="00C14574"/>
    <w:rsid w:val="00C145CA"/>
    <w:rsid w:val="00C147A6"/>
    <w:rsid w:val="00C14A02"/>
    <w:rsid w:val="00C14DE4"/>
    <w:rsid w:val="00C151E2"/>
    <w:rsid w:val="00C15405"/>
    <w:rsid w:val="00C1544A"/>
    <w:rsid w:val="00C158F4"/>
    <w:rsid w:val="00C1599B"/>
    <w:rsid w:val="00C159BD"/>
    <w:rsid w:val="00C15C17"/>
    <w:rsid w:val="00C15C3A"/>
    <w:rsid w:val="00C15C5B"/>
    <w:rsid w:val="00C15CFA"/>
    <w:rsid w:val="00C15DD8"/>
    <w:rsid w:val="00C162D7"/>
    <w:rsid w:val="00C162E1"/>
    <w:rsid w:val="00C164C7"/>
    <w:rsid w:val="00C16531"/>
    <w:rsid w:val="00C16576"/>
    <w:rsid w:val="00C16602"/>
    <w:rsid w:val="00C1671F"/>
    <w:rsid w:val="00C16875"/>
    <w:rsid w:val="00C16A1D"/>
    <w:rsid w:val="00C16DF1"/>
    <w:rsid w:val="00C170E0"/>
    <w:rsid w:val="00C17135"/>
    <w:rsid w:val="00C172C4"/>
    <w:rsid w:val="00C1777B"/>
    <w:rsid w:val="00C17A1E"/>
    <w:rsid w:val="00C17BB6"/>
    <w:rsid w:val="00C17F96"/>
    <w:rsid w:val="00C17F97"/>
    <w:rsid w:val="00C20CB0"/>
    <w:rsid w:val="00C20D2C"/>
    <w:rsid w:val="00C20D9E"/>
    <w:rsid w:val="00C20DE0"/>
    <w:rsid w:val="00C20F32"/>
    <w:rsid w:val="00C20F40"/>
    <w:rsid w:val="00C21BB5"/>
    <w:rsid w:val="00C21BCC"/>
    <w:rsid w:val="00C21CF9"/>
    <w:rsid w:val="00C21E58"/>
    <w:rsid w:val="00C2203B"/>
    <w:rsid w:val="00C220D4"/>
    <w:rsid w:val="00C22134"/>
    <w:rsid w:val="00C22138"/>
    <w:rsid w:val="00C22367"/>
    <w:rsid w:val="00C2246D"/>
    <w:rsid w:val="00C22490"/>
    <w:rsid w:val="00C22602"/>
    <w:rsid w:val="00C2268B"/>
    <w:rsid w:val="00C22853"/>
    <w:rsid w:val="00C228B0"/>
    <w:rsid w:val="00C22CC7"/>
    <w:rsid w:val="00C22DB9"/>
    <w:rsid w:val="00C22FC9"/>
    <w:rsid w:val="00C2304A"/>
    <w:rsid w:val="00C2311B"/>
    <w:rsid w:val="00C2323B"/>
    <w:rsid w:val="00C2329B"/>
    <w:rsid w:val="00C233F9"/>
    <w:rsid w:val="00C23767"/>
    <w:rsid w:val="00C237EE"/>
    <w:rsid w:val="00C237F3"/>
    <w:rsid w:val="00C2387D"/>
    <w:rsid w:val="00C2388A"/>
    <w:rsid w:val="00C238AD"/>
    <w:rsid w:val="00C239FF"/>
    <w:rsid w:val="00C23AA8"/>
    <w:rsid w:val="00C23BFD"/>
    <w:rsid w:val="00C23CD0"/>
    <w:rsid w:val="00C24338"/>
    <w:rsid w:val="00C245DF"/>
    <w:rsid w:val="00C2460C"/>
    <w:rsid w:val="00C24AD9"/>
    <w:rsid w:val="00C24B40"/>
    <w:rsid w:val="00C24BEE"/>
    <w:rsid w:val="00C24CEC"/>
    <w:rsid w:val="00C24F3A"/>
    <w:rsid w:val="00C25169"/>
    <w:rsid w:val="00C251E6"/>
    <w:rsid w:val="00C25474"/>
    <w:rsid w:val="00C2590F"/>
    <w:rsid w:val="00C25998"/>
    <w:rsid w:val="00C259DB"/>
    <w:rsid w:val="00C25BE7"/>
    <w:rsid w:val="00C25C8C"/>
    <w:rsid w:val="00C26031"/>
    <w:rsid w:val="00C26605"/>
    <w:rsid w:val="00C26736"/>
    <w:rsid w:val="00C26DD9"/>
    <w:rsid w:val="00C26F3C"/>
    <w:rsid w:val="00C2753F"/>
    <w:rsid w:val="00C275CB"/>
    <w:rsid w:val="00C276AF"/>
    <w:rsid w:val="00C277D8"/>
    <w:rsid w:val="00C278C4"/>
    <w:rsid w:val="00C27A91"/>
    <w:rsid w:val="00C27E8A"/>
    <w:rsid w:val="00C27EFF"/>
    <w:rsid w:val="00C27F29"/>
    <w:rsid w:val="00C301EC"/>
    <w:rsid w:val="00C3024E"/>
    <w:rsid w:val="00C302EC"/>
    <w:rsid w:val="00C30354"/>
    <w:rsid w:val="00C305B8"/>
    <w:rsid w:val="00C30637"/>
    <w:rsid w:val="00C30798"/>
    <w:rsid w:val="00C30835"/>
    <w:rsid w:val="00C308B9"/>
    <w:rsid w:val="00C308EA"/>
    <w:rsid w:val="00C30AA6"/>
    <w:rsid w:val="00C30B4E"/>
    <w:rsid w:val="00C30DE8"/>
    <w:rsid w:val="00C30DFD"/>
    <w:rsid w:val="00C3134E"/>
    <w:rsid w:val="00C31536"/>
    <w:rsid w:val="00C315FE"/>
    <w:rsid w:val="00C3165A"/>
    <w:rsid w:val="00C3174B"/>
    <w:rsid w:val="00C31766"/>
    <w:rsid w:val="00C31AD2"/>
    <w:rsid w:val="00C31B1F"/>
    <w:rsid w:val="00C3216D"/>
    <w:rsid w:val="00C323E9"/>
    <w:rsid w:val="00C32779"/>
    <w:rsid w:val="00C3287A"/>
    <w:rsid w:val="00C32A1E"/>
    <w:rsid w:val="00C32ADF"/>
    <w:rsid w:val="00C32AE2"/>
    <w:rsid w:val="00C32F06"/>
    <w:rsid w:val="00C331E3"/>
    <w:rsid w:val="00C33575"/>
    <w:rsid w:val="00C335EC"/>
    <w:rsid w:val="00C3399D"/>
    <w:rsid w:val="00C33A59"/>
    <w:rsid w:val="00C33B85"/>
    <w:rsid w:val="00C33F6C"/>
    <w:rsid w:val="00C34355"/>
    <w:rsid w:val="00C344FF"/>
    <w:rsid w:val="00C34640"/>
    <w:rsid w:val="00C34793"/>
    <w:rsid w:val="00C34AFA"/>
    <w:rsid w:val="00C34D4A"/>
    <w:rsid w:val="00C35334"/>
    <w:rsid w:val="00C35767"/>
    <w:rsid w:val="00C35880"/>
    <w:rsid w:val="00C3588B"/>
    <w:rsid w:val="00C3596E"/>
    <w:rsid w:val="00C35B4F"/>
    <w:rsid w:val="00C35BDB"/>
    <w:rsid w:val="00C35CD3"/>
    <w:rsid w:val="00C36116"/>
    <w:rsid w:val="00C362B2"/>
    <w:rsid w:val="00C363A0"/>
    <w:rsid w:val="00C36778"/>
    <w:rsid w:val="00C367EE"/>
    <w:rsid w:val="00C36906"/>
    <w:rsid w:val="00C36B45"/>
    <w:rsid w:val="00C36BA8"/>
    <w:rsid w:val="00C36C30"/>
    <w:rsid w:val="00C36C5F"/>
    <w:rsid w:val="00C36DB4"/>
    <w:rsid w:val="00C36F80"/>
    <w:rsid w:val="00C37146"/>
    <w:rsid w:val="00C37157"/>
    <w:rsid w:val="00C3768C"/>
    <w:rsid w:val="00C377DB"/>
    <w:rsid w:val="00C37A48"/>
    <w:rsid w:val="00C37AD8"/>
    <w:rsid w:val="00C37D1A"/>
    <w:rsid w:val="00C37EC2"/>
    <w:rsid w:val="00C37F21"/>
    <w:rsid w:val="00C40395"/>
    <w:rsid w:val="00C404CB"/>
    <w:rsid w:val="00C40844"/>
    <w:rsid w:val="00C4096A"/>
    <w:rsid w:val="00C40B1E"/>
    <w:rsid w:val="00C40CF5"/>
    <w:rsid w:val="00C40D12"/>
    <w:rsid w:val="00C412BF"/>
    <w:rsid w:val="00C4137F"/>
    <w:rsid w:val="00C41481"/>
    <w:rsid w:val="00C41490"/>
    <w:rsid w:val="00C415AE"/>
    <w:rsid w:val="00C41753"/>
    <w:rsid w:val="00C41765"/>
    <w:rsid w:val="00C417C0"/>
    <w:rsid w:val="00C417F8"/>
    <w:rsid w:val="00C41984"/>
    <w:rsid w:val="00C41C8A"/>
    <w:rsid w:val="00C41EF5"/>
    <w:rsid w:val="00C41F6B"/>
    <w:rsid w:val="00C42120"/>
    <w:rsid w:val="00C42280"/>
    <w:rsid w:val="00C424E9"/>
    <w:rsid w:val="00C42774"/>
    <w:rsid w:val="00C427AA"/>
    <w:rsid w:val="00C4285A"/>
    <w:rsid w:val="00C42A28"/>
    <w:rsid w:val="00C42C0B"/>
    <w:rsid w:val="00C42C53"/>
    <w:rsid w:val="00C42E23"/>
    <w:rsid w:val="00C42EDE"/>
    <w:rsid w:val="00C43063"/>
    <w:rsid w:val="00C431BC"/>
    <w:rsid w:val="00C43D06"/>
    <w:rsid w:val="00C43D32"/>
    <w:rsid w:val="00C43DD9"/>
    <w:rsid w:val="00C43F29"/>
    <w:rsid w:val="00C43FAA"/>
    <w:rsid w:val="00C443D0"/>
    <w:rsid w:val="00C44B3D"/>
    <w:rsid w:val="00C44C70"/>
    <w:rsid w:val="00C44E23"/>
    <w:rsid w:val="00C450A2"/>
    <w:rsid w:val="00C450A5"/>
    <w:rsid w:val="00C453BB"/>
    <w:rsid w:val="00C4561A"/>
    <w:rsid w:val="00C45D3C"/>
    <w:rsid w:val="00C45DA3"/>
    <w:rsid w:val="00C45E3B"/>
    <w:rsid w:val="00C45EC5"/>
    <w:rsid w:val="00C46338"/>
    <w:rsid w:val="00C46400"/>
    <w:rsid w:val="00C46876"/>
    <w:rsid w:val="00C46D9F"/>
    <w:rsid w:val="00C46FAC"/>
    <w:rsid w:val="00C470C1"/>
    <w:rsid w:val="00C4758D"/>
    <w:rsid w:val="00C475B3"/>
    <w:rsid w:val="00C478A8"/>
    <w:rsid w:val="00C4798A"/>
    <w:rsid w:val="00C47A81"/>
    <w:rsid w:val="00C47BD3"/>
    <w:rsid w:val="00C50195"/>
    <w:rsid w:val="00C5024B"/>
    <w:rsid w:val="00C50547"/>
    <w:rsid w:val="00C50652"/>
    <w:rsid w:val="00C507A5"/>
    <w:rsid w:val="00C508A5"/>
    <w:rsid w:val="00C5094E"/>
    <w:rsid w:val="00C50E36"/>
    <w:rsid w:val="00C51487"/>
    <w:rsid w:val="00C51754"/>
    <w:rsid w:val="00C51883"/>
    <w:rsid w:val="00C51A53"/>
    <w:rsid w:val="00C51EF8"/>
    <w:rsid w:val="00C523DD"/>
    <w:rsid w:val="00C523FF"/>
    <w:rsid w:val="00C52586"/>
    <w:rsid w:val="00C5299E"/>
    <w:rsid w:val="00C52A39"/>
    <w:rsid w:val="00C52C57"/>
    <w:rsid w:val="00C52C5B"/>
    <w:rsid w:val="00C52E5D"/>
    <w:rsid w:val="00C5333A"/>
    <w:rsid w:val="00C5336A"/>
    <w:rsid w:val="00C53442"/>
    <w:rsid w:val="00C534D6"/>
    <w:rsid w:val="00C53696"/>
    <w:rsid w:val="00C53708"/>
    <w:rsid w:val="00C53873"/>
    <w:rsid w:val="00C539C1"/>
    <w:rsid w:val="00C53BC5"/>
    <w:rsid w:val="00C53CA9"/>
    <w:rsid w:val="00C53D1D"/>
    <w:rsid w:val="00C53D2F"/>
    <w:rsid w:val="00C53F39"/>
    <w:rsid w:val="00C540E3"/>
    <w:rsid w:val="00C54571"/>
    <w:rsid w:val="00C54663"/>
    <w:rsid w:val="00C548BC"/>
    <w:rsid w:val="00C5491D"/>
    <w:rsid w:val="00C54B34"/>
    <w:rsid w:val="00C54B78"/>
    <w:rsid w:val="00C54C5A"/>
    <w:rsid w:val="00C551E9"/>
    <w:rsid w:val="00C55574"/>
    <w:rsid w:val="00C556CA"/>
    <w:rsid w:val="00C558D5"/>
    <w:rsid w:val="00C55933"/>
    <w:rsid w:val="00C55CAD"/>
    <w:rsid w:val="00C55E00"/>
    <w:rsid w:val="00C55F08"/>
    <w:rsid w:val="00C55F50"/>
    <w:rsid w:val="00C55F6F"/>
    <w:rsid w:val="00C55FAF"/>
    <w:rsid w:val="00C560F2"/>
    <w:rsid w:val="00C563A3"/>
    <w:rsid w:val="00C56718"/>
    <w:rsid w:val="00C567FF"/>
    <w:rsid w:val="00C56A86"/>
    <w:rsid w:val="00C56EC7"/>
    <w:rsid w:val="00C57177"/>
    <w:rsid w:val="00C57264"/>
    <w:rsid w:val="00C5739D"/>
    <w:rsid w:val="00C57631"/>
    <w:rsid w:val="00C578FD"/>
    <w:rsid w:val="00C57C39"/>
    <w:rsid w:val="00C57F12"/>
    <w:rsid w:val="00C57FDE"/>
    <w:rsid w:val="00C601D4"/>
    <w:rsid w:val="00C60204"/>
    <w:rsid w:val="00C6062E"/>
    <w:rsid w:val="00C609C6"/>
    <w:rsid w:val="00C60B67"/>
    <w:rsid w:val="00C60D20"/>
    <w:rsid w:val="00C610C4"/>
    <w:rsid w:val="00C617A9"/>
    <w:rsid w:val="00C61992"/>
    <w:rsid w:val="00C61AB1"/>
    <w:rsid w:val="00C61D6D"/>
    <w:rsid w:val="00C61F2B"/>
    <w:rsid w:val="00C621C4"/>
    <w:rsid w:val="00C622F7"/>
    <w:rsid w:val="00C62345"/>
    <w:rsid w:val="00C623FF"/>
    <w:rsid w:val="00C6246E"/>
    <w:rsid w:val="00C6253E"/>
    <w:rsid w:val="00C627A0"/>
    <w:rsid w:val="00C62A91"/>
    <w:rsid w:val="00C62DE4"/>
    <w:rsid w:val="00C62DEF"/>
    <w:rsid w:val="00C6332A"/>
    <w:rsid w:val="00C63744"/>
    <w:rsid w:val="00C637C2"/>
    <w:rsid w:val="00C637DB"/>
    <w:rsid w:val="00C637FC"/>
    <w:rsid w:val="00C63A97"/>
    <w:rsid w:val="00C63B2F"/>
    <w:rsid w:val="00C63C8E"/>
    <w:rsid w:val="00C63D57"/>
    <w:rsid w:val="00C63E3E"/>
    <w:rsid w:val="00C63F01"/>
    <w:rsid w:val="00C64305"/>
    <w:rsid w:val="00C644C6"/>
    <w:rsid w:val="00C64849"/>
    <w:rsid w:val="00C6499B"/>
    <w:rsid w:val="00C64AE9"/>
    <w:rsid w:val="00C64BE7"/>
    <w:rsid w:val="00C64C29"/>
    <w:rsid w:val="00C64D78"/>
    <w:rsid w:val="00C64E26"/>
    <w:rsid w:val="00C653CC"/>
    <w:rsid w:val="00C65432"/>
    <w:rsid w:val="00C65511"/>
    <w:rsid w:val="00C6555C"/>
    <w:rsid w:val="00C65635"/>
    <w:rsid w:val="00C65667"/>
    <w:rsid w:val="00C65816"/>
    <w:rsid w:val="00C65C80"/>
    <w:rsid w:val="00C663C8"/>
    <w:rsid w:val="00C663DC"/>
    <w:rsid w:val="00C663E9"/>
    <w:rsid w:val="00C664A7"/>
    <w:rsid w:val="00C668D2"/>
    <w:rsid w:val="00C66E4A"/>
    <w:rsid w:val="00C671B9"/>
    <w:rsid w:val="00C6720C"/>
    <w:rsid w:val="00C674A9"/>
    <w:rsid w:val="00C67AF1"/>
    <w:rsid w:val="00C704DB"/>
    <w:rsid w:val="00C70861"/>
    <w:rsid w:val="00C70917"/>
    <w:rsid w:val="00C70A57"/>
    <w:rsid w:val="00C70DA4"/>
    <w:rsid w:val="00C70E3C"/>
    <w:rsid w:val="00C71069"/>
    <w:rsid w:val="00C710F9"/>
    <w:rsid w:val="00C711B5"/>
    <w:rsid w:val="00C71809"/>
    <w:rsid w:val="00C71948"/>
    <w:rsid w:val="00C719E3"/>
    <w:rsid w:val="00C71D19"/>
    <w:rsid w:val="00C71D2C"/>
    <w:rsid w:val="00C71EBB"/>
    <w:rsid w:val="00C71FD7"/>
    <w:rsid w:val="00C72018"/>
    <w:rsid w:val="00C720F3"/>
    <w:rsid w:val="00C72339"/>
    <w:rsid w:val="00C7264A"/>
    <w:rsid w:val="00C72A9C"/>
    <w:rsid w:val="00C72AAE"/>
    <w:rsid w:val="00C72C21"/>
    <w:rsid w:val="00C72D73"/>
    <w:rsid w:val="00C72E5F"/>
    <w:rsid w:val="00C73277"/>
    <w:rsid w:val="00C73994"/>
    <w:rsid w:val="00C73BF1"/>
    <w:rsid w:val="00C73C8E"/>
    <w:rsid w:val="00C74277"/>
    <w:rsid w:val="00C74285"/>
    <w:rsid w:val="00C74289"/>
    <w:rsid w:val="00C744B1"/>
    <w:rsid w:val="00C7467A"/>
    <w:rsid w:val="00C749CA"/>
    <w:rsid w:val="00C749D5"/>
    <w:rsid w:val="00C74CBD"/>
    <w:rsid w:val="00C75255"/>
    <w:rsid w:val="00C755E8"/>
    <w:rsid w:val="00C75863"/>
    <w:rsid w:val="00C7586B"/>
    <w:rsid w:val="00C758D0"/>
    <w:rsid w:val="00C758E8"/>
    <w:rsid w:val="00C75961"/>
    <w:rsid w:val="00C75AAD"/>
    <w:rsid w:val="00C75B48"/>
    <w:rsid w:val="00C75B72"/>
    <w:rsid w:val="00C75BC9"/>
    <w:rsid w:val="00C75BF1"/>
    <w:rsid w:val="00C75C79"/>
    <w:rsid w:val="00C75CD2"/>
    <w:rsid w:val="00C7620A"/>
    <w:rsid w:val="00C766D6"/>
    <w:rsid w:val="00C76988"/>
    <w:rsid w:val="00C76CB0"/>
    <w:rsid w:val="00C77212"/>
    <w:rsid w:val="00C7730F"/>
    <w:rsid w:val="00C7733E"/>
    <w:rsid w:val="00C77400"/>
    <w:rsid w:val="00C7750B"/>
    <w:rsid w:val="00C77577"/>
    <w:rsid w:val="00C77779"/>
    <w:rsid w:val="00C77874"/>
    <w:rsid w:val="00C77883"/>
    <w:rsid w:val="00C778A4"/>
    <w:rsid w:val="00C779E1"/>
    <w:rsid w:val="00C779E9"/>
    <w:rsid w:val="00C779EF"/>
    <w:rsid w:val="00C77CCB"/>
    <w:rsid w:val="00C77D19"/>
    <w:rsid w:val="00C77D22"/>
    <w:rsid w:val="00C77E81"/>
    <w:rsid w:val="00C77F37"/>
    <w:rsid w:val="00C77F42"/>
    <w:rsid w:val="00C80092"/>
    <w:rsid w:val="00C8032B"/>
    <w:rsid w:val="00C803D3"/>
    <w:rsid w:val="00C80490"/>
    <w:rsid w:val="00C80574"/>
    <w:rsid w:val="00C8061A"/>
    <w:rsid w:val="00C806F7"/>
    <w:rsid w:val="00C80892"/>
    <w:rsid w:val="00C80899"/>
    <w:rsid w:val="00C8094C"/>
    <w:rsid w:val="00C80D37"/>
    <w:rsid w:val="00C80E17"/>
    <w:rsid w:val="00C80E4C"/>
    <w:rsid w:val="00C81164"/>
    <w:rsid w:val="00C81335"/>
    <w:rsid w:val="00C81435"/>
    <w:rsid w:val="00C814F0"/>
    <w:rsid w:val="00C81682"/>
    <w:rsid w:val="00C8178C"/>
    <w:rsid w:val="00C81999"/>
    <w:rsid w:val="00C81AF7"/>
    <w:rsid w:val="00C81EFD"/>
    <w:rsid w:val="00C8214B"/>
    <w:rsid w:val="00C823A8"/>
    <w:rsid w:val="00C82404"/>
    <w:rsid w:val="00C8252A"/>
    <w:rsid w:val="00C8255D"/>
    <w:rsid w:val="00C82683"/>
    <w:rsid w:val="00C827FD"/>
    <w:rsid w:val="00C82A28"/>
    <w:rsid w:val="00C82FB2"/>
    <w:rsid w:val="00C82FED"/>
    <w:rsid w:val="00C8302D"/>
    <w:rsid w:val="00C83233"/>
    <w:rsid w:val="00C8340A"/>
    <w:rsid w:val="00C834AF"/>
    <w:rsid w:val="00C83701"/>
    <w:rsid w:val="00C837F6"/>
    <w:rsid w:val="00C83921"/>
    <w:rsid w:val="00C839DE"/>
    <w:rsid w:val="00C83A26"/>
    <w:rsid w:val="00C83B3D"/>
    <w:rsid w:val="00C83B6E"/>
    <w:rsid w:val="00C83C1C"/>
    <w:rsid w:val="00C83DBF"/>
    <w:rsid w:val="00C83F48"/>
    <w:rsid w:val="00C84018"/>
    <w:rsid w:val="00C8410B"/>
    <w:rsid w:val="00C841AE"/>
    <w:rsid w:val="00C842D9"/>
    <w:rsid w:val="00C84349"/>
    <w:rsid w:val="00C84458"/>
    <w:rsid w:val="00C8485A"/>
    <w:rsid w:val="00C848D9"/>
    <w:rsid w:val="00C8492C"/>
    <w:rsid w:val="00C84961"/>
    <w:rsid w:val="00C84B4D"/>
    <w:rsid w:val="00C84DF7"/>
    <w:rsid w:val="00C84E54"/>
    <w:rsid w:val="00C852CA"/>
    <w:rsid w:val="00C8550B"/>
    <w:rsid w:val="00C85895"/>
    <w:rsid w:val="00C85A4A"/>
    <w:rsid w:val="00C85CAE"/>
    <w:rsid w:val="00C85D13"/>
    <w:rsid w:val="00C85DEB"/>
    <w:rsid w:val="00C85E1F"/>
    <w:rsid w:val="00C85E6E"/>
    <w:rsid w:val="00C86090"/>
    <w:rsid w:val="00C862EF"/>
    <w:rsid w:val="00C866BE"/>
    <w:rsid w:val="00C869BC"/>
    <w:rsid w:val="00C86A2B"/>
    <w:rsid w:val="00C86BC2"/>
    <w:rsid w:val="00C86E68"/>
    <w:rsid w:val="00C86F6E"/>
    <w:rsid w:val="00C8710C"/>
    <w:rsid w:val="00C8723E"/>
    <w:rsid w:val="00C874B5"/>
    <w:rsid w:val="00C8786B"/>
    <w:rsid w:val="00C8796A"/>
    <w:rsid w:val="00C8796F"/>
    <w:rsid w:val="00C87AB2"/>
    <w:rsid w:val="00C87C9D"/>
    <w:rsid w:val="00C87CED"/>
    <w:rsid w:val="00C87D0D"/>
    <w:rsid w:val="00C87E03"/>
    <w:rsid w:val="00C87E8D"/>
    <w:rsid w:val="00C87F52"/>
    <w:rsid w:val="00C90025"/>
    <w:rsid w:val="00C90207"/>
    <w:rsid w:val="00C902AB"/>
    <w:rsid w:val="00C90318"/>
    <w:rsid w:val="00C90590"/>
    <w:rsid w:val="00C90594"/>
    <w:rsid w:val="00C905EB"/>
    <w:rsid w:val="00C907F0"/>
    <w:rsid w:val="00C90932"/>
    <w:rsid w:val="00C909EB"/>
    <w:rsid w:val="00C90F0E"/>
    <w:rsid w:val="00C911AD"/>
    <w:rsid w:val="00C91372"/>
    <w:rsid w:val="00C91458"/>
    <w:rsid w:val="00C9183C"/>
    <w:rsid w:val="00C91A1B"/>
    <w:rsid w:val="00C91CEF"/>
    <w:rsid w:val="00C920D2"/>
    <w:rsid w:val="00C9268C"/>
    <w:rsid w:val="00C9271E"/>
    <w:rsid w:val="00C92D42"/>
    <w:rsid w:val="00C92E00"/>
    <w:rsid w:val="00C9310D"/>
    <w:rsid w:val="00C93117"/>
    <w:rsid w:val="00C931E6"/>
    <w:rsid w:val="00C9348A"/>
    <w:rsid w:val="00C93704"/>
    <w:rsid w:val="00C93779"/>
    <w:rsid w:val="00C93AB6"/>
    <w:rsid w:val="00C93AC5"/>
    <w:rsid w:val="00C93F87"/>
    <w:rsid w:val="00C93FDE"/>
    <w:rsid w:val="00C941DA"/>
    <w:rsid w:val="00C94233"/>
    <w:rsid w:val="00C945F2"/>
    <w:rsid w:val="00C94690"/>
    <w:rsid w:val="00C94CC1"/>
    <w:rsid w:val="00C94D72"/>
    <w:rsid w:val="00C94E35"/>
    <w:rsid w:val="00C9511F"/>
    <w:rsid w:val="00C957F9"/>
    <w:rsid w:val="00C9586C"/>
    <w:rsid w:val="00C95889"/>
    <w:rsid w:val="00C95A2A"/>
    <w:rsid w:val="00C95A89"/>
    <w:rsid w:val="00C95C25"/>
    <w:rsid w:val="00C95DA8"/>
    <w:rsid w:val="00C960EF"/>
    <w:rsid w:val="00C96349"/>
    <w:rsid w:val="00C96599"/>
    <w:rsid w:val="00C968CF"/>
    <w:rsid w:val="00C969ED"/>
    <w:rsid w:val="00C96CDB"/>
    <w:rsid w:val="00C96CDD"/>
    <w:rsid w:val="00C96D6F"/>
    <w:rsid w:val="00C96EF3"/>
    <w:rsid w:val="00C97010"/>
    <w:rsid w:val="00C970AD"/>
    <w:rsid w:val="00C9734D"/>
    <w:rsid w:val="00C97369"/>
    <w:rsid w:val="00C975D1"/>
    <w:rsid w:val="00C9778C"/>
    <w:rsid w:val="00CA031B"/>
    <w:rsid w:val="00CA0538"/>
    <w:rsid w:val="00CA0545"/>
    <w:rsid w:val="00CA07C0"/>
    <w:rsid w:val="00CA09A4"/>
    <w:rsid w:val="00CA0BCD"/>
    <w:rsid w:val="00CA0C0F"/>
    <w:rsid w:val="00CA0D0E"/>
    <w:rsid w:val="00CA1094"/>
    <w:rsid w:val="00CA12D4"/>
    <w:rsid w:val="00CA1421"/>
    <w:rsid w:val="00CA1547"/>
    <w:rsid w:val="00CA1885"/>
    <w:rsid w:val="00CA19C6"/>
    <w:rsid w:val="00CA1BAE"/>
    <w:rsid w:val="00CA1C61"/>
    <w:rsid w:val="00CA1F18"/>
    <w:rsid w:val="00CA22EC"/>
    <w:rsid w:val="00CA2381"/>
    <w:rsid w:val="00CA29C7"/>
    <w:rsid w:val="00CA2F79"/>
    <w:rsid w:val="00CA2FA2"/>
    <w:rsid w:val="00CA326F"/>
    <w:rsid w:val="00CA3318"/>
    <w:rsid w:val="00CA35BF"/>
    <w:rsid w:val="00CA3995"/>
    <w:rsid w:val="00CA3E9C"/>
    <w:rsid w:val="00CA44C1"/>
    <w:rsid w:val="00CA4622"/>
    <w:rsid w:val="00CA4847"/>
    <w:rsid w:val="00CA494D"/>
    <w:rsid w:val="00CA4BFC"/>
    <w:rsid w:val="00CA4F5B"/>
    <w:rsid w:val="00CA50DA"/>
    <w:rsid w:val="00CA50F1"/>
    <w:rsid w:val="00CA51D1"/>
    <w:rsid w:val="00CA53E7"/>
    <w:rsid w:val="00CA5435"/>
    <w:rsid w:val="00CA55A4"/>
    <w:rsid w:val="00CA5865"/>
    <w:rsid w:val="00CA5901"/>
    <w:rsid w:val="00CA5960"/>
    <w:rsid w:val="00CA5C5C"/>
    <w:rsid w:val="00CA5E5D"/>
    <w:rsid w:val="00CA5E7D"/>
    <w:rsid w:val="00CA5F25"/>
    <w:rsid w:val="00CA6003"/>
    <w:rsid w:val="00CA6149"/>
    <w:rsid w:val="00CA66F2"/>
    <w:rsid w:val="00CA68A0"/>
    <w:rsid w:val="00CA6A40"/>
    <w:rsid w:val="00CA6B5E"/>
    <w:rsid w:val="00CA6DBA"/>
    <w:rsid w:val="00CA74D7"/>
    <w:rsid w:val="00CA7797"/>
    <w:rsid w:val="00CA784E"/>
    <w:rsid w:val="00CB0413"/>
    <w:rsid w:val="00CB0591"/>
    <w:rsid w:val="00CB0895"/>
    <w:rsid w:val="00CB08E5"/>
    <w:rsid w:val="00CB0A76"/>
    <w:rsid w:val="00CB0B29"/>
    <w:rsid w:val="00CB0C0D"/>
    <w:rsid w:val="00CB0C7A"/>
    <w:rsid w:val="00CB0D58"/>
    <w:rsid w:val="00CB1002"/>
    <w:rsid w:val="00CB103F"/>
    <w:rsid w:val="00CB10E1"/>
    <w:rsid w:val="00CB16B6"/>
    <w:rsid w:val="00CB1752"/>
    <w:rsid w:val="00CB19F6"/>
    <w:rsid w:val="00CB1AD5"/>
    <w:rsid w:val="00CB1C7D"/>
    <w:rsid w:val="00CB1CF5"/>
    <w:rsid w:val="00CB1D40"/>
    <w:rsid w:val="00CB209B"/>
    <w:rsid w:val="00CB2189"/>
    <w:rsid w:val="00CB2345"/>
    <w:rsid w:val="00CB2406"/>
    <w:rsid w:val="00CB2469"/>
    <w:rsid w:val="00CB28F8"/>
    <w:rsid w:val="00CB2AA8"/>
    <w:rsid w:val="00CB2BC8"/>
    <w:rsid w:val="00CB2C72"/>
    <w:rsid w:val="00CB304B"/>
    <w:rsid w:val="00CB334A"/>
    <w:rsid w:val="00CB34BE"/>
    <w:rsid w:val="00CB3517"/>
    <w:rsid w:val="00CB3546"/>
    <w:rsid w:val="00CB37BA"/>
    <w:rsid w:val="00CB3A2A"/>
    <w:rsid w:val="00CB3B0A"/>
    <w:rsid w:val="00CB3B0D"/>
    <w:rsid w:val="00CB3CDC"/>
    <w:rsid w:val="00CB403D"/>
    <w:rsid w:val="00CB41A7"/>
    <w:rsid w:val="00CB42BE"/>
    <w:rsid w:val="00CB45DF"/>
    <w:rsid w:val="00CB4607"/>
    <w:rsid w:val="00CB466A"/>
    <w:rsid w:val="00CB477C"/>
    <w:rsid w:val="00CB4839"/>
    <w:rsid w:val="00CB48A4"/>
    <w:rsid w:val="00CB4B31"/>
    <w:rsid w:val="00CB4C30"/>
    <w:rsid w:val="00CB4DF1"/>
    <w:rsid w:val="00CB4FCB"/>
    <w:rsid w:val="00CB531D"/>
    <w:rsid w:val="00CB53B2"/>
    <w:rsid w:val="00CB572F"/>
    <w:rsid w:val="00CB58C9"/>
    <w:rsid w:val="00CB5F44"/>
    <w:rsid w:val="00CB5FE7"/>
    <w:rsid w:val="00CB616A"/>
    <w:rsid w:val="00CB6857"/>
    <w:rsid w:val="00CB685B"/>
    <w:rsid w:val="00CB6B63"/>
    <w:rsid w:val="00CB6D0E"/>
    <w:rsid w:val="00CB6F8D"/>
    <w:rsid w:val="00CB73B6"/>
    <w:rsid w:val="00CB77C7"/>
    <w:rsid w:val="00CB7852"/>
    <w:rsid w:val="00CB7C65"/>
    <w:rsid w:val="00CB7CAE"/>
    <w:rsid w:val="00CB7DF6"/>
    <w:rsid w:val="00CB7E4E"/>
    <w:rsid w:val="00CB7E8B"/>
    <w:rsid w:val="00CB7F08"/>
    <w:rsid w:val="00CC04EA"/>
    <w:rsid w:val="00CC06D3"/>
    <w:rsid w:val="00CC0761"/>
    <w:rsid w:val="00CC09A9"/>
    <w:rsid w:val="00CC1085"/>
    <w:rsid w:val="00CC1389"/>
    <w:rsid w:val="00CC13F1"/>
    <w:rsid w:val="00CC14D9"/>
    <w:rsid w:val="00CC1B37"/>
    <w:rsid w:val="00CC1C6E"/>
    <w:rsid w:val="00CC207E"/>
    <w:rsid w:val="00CC2128"/>
    <w:rsid w:val="00CC2203"/>
    <w:rsid w:val="00CC25E3"/>
    <w:rsid w:val="00CC2727"/>
    <w:rsid w:val="00CC27F9"/>
    <w:rsid w:val="00CC28B3"/>
    <w:rsid w:val="00CC2C5F"/>
    <w:rsid w:val="00CC2E66"/>
    <w:rsid w:val="00CC2F57"/>
    <w:rsid w:val="00CC33A7"/>
    <w:rsid w:val="00CC379A"/>
    <w:rsid w:val="00CC3813"/>
    <w:rsid w:val="00CC3849"/>
    <w:rsid w:val="00CC38D2"/>
    <w:rsid w:val="00CC39E4"/>
    <w:rsid w:val="00CC44C7"/>
    <w:rsid w:val="00CC4784"/>
    <w:rsid w:val="00CC4A6A"/>
    <w:rsid w:val="00CC4D5C"/>
    <w:rsid w:val="00CC4DC7"/>
    <w:rsid w:val="00CC4FA8"/>
    <w:rsid w:val="00CC4FF2"/>
    <w:rsid w:val="00CC506F"/>
    <w:rsid w:val="00CC51B1"/>
    <w:rsid w:val="00CC5651"/>
    <w:rsid w:val="00CC5794"/>
    <w:rsid w:val="00CC5CCB"/>
    <w:rsid w:val="00CC6030"/>
    <w:rsid w:val="00CC60BE"/>
    <w:rsid w:val="00CC6255"/>
    <w:rsid w:val="00CC62CC"/>
    <w:rsid w:val="00CC62DA"/>
    <w:rsid w:val="00CC631E"/>
    <w:rsid w:val="00CC6433"/>
    <w:rsid w:val="00CC64A9"/>
    <w:rsid w:val="00CC65A4"/>
    <w:rsid w:val="00CC65D4"/>
    <w:rsid w:val="00CC6697"/>
    <w:rsid w:val="00CC68F2"/>
    <w:rsid w:val="00CC6928"/>
    <w:rsid w:val="00CC6A0A"/>
    <w:rsid w:val="00CC6C02"/>
    <w:rsid w:val="00CC70A7"/>
    <w:rsid w:val="00CC746E"/>
    <w:rsid w:val="00CC764A"/>
    <w:rsid w:val="00CC773C"/>
    <w:rsid w:val="00CC7E6B"/>
    <w:rsid w:val="00CD006B"/>
    <w:rsid w:val="00CD0252"/>
    <w:rsid w:val="00CD03B4"/>
    <w:rsid w:val="00CD03BE"/>
    <w:rsid w:val="00CD041B"/>
    <w:rsid w:val="00CD0455"/>
    <w:rsid w:val="00CD0693"/>
    <w:rsid w:val="00CD06FA"/>
    <w:rsid w:val="00CD07ED"/>
    <w:rsid w:val="00CD0944"/>
    <w:rsid w:val="00CD09AD"/>
    <w:rsid w:val="00CD0CE8"/>
    <w:rsid w:val="00CD0E16"/>
    <w:rsid w:val="00CD1098"/>
    <w:rsid w:val="00CD10F6"/>
    <w:rsid w:val="00CD1137"/>
    <w:rsid w:val="00CD19FF"/>
    <w:rsid w:val="00CD1C04"/>
    <w:rsid w:val="00CD28A8"/>
    <w:rsid w:val="00CD2A3C"/>
    <w:rsid w:val="00CD2B37"/>
    <w:rsid w:val="00CD2C38"/>
    <w:rsid w:val="00CD2CAE"/>
    <w:rsid w:val="00CD345B"/>
    <w:rsid w:val="00CD3610"/>
    <w:rsid w:val="00CD3C38"/>
    <w:rsid w:val="00CD4119"/>
    <w:rsid w:val="00CD45EC"/>
    <w:rsid w:val="00CD469B"/>
    <w:rsid w:val="00CD4D69"/>
    <w:rsid w:val="00CD52EF"/>
    <w:rsid w:val="00CD5433"/>
    <w:rsid w:val="00CD5692"/>
    <w:rsid w:val="00CD5696"/>
    <w:rsid w:val="00CD56C8"/>
    <w:rsid w:val="00CD599C"/>
    <w:rsid w:val="00CD5A34"/>
    <w:rsid w:val="00CD5C93"/>
    <w:rsid w:val="00CD5C96"/>
    <w:rsid w:val="00CD5F42"/>
    <w:rsid w:val="00CD5F54"/>
    <w:rsid w:val="00CD5F84"/>
    <w:rsid w:val="00CD61B0"/>
    <w:rsid w:val="00CD62DF"/>
    <w:rsid w:val="00CD6430"/>
    <w:rsid w:val="00CD652E"/>
    <w:rsid w:val="00CD6A95"/>
    <w:rsid w:val="00CD6AC7"/>
    <w:rsid w:val="00CD6B82"/>
    <w:rsid w:val="00CD6EE3"/>
    <w:rsid w:val="00CD6FBF"/>
    <w:rsid w:val="00CD70B8"/>
    <w:rsid w:val="00CD72B7"/>
    <w:rsid w:val="00CD7348"/>
    <w:rsid w:val="00CD752F"/>
    <w:rsid w:val="00CD761F"/>
    <w:rsid w:val="00CD7769"/>
    <w:rsid w:val="00CD77AA"/>
    <w:rsid w:val="00CD77BA"/>
    <w:rsid w:val="00CD77E3"/>
    <w:rsid w:val="00CD7D3B"/>
    <w:rsid w:val="00CD7D8B"/>
    <w:rsid w:val="00CD7E03"/>
    <w:rsid w:val="00CE01BE"/>
    <w:rsid w:val="00CE03C2"/>
    <w:rsid w:val="00CE05D3"/>
    <w:rsid w:val="00CE05DD"/>
    <w:rsid w:val="00CE0899"/>
    <w:rsid w:val="00CE0AFE"/>
    <w:rsid w:val="00CE0D39"/>
    <w:rsid w:val="00CE1259"/>
    <w:rsid w:val="00CE1371"/>
    <w:rsid w:val="00CE138F"/>
    <w:rsid w:val="00CE1469"/>
    <w:rsid w:val="00CE15D0"/>
    <w:rsid w:val="00CE1794"/>
    <w:rsid w:val="00CE18A6"/>
    <w:rsid w:val="00CE1D24"/>
    <w:rsid w:val="00CE1FF0"/>
    <w:rsid w:val="00CE21B9"/>
    <w:rsid w:val="00CE21CD"/>
    <w:rsid w:val="00CE2357"/>
    <w:rsid w:val="00CE239F"/>
    <w:rsid w:val="00CE2963"/>
    <w:rsid w:val="00CE2999"/>
    <w:rsid w:val="00CE2B4F"/>
    <w:rsid w:val="00CE2C95"/>
    <w:rsid w:val="00CE2CCF"/>
    <w:rsid w:val="00CE2D92"/>
    <w:rsid w:val="00CE2DDA"/>
    <w:rsid w:val="00CE2F2B"/>
    <w:rsid w:val="00CE371A"/>
    <w:rsid w:val="00CE3AE6"/>
    <w:rsid w:val="00CE3C02"/>
    <w:rsid w:val="00CE4096"/>
    <w:rsid w:val="00CE418D"/>
    <w:rsid w:val="00CE451C"/>
    <w:rsid w:val="00CE458D"/>
    <w:rsid w:val="00CE4712"/>
    <w:rsid w:val="00CE4848"/>
    <w:rsid w:val="00CE4A80"/>
    <w:rsid w:val="00CE4B76"/>
    <w:rsid w:val="00CE4E40"/>
    <w:rsid w:val="00CE52D9"/>
    <w:rsid w:val="00CE530A"/>
    <w:rsid w:val="00CE5444"/>
    <w:rsid w:val="00CE5571"/>
    <w:rsid w:val="00CE55D2"/>
    <w:rsid w:val="00CE5C96"/>
    <w:rsid w:val="00CE5FAD"/>
    <w:rsid w:val="00CE6591"/>
    <w:rsid w:val="00CE6685"/>
    <w:rsid w:val="00CE6AF6"/>
    <w:rsid w:val="00CE6C49"/>
    <w:rsid w:val="00CE6C9E"/>
    <w:rsid w:val="00CE6D0C"/>
    <w:rsid w:val="00CE716A"/>
    <w:rsid w:val="00CE7201"/>
    <w:rsid w:val="00CE730E"/>
    <w:rsid w:val="00CE7466"/>
    <w:rsid w:val="00CE7591"/>
    <w:rsid w:val="00CE7784"/>
    <w:rsid w:val="00CE7869"/>
    <w:rsid w:val="00CE78D3"/>
    <w:rsid w:val="00CE7A83"/>
    <w:rsid w:val="00CE7C19"/>
    <w:rsid w:val="00CF01B9"/>
    <w:rsid w:val="00CF0673"/>
    <w:rsid w:val="00CF0A50"/>
    <w:rsid w:val="00CF0AC8"/>
    <w:rsid w:val="00CF0E35"/>
    <w:rsid w:val="00CF0F85"/>
    <w:rsid w:val="00CF10EC"/>
    <w:rsid w:val="00CF12E0"/>
    <w:rsid w:val="00CF14AB"/>
    <w:rsid w:val="00CF180E"/>
    <w:rsid w:val="00CF185C"/>
    <w:rsid w:val="00CF1AB8"/>
    <w:rsid w:val="00CF1B2B"/>
    <w:rsid w:val="00CF1C30"/>
    <w:rsid w:val="00CF1EDC"/>
    <w:rsid w:val="00CF2131"/>
    <w:rsid w:val="00CF27CD"/>
    <w:rsid w:val="00CF2A69"/>
    <w:rsid w:val="00CF2CE9"/>
    <w:rsid w:val="00CF2ECE"/>
    <w:rsid w:val="00CF3012"/>
    <w:rsid w:val="00CF3113"/>
    <w:rsid w:val="00CF312E"/>
    <w:rsid w:val="00CF3152"/>
    <w:rsid w:val="00CF374A"/>
    <w:rsid w:val="00CF38A9"/>
    <w:rsid w:val="00CF3B89"/>
    <w:rsid w:val="00CF4198"/>
    <w:rsid w:val="00CF41E7"/>
    <w:rsid w:val="00CF4254"/>
    <w:rsid w:val="00CF4308"/>
    <w:rsid w:val="00CF47A1"/>
    <w:rsid w:val="00CF4906"/>
    <w:rsid w:val="00CF498E"/>
    <w:rsid w:val="00CF4BAF"/>
    <w:rsid w:val="00CF5863"/>
    <w:rsid w:val="00CF59DB"/>
    <w:rsid w:val="00CF5BB6"/>
    <w:rsid w:val="00CF5F35"/>
    <w:rsid w:val="00CF6164"/>
    <w:rsid w:val="00CF621D"/>
    <w:rsid w:val="00CF6293"/>
    <w:rsid w:val="00CF65A0"/>
    <w:rsid w:val="00CF693D"/>
    <w:rsid w:val="00CF696A"/>
    <w:rsid w:val="00CF6B46"/>
    <w:rsid w:val="00CF6D12"/>
    <w:rsid w:val="00CF6D20"/>
    <w:rsid w:val="00CF6D36"/>
    <w:rsid w:val="00CF6D6A"/>
    <w:rsid w:val="00CF6F23"/>
    <w:rsid w:val="00CF703B"/>
    <w:rsid w:val="00CF70A5"/>
    <w:rsid w:val="00CF73EB"/>
    <w:rsid w:val="00CF7AC9"/>
    <w:rsid w:val="00CF7CDA"/>
    <w:rsid w:val="00CF7D95"/>
    <w:rsid w:val="00D0040A"/>
    <w:rsid w:val="00D0089D"/>
    <w:rsid w:val="00D00A05"/>
    <w:rsid w:val="00D00CDD"/>
    <w:rsid w:val="00D01097"/>
    <w:rsid w:val="00D010AE"/>
    <w:rsid w:val="00D0112C"/>
    <w:rsid w:val="00D012BB"/>
    <w:rsid w:val="00D012BC"/>
    <w:rsid w:val="00D016E0"/>
    <w:rsid w:val="00D017C3"/>
    <w:rsid w:val="00D01A87"/>
    <w:rsid w:val="00D0217F"/>
    <w:rsid w:val="00D0260C"/>
    <w:rsid w:val="00D02618"/>
    <w:rsid w:val="00D027EC"/>
    <w:rsid w:val="00D029C4"/>
    <w:rsid w:val="00D02A7D"/>
    <w:rsid w:val="00D02C0E"/>
    <w:rsid w:val="00D02CEC"/>
    <w:rsid w:val="00D02FC0"/>
    <w:rsid w:val="00D0332A"/>
    <w:rsid w:val="00D03499"/>
    <w:rsid w:val="00D034F3"/>
    <w:rsid w:val="00D0362F"/>
    <w:rsid w:val="00D03886"/>
    <w:rsid w:val="00D0395A"/>
    <w:rsid w:val="00D03991"/>
    <w:rsid w:val="00D039B6"/>
    <w:rsid w:val="00D03E46"/>
    <w:rsid w:val="00D04240"/>
    <w:rsid w:val="00D047ED"/>
    <w:rsid w:val="00D049FD"/>
    <w:rsid w:val="00D04B1D"/>
    <w:rsid w:val="00D04C35"/>
    <w:rsid w:val="00D04EAF"/>
    <w:rsid w:val="00D04EC4"/>
    <w:rsid w:val="00D04F43"/>
    <w:rsid w:val="00D0515B"/>
    <w:rsid w:val="00D0517F"/>
    <w:rsid w:val="00D051AF"/>
    <w:rsid w:val="00D051ED"/>
    <w:rsid w:val="00D0595E"/>
    <w:rsid w:val="00D05ADB"/>
    <w:rsid w:val="00D05D6C"/>
    <w:rsid w:val="00D06276"/>
    <w:rsid w:val="00D064ED"/>
    <w:rsid w:val="00D0659E"/>
    <w:rsid w:val="00D06717"/>
    <w:rsid w:val="00D06C0D"/>
    <w:rsid w:val="00D06D89"/>
    <w:rsid w:val="00D07053"/>
    <w:rsid w:val="00D07196"/>
    <w:rsid w:val="00D07342"/>
    <w:rsid w:val="00D0761A"/>
    <w:rsid w:val="00D07771"/>
    <w:rsid w:val="00D07791"/>
    <w:rsid w:val="00D07929"/>
    <w:rsid w:val="00D07E47"/>
    <w:rsid w:val="00D07EF7"/>
    <w:rsid w:val="00D10371"/>
    <w:rsid w:val="00D1069E"/>
    <w:rsid w:val="00D106A9"/>
    <w:rsid w:val="00D1074E"/>
    <w:rsid w:val="00D10E2D"/>
    <w:rsid w:val="00D10FEF"/>
    <w:rsid w:val="00D1102C"/>
    <w:rsid w:val="00D11169"/>
    <w:rsid w:val="00D11190"/>
    <w:rsid w:val="00D115DC"/>
    <w:rsid w:val="00D1179E"/>
    <w:rsid w:val="00D119BC"/>
    <w:rsid w:val="00D11BA7"/>
    <w:rsid w:val="00D11CBE"/>
    <w:rsid w:val="00D11D6D"/>
    <w:rsid w:val="00D12059"/>
    <w:rsid w:val="00D120E6"/>
    <w:rsid w:val="00D1220A"/>
    <w:rsid w:val="00D12733"/>
    <w:rsid w:val="00D1282C"/>
    <w:rsid w:val="00D12E56"/>
    <w:rsid w:val="00D1301B"/>
    <w:rsid w:val="00D130C4"/>
    <w:rsid w:val="00D130FC"/>
    <w:rsid w:val="00D134ED"/>
    <w:rsid w:val="00D1353A"/>
    <w:rsid w:val="00D13955"/>
    <w:rsid w:val="00D13FBE"/>
    <w:rsid w:val="00D1400E"/>
    <w:rsid w:val="00D141CA"/>
    <w:rsid w:val="00D1440B"/>
    <w:rsid w:val="00D14432"/>
    <w:rsid w:val="00D145E0"/>
    <w:rsid w:val="00D1496C"/>
    <w:rsid w:val="00D14C5E"/>
    <w:rsid w:val="00D14CB1"/>
    <w:rsid w:val="00D14CB2"/>
    <w:rsid w:val="00D14CBD"/>
    <w:rsid w:val="00D14F1C"/>
    <w:rsid w:val="00D153D2"/>
    <w:rsid w:val="00D153F2"/>
    <w:rsid w:val="00D1555E"/>
    <w:rsid w:val="00D156A0"/>
    <w:rsid w:val="00D15750"/>
    <w:rsid w:val="00D158C0"/>
    <w:rsid w:val="00D15AB3"/>
    <w:rsid w:val="00D15D94"/>
    <w:rsid w:val="00D15DF4"/>
    <w:rsid w:val="00D15F19"/>
    <w:rsid w:val="00D1600E"/>
    <w:rsid w:val="00D16059"/>
    <w:rsid w:val="00D164BF"/>
    <w:rsid w:val="00D166F8"/>
    <w:rsid w:val="00D16790"/>
    <w:rsid w:val="00D173CF"/>
    <w:rsid w:val="00D177CC"/>
    <w:rsid w:val="00D179A5"/>
    <w:rsid w:val="00D17A7C"/>
    <w:rsid w:val="00D17C0C"/>
    <w:rsid w:val="00D20472"/>
    <w:rsid w:val="00D20692"/>
    <w:rsid w:val="00D20785"/>
    <w:rsid w:val="00D209A1"/>
    <w:rsid w:val="00D20A50"/>
    <w:rsid w:val="00D20AE8"/>
    <w:rsid w:val="00D20C62"/>
    <w:rsid w:val="00D20D77"/>
    <w:rsid w:val="00D20EDF"/>
    <w:rsid w:val="00D20F45"/>
    <w:rsid w:val="00D20F5B"/>
    <w:rsid w:val="00D21600"/>
    <w:rsid w:val="00D21AEA"/>
    <w:rsid w:val="00D21CAC"/>
    <w:rsid w:val="00D21E63"/>
    <w:rsid w:val="00D21EA0"/>
    <w:rsid w:val="00D21FD9"/>
    <w:rsid w:val="00D223D7"/>
    <w:rsid w:val="00D225F7"/>
    <w:rsid w:val="00D2275A"/>
    <w:rsid w:val="00D229F1"/>
    <w:rsid w:val="00D22ACC"/>
    <w:rsid w:val="00D22F61"/>
    <w:rsid w:val="00D2339D"/>
    <w:rsid w:val="00D2346F"/>
    <w:rsid w:val="00D235E6"/>
    <w:rsid w:val="00D23930"/>
    <w:rsid w:val="00D23947"/>
    <w:rsid w:val="00D23CD2"/>
    <w:rsid w:val="00D23DEA"/>
    <w:rsid w:val="00D241A5"/>
    <w:rsid w:val="00D24448"/>
    <w:rsid w:val="00D247D3"/>
    <w:rsid w:val="00D24AC6"/>
    <w:rsid w:val="00D24B11"/>
    <w:rsid w:val="00D24DDB"/>
    <w:rsid w:val="00D24FB1"/>
    <w:rsid w:val="00D24FEF"/>
    <w:rsid w:val="00D250B5"/>
    <w:rsid w:val="00D2522F"/>
    <w:rsid w:val="00D2529B"/>
    <w:rsid w:val="00D25391"/>
    <w:rsid w:val="00D256F1"/>
    <w:rsid w:val="00D25719"/>
    <w:rsid w:val="00D25D55"/>
    <w:rsid w:val="00D25E05"/>
    <w:rsid w:val="00D25E1F"/>
    <w:rsid w:val="00D25EB1"/>
    <w:rsid w:val="00D262BE"/>
    <w:rsid w:val="00D26388"/>
    <w:rsid w:val="00D263B2"/>
    <w:rsid w:val="00D263C1"/>
    <w:rsid w:val="00D26C70"/>
    <w:rsid w:val="00D26ED0"/>
    <w:rsid w:val="00D26F2F"/>
    <w:rsid w:val="00D27413"/>
    <w:rsid w:val="00D27527"/>
    <w:rsid w:val="00D2784E"/>
    <w:rsid w:val="00D27921"/>
    <w:rsid w:val="00D27B89"/>
    <w:rsid w:val="00D27C9F"/>
    <w:rsid w:val="00D27E2B"/>
    <w:rsid w:val="00D27F1D"/>
    <w:rsid w:val="00D27F55"/>
    <w:rsid w:val="00D3022B"/>
    <w:rsid w:val="00D30334"/>
    <w:rsid w:val="00D3053F"/>
    <w:rsid w:val="00D30730"/>
    <w:rsid w:val="00D30AC1"/>
    <w:rsid w:val="00D30D07"/>
    <w:rsid w:val="00D30E27"/>
    <w:rsid w:val="00D31386"/>
    <w:rsid w:val="00D31D28"/>
    <w:rsid w:val="00D31E40"/>
    <w:rsid w:val="00D32384"/>
    <w:rsid w:val="00D323F8"/>
    <w:rsid w:val="00D3249F"/>
    <w:rsid w:val="00D328F2"/>
    <w:rsid w:val="00D328F3"/>
    <w:rsid w:val="00D329EE"/>
    <w:rsid w:val="00D32DA7"/>
    <w:rsid w:val="00D33245"/>
    <w:rsid w:val="00D33339"/>
    <w:rsid w:val="00D338D7"/>
    <w:rsid w:val="00D33C9C"/>
    <w:rsid w:val="00D33DEB"/>
    <w:rsid w:val="00D33F66"/>
    <w:rsid w:val="00D349D1"/>
    <w:rsid w:val="00D34A78"/>
    <w:rsid w:val="00D34B97"/>
    <w:rsid w:val="00D34C3A"/>
    <w:rsid w:val="00D35055"/>
    <w:rsid w:val="00D35060"/>
    <w:rsid w:val="00D35524"/>
    <w:rsid w:val="00D355D3"/>
    <w:rsid w:val="00D355D5"/>
    <w:rsid w:val="00D35733"/>
    <w:rsid w:val="00D35A36"/>
    <w:rsid w:val="00D35E49"/>
    <w:rsid w:val="00D36054"/>
    <w:rsid w:val="00D36091"/>
    <w:rsid w:val="00D361FE"/>
    <w:rsid w:val="00D3650D"/>
    <w:rsid w:val="00D36558"/>
    <w:rsid w:val="00D365AD"/>
    <w:rsid w:val="00D36869"/>
    <w:rsid w:val="00D36969"/>
    <w:rsid w:val="00D36B4D"/>
    <w:rsid w:val="00D36EF8"/>
    <w:rsid w:val="00D36F95"/>
    <w:rsid w:val="00D371E7"/>
    <w:rsid w:val="00D37777"/>
    <w:rsid w:val="00D37C2F"/>
    <w:rsid w:val="00D37D8C"/>
    <w:rsid w:val="00D37DB2"/>
    <w:rsid w:val="00D37F34"/>
    <w:rsid w:val="00D404BD"/>
    <w:rsid w:val="00D40554"/>
    <w:rsid w:val="00D40683"/>
    <w:rsid w:val="00D40AA0"/>
    <w:rsid w:val="00D40D77"/>
    <w:rsid w:val="00D40E10"/>
    <w:rsid w:val="00D40F17"/>
    <w:rsid w:val="00D41403"/>
    <w:rsid w:val="00D414E3"/>
    <w:rsid w:val="00D4151A"/>
    <w:rsid w:val="00D415E4"/>
    <w:rsid w:val="00D42182"/>
    <w:rsid w:val="00D4234B"/>
    <w:rsid w:val="00D423EA"/>
    <w:rsid w:val="00D4241D"/>
    <w:rsid w:val="00D427FE"/>
    <w:rsid w:val="00D4293F"/>
    <w:rsid w:val="00D43003"/>
    <w:rsid w:val="00D4300F"/>
    <w:rsid w:val="00D4317E"/>
    <w:rsid w:val="00D431E8"/>
    <w:rsid w:val="00D432BC"/>
    <w:rsid w:val="00D432E9"/>
    <w:rsid w:val="00D434F7"/>
    <w:rsid w:val="00D4360A"/>
    <w:rsid w:val="00D44116"/>
    <w:rsid w:val="00D44219"/>
    <w:rsid w:val="00D443AA"/>
    <w:rsid w:val="00D444AD"/>
    <w:rsid w:val="00D447AC"/>
    <w:rsid w:val="00D44A62"/>
    <w:rsid w:val="00D44C60"/>
    <w:rsid w:val="00D44EA6"/>
    <w:rsid w:val="00D44F89"/>
    <w:rsid w:val="00D4500D"/>
    <w:rsid w:val="00D4501D"/>
    <w:rsid w:val="00D4577F"/>
    <w:rsid w:val="00D45AE5"/>
    <w:rsid w:val="00D45BB2"/>
    <w:rsid w:val="00D45C7B"/>
    <w:rsid w:val="00D46105"/>
    <w:rsid w:val="00D46224"/>
    <w:rsid w:val="00D46290"/>
    <w:rsid w:val="00D463F4"/>
    <w:rsid w:val="00D4644C"/>
    <w:rsid w:val="00D4647E"/>
    <w:rsid w:val="00D464D2"/>
    <w:rsid w:val="00D466E0"/>
    <w:rsid w:val="00D4684A"/>
    <w:rsid w:val="00D46860"/>
    <w:rsid w:val="00D46A96"/>
    <w:rsid w:val="00D46B85"/>
    <w:rsid w:val="00D46D54"/>
    <w:rsid w:val="00D47114"/>
    <w:rsid w:val="00D472AC"/>
    <w:rsid w:val="00D47311"/>
    <w:rsid w:val="00D47439"/>
    <w:rsid w:val="00D474B8"/>
    <w:rsid w:val="00D4785C"/>
    <w:rsid w:val="00D479FD"/>
    <w:rsid w:val="00D47A15"/>
    <w:rsid w:val="00D47AFD"/>
    <w:rsid w:val="00D5007F"/>
    <w:rsid w:val="00D50300"/>
    <w:rsid w:val="00D50811"/>
    <w:rsid w:val="00D5088E"/>
    <w:rsid w:val="00D508DB"/>
    <w:rsid w:val="00D50A71"/>
    <w:rsid w:val="00D50B24"/>
    <w:rsid w:val="00D50B7D"/>
    <w:rsid w:val="00D50C73"/>
    <w:rsid w:val="00D50C79"/>
    <w:rsid w:val="00D50CFF"/>
    <w:rsid w:val="00D50D42"/>
    <w:rsid w:val="00D510B1"/>
    <w:rsid w:val="00D514F5"/>
    <w:rsid w:val="00D515FA"/>
    <w:rsid w:val="00D516F2"/>
    <w:rsid w:val="00D517E5"/>
    <w:rsid w:val="00D51A11"/>
    <w:rsid w:val="00D51E2D"/>
    <w:rsid w:val="00D51E6D"/>
    <w:rsid w:val="00D51EE9"/>
    <w:rsid w:val="00D52110"/>
    <w:rsid w:val="00D52255"/>
    <w:rsid w:val="00D52418"/>
    <w:rsid w:val="00D52618"/>
    <w:rsid w:val="00D52841"/>
    <w:rsid w:val="00D528A2"/>
    <w:rsid w:val="00D52AE4"/>
    <w:rsid w:val="00D52B22"/>
    <w:rsid w:val="00D52D47"/>
    <w:rsid w:val="00D52F16"/>
    <w:rsid w:val="00D530DF"/>
    <w:rsid w:val="00D530ED"/>
    <w:rsid w:val="00D53449"/>
    <w:rsid w:val="00D534DC"/>
    <w:rsid w:val="00D53940"/>
    <w:rsid w:val="00D53C66"/>
    <w:rsid w:val="00D53EA1"/>
    <w:rsid w:val="00D540D4"/>
    <w:rsid w:val="00D5497C"/>
    <w:rsid w:val="00D549D8"/>
    <w:rsid w:val="00D54AD0"/>
    <w:rsid w:val="00D54BA0"/>
    <w:rsid w:val="00D5500D"/>
    <w:rsid w:val="00D5515F"/>
    <w:rsid w:val="00D5556F"/>
    <w:rsid w:val="00D55D42"/>
    <w:rsid w:val="00D55D55"/>
    <w:rsid w:val="00D55DD9"/>
    <w:rsid w:val="00D56039"/>
    <w:rsid w:val="00D56109"/>
    <w:rsid w:val="00D56321"/>
    <w:rsid w:val="00D567C6"/>
    <w:rsid w:val="00D56875"/>
    <w:rsid w:val="00D56A05"/>
    <w:rsid w:val="00D56C85"/>
    <w:rsid w:val="00D571EC"/>
    <w:rsid w:val="00D5730A"/>
    <w:rsid w:val="00D5792C"/>
    <w:rsid w:val="00D5792E"/>
    <w:rsid w:val="00D57C8C"/>
    <w:rsid w:val="00D57DE1"/>
    <w:rsid w:val="00D57E74"/>
    <w:rsid w:val="00D6007A"/>
    <w:rsid w:val="00D60352"/>
    <w:rsid w:val="00D60741"/>
    <w:rsid w:val="00D60A9F"/>
    <w:rsid w:val="00D60B78"/>
    <w:rsid w:val="00D60C09"/>
    <w:rsid w:val="00D60DBF"/>
    <w:rsid w:val="00D60E87"/>
    <w:rsid w:val="00D60FEC"/>
    <w:rsid w:val="00D6133E"/>
    <w:rsid w:val="00D617C5"/>
    <w:rsid w:val="00D619C5"/>
    <w:rsid w:val="00D619E0"/>
    <w:rsid w:val="00D61E18"/>
    <w:rsid w:val="00D61E74"/>
    <w:rsid w:val="00D61F51"/>
    <w:rsid w:val="00D62159"/>
    <w:rsid w:val="00D62314"/>
    <w:rsid w:val="00D62451"/>
    <w:rsid w:val="00D62455"/>
    <w:rsid w:val="00D6245B"/>
    <w:rsid w:val="00D625B7"/>
    <w:rsid w:val="00D625EF"/>
    <w:rsid w:val="00D62E2D"/>
    <w:rsid w:val="00D630D1"/>
    <w:rsid w:val="00D63248"/>
    <w:rsid w:val="00D6368F"/>
    <w:rsid w:val="00D636A2"/>
    <w:rsid w:val="00D636FA"/>
    <w:rsid w:val="00D6371F"/>
    <w:rsid w:val="00D63779"/>
    <w:rsid w:val="00D638FD"/>
    <w:rsid w:val="00D63BA8"/>
    <w:rsid w:val="00D63F74"/>
    <w:rsid w:val="00D63FD1"/>
    <w:rsid w:val="00D643B6"/>
    <w:rsid w:val="00D6443C"/>
    <w:rsid w:val="00D64443"/>
    <w:rsid w:val="00D64535"/>
    <w:rsid w:val="00D649F1"/>
    <w:rsid w:val="00D649F6"/>
    <w:rsid w:val="00D64B8A"/>
    <w:rsid w:val="00D64DF8"/>
    <w:rsid w:val="00D65053"/>
    <w:rsid w:val="00D65201"/>
    <w:rsid w:val="00D652B8"/>
    <w:rsid w:val="00D65A51"/>
    <w:rsid w:val="00D65B2C"/>
    <w:rsid w:val="00D65B66"/>
    <w:rsid w:val="00D65D06"/>
    <w:rsid w:val="00D662A5"/>
    <w:rsid w:val="00D6645F"/>
    <w:rsid w:val="00D66708"/>
    <w:rsid w:val="00D66C45"/>
    <w:rsid w:val="00D66C69"/>
    <w:rsid w:val="00D66D20"/>
    <w:rsid w:val="00D66FB3"/>
    <w:rsid w:val="00D67311"/>
    <w:rsid w:val="00D67953"/>
    <w:rsid w:val="00D679EF"/>
    <w:rsid w:val="00D67B50"/>
    <w:rsid w:val="00D67D61"/>
    <w:rsid w:val="00D70082"/>
    <w:rsid w:val="00D705D4"/>
    <w:rsid w:val="00D70B98"/>
    <w:rsid w:val="00D70BD7"/>
    <w:rsid w:val="00D70C47"/>
    <w:rsid w:val="00D70C5E"/>
    <w:rsid w:val="00D70CD7"/>
    <w:rsid w:val="00D70CFF"/>
    <w:rsid w:val="00D70E98"/>
    <w:rsid w:val="00D70FCB"/>
    <w:rsid w:val="00D70FE5"/>
    <w:rsid w:val="00D7100E"/>
    <w:rsid w:val="00D71025"/>
    <w:rsid w:val="00D7107B"/>
    <w:rsid w:val="00D7157A"/>
    <w:rsid w:val="00D7188B"/>
    <w:rsid w:val="00D71992"/>
    <w:rsid w:val="00D71A58"/>
    <w:rsid w:val="00D71E52"/>
    <w:rsid w:val="00D71FF1"/>
    <w:rsid w:val="00D720CA"/>
    <w:rsid w:val="00D7235B"/>
    <w:rsid w:val="00D724CC"/>
    <w:rsid w:val="00D72D3F"/>
    <w:rsid w:val="00D73079"/>
    <w:rsid w:val="00D73210"/>
    <w:rsid w:val="00D73337"/>
    <w:rsid w:val="00D73386"/>
    <w:rsid w:val="00D73626"/>
    <w:rsid w:val="00D7378C"/>
    <w:rsid w:val="00D73CEA"/>
    <w:rsid w:val="00D74100"/>
    <w:rsid w:val="00D7455E"/>
    <w:rsid w:val="00D748AF"/>
    <w:rsid w:val="00D74F61"/>
    <w:rsid w:val="00D750CF"/>
    <w:rsid w:val="00D75121"/>
    <w:rsid w:val="00D7520B"/>
    <w:rsid w:val="00D752E9"/>
    <w:rsid w:val="00D75763"/>
    <w:rsid w:val="00D75944"/>
    <w:rsid w:val="00D75A0D"/>
    <w:rsid w:val="00D75C3F"/>
    <w:rsid w:val="00D75E6B"/>
    <w:rsid w:val="00D75F2F"/>
    <w:rsid w:val="00D75F89"/>
    <w:rsid w:val="00D761DC"/>
    <w:rsid w:val="00D761EB"/>
    <w:rsid w:val="00D7624C"/>
    <w:rsid w:val="00D7650F"/>
    <w:rsid w:val="00D76716"/>
    <w:rsid w:val="00D768AF"/>
    <w:rsid w:val="00D76CEF"/>
    <w:rsid w:val="00D76D38"/>
    <w:rsid w:val="00D76D8A"/>
    <w:rsid w:val="00D76F03"/>
    <w:rsid w:val="00D7762B"/>
    <w:rsid w:val="00D77998"/>
    <w:rsid w:val="00D77FF0"/>
    <w:rsid w:val="00D80188"/>
    <w:rsid w:val="00D801DF"/>
    <w:rsid w:val="00D8047B"/>
    <w:rsid w:val="00D80933"/>
    <w:rsid w:val="00D80989"/>
    <w:rsid w:val="00D80B95"/>
    <w:rsid w:val="00D80BC0"/>
    <w:rsid w:val="00D80C90"/>
    <w:rsid w:val="00D80E9A"/>
    <w:rsid w:val="00D81190"/>
    <w:rsid w:val="00D81218"/>
    <w:rsid w:val="00D8122D"/>
    <w:rsid w:val="00D815F7"/>
    <w:rsid w:val="00D81852"/>
    <w:rsid w:val="00D818B9"/>
    <w:rsid w:val="00D81A08"/>
    <w:rsid w:val="00D81A21"/>
    <w:rsid w:val="00D81BAA"/>
    <w:rsid w:val="00D81D83"/>
    <w:rsid w:val="00D820E8"/>
    <w:rsid w:val="00D826A4"/>
    <w:rsid w:val="00D826A9"/>
    <w:rsid w:val="00D82C74"/>
    <w:rsid w:val="00D82E56"/>
    <w:rsid w:val="00D832F3"/>
    <w:rsid w:val="00D8332D"/>
    <w:rsid w:val="00D833C1"/>
    <w:rsid w:val="00D835DC"/>
    <w:rsid w:val="00D83706"/>
    <w:rsid w:val="00D83772"/>
    <w:rsid w:val="00D83A42"/>
    <w:rsid w:val="00D83A77"/>
    <w:rsid w:val="00D83B06"/>
    <w:rsid w:val="00D83BAC"/>
    <w:rsid w:val="00D83D52"/>
    <w:rsid w:val="00D83E16"/>
    <w:rsid w:val="00D8438A"/>
    <w:rsid w:val="00D8459B"/>
    <w:rsid w:val="00D84658"/>
    <w:rsid w:val="00D84743"/>
    <w:rsid w:val="00D84920"/>
    <w:rsid w:val="00D84933"/>
    <w:rsid w:val="00D84B0D"/>
    <w:rsid w:val="00D84BFA"/>
    <w:rsid w:val="00D84C62"/>
    <w:rsid w:val="00D84E26"/>
    <w:rsid w:val="00D85209"/>
    <w:rsid w:val="00D8541A"/>
    <w:rsid w:val="00D855CA"/>
    <w:rsid w:val="00D85BE6"/>
    <w:rsid w:val="00D85FFF"/>
    <w:rsid w:val="00D860B0"/>
    <w:rsid w:val="00D86403"/>
    <w:rsid w:val="00D86465"/>
    <w:rsid w:val="00D8647B"/>
    <w:rsid w:val="00D866CE"/>
    <w:rsid w:val="00D86782"/>
    <w:rsid w:val="00D867B4"/>
    <w:rsid w:val="00D86AC3"/>
    <w:rsid w:val="00D86CC8"/>
    <w:rsid w:val="00D86D90"/>
    <w:rsid w:val="00D87299"/>
    <w:rsid w:val="00D8788E"/>
    <w:rsid w:val="00D87BC9"/>
    <w:rsid w:val="00D87C8B"/>
    <w:rsid w:val="00D87FF3"/>
    <w:rsid w:val="00D900AC"/>
    <w:rsid w:val="00D90151"/>
    <w:rsid w:val="00D9025F"/>
    <w:rsid w:val="00D902BC"/>
    <w:rsid w:val="00D902FF"/>
    <w:rsid w:val="00D904EF"/>
    <w:rsid w:val="00D90523"/>
    <w:rsid w:val="00D90651"/>
    <w:rsid w:val="00D906EF"/>
    <w:rsid w:val="00D90A0F"/>
    <w:rsid w:val="00D90E4A"/>
    <w:rsid w:val="00D91238"/>
    <w:rsid w:val="00D91267"/>
    <w:rsid w:val="00D912BA"/>
    <w:rsid w:val="00D91348"/>
    <w:rsid w:val="00D9159A"/>
    <w:rsid w:val="00D917AB"/>
    <w:rsid w:val="00D91811"/>
    <w:rsid w:val="00D91BE4"/>
    <w:rsid w:val="00D91EB5"/>
    <w:rsid w:val="00D9246B"/>
    <w:rsid w:val="00D9249F"/>
    <w:rsid w:val="00D92608"/>
    <w:rsid w:val="00D926A8"/>
    <w:rsid w:val="00D929A9"/>
    <w:rsid w:val="00D92A4F"/>
    <w:rsid w:val="00D92AC6"/>
    <w:rsid w:val="00D92CF8"/>
    <w:rsid w:val="00D93009"/>
    <w:rsid w:val="00D93077"/>
    <w:rsid w:val="00D930A7"/>
    <w:rsid w:val="00D9341B"/>
    <w:rsid w:val="00D9354E"/>
    <w:rsid w:val="00D93A3D"/>
    <w:rsid w:val="00D93AEE"/>
    <w:rsid w:val="00D93DAC"/>
    <w:rsid w:val="00D93E6C"/>
    <w:rsid w:val="00D93F5B"/>
    <w:rsid w:val="00D940F4"/>
    <w:rsid w:val="00D941BA"/>
    <w:rsid w:val="00D941E8"/>
    <w:rsid w:val="00D94220"/>
    <w:rsid w:val="00D94296"/>
    <w:rsid w:val="00D94567"/>
    <w:rsid w:val="00D9480D"/>
    <w:rsid w:val="00D9488D"/>
    <w:rsid w:val="00D9490C"/>
    <w:rsid w:val="00D94FF8"/>
    <w:rsid w:val="00D9508A"/>
    <w:rsid w:val="00D95346"/>
    <w:rsid w:val="00D954AE"/>
    <w:rsid w:val="00D95560"/>
    <w:rsid w:val="00D95584"/>
    <w:rsid w:val="00D9564C"/>
    <w:rsid w:val="00D956B9"/>
    <w:rsid w:val="00D957E8"/>
    <w:rsid w:val="00D9588F"/>
    <w:rsid w:val="00D95AFB"/>
    <w:rsid w:val="00D95C67"/>
    <w:rsid w:val="00D95C97"/>
    <w:rsid w:val="00D9603A"/>
    <w:rsid w:val="00D96048"/>
    <w:rsid w:val="00D960A1"/>
    <w:rsid w:val="00D96384"/>
    <w:rsid w:val="00D96459"/>
    <w:rsid w:val="00D96737"/>
    <w:rsid w:val="00D96877"/>
    <w:rsid w:val="00D96EB8"/>
    <w:rsid w:val="00D97091"/>
    <w:rsid w:val="00D971EF"/>
    <w:rsid w:val="00D97269"/>
    <w:rsid w:val="00D97721"/>
    <w:rsid w:val="00D977AB"/>
    <w:rsid w:val="00D97DCD"/>
    <w:rsid w:val="00DA02A1"/>
    <w:rsid w:val="00DA03CE"/>
    <w:rsid w:val="00DA089B"/>
    <w:rsid w:val="00DA098F"/>
    <w:rsid w:val="00DA0A92"/>
    <w:rsid w:val="00DA0AB8"/>
    <w:rsid w:val="00DA0C12"/>
    <w:rsid w:val="00DA0E67"/>
    <w:rsid w:val="00DA0F3C"/>
    <w:rsid w:val="00DA0F57"/>
    <w:rsid w:val="00DA0FEB"/>
    <w:rsid w:val="00DA1045"/>
    <w:rsid w:val="00DA1046"/>
    <w:rsid w:val="00DA1128"/>
    <w:rsid w:val="00DA11C5"/>
    <w:rsid w:val="00DA11CE"/>
    <w:rsid w:val="00DA138F"/>
    <w:rsid w:val="00DA15CB"/>
    <w:rsid w:val="00DA183E"/>
    <w:rsid w:val="00DA2068"/>
    <w:rsid w:val="00DA20EA"/>
    <w:rsid w:val="00DA237C"/>
    <w:rsid w:val="00DA2456"/>
    <w:rsid w:val="00DA24BC"/>
    <w:rsid w:val="00DA2892"/>
    <w:rsid w:val="00DA2B8D"/>
    <w:rsid w:val="00DA2BBA"/>
    <w:rsid w:val="00DA2ED8"/>
    <w:rsid w:val="00DA2FBC"/>
    <w:rsid w:val="00DA33D5"/>
    <w:rsid w:val="00DA353D"/>
    <w:rsid w:val="00DA371C"/>
    <w:rsid w:val="00DA3D61"/>
    <w:rsid w:val="00DA414E"/>
    <w:rsid w:val="00DA43AF"/>
    <w:rsid w:val="00DA4740"/>
    <w:rsid w:val="00DA4C60"/>
    <w:rsid w:val="00DA5154"/>
    <w:rsid w:val="00DA52AB"/>
    <w:rsid w:val="00DA5725"/>
    <w:rsid w:val="00DA5B59"/>
    <w:rsid w:val="00DA5C50"/>
    <w:rsid w:val="00DA5DA6"/>
    <w:rsid w:val="00DA5DC8"/>
    <w:rsid w:val="00DA62AA"/>
    <w:rsid w:val="00DA65A6"/>
    <w:rsid w:val="00DA65DE"/>
    <w:rsid w:val="00DA6775"/>
    <w:rsid w:val="00DA6925"/>
    <w:rsid w:val="00DA6A6A"/>
    <w:rsid w:val="00DA6BCC"/>
    <w:rsid w:val="00DA6C02"/>
    <w:rsid w:val="00DA70A0"/>
    <w:rsid w:val="00DA755E"/>
    <w:rsid w:val="00DA7BC5"/>
    <w:rsid w:val="00DA7BE0"/>
    <w:rsid w:val="00DA7FBD"/>
    <w:rsid w:val="00DB0041"/>
    <w:rsid w:val="00DB01D6"/>
    <w:rsid w:val="00DB037B"/>
    <w:rsid w:val="00DB0642"/>
    <w:rsid w:val="00DB069D"/>
    <w:rsid w:val="00DB07EC"/>
    <w:rsid w:val="00DB0834"/>
    <w:rsid w:val="00DB0997"/>
    <w:rsid w:val="00DB09DB"/>
    <w:rsid w:val="00DB0A66"/>
    <w:rsid w:val="00DB0E4B"/>
    <w:rsid w:val="00DB0EC9"/>
    <w:rsid w:val="00DB1646"/>
    <w:rsid w:val="00DB1888"/>
    <w:rsid w:val="00DB18A0"/>
    <w:rsid w:val="00DB1AA7"/>
    <w:rsid w:val="00DB1F20"/>
    <w:rsid w:val="00DB231C"/>
    <w:rsid w:val="00DB25E3"/>
    <w:rsid w:val="00DB27D7"/>
    <w:rsid w:val="00DB2952"/>
    <w:rsid w:val="00DB2C65"/>
    <w:rsid w:val="00DB2D60"/>
    <w:rsid w:val="00DB322A"/>
    <w:rsid w:val="00DB334B"/>
    <w:rsid w:val="00DB344A"/>
    <w:rsid w:val="00DB35EB"/>
    <w:rsid w:val="00DB36D3"/>
    <w:rsid w:val="00DB3825"/>
    <w:rsid w:val="00DB3C77"/>
    <w:rsid w:val="00DB3D31"/>
    <w:rsid w:val="00DB3F76"/>
    <w:rsid w:val="00DB4060"/>
    <w:rsid w:val="00DB407D"/>
    <w:rsid w:val="00DB4164"/>
    <w:rsid w:val="00DB44D2"/>
    <w:rsid w:val="00DB45F7"/>
    <w:rsid w:val="00DB470D"/>
    <w:rsid w:val="00DB4759"/>
    <w:rsid w:val="00DB497C"/>
    <w:rsid w:val="00DB4C84"/>
    <w:rsid w:val="00DB5136"/>
    <w:rsid w:val="00DB55C0"/>
    <w:rsid w:val="00DB58B9"/>
    <w:rsid w:val="00DB6523"/>
    <w:rsid w:val="00DB690C"/>
    <w:rsid w:val="00DB6A4A"/>
    <w:rsid w:val="00DB6C65"/>
    <w:rsid w:val="00DB6DA1"/>
    <w:rsid w:val="00DB6F46"/>
    <w:rsid w:val="00DB7156"/>
    <w:rsid w:val="00DB71F7"/>
    <w:rsid w:val="00DB7631"/>
    <w:rsid w:val="00DB784F"/>
    <w:rsid w:val="00DB7BAA"/>
    <w:rsid w:val="00DB7D23"/>
    <w:rsid w:val="00DB7DD5"/>
    <w:rsid w:val="00DB7EDA"/>
    <w:rsid w:val="00DB7F37"/>
    <w:rsid w:val="00DC01DB"/>
    <w:rsid w:val="00DC0263"/>
    <w:rsid w:val="00DC02C3"/>
    <w:rsid w:val="00DC04C5"/>
    <w:rsid w:val="00DC06A7"/>
    <w:rsid w:val="00DC073E"/>
    <w:rsid w:val="00DC0797"/>
    <w:rsid w:val="00DC0E87"/>
    <w:rsid w:val="00DC0F44"/>
    <w:rsid w:val="00DC1484"/>
    <w:rsid w:val="00DC14E1"/>
    <w:rsid w:val="00DC15CC"/>
    <w:rsid w:val="00DC18BC"/>
    <w:rsid w:val="00DC191A"/>
    <w:rsid w:val="00DC1B66"/>
    <w:rsid w:val="00DC1D55"/>
    <w:rsid w:val="00DC1E94"/>
    <w:rsid w:val="00DC1F48"/>
    <w:rsid w:val="00DC1FBB"/>
    <w:rsid w:val="00DC22DB"/>
    <w:rsid w:val="00DC2F80"/>
    <w:rsid w:val="00DC30E0"/>
    <w:rsid w:val="00DC318C"/>
    <w:rsid w:val="00DC3274"/>
    <w:rsid w:val="00DC341E"/>
    <w:rsid w:val="00DC347A"/>
    <w:rsid w:val="00DC34AD"/>
    <w:rsid w:val="00DC3656"/>
    <w:rsid w:val="00DC39A0"/>
    <w:rsid w:val="00DC3A1C"/>
    <w:rsid w:val="00DC3BB9"/>
    <w:rsid w:val="00DC412C"/>
    <w:rsid w:val="00DC42CD"/>
    <w:rsid w:val="00DC430D"/>
    <w:rsid w:val="00DC4370"/>
    <w:rsid w:val="00DC4566"/>
    <w:rsid w:val="00DC46BB"/>
    <w:rsid w:val="00DC4A91"/>
    <w:rsid w:val="00DC4BD7"/>
    <w:rsid w:val="00DC4C31"/>
    <w:rsid w:val="00DC4C38"/>
    <w:rsid w:val="00DC4F6C"/>
    <w:rsid w:val="00DC506E"/>
    <w:rsid w:val="00DC5341"/>
    <w:rsid w:val="00DC5564"/>
    <w:rsid w:val="00DC57C8"/>
    <w:rsid w:val="00DC591E"/>
    <w:rsid w:val="00DC5961"/>
    <w:rsid w:val="00DC62E5"/>
    <w:rsid w:val="00DC6709"/>
    <w:rsid w:val="00DC686D"/>
    <w:rsid w:val="00DC6A79"/>
    <w:rsid w:val="00DC6C6A"/>
    <w:rsid w:val="00DC6FF0"/>
    <w:rsid w:val="00DC7168"/>
    <w:rsid w:val="00DC753D"/>
    <w:rsid w:val="00DC7940"/>
    <w:rsid w:val="00DC7955"/>
    <w:rsid w:val="00DC7D4A"/>
    <w:rsid w:val="00DC7DB4"/>
    <w:rsid w:val="00DD0461"/>
    <w:rsid w:val="00DD05C4"/>
    <w:rsid w:val="00DD0736"/>
    <w:rsid w:val="00DD07BD"/>
    <w:rsid w:val="00DD08DF"/>
    <w:rsid w:val="00DD0B4E"/>
    <w:rsid w:val="00DD0CFD"/>
    <w:rsid w:val="00DD0FE4"/>
    <w:rsid w:val="00DD1001"/>
    <w:rsid w:val="00DD117A"/>
    <w:rsid w:val="00DD13D0"/>
    <w:rsid w:val="00DD141E"/>
    <w:rsid w:val="00DD14A8"/>
    <w:rsid w:val="00DD1639"/>
    <w:rsid w:val="00DD17ED"/>
    <w:rsid w:val="00DD1CCA"/>
    <w:rsid w:val="00DD1CEA"/>
    <w:rsid w:val="00DD1D1D"/>
    <w:rsid w:val="00DD1E3A"/>
    <w:rsid w:val="00DD214E"/>
    <w:rsid w:val="00DD236B"/>
    <w:rsid w:val="00DD26C6"/>
    <w:rsid w:val="00DD26CF"/>
    <w:rsid w:val="00DD2C61"/>
    <w:rsid w:val="00DD2E33"/>
    <w:rsid w:val="00DD2F77"/>
    <w:rsid w:val="00DD2FC2"/>
    <w:rsid w:val="00DD336B"/>
    <w:rsid w:val="00DD35CF"/>
    <w:rsid w:val="00DD35D6"/>
    <w:rsid w:val="00DD35FE"/>
    <w:rsid w:val="00DD3A73"/>
    <w:rsid w:val="00DD3D3F"/>
    <w:rsid w:val="00DD4080"/>
    <w:rsid w:val="00DD42C6"/>
    <w:rsid w:val="00DD4378"/>
    <w:rsid w:val="00DD442F"/>
    <w:rsid w:val="00DD4645"/>
    <w:rsid w:val="00DD47C1"/>
    <w:rsid w:val="00DD4EBA"/>
    <w:rsid w:val="00DD510D"/>
    <w:rsid w:val="00DD518E"/>
    <w:rsid w:val="00DD526B"/>
    <w:rsid w:val="00DD53EA"/>
    <w:rsid w:val="00DD5439"/>
    <w:rsid w:val="00DD558A"/>
    <w:rsid w:val="00DD55D5"/>
    <w:rsid w:val="00DD5995"/>
    <w:rsid w:val="00DD5B48"/>
    <w:rsid w:val="00DD5D8C"/>
    <w:rsid w:val="00DD60DE"/>
    <w:rsid w:val="00DD620F"/>
    <w:rsid w:val="00DD641C"/>
    <w:rsid w:val="00DD6550"/>
    <w:rsid w:val="00DD6A23"/>
    <w:rsid w:val="00DD6DC5"/>
    <w:rsid w:val="00DD6EEE"/>
    <w:rsid w:val="00DD70D2"/>
    <w:rsid w:val="00DD7118"/>
    <w:rsid w:val="00DD7278"/>
    <w:rsid w:val="00DD7290"/>
    <w:rsid w:val="00DD747A"/>
    <w:rsid w:val="00DD7577"/>
    <w:rsid w:val="00DD75B1"/>
    <w:rsid w:val="00DD7604"/>
    <w:rsid w:val="00DD7C46"/>
    <w:rsid w:val="00DE0006"/>
    <w:rsid w:val="00DE0058"/>
    <w:rsid w:val="00DE053E"/>
    <w:rsid w:val="00DE06A4"/>
    <w:rsid w:val="00DE0944"/>
    <w:rsid w:val="00DE0B0D"/>
    <w:rsid w:val="00DE0BAB"/>
    <w:rsid w:val="00DE0EC7"/>
    <w:rsid w:val="00DE0F76"/>
    <w:rsid w:val="00DE11BA"/>
    <w:rsid w:val="00DE11F8"/>
    <w:rsid w:val="00DE1451"/>
    <w:rsid w:val="00DE1462"/>
    <w:rsid w:val="00DE186F"/>
    <w:rsid w:val="00DE1898"/>
    <w:rsid w:val="00DE18A6"/>
    <w:rsid w:val="00DE19C9"/>
    <w:rsid w:val="00DE1B43"/>
    <w:rsid w:val="00DE1CFB"/>
    <w:rsid w:val="00DE1D84"/>
    <w:rsid w:val="00DE2067"/>
    <w:rsid w:val="00DE2189"/>
    <w:rsid w:val="00DE2475"/>
    <w:rsid w:val="00DE2503"/>
    <w:rsid w:val="00DE251C"/>
    <w:rsid w:val="00DE2551"/>
    <w:rsid w:val="00DE287E"/>
    <w:rsid w:val="00DE2A8B"/>
    <w:rsid w:val="00DE2AB6"/>
    <w:rsid w:val="00DE2D74"/>
    <w:rsid w:val="00DE2EA3"/>
    <w:rsid w:val="00DE2F6E"/>
    <w:rsid w:val="00DE2F9C"/>
    <w:rsid w:val="00DE343E"/>
    <w:rsid w:val="00DE37BA"/>
    <w:rsid w:val="00DE3ABF"/>
    <w:rsid w:val="00DE3FE8"/>
    <w:rsid w:val="00DE4281"/>
    <w:rsid w:val="00DE448C"/>
    <w:rsid w:val="00DE45B9"/>
    <w:rsid w:val="00DE45C9"/>
    <w:rsid w:val="00DE46EC"/>
    <w:rsid w:val="00DE497F"/>
    <w:rsid w:val="00DE49A1"/>
    <w:rsid w:val="00DE4C27"/>
    <w:rsid w:val="00DE4C52"/>
    <w:rsid w:val="00DE51AA"/>
    <w:rsid w:val="00DE54D1"/>
    <w:rsid w:val="00DE54EB"/>
    <w:rsid w:val="00DE573A"/>
    <w:rsid w:val="00DE598E"/>
    <w:rsid w:val="00DE5992"/>
    <w:rsid w:val="00DE5D4E"/>
    <w:rsid w:val="00DE5DB7"/>
    <w:rsid w:val="00DE5E16"/>
    <w:rsid w:val="00DE6551"/>
    <w:rsid w:val="00DE6597"/>
    <w:rsid w:val="00DE65DA"/>
    <w:rsid w:val="00DE6872"/>
    <w:rsid w:val="00DE6DB1"/>
    <w:rsid w:val="00DE6E05"/>
    <w:rsid w:val="00DE6ECC"/>
    <w:rsid w:val="00DE6FC1"/>
    <w:rsid w:val="00DE704F"/>
    <w:rsid w:val="00DE7270"/>
    <w:rsid w:val="00DE79BE"/>
    <w:rsid w:val="00DE7B52"/>
    <w:rsid w:val="00DE7BAA"/>
    <w:rsid w:val="00DE7D5E"/>
    <w:rsid w:val="00DE7E3D"/>
    <w:rsid w:val="00DF022E"/>
    <w:rsid w:val="00DF0251"/>
    <w:rsid w:val="00DF0268"/>
    <w:rsid w:val="00DF0285"/>
    <w:rsid w:val="00DF0386"/>
    <w:rsid w:val="00DF0525"/>
    <w:rsid w:val="00DF0695"/>
    <w:rsid w:val="00DF073B"/>
    <w:rsid w:val="00DF0A2E"/>
    <w:rsid w:val="00DF0C0A"/>
    <w:rsid w:val="00DF0D61"/>
    <w:rsid w:val="00DF0D89"/>
    <w:rsid w:val="00DF12C3"/>
    <w:rsid w:val="00DF130A"/>
    <w:rsid w:val="00DF1A0C"/>
    <w:rsid w:val="00DF1BBD"/>
    <w:rsid w:val="00DF2363"/>
    <w:rsid w:val="00DF2502"/>
    <w:rsid w:val="00DF2692"/>
    <w:rsid w:val="00DF29BA"/>
    <w:rsid w:val="00DF2ACA"/>
    <w:rsid w:val="00DF2E1C"/>
    <w:rsid w:val="00DF2F01"/>
    <w:rsid w:val="00DF3444"/>
    <w:rsid w:val="00DF3941"/>
    <w:rsid w:val="00DF39BC"/>
    <w:rsid w:val="00DF3B4F"/>
    <w:rsid w:val="00DF3E0B"/>
    <w:rsid w:val="00DF3E48"/>
    <w:rsid w:val="00DF40C7"/>
    <w:rsid w:val="00DF45A5"/>
    <w:rsid w:val="00DF4CC0"/>
    <w:rsid w:val="00DF4E58"/>
    <w:rsid w:val="00DF4E65"/>
    <w:rsid w:val="00DF5447"/>
    <w:rsid w:val="00DF544A"/>
    <w:rsid w:val="00DF5750"/>
    <w:rsid w:val="00DF5A66"/>
    <w:rsid w:val="00DF5BC1"/>
    <w:rsid w:val="00DF5ED6"/>
    <w:rsid w:val="00DF609F"/>
    <w:rsid w:val="00DF6B35"/>
    <w:rsid w:val="00DF7440"/>
    <w:rsid w:val="00DF74E7"/>
    <w:rsid w:val="00DF7651"/>
    <w:rsid w:val="00DF774B"/>
    <w:rsid w:val="00DF781A"/>
    <w:rsid w:val="00DF7AB7"/>
    <w:rsid w:val="00DF7C7D"/>
    <w:rsid w:val="00DF7F2D"/>
    <w:rsid w:val="00DF7FAB"/>
    <w:rsid w:val="00E00277"/>
    <w:rsid w:val="00E00333"/>
    <w:rsid w:val="00E005B2"/>
    <w:rsid w:val="00E00609"/>
    <w:rsid w:val="00E00758"/>
    <w:rsid w:val="00E0080D"/>
    <w:rsid w:val="00E00AEF"/>
    <w:rsid w:val="00E00C6F"/>
    <w:rsid w:val="00E00CE0"/>
    <w:rsid w:val="00E00D21"/>
    <w:rsid w:val="00E00D97"/>
    <w:rsid w:val="00E0100B"/>
    <w:rsid w:val="00E011E5"/>
    <w:rsid w:val="00E01244"/>
    <w:rsid w:val="00E0130B"/>
    <w:rsid w:val="00E01369"/>
    <w:rsid w:val="00E013C8"/>
    <w:rsid w:val="00E015A0"/>
    <w:rsid w:val="00E01654"/>
    <w:rsid w:val="00E01876"/>
    <w:rsid w:val="00E019D8"/>
    <w:rsid w:val="00E01C03"/>
    <w:rsid w:val="00E01C75"/>
    <w:rsid w:val="00E01F45"/>
    <w:rsid w:val="00E01FED"/>
    <w:rsid w:val="00E020C6"/>
    <w:rsid w:val="00E02102"/>
    <w:rsid w:val="00E02200"/>
    <w:rsid w:val="00E0227A"/>
    <w:rsid w:val="00E023D2"/>
    <w:rsid w:val="00E0302F"/>
    <w:rsid w:val="00E03248"/>
    <w:rsid w:val="00E0343E"/>
    <w:rsid w:val="00E03452"/>
    <w:rsid w:val="00E03905"/>
    <w:rsid w:val="00E03AFE"/>
    <w:rsid w:val="00E03B36"/>
    <w:rsid w:val="00E03BB8"/>
    <w:rsid w:val="00E04343"/>
    <w:rsid w:val="00E04388"/>
    <w:rsid w:val="00E044EC"/>
    <w:rsid w:val="00E04561"/>
    <w:rsid w:val="00E04625"/>
    <w:rsid w:val="00E047EC"/>
    <w:rsid w:val="00E04D68"/>
    <w:rsid w:val="00E04E9E"/>
    <w:rsid w:val="00E056BE"/>
    <w:rsid w:val="00E058BC"/>
    <w:rsid w:val="00E058EF"/>
    <w:rsid w:val="00E05A1A"/>
    <w:rsid w:val="00E05BAE"/>
    <w:rsid w:val="00E05C04"/>
    <w:rsid w:val="00E05F23"/>
    <w:rsid w:val="00E0607F"/>
    <w:rsid w:val="00E0649D"/>
    <w:rsid w:val="00E0670F"/>
    <w:rsid w:val="00E0697E"/>
    <w:rsid w:val="00E069AC"/>
    <w:rsid w:val="00E06A07"/>
    <w:rsid w:val="00E06B73"/>
    <w:rsid w:val="00E06B93"/>
    <w:rsid w:val="00E06BD2"/>
    <w:rsid w:val="00E06D51"/>
    <w:rsid w:val="00E06DA7"/>
    <w:rsid w:val="00E06E79"/>
    <w:rsid w:val="00E06FBC"/>
    <w:rsid w:val="00E07235"/>
    <w:rsid w:val="00E07378"/>
    <w:rsid w:val="00E074BD"/>
    <w:rsid w:val="00E07514"/>
    <w:rsid w:val="00E075B7"/>
    <w:rsid w:val="00E07A10"/>
    <w:rsid w:val="00E07C7B"/>
    <w:rsid w:val="00E101E2"/>
    <w:rsid w:val="00E102F3"/>
    <w:rsid w:val="00E10485"/>
    <w:rsid w:val="00E10509"/>
    <w:rsid w:val="00E10677"/>
    <w:rsid w:val="00E106CE"/>
    <w:rsid w:val="00E1082D"/>
    <w:rsid w:val="00E109B9"/>
    <w:rsid w:val="00E109C5"/>
    <w:rsid w:val="00E10B45"/>
    <w:rsid w:val="00E10BA4"/>
    <w:rsid w:val="00E10C32"/>
    <w:rsid w:val="00E10C5B"/>
    <w:rsid w:val="00E1126F"/>
    <w:rsid w:val="00E1157D"/>
    <w:rsid w:val="00E117EA"/>
    <w:rsid w:val="00E118A4"/>
    <w:rsid w:val="00E11AEE"/>
    <w:rsid w:val="00E11B01"/>
    <w:rsid w:val="00E11DB2"/>
    <w:rsid w:val="00E12186"/>
    <w:rsid w:val="00E12494"/>
    <w:rsid w:val="00E124C5"/>
    <w:rsid w:val="00E12C3E"/>
    <w:rsid w:val="00E12C44"/>
    <w:rsid w:val="00E12DBA"/>
    <w:rsid w:val="00E12E2C"/>
    <w:rsid w:val="00E12F7E"/>
    <w:rsid w:val="00E1322F"/>
    <w:rsid w:val="00E1372C"/>
    <w:rsid w:val="00E1382F"/>
    <w:rsid w:val="00E138D9"/>
    <w:rsid w:val="00E139B1"/>
    <w:rsid w:val="00E13A9B"/>
    <w:rsid w:val="00E13C2B"/>
    <w:rsid w:val="00E13D00"/>
    <w:rsid w:val="00E13D94"/>
    <w:rsid w:val="00E1408A"/>
    <w:rsid w:val="00E142C4"/>
    <w:rsid w:val="00E14558"/>
    <w:rsid w:val="00E147AE"/>
    <w:rsid w:val="00E148AA"/>
    <w:rsid w:val="00E14A90"/>
    <w:rsid w:val="00E153FA"/>
    <w:rsid w:val="00E15535"/>
    <w:rsid w:val="00E155C7"/>
    <w:rsid w:val="00E15666"/>
    <w:rsid w:val="00E158D2"/>
    <w:rsid w:val="00E15A2A"/>
    <w:rsid w:val="00E15BF5"/>
    <w:rsid w:val="00E15C51"/>
    <w:rsid w:val="00E15C8E"/>
    <w:rsid w:val="00E15D79"/>
    <w:rsid w:val="00E15DFF"/>
    <w:rsid w:val="00E15E27"/>
    <w:rsid w:val="00E16036"/>
    <w:rsid w:val="00E160A7"/>
    <w:rsid w:val="00E16235"/>
    <w:rsid w:val="00E16474"/>
    <w:rsid w:val="00E165A3"/>
    <w:rsid w:val="00E1693E"/>
    <w:rsid w:val="00E16942"/>
    <w:rsid w:val="00E169B8"/>
    <w:rsid w:val="00E17060"/>
    <w:rsid w:val="00E172E4"/>
    <w:rsid w:val="00E17587"/>
    <w:rsid w:val="00E177AC"/>
    <w:rsid w:val="00E177DE"/>
    <w:rsid w:val="00E178DF"/>
    <w:rsid w:val="00E179C9"/>
    <w:rsid w:val="00E17B7F"/>
    <w:rsid w:val="00E17F73"/>
    <w:rsid w:val="00E17FEF"/>
    <w:rsid w:val="00E2015A"/>
    <w:rsid w:val="00E20353"/>
    <w:rsid w:val="00E2072C"/>
    <w:rsid w:val="00E2077C"/>
    <w:rsid w:val="00E20795"/>
    <w:rsid w:val="00E20800"/>
    <w:rsid w:val="00E20830"/>
    <w:rsid w:val="00E20B95"/>
    <w:rsid w:val="00E20CE4"/>
    <w:rsid w:val="00E20DE7"/>
    <w:rsid w:val="00E20ED7"/>
    <w:rsid w:val="00E20F1B"/>
    <w:rsid w:val="00E21023"/>
    <w:rsid w:val="00E214B1"/>
    <w:rsid w:val="00E216AD"/>
    <w:rsid w:val="00E21B23"/>
    <w:rsid w:val="00E21C11"/>
    <w:rsid w:val="00E21C61"/>
    <w:rsid w:val="00E21DAD"/>
    <w:rsid w:val="00E21FBB"/>
    <w:rsid w:val="00E2291B"/>
    <w:rsid w:val="00E23231"/>
    <w:rsid w:val="00E234EB"/>
    <w:rsid w:val="00E236E9"/>
    <w:rsid w:val="00E239B5"/>
    <w:rsid w:val="00E23CE1"/>
    <w:rsid w:val="00E23DCE"/>
    <w:rsid w:val="00E23FEA"/>
    <w:rsid w:val="00E24152"/>
    <w:rsid w:val="00E242A2"/>
    <w:rsid w:val="00E243E6"/>
    <w:rsid w:val="00E24416"/>
    <w:rsid w:val="00E2463F"/>
    <w:rsid w:val="00E246B0"/>
    <w:rsid w:val="00E24751"/>
    <w:rsid w:val="00E24B2F"/>
    <w:rsid w:val="00E24CA8"/>
    <w:rsid w:val="00E24CC9"/>
    <w:rsid w:val="00E25114"/>
    <w:rsid w:val="00E25642"/>
    <w:rsid w:val="00E257ED"/>
    <w:rsid w:val="00E25AA8"/>
    <w:rsid w:val="00E25AAB"/>
    <w:rsid w:val="00E25C79"/>
    <w:rsid w:val="00E25CA6"/>
    <w:rsid w:val="00E25EEC"/>
    <w:rsid w:val="00E25FC5"/>
    <w:rsid w:val="00E2617D"/>
    <w:rsid w:val="00E261EE"/>
    <w:rsid w:val="00E26503"/>
    <w:rsid w:val="00E26789"/>
    <w:rsid w:val="00E2690E"/>
    <w:rsid w:val="00E26917"/>
    <w:rsid w:val="00E26BC0"/>
    <w:rsid w:val="00E26F28"/>
    <w:rsid w:val="00E27152"/>
    <w:rsid w:val="00E272A6"/>
    <w:rsid w:val="00E272E8"/>
    <w:rsid w:val="00E27376"/>
    <w:rsid w:val="00E27428"/>
    <w:rsid w:val="00E27478"/>
    <w:rsid w:val="00E27E22"/>
    <w:rsid w:val="00E300A5"/>
    <w:rsid w:val="00E302A8"/>
    <w:rsid w:val="00E30339"/>
    <w:rsid w:val="00E30506"/>
    <w:rsid w:val="00E30693"/>
    <w:rsid w:val="00E30710"/>
    <w:rsid w:val="00E30757"/>
    <w:rsid w:val="00E30816"/>
    <w:rsid w:val="00E30937"/>
    <w:rsid w:val="00E30A8F"/>
    <w:rsid w:val="00E30EA0"/>
    <w:rsid w:val="00E31341"/>
    <w:rsid w:val="00E31644"/>
    <w:rsid w:val="00E3181D"/>
    <w:rsid w:val="00E3197C"/>
    <w:rsid w:val="00E31CDD"/>
    <w:rsid w:val="00E31D13"/>
    <w:rsid w:val="00E31D94"/>
    <w:rsid w:val="00E32093"/>
    <w:rsid w:val="00E321AB"/>
    <w:rsid w:val="00E32596"/>
    <w:rsid w:val="00E327DC"/>
    <w:rsid w:val="00E328B5"/>
    <w:rsid w:val="00E32959"/>
    <w:rsid w:val="00E32C7B"/>
    <w:rsid w:val="00E32D01"/>
    <w:rsid w:val="00E32EC9"/>
    <w:rsid w:val="00E332AD"/>
    <w:rsid w:val="00E333DC"/>
    <w:rsid w:val="00E33941"/>
    <w:rsid w:val="00E33E33"/>
    <w:rsid w:val="00E33F69"/>
    <w:rsid w:val="00E3404F"/>
    <w:rsid w:val="00E34209"/>
    <w:rsid w:val="00E3451C"/>
    <w:rsid w:val="00E34759"/>
    <w:rsid w:val="00E349B1"/>
    <w:rsid w:val="00E34B1B"/>
    <w:rsid w:val="00E34DD6"/>
    <w:rsid w:val="00E34E30"/>
    <w:rsid w:val="00E350CD"/>
    <w:rsid w:val="00E3524C"/>
    <w:rsid w:val="00E35586"/>
    <w:rsid w:val="00E361A0"/>
    <w:rsid w:val="00E363C3"/>
    <w:rsid w:val="00E364E2"/>
    <w:rsid w:val="00E3666F"/>
    <w:rsid w:val="00E36AD5"/>
    <w:rsid w:val="00E36B37"/>
    <w:rsid w:val="00E36BB1"/>
    <w:rsid w:val="00E37167"/>
    <w:rsid w:val="00E3723A"/>
    <w:rsid w:val="00E3728B"/>
    <w:rsid w:val="00E37802"/>
    <w:rsid w:val="00E378EB"/>
    <w:rsid w:val="00E37959"/>
    <w:rsid w:val="00E379E5"/>
    <w:rsid w:val="00E37C95"/>
    <w:rsid w:val="00E37E39"/>
    <w:rsid w:val="00E37F3D"/>
    <w:rsid w:val="00E37FFC"/>
    <w:rsid w:val="00E401FA"/>
    <w:rsid w:val="00E403DA"/>
    <w:rsid w:val="00E4051D"/>
    <w:rsid w:val="00E4092E"/>
    <w:rsid w:val="00E40ACE"/>
    <w:rsid w:val="00E40CA2"/>
    <w:rsid w:val="00E40E4B"/>
    <w:rsid w:val="00E40E69"/>
    <w:rsid w:val="00E40ECA"/>
    <w:rsid w:val="00E41041"/>
    <w:rsid w:val="00E414C6"/>
    <w:rsid w:val="00E41611"/>
    <w:rsid w:val="00E417F4"/>
    <w:rsid w:val="00E41DFB"/>
    <w:rsid w:val="00E42107"/>
    <w:rsid w:val="00E427CA"/>
    <w:rsid w:val="00E4292A"/>
    <w:rsid w:val="00E42A10"/>
    <w:rsid w:val="00E42E8E"/>
    <w:rsid w:val="00E434E4"/>
    <w:rsid w:val="00E43765"/>
    <w:rsid w:val="00E437B9"/>
    <w:rsid w:val="00E437E7"/>
    <w:rsid w:val="00E43A27"/>
    <w:rsid w:val="00E43CA7"/>
    <w:rsid w:val="00E43EAB"/>
    <w:rsid w:val="00E43ED8"/>
    <w:rsid w:val="00E43F95"/>
    <w:rsid w:val="00E44051"/>
    <w:rsid w:val="00E44105"/>
    <w:rsid w:val="00E44261"/>
    <w:rsid w:val="00E4432F"/>
    <w:rsid w:val="00E44524"/>
    <w:rsid w:val="00E44772"/>
    <w:rsid w:val="00E447D4"/>
    <w:rsid w:val="00E44874"/>
    <w:rsid w:val="00E44968"/>
    <w:rsid w:val="00E44CED"/>
    <w:rsid w:val="00E44E7D"/>
    <w:rsid w:val="00E45087"/>
    <w:rsid w:val="00E45210"/>
    <w:rsid w:val="00E45271"/>
    <w:rsid w:val="00E456DF"/>
    <w:rsid w:val="00E45932"/>
    <w:rsid w:val="00E45A81"/>
    <w:rsid w:val="00E45B4E"/>
    <w:rsid w:val="00E45CF8"/>
    <w:rsid w:val="00E45EC0"/>
    <w:rsid w:val="00E45F1A"/>
    <w:rsid w:val="00E46131"/>
    <w:rsid w:val="00E461A3"/>
    <w:rsid w:val="00E46297"/>
    <w:rsid w:val="00E4661D"/>
    <w:rsid w:val="00E46634"/>
    <w:rsid w:val="00E46749"/>
    <w:rsid w:val="00E46753"/>
    <w:rsid w:val="00E4685A"/>
    <w:rsid w:val="00E4693B"/>
    <w:rsid w:val="00E46C04"/>
    <w:rsid w:val="00E46C87"/>
    <w:rsid w:val="00E46F30"/>
    <w:rsid w:val="00E46FDC"/>
    <w:rsid w:val="00E47A94"/>
    <w:rsid w:val="00E47DC0"/>
    <w:rsid w:val="00E50082"/>
    <w:rsid w:val="00E50346"/>
    <w:rsid w:val="00E5039B"/>
    <w:rsid w:val="00E506CC"/>
    <w:rsid w:val="00E5085B"/>
    <w:rsid w:val="00E50E58"/>
    <w:rsid w:val="00E50FC2"/>
    <w:rsid w:val="00E5132D"/>
    <w:rsid w:val="00E51C1C"/>
    <w:rsid w:val="00E51CF6"/>
    <w:rsid w:val="00E51E7B"/>
    <w:rsid w:val="00E51F47"/>
    <w:rsid w:val="00E52266"/>
    <w:rsid w:val="00E52645"/>
    <w:rsid w:val="00E526E7"/>
    <w:rsid w:val="00E52A1E"/>
    <w:rsid w:val="00E532B3"/>
    <w:rsid w:val="00E533A9"/>
    <w:rsid w:val="00E53444"/>
    <w:rsid w:val="00E536ED"/>
    <w:rsid w:val="00E53957"/>
    <w:rsid w:val="00E53A94"/>
    <w:rsid w:val="00E53D99"/>
    <w:rsid w:val="00E53F27"/>
    <w:rsid w:val="00E542FA"/>
    <w:rsid w:val="00E54575"/>
    <w:rsid w:val="00E545BF"/>
    <w:rsid w:val="00E54825"/>
    <w:rsid w:val="00E548C0"/>
    <w:rsid w:val="00E54B3E"/>
    <w:rsid w:val="00E54E1A"/>
    <w:rsid w:val="00E54EFC"/>
    <w:rsid w:val="00E55190"/>
    <w:rsid w:val="00E5527A"/>
    <w:rsid w:val="00E55A27"/>
    <w:rsid w:val="00E55B09"/>
    <w:rsid w:val="00E55C1D"/>
    <w:rsid w:val="00E55F57"/>
    <w:rsid w:val="00E561B5"/>
    <w:rsid w:val="00E56399"/>
    <w:rsid w:val="00E563E9"/>
    <w:rsid w:val="00E5653F"/>
    <w:rsid w:val="00E566CF"/>
    <w:rsid w:val="00E5672C"/>
    <w:rsid w:val="00E567F4"/>
    <w:rsid w:val="00E568E8"/>
    <w:rsid w:val="00E56997"/>
    <w:rsid w:val="00E56CBF"/>
    <w:rsid w:val="00E56D10"/>
    <w:rsid w:val="00E573A9"/>
    <w:rsid w:val="00E57420"/>
    <w:rsid w:val="00E57511"/>
    <w:rsid w:val="00E57813"/>
    <w:rsid w:val="00E57A76"/>
    <w:rsid w:val="00E57CD5"/>
    <w:rsid w:val="00E60409"/>
    <w:rsid w:val="00E6047B"/>
    <w:rsid w:val="00E60650"/>
    <w:rsid w:val="00E606C8"/>
    <w:rsid w:val="00E60B15"/>
    <w:rsid w:val="00E60C37"/>
    <w:rsid w:val="00E60D73"/>
    <w:rsid w:val="00E60F0A"/>
    <w:rsid w:val="00E60F73"/>
    <w:rsid w:val="00E61278"/>
    <w:rsid w:val="00E61286"/>
    <w:rsid w:val="00E6138A"/>
    <w:rsid w:val="00E61498"/>
    <w:rsid w:val="00E6149E"/>
    <w:rsid w:val="00E618B1"/>
    <w:rsid w:val="00E61926"/>
    <w:rsid w:val="00E61AEF"/>
    <w:rsid w:val="00E62020"/>
    <w:rsid w:val="00E625BE"/>
    <w:rsid w:val="00E627C5"/>
    <w:rsid w:val="00E6293E"/>
    <w:rsid w:val="00E62A2E"/>
    <w:rsid w:val="00E62ABD"/>
    <w:rsid w:val="00E62C29"/>
    <w:rsid w:val="00E62D49"/>
    <w:rsid w:val="00E62E23"/>
    <w:rsid w:val="00E62F23"/>
    <w:rsid w:val="00E62F45"/>
    <w:rsid w:val="00E634CE"/>
    <w:rsid w:val="00E634E2"/>
    <w:rsid w:val="00E6380C"/>
    <w:rsid w:val="00E6398A"/>
    <w:rsid w:val="00E63AE9"/>
    <w:rsid w:val="00E63F11"/>
    <w:rsid w:val="00E63F9E"/>
    <w:rsid w:val="00E6423D"/>
    <w:rsid w:val="00E643C6"/>
    <w:rsid w:val="00E643E3"/>
    <w:rsid w:val="00E6466E"/>
    <w:rsid w:val="00E64A47"/>
    <w:rsid w:val="00E64AEF"/>
    <w:rsid w:val="00E64C40"/>
    <w:rsid w:val="00E65222"/>
    <w:rsid w:val="00E652A2"/>
    <w:rsid w:val="00E65380"/>
    <w:rsid w:val="00E6546E"/>
    <w:rsid w:val="00E65562"/>
    <w:rsid w:val="00E65699"/>
    <w:rsid w:val="00E65930"/>
    <w:rsid w:val="00E6593D"/>
    <w:rsid w:val="00E659F4"/>
    <w:rsid w:val="00E65A54"/>
    <w:rsid w:val="00E65AB6"/>
    <w:rsid w:val="00E65D0E"/>
    <w:rsid w:val="00E65F2C"/>
    <w:rsid w:val="00E65FA4"/>
    <w:rsid w:val="00E65FCE"/>
    <w:rsid w:val="00E6618D"/>
    <w:rsid w:val="00E661EF"/>
    <w:rsid w:val="00E6622B"/>
    <w:rsid w:val="00E66338"/>
    <w:rsid w:val="00E66740"/>
    <w:rsid w:val="00E669F7"/>
    <w:rsid w:val="00E66B42"/>
    <w:rsid w:val="00E66C15"/>
    <w:rsid w:val="00E66C62"/>
    <w:rsid w:val="00E66E5F"/>
    <w:rsid w:val="00E66E84"/>
    <w:rsid w:val="00E67093"/>
    <w:rsid w:val="00E67094"/>
    <w:rsid w:val="00E67112"/>
    <w:rsid w:val="00E67446"/>
    <w:rsid w:val="00E67650"/>
    <w:rsid w:val="00E67B6E"/>
    <w:rsid w:val="00E67BEA"/>
    <w:rsid w:val="00E67D21"/>
    <w:rsid w:val="00E67D44"/>
    <w:rsid w:val="00E67ECF"/>
    <w:rsid w:val="00E67EF3"/>
    <w:rsid w:val="00E70160"/>
    <w:rsid w:val="00E70392"/>
    <w:rsid w:val="00E70745"/>
    <w:rsid w:val="00E70760"/>
    <w:rsid w:val="00E70B08"/>
    <w:rsid w:val="00E70CF4"/>
    <w:rsid w:val="00E713AF"/>
    <w:rsid w:val="00E71461"/>
    <w:rsid w:val="00E717DD"/>
    <w:rsid w:val="00E719B2"/>
    <w:rsid w:val="00E71DD7"/>
    <w:rsid w:val="00E71ED7"/>
    <w:rsid w:val="00E71F82"/>
    <w:rsid w:val="00E721EE"/>
    <w:rsid w:val="00E72245"/>
    <w:rsid w:val="00E724F8"/>
    <w:rsid w:val="00E727BB"/>
    <w:rsid w:val="00E7296F"/>
    <w:rsid w:val="00E72D49"/>
    <w:rsid w:val="00E7311A"/>
    <w:rsid w:val="00E73221"/>
    <w:rsid w:val="00E733F6"/>
    <w:rsid w:val="00E73ACD"/>
    <w:rsid w:val="00E73F53"/>
    <w:rsid w:val="00E73FCD"/>
    <w:rsid w:val="00E7412E"/>
    <w:rsid w:val="00E74303"/>
    <w:rsid w:val="00E745C1"/>
    <w:rsid w:val="00E74762"/>
    <w:rsid w:val="00E748FB"/>
    <w:rsid w:val="00E74B67"/>
    <w:rsid w:val="00E74E94"/>
    <w:rsid w:val="00E74EA6"/>
    <w:rsid w:val="00E7514F"/>
    <w:rsid w:val="00E752B1"/>
    <w:rsid w:val="00E75582"/>
    <w:rsid w:val="00E75F02"/>
    <w:rsid w:val="00E76260"/>
    <w:rsid w:val="00E7656C"/>
    <w:rsid w:val="00E766FB"/>
    <w:rsid w:val="00E76A2A"/>
    <w:rsid w:val="00E76C7F"/>
    <w:rsid w:val="00E77140"/>
    <w:rsid w:val="00E7749F"/>
    <w:rsid w:val="00E77802"/>
    <w:rsid w:val="00E77C8A"/>
    <w:rsid w:val="00E77CD9"/>
    <w:rsid w:val="00E800D7"/>
    <w:rsid w:val="00E8010D"/>
    <w:rsid w:val="00E80216"/>
    <w:rsid w:val="00E80568"/>
    <w:rsid w:val="00E806DD"/>
    <w:rsid w:val="00E806E2"/>
    <w:rsid w:val="00E80997"/>
    <w:rsid w:val="00E809F2"/>
    <w:rsid w:val="00E80E82"/>
    <w:rsid w:val="00E8128B"/>
    <w:rsid w:val="00E81628"/>
    <w:rsid w:val="00E816C9"/>
    <w:rsid w:val="00E81C1B"/>
    <w:rsid w:val="00E81CB3"/>
    <w:rsid w:val="00E81D94"/>
    <w:rsid w:val="00E81E9B"/>
    <w:rsid w:val="00E8233F"/>
    <w:rsid w:val="00E82527"/>
    <w:rsid w:val="00E82713"/>
    <w:rsid w:val="00E828DC"/>
    <w:rsid w:val="00E82AFC"/>
    <w:rsid w:val="00E82FDE"/>
    <w:rsid w:val="00E83011"/>
    <w:rsid w:val="00E8308B"/>
    <w:rsid w:val="00E8312C"/>
    <w:rsid w:val="00E83228"/>
    <w:rsid w:val="00E8323B"/>
    <w:rsid w:val="00E83305"/>
    <w:rsid w:val="00E8337D"/>
    <w:rsid w:val="00E835F0"/>
    <w:rsid w:val="00E83AA6"/>
    <w:rsid w:val="00E83AF8"/>
    <w:rsid w:val="00E83D86"/>
    <w:rsid w:val="00E84076"/>
    <w:rsid w:val="00E8459C"/>
    <w:rsid w:val="00E845AE"/>
    <w:rsid w:val="00E84757"/>
    <w:rsid w:val="00E847B1"/>
    <w:rsid w:val="00E84BC8"/>
    <w:rsid w:val="00E84CC9"/>
    <w:rsid w:val="00E84D25"/>
    <w:rsid w:val="00E84E60"/>
    <w:rsid w:val="00E85447"/>
    <w:rsid w:val="00E8557F"/>
    <w:rsid w:val="00E857B5"/>
    <w:rsid w:val="00E85836"/>
    <w:rsid w:val="00E858B8"/>
    <w:rsid w:val="00E858B9"/>
    <w:rsid w:val="00E8590E"/>
    <w:rsid w:val="00E85ADE"/>
    <w:rsid w:val="00E85B72"/>
    <w:rsid w:val="00E85C92"/>
    <w:rsid w:val="00E85D83"/>
    <w:rsid w:val="00E85F89"/>
    <w:rsid w:val="00E860C7"/>
    <w:rsid w:val="00E86442"/>
    <w:rsid w:val="00E86619"/>
    <w:rsid w:val="00E86720"/>
    <w:rsid w:val="00E86DA0"/>
    <w:rsid w:val="00E8715C"/>
    <w:rsid w:val="00E87557"/>
    <w:rsid w:val="00E875A7"/>
    <w:rsid w:val="00E8782F"/>
    <w:rsid w:val="00E87863"/>
    <w:rsid w:val="00E87943"/>
    <w:rsid w:val="00E87A4F"/>
    <w:rsid w:val="00E87C24"/>
    <w:rsid w:val="00E87D74"/>
    <w:rsid w:val="00E87E89"/>
    <w:rsid w:val="00E90127"/>
    <w:rsid w:val="00E9044B"/>
    <w:rsid w:val="00E9044C"/>
    <w:rsid w:val="00E90E22"/>
    <w:rsid w:val="00E90E35"/>
    <w:rsid w:val="00E90EE2"/>
    <w:rsid w:val="00E90F78"/>
    <w:rsid w:val="00E9105D"/>
    <w:rsid w:val="00E9107F"/>
    <w:rsid w:val="00E9118A"/>
    <w:rsid w:val="00E91248"/>
    <w:rsid w:val="00E915F6"/>
    <w:rsid w:val="00E91774"/>
    <w:rsid w:val="00E91C33"/>
    <w:rsid w:val="00E91FD1"/>
    <w:rsid w:val="00E91FE6"/>
    <w:rsid w:val="00E92004"/>
    <w:rsid w:val="00E9200E"/>
    <w:rsid w:val="00E92021"/>
    <w:rsid w:val="00E922A4"/>
    <w:rsid w:val="00E923E0"/>
    <w:rsid w:val="00E9249E"/>
    <w:rsid w:val="00E9268F"/>
    <w:rsid w:val="00E92749"/>
    <w:rsid w:val="00E92837"/>
    <w:rsid w:val="00E92A85"/>
    <w:rsid w:val="00E92BED"/>
    <w:rsid w:val="00E9304D"/>
    <w:rsid w:val="00E93293"/>
    <w:rsid w:val="00E935E1"/>
    <w:rsid w:val="00E93A57"/>
    <w:rsid w:val="00E93BED"/>
    <w:rsid w:val="00E93EF3"/>
    <w:rsid w:val="00E93FAC"/>
    <w:rsid w:val="00E9425D"/>
    <w:rsid w:val="00E94366"/>
    <w:rsid w:val="00E94461"/>
    <w:rsid w:val="00E947F9"/>
    <w:rsid w:val="00E94AAE"/>
    <w:rsid w:val="00E94B56"/>
    <w:rsid w:val="00E94B67"/>
    <w:rsid w:val="00E94D56"/>
    <w:rsid w:val="00E9526B"/>
    <w:rsid w:val="00E954A5"/>
    <w:rsid w:val="00E954B7"/>
    <w:rsid w:val="00E9561B"/>
    <w:rsid w:val="00E95738"/>
    <w:rsid w:val="00E95851"/>
    <w:rsid w:val="00E958E6"/>
    <w:rsid w:val="00E95A46"/>
    <w:rsid w:val="00E95E03"/>
    <w:rsid w:val="00E95ED6"/>
    <w:rsid w:val="00E95FA8"/>
    <w:rsid w:val="00E96320"/>
    <w:rsid w:val="00E964E6"/>
    <w:rsid w:val="00E964F7"/>
    <w:rsid w:val="00E9671F"/>
    <w:rsid w:val="00E96752"/>
    <w:rsid w:val="00E967F5"/>
    <w:rsid w:val="00E96A81"/>
    <w:rsid w:val="00E96B1A"/>
    <w:rsid w:val="00E96B37"/>
    <w:rsid w:val="00E96B90"/>
    <w:rsid w:val="00E96D83"/>
    <w:rsid w:val="00E96DE4"/>
    <w:rsid w:val="00E97232"/>
    <w:rsid w:val="00E97606"/>
    <w:rsid w:val="00E9776A"/>
    <w:rsid w:val="00E977C7"/>
    <w:rsid w:val="00E977D8"/>
    <w:rsid w:val="00EA007C"/>
    <w:rsid w:val="00EA0256"/>
    <w:rsid w:val="00EA0307"/>
    <w:rsid w:val="00EA051E"/>
    <w:rsid w:val="00EA09A6"/>
    <w:rsid w:val="00EA0E51"/>
    <w:rsid w:val="00EA0F8F"/>
    <w:rsid w:val="00EA144C"/>
    <w:rsid w:val="00EA1494"/>
    <w:rsid w:val="00EA1A58"/>
    <w:rsid w:val="00EA1AC7"/>
    <w:rsid w:val="00EA1C0B"/>
    <w:rsid w:val="00EA1C78"/>
    <w:rsid w:val="00EA1CFD"/>
    <w:rsid w:val="00EA1DAC"/>
    <w:rsid w:val="00EA1DD4"/>
    <w:rsid w:val="00EA228C"/>
    <w:rsid w:val="00EA23A2"/>
    <w:rsid w:val="00EA23DA"/>
    <w:rsid w:val="00EA24C8"/>
    <w:rsid w:val="00EA28C9"/>
    <w:rsid w:val="00EA2BE7"/>
    <w:rsid w:val="00EA2C1E"/>
    <w:rsid w:val="00EA2C74"/>
    <w:rsid w:val="00EA2C78"/>
    <w:rsid w:val="00EA312B"/>
    <w:rsid w:val="00EA3295"/>
    <w:rsid w:val="00EA34CB"/>
    <w:rsid w:val="00EA36F3"/>
    <w:rsid w:val="00EA3911"/>
    <w:rsid w:val="00EA3BB4"/>
    <w:rsid w:val="00EA3BC1"/>
    <w:rsid w:val="00EA3F0F"/>
    <w:rsid w:val="00EA4073"/>
    <w:rsid w:val="00EA40A6"/>
    <w:rsid w:val="00EA41AC"/>
    <w:rsid w:val="00EA426C"/>
    <w:rsid w:val="00EA4442"/>
    <w:rsid w:val="00EA4475"/>
    <w:rsid w:val="00EA461B"/>
    <w:rsid w:val="00EA4649"/>
    <w:rsid w:val="00EA46C4"/>
    <w:rsid w:val="00EA46D9"/>
    <w:rsid w:val="00EA4734"/>
    <w:rsid w:val="00EA4AB5"/>
    <w:rsid w:val="00EA4BF0"/>
    <w:rsid w:val="00EA4D47"/>
    <w:rsid w:val="00EA4E11"/>
    <w:rsid w:val="00EA4FCB"/>
    <w:rsid w:val="00EA53DE"/>
    <w:rsid w:val="00EA5E67"/>
    <w:rsid w:val="00EA5F34"/>
    <w:rsid w:val="00EA5F60"/>
    <w:rsid w:val="00EA5F89"/>
    <w:rsid w:val="00EA60B7"/>
    <w:rsid w:val="00EA641E"/>
    <w:rsid w:val="00EA6515"/>
    <w:rsid w:val="00EA692A"/>
    <w:rsid w:val="00EA6E79"/>
    <w:rsid w:val="00EA71F3"/>
    <w:rsid w:val="00EA74B4"/>
    <w:rsid w:val="00EA764B"/>
    <w:rsid w:val="00EA7806"/>
    <w:rsid w:val="00EA7B78"/>
    <w:rsid w:val="00EA7BA5"/>
    <w:rsid w:val="00EA7D42"/>
    <w:rsid w:val="00EA7E70"/>
    <w:rsid w:val="00EA7E87"/>
    <w:rsid w:val="00EA7FE1"/>
    <w:rsid w:val="00EB032F"/>
    <w:rsid w:val="00EB05CA"/>
    <w:rsid w:val="00EB0721"/>
    <w:rsid w:val="00EB08B2"/>
    <w:rsid w:val="00EB08FA"/>
    <w:rsid w:val="00EB09B1"/>
    <w:rsid w:val="00EB0B82"/>
    <w:rsid w:val="00EB0C33"/>
    <w:rsid w:val="00EB0E7D"/>
    <w:rsid w:val="00EB1052"/>
    <w:rsid w:val="00EB11E6"/>
    <w:rsid w:val="00EB1681"/>
    <w:rsid w:val="00EB1ACA"/>
    <w:rsid w:val="00EB1E89"/>
    <w:rsid w:val="00EB1F51"/>
    <w:rsid w:val="00EB1F85"/>
    <w:rsid w:val="00EB2614"/>
    <w:rsid w:val="00EB262D"/>
    <w:rsid w:val="00EB26F3"/>
    <w:rsid w:val="00EB2930"/>
    <w:rsid w:val="00EB2AE2"/>
    <w:rsid w:val="00EB2E5C"/>
    <w:rsid w:val="00EB3842"/>
    <w:rsid w:val="00EB39E3"/>
    <w:rsid w:val="00EB3CFE"/>
    <w:rsid w:val="00EB3E5C"/>
    <w:rsid w:val="00EB3F5D"/>
    <w:rsid w:val="00EB427E"/>
    <w:rsid w:val="00EB4309"/>
    <w:rsid w:val="00EB4BF4"/>
    <w:rsid w:val="00EB4C90"/>
    <w:rsid w:val="00EB4D81"/>
    <w:rsid w:val="00EB53D2"/>
    <w:rsid w:val="00EB576A"/>
    <w:rsid w:val="00EB57DE"/>
    <w:rsid w:val="00EB5860"/>
    <w:rsid w:val="00EB5B6E"/>
    <w:rsid w:val="00EB5CAC"/>
    <w:rsid w:val="00EB5CE8"/>
    <w:rsid w:val="00EB6029"/>
    <w:rsid w:val="00EB6083"/>
    <w:rsid w:val="00EB6093"/>
    <w:rsid w:val="00EB6107"/>
    <w:rsid w:val="00EB6493"/>
    <w:rsid w:val="00EB6571"/>
    <w:rsid w:val="00EB6BCF"/>
    <w:rsid w:val="00EB6CED"/>
    <w:rsid w:val="00EB6D8B"/>
    <w:rsid w:val="00EB6E0D"/>
    <w:rsid w:val="00EB6E1C"/>
    <w:rsid w:val="00EB7023"/>
    <w:rsid w:val="00EB70D1"/>
    <w:rsid w:val="00EB72E8"/>
    <w:rsid w:val="00EB74F6"/>
    <w:rsid w:val="00EB7650"/>
    <w:rsid w:val="00EB7804"/>
    <w:rsid w:val="00EB7863"/>
    <w:rsid w:val="00EB7B2C"/>
    <w:rsid w:val="00EB7BBE"/>
    <w:rsid w:val="00EB7BF2"/>
    <w:rsid w:val="00EC0309"/>
    <w:rsid w:val="00EC033D"/>
    <w:rsid w:val="00EC055C"/>
    <w:rsid w:val="00EC0D4A"/>
    <w:rsid w:val="00EC0E37"/>
    <w:rsid w:val="00EC0F80"/>
    <w:rsid w:val="00EC135B"/>
    <w:rsid w:val="00EC149C"/>
    <w:rsid w:val="00EC15CE"/>
    <w:rsid w:val="00EC1658"/>
    <w:rsid w:val="00EC18AA"/>
    <w:rsid w:val="00EC192C"/>
    <w:rsid w:val="00EC1AAF"/>
    <w:rsid w:val="00EC1DCC"/>
    <w:rsid w:val="00EC21FB"/>
    <w:rsid w:val="00EC23C1"/>
    <w:rsid w:val="00EC23CC"/>
    <w:rsid w:val="00EC2791"/>
    <w:rsid w:val="00EC2872"/>
    <w:rsid w:val="00EC2BE8"/>
    <w:rsid w:val="00EC2E57"/>
    <w:rsid w:val="00EC318D"/>
    <w:rsid w:val="00EC321B"/>
    <w:rsid w:val="00EC348D"/>
    <w:rsid w:val="00EC35BD"/>
    <w:rsid w:val="00EC3615"/>
    <w:rsid w:val="00EC3A5D"/>
    <w:rsid w:val="00EC3B86"/>
    <w:rsid w:val="00EC3CA6"/>
    <w:rsid w:val="00EC3FFC"/>
    <w:rsid w:val="00EC40C7"/>
    <w:rsid w:val="00EC40F4"/>
    <w:rsid w:val="00EC40FD"/>
    <w:rsid w:val="00EC457C"/>
    <w:rsid w:val="00EC4B0D"/>
    <w:rsid w:val="00EC4BB9"/>
    <w:rsid w:val="00EC4C55"/>
    <w:rsid w:val="00EC4D62"/>
    <w:rsid w:val="00EC4E41"/>
    <w:rsid w:val="00EC4EA8"/>
    <w:rsid w:val="00EC4F4F"/>
    <w:rsid w:val="00EC54B8"/>
    <w:rsid w:val="00EC5525"/>
    <w:rsid w:val="00EC5623"/>
    <w:rsid w:val="00EC5645"/>
    <w:rsid w:val="00EC5838"/>
    <w:rsid w:val="00EC59D7"/>
    <w:rsid w:val="00EC5A54"/>
    <w:rsid w:val="00EC5AFE"/>
    <w:rsid w:val="00EC5B2E"/>
    <w:rsid w:val="00EC5BD7"/>
    <w:rsid w:val="00EC5C70"/>
    <w:rsid w:val="00EC5E3A"/>
    <w:rsid w:val="00EC5F17"/>
    <w:rsid w:val="00EC6261"/>
    <w:rsid w:val="00EC666C"/>
    <w:rsid w:val="00EC67A2"/>
    <w:rsid w:val="00EC68C9"/>
    <w:rsid w:val="00EC6912"/>
    <w:rsid w:val="00EC6B9D"/>
    <w:rsid w:val="00EC6E4E"/>
    <w:rsid w:val="00EC6F17"/>
    <w:rsid w:val="00EC70B0"/>
    <w:rsid w:val="00EC7304"/>
    <w:rsid w:val="00EC7433"/>
    <w:rsid w:val="00EC7641"/>
    <w:rsid w:val="00EC780C"/>
    <w:rsid w:val="00EC7A1F"/>
    <w:rsid w:val="00EC7B41"/>
    <w:rsid w:val="00EC7BDC"/>
    <w:rsid w:val="00EC7F13"/>
    <w:rsid w:val="00ED0153"/>
    <w:rsid w:val="00ED02CE"/>
    <w:rsid w:val="00ED05AE"/>
    <w:rsid w:val="00ED068D"/>
    <w:rsid w:val="00ED08AD"/>
    <w:rsid w:val="00ED0DE0"/>
    <w:rsid w:val="00ED1115"/>
    <w:rsid w:val="00ED1635"/>
    <w:rsid w:val="00ED1A0F"/>
    <w:rsid w:val="00ED1A4D"/>
    <w:rsid w:val="00ED1B11"/>
    <w:rsid w:val="00ED1B74"/>
    <w:rsid w:val="00ED1C60"/>
    <w:rsid w:val="00ED1C9E"/>
    <w:rsid w:val="00ED28EE"/>
    <w:rsid w:val="00ED2EB8"/>
    <w:rsid w:val="00ED2F30"/>
    <w:rsid w:val="00ED30F1"/>
    <w:rsid w:val="00ED3206"/>
    <w:rsid w:val="00ED34E0"/>
    <w:rsid w:val="00ED3567"/>
    <w:rsid w:val="00ED3745"/>
    <w:rsid w:val="00ED3ABD"/>
    <w:rsid w:val="00ED3B9E"/>
    <w:rsid w:val="00ED3D11"/>
    <w:rsid w:val="00ED3EAD"/>
    <w:rsid w:val="00ED3EDF"/>
    <w:rsid w:val="00ED400E"/>
    <w:rsid w:val="00ED4249"/>
    <w:rsid w:val="00ED4482"/>
    <w:rsid w:val="00ED45BC"/>
    <w:rsid w:val="00ED47BD"/>
    <w:rsid w:val="00ED49FC"/>
    <w:rsid w:val="00ED4A5A"/>
    <w:rsid w:val="00ED4AF7"/>
    <w:rsid w:val="00ED4B33"/>
    <w:rsid w:val="00ED4BC3"/>
    <w:rsid w:val="00ED4EA3"/>
    <w:rsid w:val="00ED5033"/>
    <w:rsid w:val="00ED50BB"/>
    <w:rsid w:val="00ED52DE"/>
    <w:rsid w:val="00ED536E"/>
    <w:rsid w:val="00ED5C2B"/>
    <w:rsid w:val="00ED5FA1"/>
    <w:rsid w:val="00ED6893"/>
    <w:rsid w:val="00ED6B2A"/>
    <w:rsid w:val="00ED6B54"/>
    <w:rsid w:val="00ED6C5E"/>
    <w:rsid w:val="00ED6DB7"/>
    <w:rsid w:val="00ED7030"/>
    <w:rsid w:val="00ED7126"/>
    <w:rsid w:val="00ED72CC"/>
    <w:rsid w:val="00ED7416"/>
    <w:rsid w:val="00ED7436"/>
    <w:rsid w:val="00ED74B5"/>
    <w:rsid w:val="00ED7681"/>
    <w:rsid w:val="00ED7A91"/>
    <w:rsid w:val="00ED7D08"/>
    <w:rsid w:val="00ED7E97"/>
    <w:rsid w:val="00EE0280"/>
    <w:rsid w:val="00EE0552"/>
    <w:rsid w:val="00EE05D3"/>
    <w:rsid w:val="00EE0777"/>
    <w:rsid w:val="00EE0C3A"/>
    <w:rsid w:val="00EE101C"/>
    <w:rsid w:val="00EE13C8"/>
    <w:rsid w:val="00EE14B3"/>
    <w:rsid w:val="00EE1512"/>
    <w:rsid w:val="00EE1665"/>
    <w:rsid w:val="00EE1CAE"/>
    <w:rsid w:val="00EE1D20"/>
    <w:rsid w:val="00EE1E6D"/>
    <w:rsid w:val="00EE1EA2"/>
    <w:rsid w:val="00EE1F19"/>
    <w:rsid w:val="00EE2099"/>
    <w:rsid w:val="00EE20F1"/>
    <w:rsid w:val="00EE230A"/>
    <w:rsid w:val="00EE23B1"/>
    <w:rsid w:val="00EE23E5"/>
    <w:rsid w:val="00EE240D"/>
    <w:rsid w:val="00EE2426"/>
    <w:rsid w:val="00EE290F"/>
    <w:rsid w:val="00EE2AEF"/>
    <w:rsid w:val="00EE2E04"/>
    <w:rsid w:val="00EE328B"/>
    <w:rsid w:val="00EE32DA"/>
    <w:rsid w:val="00EE344B"/>
    <w:rsid w:val="00EE34C5"/>
    <w:rsid w:val="00EE350D"/>
    <w:rsid w:val="00EE3677"/>
    <w:rsid w:val="00EE36F5"/>
    <w:rsid w:val="00EE3767"/>
    <w:rsid w:val="00EE38A7"/>
    <w:rsid w:val="00EE397A"/>
    <w:rsid w:val="00EE3FC1"/>
    <w:rsid w:val="00EE448A"/>
    <w:rsid w:val="00EE4C69"/>
    <w:rsid w:val="00EE4CBB"/>
    <w:rsid w:val="00EE5219"/>
    <w:rsid w:val="00EE5307"/>
    <w:rsid w:val="00EE531F"/>
    <w:rsid w:val="00EE59A9"/>
    <w:rsid w:val="00EE5D40"/>
    <w:rsid w:val="00EE5E16"/>
    <w:rsid w:val="00EE60E5"/>
    <w:rsid w:val="00EE60F6"/>
    <w:rsid w:val="00EE6433"/>
    <w:rsid w:val="00EE6441"/>
    <w:rsid w:val="00EE6552"/>
    <w:rsid w:val="00EE65A2"/>
    <w:rsid w:val="00EE680A"/>
    <w:rsid w:val="00EE6977"/>
    <w:rsid w:val="00EE6B2A"/>
    <w:rsid w:val="00EE6BD0"/>
    <w:rsid w:val="00EE6C7E"/>
    <w:rsid w:val="00EE6DD1"/>
    <w:rsid w:val="00EE71DF"/>
    <w:rsid w:val="00EE7480"/>
    <w:rsid w:val="00EE74A9"/>
    <w:rsid w:val="00EE74FF"/>
    <w:rsid w:val="00EE77C6"/>
    <w:rsid w:val="00EE77F8"/>
    <w:rsid w:val="00EE789E"/>
    <w:rsid w:val="00EE79F1"/>
    <w:rsid w:val="00EE7C48"/>
    <w:rsid w:val="00EE7C5F"/>
    <w:rsid w:val="00EE7EBC"/>
    <w:rsid w:val="00EF0266"/>
    <w:rsid w:val="00EF027A"/>
    <w:rsid w:val="00EF0697"/>
    <w:rsid w:val="00EF06BF"/>
    <w:rsid w:val="00EF06D6"/>
    <w:rsid w:val="00EF0755"/>
    <w:rsid w:val="00EF090C"/>
    <w:rsid w:val="00EF09B4"/>
    <w:rsid w:val="00EF0A08"/>
    <w:rsid w:val="00EF0B85"/>
    <w:rsid w:val="00EF0D3A"/>
    <w:rsid w:val="00EF109E"/>
    <w:rsid w:val="00EF114B"/>
    <w:rsid w:val="00EF12A5"/>
    <w:rsid w:val="00EF1300"/>
    <w:rsid w:val="00EF1396"/>
    <w:rsid w:val="00EF17C5"/>
    <w:rsid w:val="00EF18B9"/>
    <w:rsid w:val="00EF19CB"/>
    <w:rsid w:val="00EF1D56"/>
    <w:rsid w:val="00EF1E30"/>
    <w:rsid w:val="00EF1FF4"/>
    <w:rsid w:val="00EF2848"/>
    <w:rsid w:val="00EF2884"/>
    <w:rsid w:val="00EF28A6"/>
    <w:rsid w:val="00EF28AE"/>
    <w:rsid w:val="00EF29B4"/>
    <w:rsid w:val="00EF2A6B"/>
    <w:rsid w:val="00EF2B34"/>
    <w:rsid w:val="00EF30A0"/>
    <w:rsid w:val="00EF31A3"/>
    <w:rsid w:val="00EF330B"/>
    <w:rsid w:val="00EF3AFC"/>
    <w:rsid w:val="00EF3E6C"/>
    <w:rsid w:val="00EF3F2E"/>
    <w:rsid w:val="00EF3F91"/>
    <w:rsid w:val="00EF40A5"/>
    <w:rsid w:val="00EF41B7"/>
    <w:rsid w:val="00EF4204"/>
    <w:rsid w:val="00EF483A"/>
    <w:rsid w:val="00EF4BFC"/>
    <w:rsid w:val="00EF4E46"/>
    <w:rsid w:val="00EF4EE1"/>
    <w:rsid w:val="00EF51D3"/>
    <w:rsid w:val="00EF552B"/>
    <w:rsid w:val="00EF5551"/>
    <w:rsid w:val="00EF55A0"/>
    <w:rsid w:val="00EF56AD"/>
    <w:rsid w:val="00EF64D2"/>
    <w:rsid w:val="00EF64D5"/>
    <w:rsid w:val="00EF65A7"/>
    <w:rsid w:val="00EF6F34"/>
    <w:rsid w:val="00EF706D"/>
    <w:rsid w:val="00EF70DF"/>
    <w:rsid w:val="00EF7162"/>
    <w:rsid w:val="00EF74AD"/>
    <w:rsid w:val="00EF75D9"/>
    <w:rsid w:val="00EF7B1F"/>
    <w:rsid w:val="00EF7ECC"/>
    <w:rsid w:val="00EF7F43"/>
    <w:rsid w:val="00EF7FD2"/>
    <w:rsid w:val="00F0000F"/>
    <w:rsid w:val="00F00349"/>
    <w:rsid w:val="00F004A9"/>
    <w:rsid w:val="00F005C0"/>
    <w:rsid w:val="00F00607"/>
    <w:rsid w:val="00F0070D"/>
    <w:rsid w:val="00F0090D"/>
    <w:rsid w:val="00F009F3"/>
    <w:rsid w:val="00F00BA8"/>
    <w:rsid w:val="00F00BEE"/>
    <w:rsid w:val="00F00D8E"/>
    <w:rsid w:val="00F00FC9"/>
    <w:rsid w:val="00F01602"/>
    <w:rsid w:val="00F01676"/>
    <w:rsid w:val="00F01898"/>
    <w:rsid w:val="00F01AE0"/>
    <w:rsid w:val="00F01EA4"/>
    <w:rsid w:val="00F01FAC"/>
    <w:rsid w:val="00F0215D"/>
    <w:rsid w:val="00F02303"/>
    <w:rsid w:val="00F024AB"/>
    <w:rsid w:val="00F025EB"/>
    <w:rsid w:val="00F026AB"/>
    <w:rsid w:val="00F02DE9"/>
    <w:rsid w:val="00F02E6A"/>
    <w:rsid w:val="00F02FA9"/>
    <w:rsid w:val="00F034A2"/>
    <w:rsid w:val="00F0352A"/>
    <w:rsid w:val="00F038BE"/>
    <w:rsid w:val="00F03A9D"/>
    <w:rsid w:val="00F03B27"/>
    <w:rsid w:val="00F03CE8"/>
    <w:rsid w:val="00F03EC5"/>
    <w:rsid w:val="00F03F51"/>
    <w:rsid w:val="00F0438E"/>
    <w:rsid w:val="00F04AC9"/>
    <w:rsid w:val="00F04B97"/>
    <w:rsid w:val="00F04CE2"/>
    <w:rsid w:val="00F04D55"/>
    <w:rsid w:val="00F04D61"/>
    <w:rsid w:val="00F04D84"/>
    <w:rsid w:val="00F04DBF"/>
    <w:rsid w:val="00F04F26"/>
    <w:rsid w:val="00F05523"/>
    <w:rsid w:val="00F05835"/>
    <w:rsid w:val="00F05BDD"/>
    <w:rsid w:val="00F05E4F"/>
    <w:rsid w:val="00F06053"/>
    <w:rsid w:val="00F060E3"/>
    <w:rsid w:val="00F06969"/>
    <w:rsid w:val="00F069B1"/>
    <w:rsid w:val="00F06B60"/>
    <w:rsid w:val="00F06C3A"/>
    <w:rsid w:val="00F06C8B"/>
    <w:rsid w:val="00F06D36"/>
    <w:rsid w:val="00F06EA3"/>
    <w:rsid w:val="00F07439"/>
    <w:rsid w:val="00F0752B"/>
    <w:rsid w:val="00F07B31"/>
    <w:rsid w:val="00F07BAB"/>
    <w:rsid w:val="00F101F1"/>
    <w:rsid w:val="00F10388"/>
    <w:rsid w:val="00F104EE"/>
    <w:rsid w:val="00F10828"/>
    <w:rsid w:val="00F10850"/>
    <w:rsid w:val="00F108D8"/>
    <w:rsid w:val="00F10C60"/>
    <w:rsid w:val="00F10DD3"/>
    <w:rsid w:val="00F10E0A"/>
    <w:rsid w:val="00F10E48"/>
    <w:rsid w:val="00F1140B"/>
    <w:rsid w:val="00F115E1"/>
    <w:rsid w:val="00F1166C"/>
    <w:rsid w:val="00F1170D"/>
    <w:rsid w:val="00F11942"/>
    <w:rsid w:val="00F11A6C"/>
    <w:rsid w:val="00F11A7F"/>
    <w:rsid w:val="00F11B39"/>
    <w:rsid w:val="00F11B63"/>
    <w:rsid w:val="00F11C51"/>
    <w:rsid w:val="00F11D03"/>
    <w:rsid w:val="00F11D57"/>
    <w:rsid w:val="00F11DF7"/>
    <w:rsid w:val="00F11E35"/>
    <w:rsid w:val="00F11FE9"/>
    <w:rsid w:val="00F12073"/>
    <w:rsid w:val="00F120AB"/>
    <w:rsid w:val="00F12225"/>
    <w:rsid w:val="00F12B13"/>
    <w:rsid w:val="00F12B88"/>
    <w:rsid w:val="00F12C3A"/>
    <w:rsid w:val="00F12CDD"/>
    <w:rsid w:val="00F12F9A"/>
    <w:rsid w:val="00F13065"/>
    <w:rsid w:val="00F13166"/>
    <w:rsid w:val="00F131E6"/>
    <w:rsid w:val="00F135A7"/>
    <w:rsid w:val="00F135D8"/>
    <w:rsid w:val="00F13609"/>
    <w:rsid w:val="00F13713"/>
    <w:rsid w:val="00F13813"/>
    <w:rsid w:val="00F13981"/>
    <w:rsid w:val="00F139AF"/>
    <w:rsid w:val="00F13A81"/>
    <w:rsid w:val="00F13B03"/>
    <w:rsid w:val="00F13DAC"/>
    <w:rsid w:val="00F13F61"/>
    <w:rsid w:val="00F14188"/>
    <w:rsid w:val="00F142C2"/>
    <w:rsid w:val="00F14422"/>
    <w:rsid w:val="00F145DF"/>
    <w:rsid w:val="00F14791"/>
    <w:rsid w:val="00F149A7"/>
    <w:rsid w:val="00F14E00"/>
    <w:rsid w:val="00F14EC0"/>
    <w:rsid w:val="00F150E8"/>
    <w:rsid w:val="00F1517C"/>
    <w:rsid w:val="00F15245"/>
    <w:rsid w:val="00F1535D"/>
    <w:rsid w:val="00F15537"/>
    <w:rsid w:val="00F15A32"/>
    <w:rsid w:val="00F15AD8"/>
    <w:rsid w:val="00F15C69"/>
    <w:rsid w:val="00F15C94"/>
    <w:rsid w:val="00F16237"/>
    <w:rsid w:val="00F16714"/>
    <w:rsid w:val="00F16AAC"/>
    <w:rsid w:val="00F16C53"/>
    <w:rsid w:val="00F16D9B"/>
    <w:rsid w:val="00F16E86"/>
    <w:rsid w:val="00F17038"/>
    <w:rsid w:val="00F17083"/>
    <w:rsid w:val="00F171F4"/>
    <w:rsid w:val="00F173F1"/>
    <w:rsid w:val="00F1750B"/>
    <w:rsid w:val="00F17544"/>
    <w:rsid w:val="00F17727"/>
    <w:rsid w:val="00F1772B"/>
    <w:rsid w:val="00F179ED"/>
    <w:rsid w:val="00F17FB9"/>
    <w:rsid w:val="00F200C6"/>
    <w:rsid w:val="00F20652"/>
    <w:rsid w:val="00F208D9"/>
    <w:rsid w:val="00F20C2B"/>
    <w:rsid w:val="00F20C54"/>
    <w:rsid w:val="00F20E98"/>
    <w:rsid w:val="00F20F8D"/>
    <w:rsid w:val="00F21810"/>
    <w:rsid w:val="00F21AF2"/>
    <w:rsid w:val="00F21BE4"/>
    <w:rsid w:val="00F21F55"/>
    <w:rsid w:val="00F21F7D"/>
    <w:rsid w:val="00F21FB9"/>
    <w:rsid w:val="00F22191"/>
    <w:rsid w:val="00F221F4"/>
    <w:rsid w:val="00F22630"/>
    <w:rsid w:val="00F228DC"/>
    <w:rsid w:val="00F22925"/>
    <w:rsid w:val="00F22991"/>
    <w:rsid w:val="00F229A5"/>
    <w:rsid w:val="00F22ADD"/>
    <w:rsid w:val="00F22B79"/>
    <w:rsid w:val="00F22D04"/>
    <w:rsid w:val="00F22D1F"/>
    <w:rsid w:val="00F23475"/>
    <w:rsid w:val="00F2381E"/>
    <w:rsid w:val="00F23CAE"/>
    <w:rsid w:val="00F23D24"/>
    <w:rsid w:val="00F23FD7"/>
    <w:rsid w:val="00F24008"/>
    <w:rsid w:val="00F24295"/>
    <w:rsid w:val="00F248C6"/>
    <w:rsid w:val="00F2491A"/>
    <w:rsid w:val="00F2494F"/>
    <w:rsid w:val="00F24A1E"/>
    <w:rsid w:val="00F24D36"/>
    <w:rsid w:val="00F2535A"/>
    <w:rsid w:val="00F25718"/>
    <w:rsid w:val="00F2575D"/>
    <w:rsid w:val="00F259AE"/>
    <w:rsid w:val="00F25AC2"/>
    <w:rsid w:val="00F25C1E"/>
    <w:rsid w:val="00F26272"/>
    <w:rsid w:val="00F26388"/>
    <w:rsid w:val="00F2690B"/>
    <w:rsid w:val="00F26A68"/>
    <w:rsid w:val="00F26E9C"/>
    <w:rsid w:val="00F2706A"/>
    <w:rsid w:val="00F27A7C"/>
    <w:rsid w:val="00F27F06"/>
    <w:rsid w:val="00F27F18"/>
    <w:rsid w:val="00F300E5"/>
    <w:rsid w:val="00F30142"/>
    <w:rsid w:val="00F30644"/>
    <w:rsid w:val="00F3068D"/>
    <w:rsid w:val="00F3073B"/>
    <w:rsid w:val="00F308D8"/>
    <w:rsid w:val="00F30C1E"/>
    <w:rsid w:val="00F30E07"/>
    <w:rsid w:val="00F3110D"/>
    <w:rsid w:val="00F312F0"/>
    <w:rsid w:val="00F31324"/>
    <w:rsid w:val="00F31428"/>
    <w:rsid w:val="00F314FD"/>
    <w:rsid w:val="00F3151E"/>
    <w:rsid w:val="00F3151F"/>
    <w:rsid w:val="00F3191F"/>
    <w:rsid w:val="00F31A14"/>
    <w:rsid w:val="00F31AAE"/>
    <w:rsid w:val="00F31B97"/>
    <w:rsid w:val="00F31C13"/>
    <w:rsid w:val="00F31CDB"/>
    <w:rsid w:val="00F31EF7"/>
    <w:rsid w:val="00F321E4"/>
    <w:rsid w:val="00F32481"/>
    <w:rsid w:val="00F327BC"/>
    <w:rsid w:val="00F328AA"/>
    <w:rsid w:val="00F32B63"/>
    <w:rsid w:val="00F32BF7"/>
    <w:rsid w:val="00F333EB"/>
    <w:rsid w:val="00F334CE"/>
    <w:rsid w:val="00F33C57"/>
    <w:rsid w:val="00F3401C"/>
    <w:rsid w:val="00F343C4"/>
    <w:rsid w:val="00F34453"/>
    <w:rsid w:val="00F345F7"/>
    <w:rsid w:val="00F34624"/>
    <w:rsid w:val="00F3468C"/>
    <w:rsid w:val="00F346A8"/>
    <w:rsid w:val="00F34913"/>
    <w:rsid w:val="00F349B3"/>
    <w:rsid w:val="00F34A35"/>
    <w:rsid w:val="00F34A80"/>
    <w:rsid w:val="00F34B6D"/>
    <w:rsid w:val="00F350DB"/>
    <w:rsid w:val="00F35372"/>
    <w:rsid w:val="00F35588"/>
    <w:rsid w:val="00F356EB"/>
    <w:rsid w:val="00F3577F"/>
    <w:rsid w:val="00F35B78"/>
    <w:rsid w:val="00F35C86"/>
    <w:rsid w:val="00F35E5D"/>
    <w:rsid w:val="00F362FB"/>
    <w:rsid w:val="00F363CA"/>
    <w:rsid w:val="00F36668"/>
    <w:rsid w:val="00F36670"/>
    <w:rsid w:val="00F3683E"/>
    <w:rsid w:val="00F36892"/>
    <w:rsid w:val="00F369FA"/>
    <w:rsid w:val="00F36E71"/>
    <w:rsid w:val="00F37156"/>
    <w:rsid w:val="00F371B4"/>
    <w:rsid w:val="00F371F3"/>
    <w:rsid w:val="00F37227"/>
    <w:rsid w:val="00F37500"/>
    <w:rsid w:val="00F37739"/>
    <w:rsid w:val="00F37C9C"/>
    <w:rsid w:val="00F37D11"/>
    <w:rsid w:val="00F37ECA"/>
    <w:rsid w:val="00F37F25"/>
    <w:rsid w:val="00F37F7F"/>
    <w:rsid w:val="00F4077C"/>
    <w:rsid w:val="00F4081A"/>
    <w:rsid w:val="00F40938"/>
    <w:rsid w:val="00F40985"/>
    <w:rsid w:val="00F40B4A"/>
    <w:rsid w:val="00F40C6C"/>
    <w:rsid w:val="00F4122B"/>
    <w:rsid w:val="00F41397"/>
    <w:rsid w:val="00F415A1"/>
    <w:rsid w:val="00F418F9"/>
    <w:rsid w:val="00F419A4"/>
    <w:rsid w:val="00F420B9"/>
    <w:rsid w:val="00F42123"/>
    <w:rsid w:val="00F4212F"/>
    <w:rsid w:val="00F421FC"/>
    <w:rsid w:val="00F422C2"/>
    <w:rsid w:val="00F42327"/>
    <w:rsid w:val="00F424EC"/>
    <w:rsid w:val="00F42700"/>
    <w:rsid w:val="00F42815"/>
    <w:rsid w:val="00F428AE"/>
    <w:rsid w:val="00F42B83"/>
    <w:rsid w:val="00F42E70"/>
    <w:rsid w:val="00F42FFD"/>
    <w:rsid w:val="00F436E9"/>
    <w:rsid w:val="00F437C9"/>
    <w:rsid w:val="00F43A9B"/>
    <w:rsid w:val="00F43B30"/>
    <w:rsid w:val="00F43B3F"/>
    <w:rsid w:val="00F43E2C"/>
    <w:rsid w:val="00F43EC0"/>
    <w:rsid w:val="00F43EDC"/>
    <w:rsid w:val="00F43F1B"/>
    <w:rsid w:val="00F43FF4"/>
    <w:rsid w:val="00F442E1"/>
    <w:rsid w:val="00F4433D"/>
    <w:rsid w:val="00F44410"/>
    <w:rsid w:val="00F44490"/>
    <w:rsid w:val="00F449F8"/>
    <w:rsid w:val="00F44C0E"/>
    <w:rsid w:val="00F44C28"/>
    <w:rsid w:val="00F44C64"/>
    <w:rsid w:val="00F44DAC"/>
    <w:rsid w:val="00F44E3C"/>
    <w:rsid w:val="00F44E3F"/>
    <w:rsid w:val="00F44E67"/>
    <w:rsid w:val="00F44E90"/>
    <w:rsid w:val="00F44F06"/>
    <w:rsid w:val="00F44F6C"/>
    <w:rsid w:val="00F4515D"/>
    <w:rsid w:val="00F45165"/>
    <w:rsid w:val="00F452BC"/>
    <w:rsid w:val="00F45568"/>
    <w:rsid w:val="00F45B8C"/>
    <w:rsid w:val="00F45C37"/>
    <w:rsid w:val="00F46074"/>
    <w:rsid w:val="00F463B3"/>
    <w:rsid w:val="00F463F5"/>
    <w:rsid w:val="00F468FE"/>
    <w:rsid w:val="00F469F7"/>
    <w:rsid w:val="00F46A01"/>
    <w:rsid w:val="00F46B27"/>
    <w:rsid w:val="00F46BCC"/>
    <w:rsid w:val="00F46E64"/>
    <w:rsid w:val="00F470E5"/>
    <w:rsid w:val="00F4719D"/>
    <w:rsid w:val="00F4753E"/>
    <w:rsid w:val="00F47741"/>
    <w:rsid w:val="00F477D2"/>
    <w:rsid w:val="00F47A5F"/>
    <w:rsid w:val="00F50042"/>
    <w:rsid w:val="00F50207"/>
    <w:rsid w:val="00F503CC"/>
    <w:rsid w:val="00F5045A"/>
    <w:rsid w:val="00F504A6"/>
    <w:rsid w:val="00F50568"/>
    <w:rsid w:val="00F50868"/>
    <w:rsid w:val="00F5096E"/>
    <w:rsid w:val="00F50A0A"/>
    <w:rsid w:val="00F50A84"/>
    <w:rsid w:val="00F50BA3"/>
    <w:rsid w:val="00F50BDA"/>
    <w:rsid w:val="00F50C34"/>
    <w:rsid w:val="00F51821"/>
    <w:rsid w:val="00F5184A"/>
    <w:rsid w:val="00F5190A"/>
    <w:rsid w:val="00F5197F"/>
    <w:rsid w:val="00F519C8"/>
    <w:rsid w:val="00F51A44"/>
    <w:rsid w:val="00F51CB5"/>
    <w:rsid w:val="00F51F87"/>
    <w:rsid w:val="00F5223E"/>
    <w:rsid w:val="00F52337"/>
    <w:rsid w:val="00F5254D"/>
    <w:rsid w:val="00F52746"/>
    <w:rsid w:val="00F52B36"/>
    <w:rsid w:val="00F52B49"/>
    <w:rsid w:val="00F5312F"/>
    <w:rsid w:val="00F53262"/>
    <w:rsid w:val="00F53402"/>
    <w:rsid w:val="00F53537"/>
    <w:rsid w:val="00F535B9"/>
    <w:rsid w:val="00F537BD"/>
    <w:rsid w:val="00F538FD"/>
    <w:rsid w:val="00F539C2"/>
    <w:rsid w:val="00F53B30"/>
    <w:rsid w:val="00F53B5D"/>
    <w:rsid w:val="00F53C23"/>
    <w:rsid w:val="00F53C9D"/>
    <w:rsid w:val="00F53E87"/>
    <w:rsid w:val="00F53EAD"/>
    <w:rsid w:val="00F53EDC"/>
    <w:rsid w:val="00F5414D"/>
    <w:rsid w:val="00F543DC"/>
    <w:rsid w:val="00F543DF"/>
    <w:rsid w:val="00F546A2"/>
    <w:rsid w:val="00F546B2"/>
    <w:rsid w:val="00F5476F"/>
    <w:rsid w:val="00F548B6"/>
    <w:rsid w:val="00F548F0"/>
    <w:rsid w:val="00F54B1A"/>
    <w:rsid w:val="00F54DA1"/>
    <w:rsid w:val="00F54F47"/>
    <w:rsid w:val="00F54F71"/>
    <w:rsid w:val="00F5521E"/>
    <w:rsid w:val="00F554C4"/>
    <w:rsid w:val="00F55A3A"/>
    <w:rsid w:val="00F55A9A"/>
    <w:rsid w:val="00F55ABE"/>
    <w:rsid w:val="00F55F75"/>
    <w:rsid w:val="00F56317"/>
    <w:rsid w:val="00F56435"/>
    <w:rsid w:val="00F564B3"/>
    <w:rsid w:val="00F56942"/>
    <w:rsid w:val="00F56B31"/>
    <w:rsid w:val="00F56E6A"/>
    <w:rsid w:val="00F57571"/>
    <w:rsid w:val="00F5798B"/>
    <w:rsid w:val="00F57D14"/>
    <w:rsid w:val="00F57D89"/>
    <w:rsid w:val="00F57E04"/>
    <w:rsid w:val="00F6016F"/>
    <w:rsid w:val="00F605C2"/>
    <w:rsid w:val="00F608FE"/>
    <w:rsid w:val="00F61017"/>
    <w:rsid w:val="00F61724"/>
    <w:rsid w:val="00F618B2"/>
    <w:rsid w:val="00F61931"/>
    <w:rsid w:val="00F61969"/>
    <w:rsid w:val="00F619E6"/>
    <w:rsid w:val="00F61CE3"/>
    <w:rsid w:val="00F61F61"/>
    <w:rsid w:val="00F62537"/>
    <w:rsid w:val="00F62847"/>
    <w:rsid w:val="00F62C50"/>
    <w:rsid w:val="00F62F17"/>
    <w:rsid w:val="00F62F4F"/>
    <w:rsid w:val="00F630DC"/>
    <w:rsid w:val="00F632E2"/>
    <w:rsid w:val="00F63532"/>
    <w:rsid w:val="00F638A6"/>
    <w:rsid w:val="00F63C45"/>
    <w:rsid w:val="00F640B6"/>
    <w:rsid w:val="00F64209"/>
    <w:rsid w:val="00F6424F"/>
    <w:rsid w:val="00F6429E"/>
    <w:rsid w:val="00F64350"/>
    <w:rsid w:val="00F6466A"/>
    <w:rsid w:val="00F647F2"/>
    <w:rsid w:val="00F6487E"/>
    <w:rsid w:val="00F6491B"/>
    <w:rsid w:val="00F64DD2"/>
    <w:rsid w:val="00F64F87"/>
    <w:rsid w:val="00F652B9"/>
    <w:rsid w:val="00F65423"/>
    <w:rsid w:val="00F6548F"/>
    <w:rsid w:val="00F65600"/>
    <w:rsid w:val="00F656DB"/>
    <w:rsid w:val="00F65792"/>
    <w:rsid w:val="00F659BA"/>
    <w:rsid w:val="00F6648A"/>
    <w:rsid w:val="00F664FE"/>
    <w:rsid w:val="00F66B5B"/>
    <w:rsid w:val="00F66DA2"/>
    <w:rsid w:val="00F66DF0"/>
    <w:rsid w:val="00F66F14"/>
    <w:rsid w:val="00F66F48"/>
    <w:rsid w:val="00F6765C"/>
    <w:rsid w:val="00F67915"/>
    <w:rsid w:val="00F67BB0"/>
    <w:rsid w:val="00F67BCF"/>
    <w:rsid w:val="00F67DB2"/>
    <w:rsid w:val="00F70216"/>
    <w:rsid w:val="00F70259"/>
    <w:rsid w:val="00F702CC"/>
    <w:rsid w:val="00F70333"/>
    <w:rsid w:val="00F70397"/>
    <w:rsid w:val="00F70712"/>
    <w:rsid w:val="00F70B9A"/>
    <w:rsid w:val="00F70BE6"/>
    <w:rsid w:val="00F70C55"/>
    <w:rsid w:val="00F70C71"/>
    <w:rsid w:val="00F70D44"/>
    <w:rsid w:val="00F70EBD"/>
    <w:rsid w:val="00F71335"/>
    <w:rsid w:val="00F7146C"/>
    <w:rsid w:val="00F714AA"/>
    <w:rsid w:val="00F716A3"/>
    <w:rsid w:val="00F718CB"/>
    <w:rsid w:val="00F718F9"/>
    <w:rsid w:val="00F71975"/>
    <w:rsid w:val="00F719CB"/>
    <w:rsid w:val="00F71A4C"/>
    <w:rsid w:val="00F71E14"/>
    <w:rsid w:val="00F71E76"/>
    <w:rsid w:val="00F720C5"/>
    <w:rsid w:val="00F721DD"/>
    <w:rsid w:val="00F72311"/>
    <w:rsid w:val="00F72313"/>
    <w:rsid w:val="00F72468"/>
    <w:rsid w:val="00F725E3"/>
    <w:rsid w:val="00F727EA"/>
    <w:rsid w:val="00F72963"/>
    <w:rsid w:val="00F72BCB"/>
    <w:rsid w:val="00F72DA4"/>
    <w:rsid w:val="00F72DF1"/>
    <w:rsid w:val="00F72E80"/>
    <w:rsid w:val="00F7323C"/>
    <w:rsid w:val="00F733D7"/>
    <w:rsid w:val="00F73AC9"/>
    <w:rsid w:val="00F73BB5"/>
    <w:rsid w:val="00F74043"/>
    <w:rsid w:val="00F740A3"/>
    <w:rsid w:val="00F742AC"/>
    <w:rsid w:val="00F7430B"/>
    <w:rsid w:val="00F74339"/>
    <w:rsid w:val="00F7444C"/>
    <w:rsid w:val="00F74746"/>
    <w:rsid w:val="00F74822"/>
    <w:rsid w:val="00F74929"/>
    <w:rsid w:val="00F74CA2"/>
    <w:rsid w:val="00F74EC9"/>
    <w:rsid w:val="00F74EEA"/>
    <w:rsid w:val="00F7511E"/>
    <w:rsid w:val="00F7513A"/>
    <w:rsid w:val="00F753F6"/>
    <w:rsid w:val="00F75700"/>
    <w:rsid w:val="00F75933"/>
    <w:rsid w:val="00F75B20"/>
    <w:rsid w:val="00F760D2"/>
    <w:rsid w:val="00F76132"/>
    <w:rsid w:val="00F765E6"/>
    <w:rsid w:val="00F76768"/>
    <w:rsid w:val="00F76898"/>
    <w:rsid w:val="00F76A3E"/>
    <w:rsid w:val="00F76C7A"/>
    <w:rsid w:val="00F76E5B"/>
    <w:rsid w:val="00F76FB6"/>
    <w:rsid w:val="00F76FB9"/>
    <w:rsid w:val="00F77029"/>
    <w:rsid w:val="00F7713D"/>
    <w:rsid w:val="00F771A6"/>
    <w:rsid w:val="00F77299"/>
    <w:rsid w:val="00F77349"/>
    <w:rsid w:val="00F774EF"/>
    <w:rsid w:val="00F77595"/>
    <w:rsid w:val="00F77AB5"/>
    <w:rsid w:val="00F77BF7"/>
    <w:rsid w:val="00F77C1C"/>
    <w:rsid w:val="00F77F48"/>
    <w:rsid w:val="00F800FE"/>
    <w:rsid w:val="00F8010C"/>
    <w:rsid w:val="00F80208"/>
    <w:rsid w:val="00F80631"/>
    <w:rsid w:val="00F807EC"/>
    <w:rsid w:val="00F809D9"/>
    <w:rsid w:val="00F809E8"/>
    <w:rsid w:val="00F80A61"/>
    <w:rsid w:val="00F80BA3"/>
    <w:rsid w:val="00F80F53"/>
    <w:rsid w:val="00F81220"/>
    <w:rsid w:val="00F81353"/>
    <w:rsid w:val="00F81920"/>
    <w:rsid w:val="00F81E8A"/>
    <w:rsid w:val="00F81F3F"/>
    <w:rsid w:val="00F81FB5"/>
    <w:rsid w:val="00F8204B"/>
    <w:rsid w:val="00F82185"/>
    <w:rsid w:val="00F82208"/>
    <w:rsid w:val="00F822A9"/>
    <w:rsid w:val="00F82318"/>
    <w:rsid w:val="00F823BA"/>
    <w:rsid w:val="00F8248A"/>
    <w:rsid w:val="00F828A7"/>
    <w:rsid w:val="00F8299C"/>
    <w:rsid w:val="00F82B78"/>
    <w:rsid w:val="00F82C74"/>
    <w:rsid w:val="00F82EEA"/>
    <w:rsid w:val="00F82F22"/>
    <w:rsid w:val="00F832E0"/>
    <w:rsid w:val="00F83540"/>
    <w:rsid w:val="00F836D4"/>
    <w:rsid w:val="00F8377D"/>
    <w:rsid w:val="00F838AA"/>
    <w:rsid w:val="00F83B50"/>
    <w:rsid w:val="00F83D18"/>
    <w:rsid w:val="00F83F37"/>
    <w:rsid w:val="00F83F75"/>
    <w:rsid w:val="00F8405F"/>
    <w:rsid w:val="00F842F0"/>
    <w:rsid w:val="00F84869"/>
    <w:rsid w:val="00F848E8"/>
    <w:rsid w:val="00F84918"/>
    <w:rsid w:val="00F84BA1"/>
    <w:rsid w:val="00F84CBA"/>
    <w:rsid w:val="00F84EA1"/>
    <w:rsid w:val="00F84F7F"/>
    <w:rsid w:val="00F851A0"/>
    <w:rsid w:val="00F8520F"/>
    <w:rsid w:val="00F8559E"/>
    <w:rsid w:val="00F857E9"/>
    <w:rsid w:val="00F85AF9"/>
    <w:rsid w:val="00F85B62"/>
    <w:rsid w:val="00F8614E"/>
    <w:rsid w:val="00F8637D"/>
    <w:rsid w:val="00F864F5"/>
    <w:rsid w:val="00F8652C"/>
    <w:rsid w:val="00F86726"/>
    <w:rsid w:val="00F86807"/>
    <w:rsid w:val="00F86830"/>
    <w:rsid w:val="00F86AEC"/>
    <w:rsid w:val="00F86BA9"/>
    <w:rsid w:val="00F86DE5"/>
    <w:rsid w:val="00F86DEF"/>
    <w:rsid w:val="00F86DF7"/>
    <w:rsid w:val="00F87041"/>
    <w:rsid w:val="00F87117"/>
    <w:rsid w:val="00F87261"/>
    <w:rsid w:val="00F8781C"/>
    <w:rsid w:val="00F878D6"/>
    <w:rsid w:val="00F87A27"/>
    <w:rsid w:val="00F87BBE"/>
    <w:rsid w:val="00F87D30"/>
    <w:rsid w:val="00F87F14"/>
    <w:rsid w:val="00F87FBD"/>
    <w:rsid w:val="00F90361"/>
    <w:rsid w:val="00F90419"/>
    <w:rsid w:val="00F90728"/>
    <w:rsid w:val="00F90C45"/>
    <w:rsid w:val="00F90E94"/>
    <w:rsid w:val="00F90F66"/>
    <w:rsid w:val="00F91206"/>
    <w:rsid w:val="00F91608"/>
    <w:rsid w:val="00F917B5"/>
    <w:rsid w:val="00F91A08"/>
    <w:rsid w:val="00F91A0C"/>
    <w:rsid w:val="00F91DA7"/>
    <w:rsid w:val="00F92071"/>
    <w:rsid w:val="00F9225E"/>
    <w:rsid w:val="00F92296"/>
    <w:rsid w:val="00F923FF"/>
    <w:rsid w:val="00F9273D"/>
    <w:rsid w:val="00F92747"/>
    <w:rsid w:val="00F927D8"/>
    <w:rsid w:val="00F92E8F"/>
    <w:rsid w:val="00F9305A"/>
    <w:rsid w:val="00F934B0"/>
    <w:rsid w:val="00F935CA"/>
    <w:rsid w:val="00F939B3"/>
    <w:rsid w:val="00F93A55"/>
    <w:rsid w:val="00F93C99"/>
    <w:rsid w:val="00F93ECA"/>
    <w:rsid w:val="00F941DA"/>
    <w:rsid w:val="00F9429C"/>
    <w:rsid w:val="00F94395"/>
    <w:rsid w:val="00F943D8"/>
    <w:rsid w:val="00F94890"/>
    <w:rsid w:val="00F949B8"/>
    <w:rsid w:val="00F94FC7"/>
    <w:rsid w:val="00F95359"/>
    <w:rsid w:val="00F956F0"/>
    <w:rsid w:val="00F9595A"/>
    <w:rsid w:val="00F9595C"/>
    <w:rsid w:val="00F95AFC"/>
    <w:rsid w:val="00F95CE6"/>
    <w:rsid w:val="00F95DF3"/>
    <w:rsid w:val="00F96127"/>
    <w:rsid w:val="00F9616C"/>
    <w:rsid w:val="00F96363"/>
    <w:rsid w:val="00F964FE"/>
    <w:rsid w:val="00F96654"/>
    <w:rsid w:val="00F9671C"/>
    <w:rsid w:val="00F969BC"/>
    <w:rsid w:val="00F969C6"/>
    <w:rsid w:val="00F96AD9"/>
    <w:rsid w:val="00F96CA7"/>
    <w:rsid w:val="00F96EB2"/>
    <w:rsid w:val="00F97048"/>
    <w:rsid w:val="00F97178"/>
    <w:rsid w:val="00F97363"/>
    <w:rsid w:val="00F97A26"/>
    <w:rsid w:val="00F97A30"/>
    <w:rsid w:val="00F97BE4"/>
    <w:rsid w:val="00F97CCD"/>
    <w:rsid w:val="00FA002B"/>
    <w:rsid w:val="00FA00D8"/>
    <w:rsid w:val="00FA01A2"/>
    <w:rsid w:val="00FA01A9"/>
    <w:rsid w:val="00FA0461"/>
    <w:rsid w:val="00FA0496"/>
    <w:rsid w:val="00FA0523"/>
    <w:rsid w:val="00FA05FF"/>
    <w:rsid w:val="00FA0793"/>
    <w:rsid w:val="00FA0973"/>
    <w:rsid w:val="00FA0B99"/>
    <w:rsid w:val="00FA0E02"/>
    <w:rsid w:val="00FA123D"/>
    <w:rsid w:val="00FA13C4"/>
    <w:rsid w:val="00FA1629"/>
    <w:rsid w:val="00FA16F4"/>
    <w:rsid w:val="00FA1B9D"/>
    <w:rsid w:val="00FA1D36"/>
    <w:rsid w:val="00FA1D7D"/>
    <w:rsid w:val="00FA1EAA"/>
    <w:rsid w:val="00FA1F31"/>
    <w:rsid w:val="00FA1F3C"/>
    <w:rsid w:val="00FA2045"/>
    <w:rsid w:val="00FA2085"/>
    <w:rsid w:val="00FA21DC"/>
    <w:rsid w:val="00FA229F"/>
    <w:rsid w:val="00FA2330"/>
    <w:rsid w:val="00FA23B8"/>
    <w:rsid w:val="00FA2513"/>
    <w:rsid w:val="00FA26A9"/>
    <w:rsid w:val="00FA322A"/>
    <w:rsid w:val="00FA329B"/>
    <w:rsid w:val="00FA3352"/>
    <w:rsid w:val="00FA36FC"/>
    <w:rsid w:val="00FA3823"/>
    <w:rsid w:val="00FA38B7"/>
    <w:rsid w:val="00FA3B70"/>
    <w:rsid w:val="00FA3F23"/>
    <w:rsid w:val="00FA45C1"/>
    <w:rsid w:val="00FA4AE2"/>
    <w:rsid w:val="00FA4C38"/>
    <w:rsid w:val="00FA4D3C"/>
    <w:rsid w:val="00FA4F6D"/>
    <w:rsid w:val="00FA5074"/>
    <w:rsid w:val="00FA5428"/>
    <w:rsid w:val="00FA551C"/>
    <w:rsid w:val="00FA57F2"/>
    <w:rsid w:val="00FA582F"/>
    <w:rsid w:val="00FA597C"/>
    <w:rsid w:val="00FA598F"/>
    <w:rsid w:val="00FA5A4D"/>
    <w:rsid w:val="00FA5B07"/>
    <w:rsid w:val="00FA5C93"/>
    <w:rsid w:val="00FA5CD8"/>
    <w:rsid w:val="00FA5F9E"/>
    <w:rsid w:val="00FA6050"/>
    <w:rsid w:val="00FA636A"/>
    <w:rsid w:val="00FA636D"/>
    <w:rsid w:val="00FA68D2"/>
    <w:rsid w:val="00FA68D9"/>
    <w:rsid w:val="00FA697C"/>
    <w:rsid w:val="00FA69B6"/>
    <w:rsid w:val="00FA7140"/>
    <w:rsid w:val="00FA7212"/>
    <w:rsid w:val="00FA73C7"/>
    <w:rsid w:val="00FA745B"/>
    <w:rsid w:val="00FA74B8"/>
    <w:rsid w:val="00FA75A5"/>
    <w:rsid w:val="00FA77E1"/>
    <w:rsid w:val="00FA7873"/>
    <w:rsid w:val="00FA78D2"/>
    <w:rsid w:val="00FA7AB0"/>
    <w:rsid w:val="00FA7B74"/>
    <w:rsid w:val="00FA7E29"/>
    <w:rsid w:val="00FB02BE"/>
    <w:rsid w:val="00FB071B"/>
    <w:rsid w:val="00FB080D"/>
    <w:rsid w:val="00FB090C"/>
    <w:rsid w:val="00FB0A15"/>
    <w:rsid w:val="00FB0BF6"/>
    <w:rsid w:val="00FB0BF8"/>
    <w:rsid w:val="00FB0FC3"/>
    <w:rsid w:val="00FB1073"/>
    <w:rsid w:val="00FB115F"/>
    <w:rsid w:val="00FB121C"/>
    <w:rsid w:val="00FB13C6"/>
    <w:rsid w:val="00FB1842"/>
    <w:rsid w:val="00FB1938"/>
    <w:rsid w:val="00FB19C6"/>
    <w:rsid w:val="00FB1B03"/>
    <w:rsid w:val="00FB1C4D"/>
    <w:rsid w:val="00FB1E1A"/>
    <w:rsid w:val="00FB1FAD"/>
    <w:rsid w:val="00FB29B2"/>
    <w:rsid w:val="00FB2C16"/>
    <w:rsid w:val="00FB2C20"/>
    <w:rsid w:val="00FB2D14"/>
    <w:rsid w:val="00FB2E31"/>
    <w:rsid w:val="00FB2F3C"/>
    <w:rsid w:val="00FB2FE1"/>
    <w:rsid w:val="00FB364B"/>
    <w:rsid w:val="00FB3653"/>
    <w:rsid w:val="00FB382E"/>
    <w:rsid w:val="00FB3971"/>
    <w:rsid w:val="00FB3D71"/>
    <w:rsid w:val="00FB3E42"/>
    <w:rsid w:val="00FB3F3C"/>
    <w:rsid w:val="00FB413C"/>
    <w:rsid w:val="00FB4553"/>
    <w:rsid w:val="00FB47A0"/>
    <w:rsid w:val="00FB487B"/>
    <w:rsid w:val="00FB4A60"/>
    <w:rsid w:val="00FB4BB4"/>
    <w:rsid w:val="00FB4DB3"/>
    <w:rsid w:val="00FB5055"/>
    <w:rsid w:val="00FB51D5"/>
    <w:rsid w:val="00FB5313"/>
    <w:rsid w:val="00FB53F0"/>
    <w:rsid w:val="00FB57D8"/>
    <w:rsid w:val="00FB59B5"/>
    <w:rsid w:val="00FB5D1B"/>
    <w:rsid w:val="00FB5FB7"/>
    <w:rsid w:val="00FB62BB"/>
    <w:rsid w:val="00FB63E4"/>
    <w:rsid w:val="00FB658F"/>
    <w:rsid w:val="00FB66FC"/>
    <w:rsid w:val="00FB68E5"/>
    <w:rsid w:val="00FB6931"/>
    <w:rsid w:val="00FB6972"/>
    <w:rsid w:val="00FB6ACB"/>
    <w:rsid w:val="00FB6B47"/>
    <w:rsid w:val="00FB6BC0"/>
    <w:rsid w:val="00FB6D11"/>
    <w:rsid w:val="00FB6F8A"/>
    <w:rsid w:val="00FB7159"/>
    <w:rsid w:val="00FB7209"/>
    <w:rsid w:val="00FB7420"/>
    <w:rsid w:val="00FB7447"/>
    <w:rsid w:val="00FB74A3"/>
    <w:rsid w:val="00FB7516"/>
    <w:rsid w:val="00FB754F"/>
    <w:rsid w:val="00FB774B"/>
    <w:rsid w:val="00FB7887"/>
    <w:rsid w:val="00FB7902"/>
    <w:rsid w:val="00FB7AED"/>
    <w:rsid w:val="00FB7BAE"/>
    <w:rsid w:val="00FB7E12"/>
    <w:rsid w:val="00FC02CD"/>
    <w:rsid w:val="00FC042F"/>
    <w:rsid w:val="00FC0586"/>
    <w:rsid w:val="00FC05B6"/>
    <w:rsid w:val="00FC06AE"/>
    <w:rsid w:val="00FC0764"/>
    <w:rsid w:val="00FC081D"/>
    <w:rsid w:val="00FC09DD"/>
    <w:rsid w:val="00FC0CD3"/>
    <w:rsid w:val="00FC0DC1"/>
    <w:rsid w:val="00FC0ED5"/>
    <w:rsid w:val="00FC0F58"/>
    <w:rsid w:val="00FC0FCF"/>
    <w:rsid w:val="00FC1092"/>
    <w:rsid w:val="00FC11D7"/>
    <w:rsid w:val="00FC1213"/>
    <w:rsid w:val="00FC12EB"/>
    <w:rsid w:val="00FC1443"/>
    <w:rsid w:val="00FC1578"/>
    <w:rsid w:val="00FC1A42"/>
    <w:rsid w:val="00FC1AD6"/>
    <w:rsid w:val="00FC1E2D"/>
    <w:rsid w:val="00FC204F"/>
    <w:rsid w:val="00FC2221"/>
    <w:rsid w:val="00FC25D7"/>
    <w:rsid w:val="00FC2680"/>
    <w:rsid w:val="00FC28CA"/>
    <w:rsid w:val="00FC292F"/>
    <w:rsid w:val="00FC2BC5"/>
    <w:rsid w:val="00FC311E"/>
    <w:rsid w:val="00FC321A"/>
    <w:rsid w:val="00FC3268"/>
    <w:rsid w:val="00FC3535"/>
    <w:rsid w:val="00FC3621"/>
    <w:rsid w:val="00FC3B56"/>
    <w:rsid w:val="00FC3B7B"/>
    <w:rsid w:val="00FC3B9E"/>
    <w:rsid w:val="00FC3D44"/>
    <w:rsid w:val="00FC3FD8"/>
    <w:rsid w:val="00FC4169"/>
    <w:rsid w:val="00FC41C7"/>
    <w:rsid w:val="00FC42B8"/>
    <w:rsid w:val="00FC452D"/>
    <w:rsid w:val="00FC4719"/>
    <w:rsid w:val="00FC47A8"/>
    <w:rsid w:val="00FC483E"/>
    <w:rsid w:val="00FC4C1B"/>
    <w:rsid w:val="00FC4CD3"/>
    <w:rsid w:val="00FC4DFC"/>
    <w:rsid w:val="00FC4E0A"/>
    <w:rsid w:val="00FC4E4A"/>
    <w:rsid w:val="00FC4F75"/>
    <w:rsid w:val="00FC54FF"/>
    <w:rsid w:val="00FC570A"/>
    <w:rsid w:val="00FC5802"/>
    <w:rsid w:val="00FC5936"/>
    <w:rsid w:val="00FC5A34"/>
    <w:rsid w:val="00FC5BD4"/>
    <w:rsid w:val="00FC5E7C"/>
    <w:rsid w:val="00FC5E83"/>
    <w:rsid w:val="00FC5EA6"/>
    <w:rsid w:val="00FC627A"/>
    <w:rsid w:val="00FC63E0"/>
    <w:rsid w:val="00FC642C"/>
    <w:rsid w:val="00FC65BB"/>
    <w:rsid w:val="00FC69CA"/>
    <w:rsid w:val="00FC6AA5"/>
    <w:rsid w:val="00FC6C75"/>
    <w:rsid w:val="00FC6E0A"/>
    <w:rsid w:val="00FC6F14"/>
    <w:rsid w:val="00FC7003"/>
    <w:rsid w:val="00FC7304"/>
    <w:rsid w:val="00FC762E"/>
    <w:rsid w:val="00FC769D"/>
    <w:rsid w:val="00FC7762"/>
    <w:rsid w:val="00FC7F05"/>
    <w:rsid w:val="00FD016D"/>
    <w:rsid w:val="00FD02CB"/>
    <w:rsid w:val="00FD081E"/>
    <w:rsid w:val="00FD0F24"/>
    <w:rsid w:val="00FD0FA8"/>
    <w:rsid w:val="00FD1470"/>
    <w:rsid w:val="00FD1731"/>
    <w:rsid w:val="00FD17A9"/>
    <w:rsid w:val="00FD1995"/>
    <w:rsid w:val="00FD1E75"/>
    <w:rsid w:val="00FD1EE9"/>
    <w:rsid w:val="00FD1F1F"/>
    <w:rsid w:val="00FD1F95"/>
    <w:rsid w:val="00FD232D"/>
    <w:rsid w:val="00FD2565"/>
    <w:rsid w:val="00FD27EC"/>
    <w:rsid w:val="00FD2A70"/>
    <w:rsid w:val="00FD2D37"/>
    <w:rsid w:val="00FD2F24"/>
    <w:rsid w:val="00FD324B"/>
    <w:rsid w:val="00FD3489"/>
    <w:rsid w:val="00FD3BAA"/>
    <w:rsid w:val="00FD43AD"/>
    <w:rsid w:val="00FD4609"/>
    <w:rsid w:val="00FD4E7D"/>
    <w:rsid w:val="00FD5239"/>
    <w:rsid w:val="00FD5271"/>
    <w:rsid w:val="00FD5419"/>
    <w:rsid w:val="00FD54F0"/>
    <w:rsid w:val="00FD5601"/>
    <w:rsid w:val="00FD5A23"/>
    <w:rsid w:val="00FD5C6D"/>
    <w:rsid w:val="00FD5E48"/>
    <w:rsid w:val="00FD603A"/>
    <w:rsid w:val="00FD6353"/>
    <w:rsid w:val="00FD638A"/>
    <w:rsid w:val="00FD638D"/>
    <w:rsid w:val="00FD65FA"/>
    <w:rsid w:val="00FD68B3"/>
    <w:rsid w:val="00FD68C7"/>
    <w:rsid w:val="00FD6941"/>
    <w:rsid w:val="00FD69AF"/>
    <w:rsid w:val="00FD6DEA"/>
    <w:rsid w:val="00FD70B8"/>
    <w:rsid w:val="00FD7165"/>
    <w:rsid w:val="00FD717C"/>
    <w:rsid w:val="00FD75EC"/>
    <w:rsid w:val="00FD77C2"/>
    <w:rsid w:val="00FD78A4"/>
    <w:rsid w:val="00FD78E2"/>
    <w:rsid w:val="00FD7A88"/>
    <w:rsid w:val="00FE0171"/>
    <w:rsid w:val="00FE0418"/>
    <w:rsid w:val="00FE0513"/>
    <w:rsid w:val="00FE0591"/>
    <w:rsid w:val="00FE05A4"/>
    <w:rsid w:val="00FE0653"/>
    <w:rsid w:val="00FE0675"/>
    <w:rsid w:val="00FE071F"/>
    <w:rsid w:val="00FE0828"/>
    <w:rsid w:val="00FE0889"/>
    <w:rsid w:val="00FE0DDA"/>
    <w:rsid w:val="00FE103C"/>
    <w:rsid w:val="00FE107E"/>
    <w:rsid w:val="00FE1230"/>
    <w:rsid w:val="00FE130E"/>
    <w:rsid w:val="00FE13F3"/>
    <w:rsid w:val="00FE1431"/>
    <w:rsid w:val="00FE16FB"/>
    <w:rsid w:val="00FE1854"/>
    <w:rsid w:val="00FE1865"/>
    <w:rsid w:val="00FE18C0"/>
    <w:rsid w:val="00FE18E9"/>
    <w:rsid w:val="00FE191C"/>
    <w:rsid w:val="00FE2125"/>
    <w:rsid w:val="00FE29C0"/>
    <w:rsid w:val="00FE2C9E"/>
    <w:rsid w:val="00FE2DE0"/>
    <w:rsid w:val="00FE2F63"/>
    <w:rsid w:val="00FE3B82"/>
    <w:rsid w:val="00FE3BE5"/>
    <w:rsid w:val="00FE3E7F"/>
    <w:rsid w:val="00FE3EA5"/>
    <w:rsid w:val="00FE469C"/>
    <w:rsid w:val="00FE473E"/>
    <w:rsid w:val="00FE47A7"/>
    <w:rsid w:val="00FE499F"/>
    <w:rsid w:val="00FE4B42"/>
    <w:rsid w:val="00FE4DB1"/>
    <w:rsid w:val="00FE4F06"/>
    <w:rsid w:val="00FE4F3C"/>
    <w:rsid w:val="00FE51C9"/>
    <w:rsid w:val="00FE5297"/>
    <w:rsid w:val="00FE52C7"/>
    <w:rsid w:val="00FE575E"/>
    <w:rsid w:val="00FE5819"/>
    <w:rsid w:val="00FE5A83"/>
    <w:rsid w:val="00FE5D77"/>
    <w:rsid w:val="00FE5E99"/>
    <w:rsid w:val="00FE657C"/>
    <w:rsid w:val="00FE6596"/>
    <w:rsid w:val="00FE72FF"/>
    <w:rsid w:val="00FE752E"/>
    <w:rsid w:val="00FE780B"/>
    <w:rsid w:val="00FE79D6"/>
    <w:rsid w:val="00FE7BF4"/>
    <w:rsid w:val="00FE7C50"/>
    <w:rsid w:val="00FE7DE3"/>
    <w:rsid w:val="00FF0086"/>
    <w:rsid w:val="00FF00E7"/>
    <w:rsid w:val="00FF04D3"/>
    <w:rsid w:val="00FF060A"/>
    <w:rsid w:val="00FF0696"/>
    <w:rsid w:val="00FF06A6"/>
    <w:rsid w:val="00FF08A4"/>
    <w:rsid w:val="00FF0A98"/>
    <w:rsid w:val="00FF114F"/>
    <w:rsid w:val="00FF115E"/>
    <w:rsid w:val="00FF1266"/>
    <w:rsid w:val="00FF151D"/>
    <w:rsid w:val="00FF197B"/>
    <w:rsid w:val="00FF2241"/>
    <w:rsid w:val="00FF2841"/>
    <w:rsid w:val="00FF2BA2"/>
    <w:rsid w:val="00FF2D01"/>
    <w:rsid w:val="00FF34D3"/>
    <w:rsid w:val="00FF3821"/>
    <w:rsid w:val="00FF3A19"/>
    <w:rsid w:val="00FF4246"/>
    <w:rsid w:val="00FF440E"/>
    <w:rsid w:val="00FF4658"/>
    <w:rsid w:val="00FF497C"/>
    <w:rsid w:val="00FF49F0"/>
    <w:rsid w:val="00FF4BDA"/>
    <w:rsid w:val="00FF4FBB"/>
    <w:rsid w:val="00FF52A5"/>
    <w:rsid w:val="00FF5336"/>
    <w:rsid w:val="00FF5619"/>
    <w:rsid w:val="00FF5779"/>
    <w:rsid w:val="00FF598A"/>
    <w:rsid w:val="00FF5DDD"/>
    <w:rsid w:val="00FF5E68"/>
    <w:rsid w:val="00FF5F7A"/>
    <w:rsid w:val="00FF5FB2"/>
    <w:rsid w:val="00FF61BA"/>
    <w:rsid w:val="00FF652E"/>
    <w:rsid w:val="00FF6565"/>
    <w:rsid w:val="00FF662F"/>
    <w:rsid w:val="00FF6680"/>
    <w:rsid w:val="00FF6957"/>
    <w:rsid w:val="00FF69F9"/>
    <w:rsid w:val="00FF6ADA"/>
    <w:rsid w:val="00FF6AFC"/>
    <w:rsid w:val="00FF6F04"/>
    <w:rsid w:val="00FF6F96"/>
    <w:rsid w:val="00FF6F9A"/>
    <w:rsid w:val="00FF6FD3"/>
    <w:rsid w:val="00FF7127"/>
    <w:rsid w:val="00FF721D"/>
    <w:rsid w:val="00FF72C4"/>
    <w:rsid w:val="00FF772A"/>
    <w:rsid w:val="00FF7833"/>
    <w:rsid w:val="00FF7886"/>
    <w:rsid w:val="00FF793F"/>
    <w:rsid w:val="00FF7955"/>
    <w:rsid w:val="00FF7B2D"/>
    <w:rsid w:val="00FF7D17"/>
    <w:rsid w:val="00FF7D83"/>
    <w:rsid w:val="3BAA78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7D18E8"/>
  <w15:docId w15:val="{B5E5CB3B-9DD0-4AE8-917E-C3E3732A3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C41"/>
    <w:pPr>
      <w:ind w:firstLine="720"/>
    </w:pPr>
    <w:rPr>
      <w:rFonts w:ascii="Times New Roman" w:hAnsi="Times New Roman"/>
    </w:rPr>
  </w:style>
  <w:style w:type="paragraph" w:styleId="Heading1">
    <w:name w:val="heading 1"/>
    <w:basedOn w:val="Normal"/>
    <w:next w:val="Normal"/>
    <w:link w:val="Heading1Char"/>
    <w:uiPriority w:val="9"/>
    <w:qFormat/>
    <w:rsid w:val="00C43D32"/>
    <w:pPr>
      <w:keepNext/>
      <w:spacing w:after="0"/>
      <w:ind w:firstLine="0"/>
      <w:jc w:val="center"/>
      <w:outlineLvl w:val="0"/>
    </w:pPr>
    <w:rPr>
      <w:b/>
      <w:bCs/>
      <w:color w:val="000000"/>
    </w:rPr>
  </w:style>
  <w:style w:type="paragraph" w:styleId="Heading2">
    <w:name w:val="heading 2"/>
    <w:basedOn w:val="Normal"/>
    <w:next w:val="Normal"/>
    <w:link w:val="Heading2Char"/>
    <w:uiPriority w:val="9"/>
    <w:unhideWhenUsed/>
    <w:qFormat/>
    <w:rsid w:val="00C43D32"/>
    <w:pPr>
      <w:keepNext/>
      <w:spacing w:after="0"/>
      <w:ind w:firstLine="0"/>
      <w:outlineLvl w:val="1"/>
    </w:pPr>
    <w:rPr>
      <w:b/>
      <w:bCs/>
      <w:color w:val="000000"/>
    </w:rPr>
  </w:style>
  <w:style w:type="paragraph" w:styleId="Heading3">
    <w:name w:val="heading 3"/>
    <w:basedOn w:val="Normal"/>
    <w:next w:val="Normal"/>
    <w:link w:val="Heading3Char"/>
    <w:uiPriority w:val="9"/>
    <w:unhideWhenUsed/>
    <w:qFormat/>
    <w:rsid w:val="00C43D32"/>
    <w:pPr>
      <w:keepNext/>
      <w:spacing w:after="0"/>
      <w:ind w:firstLine="0"/>
      <w:outlineLvl w:val="2"/>
    </w:pPr>
    <w:rPr>
      <w:b/>
      <w:bCs/>
      <w:i/>
    </w:rPr>
  </w:style>
  <w:style w:type="paragraph" w:styleId="Heading4">
    <w:name w:val="heading 4"/>
    <w:basedOn w:val="Heading3"/>
    <w:next w:val="Normal"/>
    <w:link w:val="Heading4Char"/>
    <w:uiPriority w:val="9"/>
    <w:unhideWhenUsed/>
    <w:qFormat/>
    <w:rsid w:val="0007202F"/>
    <w:pPr>
      <w:ind w:firstLine="720"/>
      <w:outlineLvl w:val="3"/>
    </w:pPr>
    <w:rPr>
      <w:bCs w:val="0"/>
      <w:i w:val="0"/>
      <w:iCs/>
    </w:rPr>
  </w:style>
  <w:style w:type="paragraph" w:styleId="Heading5">
    <w:name w:val="heading 5"/>
    <w:basedOn w:val="Normal"/>
    <w:next w:val="Normal"/>
    <w:link w:val="Heading5Char"/>
    <w:uiPriority w:val="9"/>
    <w:unhideWhenUsed/>
    <w:qFormat/>
    <w:rsid w:val="00AC035E"/>
    <w:pPr>
      <w:keepLines/>
      <w:spacing w:before="20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C035E"/>
    <w:pPr>
      <w:keepLines/>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C035E"/>
    <w:pPr>
      <w:keepLines/>
      <w:spacing w:before="20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C035E"/>
    <w:pPr>
      <w:keepLines/>
      <w:spacing w:before="200"/>
      <w:outlineLvl w:val="7"/>
    </w:pPr>
    <w:rPr>
      <w:rFonts w:ascii="Cambria" w:hAnsi="Cambria"/>
      <w:color w:val="4F81BD"/>
      <w:sz w:val="20"/>
      <w:szCs w:val="20"/>
    </w:rPr>
  </w:style>
  <w:style w:type="paragraph" w:styleId="Heading9">
    <w:name w:val="heading 9"/>
    <w:basedOn w:val="Normal"/>
    <w:next w:val="Normal"/>
    <w:link w:val="Heading9Char"/>
    <w:uiPriority w:val="9"/>
    <w:semiHidden/>
    <w:unhideWhenUsed/>
    <w:qFormat/>
    <w:rsid w:val="00AC035E"/>
    <w:pPr>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D32"/>
    <w:rPr>
      <w:rFonts w:ascii="Times New Roman" w:hAnsi="Times New Roman"/>
      <w:b/>
      <w:bCs/>
      <w:color w:val="000000"/>
    </w:rPr>
  </w:style>
  <w:style w:type="character" w:customStyle="1" w:styleId="Heading2Char">
    <w:name w:val="Heading 2 Char"/>
    <w:basedOn w:val="DefaultParagraphFont"/>
    <w:link w:val="Heading2"/>
    <w:uiPriority w:val="9"/>
    <w:rsid w:val="00C43D32"/>
    <w:rPr>
      <w:rFonts w:ascii="Times New Roman" w:hAnsi="Times New Roman"/>
      <w:b/>
      <w:bCs/>
      <w:color w:val="000000"/>
    </w:rPr>
  </w:style>
  <w:style w:type="paragraph" w:styleId="TOCHeading">
    <w:name w:val="TOC Heading"/>
    <w:basedOn w:val="Heading1"/>
    <w:next w:val="Normal"/>
    <w:uiPriority w:val="39"/>
    <w:unhideWhenUsed/>
    <w:qFormat/>
    <w:rsid w:val="001474D6"/>
    <w:pPr>
      <w:outlineLvl w:val="9"/>
    </w:pPr>
  </w:style>
  <w:style w:type="paragraph" w:styleId="TOC1">
    <w:name w:val="toc 1"/>
    <w:basedOn w:val="Normal"/>
    <w:next w:val="Normal"/>
    <w:uiPriority w:val="39"/>
    <w:unhideWhenUsed/>
    <w:qFormat/>
    <w:rsid w:val="00F9616C"/>
    <w:pPr>
      <w:tabs>
        <w:tab w:val="right" w:leader="dot" w:pos="8640"/>
      </w:tabs>
      <w:spacing w:after="240" w:line="240" w:lineRule="auto"/>
      <w:ind w:left="360" w:hanging="360"/>
    </w:pPr>
  </w:style>
  <w:style w:type="paragraph" w:styleId="TOC2">
    <w:name w:val="toc 2"/>
    <w:basedOn w:val="Normal"/>
    <w:next w:val="Normal"/>
    <w:uiPriority w:val="39"/>
    <w:unhideWhenUsed/>
    <w:qFormat/>
    <w:rsid w:val="009029EE"/>
    <w:pPr>
      <w:tabs>
        <w:tab w:val="right" w:leader="dot" w:pos="8640"/>
      </w:tabs>
      <w:ind w:left="-360"/>
    </w:pPr>
  </w:style>
  <w:style w:type="character" w:styleId="Hyperlink">
    <w:name w:val="Hyperlink"/>
    <w:basedOn w:val="DefaultParagraphFont"/>
    <w:uiPriority w:val="99"/>
    <w:unhideWhenUsed/>
    <w:rsid w:val="002D54D9"/>
    <w:rPr>
      <w:color w:val="0000FF"/>
      <w:u w:val="single"/>
    </w:rPr>
  </w:style>
  <w:style w:type="paragraph" w:styleId="BalloonText">
    <w:name w:val="Balloon Text"/>
    <w:basedOn w:val="Normal"/>
    <w:link w:val="BalloonTextChar"/>
    <w:semiHidden/>
    <w:unhideWhenUsed/>
    <w:rsid w:val="002D54D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4D9"/>
    <w:rPr>
      <w:rFonts w:ascii="Tahoma" w:hAnsi="Tahoma" w:cs="Tahoma"/>
      <w:sz w:val="16"/>
      <w:szCs w:val="16"/>
    </w:rPr>
  </w:style>
  <w:style w:type="paragraph" w:styleId="Header">
    <w:name w:val="header"/>
    <w:basedOn w:val="Normal"/>
    <w:link w:val="HeaderChar"/>
    <w:uiPriority w:val="99"/>
    <w:unhideWhenUsed/>
    <w:rsid w:val="002D54D9"/>
    <w:pPr>
      <w:tabs>
        <w:tab w:val="center" w:pos="4680"/>
        <w:tab w:val="right" w:pos="9360"/>
      </w:tabs>
      <w:spacing w:line="240" w:lineRule="auto"/>
    </w:pPr>
  </w:style>
  <w:style w:type="character" w:customStyle="1" w:styleId="HeaderChar">
    <w:name w:val="Header Char"/>
    <w:basedOn w:val="DefaultParagraphFont"/>
    <w:link w:val="Header"/>
    <w:uiPriority w:val="99"/>
    <w:rsid w:val="002D54D9"/>
  </w:style>
  <w:style w:type="paragraph" w:styleId="Footer">
    <w:name w:val="footer"/>
    <w:basedOn w:val="Normal"/>
    <w:link w:val="FooterChar"/>
    <w:uiPriority w:val="99"/>
    <w:unhideWhenUsed/>
    <w:rsid w:val="002D54D9"/>
    <w:pPr>
      <w:tabs>
        <w:tab w:val="center" w:pos="4680"/>
        <w:tab w:val="right" w:pos="9360"/>
      </w:tabs>
      <w:spacing w:line="240" w:lineRule="auto"/>
    </w:pPr>
  </w:style>
  <w:style w:type="character" w:customStyle="1" w:styleId="FooterChar">
    <w:name w:val="Footer Char"/>
    <w:basedOn w:val="DefaultParagraphFont"/>
    <w:link w:val="Footer"/>
    <w:uiPriority w:val="99"/>
    <w:rsid w:val="002D54D9"/>
  </w:style>
  <w:style w:type="character" w:styleId="CommentReference">
    <w:name w:val="annotation reference"/>
    <w:basedOn w:val="DefaultParagraphFont"/>
    <w:uiPriority w:val="99"/>
    <w:unhideWhenUsed/>
    <w:rsid w:val="00274B55"/>
    <w:rPr>
      <w:sz w:val="16"/>
      <w:szCs w:val="16"/>
    </w:rPr>
  </w:style>
  <w:style w:type="paragraph" w:styleId="CommentText">
    <w:name w:val="annotation text"/>
    <w:basedOn w:val="Normal"/>
    <w:link w:val="CommentTextChar"/>
    <w:unhideWhenUsed/>
    <w:qFormat/>
    <w:rsid w:val="004217AA"/>
    <w:pPr>
      <w:spacing w:line="240" w:lineRule="auto"/>
    </w:pPr>
    <w:rPr>
      <w:sz w:val="20"/>
      <w:szCs w:val="20"/>
    </w:rPr>
  </w:style>
  <w:style w:type="character" w:customStyle="1" w:styleId="CommentTextChar">
    <w:name w:val="Comment Text Char"/>
    <w:basedOn w:val="DefaultParagraphFont"/>
    <w:link w:val="CommentText"/>
    <w:qFormat/>
    <w:rsid w:val="00274B5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74B55"/>
    <w:rPr>
      <w:b/>
      <w:bCs/>
    </w:rPr>
  </w:style>
  <w:style w:type="character" w:customStyle="1" w:styleId="CommentSubjectChar">
    <w:name w:val="Comment Subject Char"/>
    <w:basedOn w:val="CommentTextChar"/>
    <w:link w:val="CommentSubject"/>
    <w:uiPriority w:val="99"/>
    <w:semiHidden/>
    <w:rsid w:val="00274B55"/>
    <w:rPr>
      <w:rFonts w:ascii="Tahoma" w:hAnsi="Tahoma" w:cs="Tahoma"/>
      <w:b/>
      <w:bCs/>
      <w:color w:val="0000FF"/>
      <w:sz w:val="20"/>
      <w:szCs w:val="20"/>
    </w:rPr>
  </w:style>
  <w:style w:type="paragraph" w:styleId="NormalWeb">
    <w:name w:val="Normal (Web)"/>
    <w:basedOn w:val="Normal"/>
    <w:uiPriority w:val="99"/>
    <w:rsid w:val="004E1443"/>
    <w:pPr>
      <w:spacing w:before="100" w:beforeAutospacing="1" w:after="100" w:afterAutospacing="1" w:line="240" w:lineRule="auto"/>
    </w:pPr>
  </w:style>
  <w:style w:type="paragraph" w:styleId="BodyText">
    <w:name w:val="Body Text"/>
    <w:basedOn w:val="Normal"/>
    <w:link w:val="BodyTextChar"/>
    <w:rsid w:val="004E1443"/>
    <w:pPr>
      <w:autoSpaceDE w:val="0"/>
      <w:autoSpaceDN w:val="0"/>
      <w:adjustRightInd w:val="0"/>
      <w:snapToGrid w:val="0"/>
    </w:pPr>
  </w:style>
  <w:style w:type="character" w:customStyle="1" w:styleId="BodyTextChar">
    <w:name w:val="Body Text Char"/>
    <w:basedOn w:val="DefaultParagraphFont"/>
    <w:link w:val="BodyText"/>
    <w:rsid w:val="004E1443"/>
    <w:rPr>
      <w:rFonts w:ascii="Times New Roman" w:eastAsia="Times New Roman" w:hAnsi="Times New Roman" w:cs="Times New Roman"/>
      <w:sz w:val="24"/>
      <w:szCs w:val="24"/>
    </w:rPr>
  </w:style>
  <w:style w:type="character" w:styleId="PageNumber">
    <w:name w:val="page number"/>
    <w:basedOn w:val="DefaultParagraphFont"/>
    <w:rsid w:val="00015D63"/>
  </w:style>
  <w:style w:type="paragraph" w:customStyle="1" w:styleId="APALevel0noTOC">
    <w:name w:val="APA Level 0 no TOC"/>
    <w:basedOn w:val="Normal"/>
    <w:next w:val="BodyText"/>
    <w:qFormat/>
    <w:rsid w:val="00AB0F19"/>
    <w:pPr>
      <w:keepNext/>
      <w:ind w:firstLine="0"/>
      <w:jc w:val="center"/>
    </w:pPr>
    <w:rPr>
      <w:b/>
    </w:rPr>
  </w:style>
  <w:style w:type="paragraph" w:customStyle="1" w:styleId="DecimalAligned">
    <w:name w:val="Decimal Aligned"/>
    <w:basedOn w:val="Normal"/>
    <w:uiPriority w:val="40"/>
    <w:rsid w:val="004D7F9D"/>
    <w:pPr>
      <w:tabs>
        <w:tab w:val="decimal" w:pos="360"/>
      </w:tabs>
    </w:pPr>
  </w:style>
  <w:style w:type="paragraph" w:styleId="FootnoteText">
    <w:name w:val="footnote text"/>
    <w:basedOn w:val="Normal"/>
    <w:link w:val="FootnoteTextChar"/>
    <w:uiPriority w:val="99"/>
    <w:unhideWhenUsed/>
    <w:rsid w:val="004D7F9D"/>
    <w:pPr>
      <w:spacing w:line="240" w:lineRule="auto"/>
    </w:pPr>
    <w:rPr>
      <w:sz w:val="20"/>
      <w:szCs w:val="20"/>
    </w:rPr>
  </w:style>
  <w:style w:type="character" w:customStyle="1" w:styleId="FootnoteTextChar">
    <w:name w:val="Footnote Text Char"/>
    <w:basedOn w:val="DefaultParagraphFont"/>
    <w:link w:val="FootnoteText"/>
    <w:uiPriority w:val="99"/>
    <w:rsid w:val="004D7F9D"/>
    <w:rPr>
      <w:rFonts w:eastAsia="Times New Roman"/>
      <w:sz w:val="20"/>
      <w:szCs w:val="20"/>
    </w:rPr>
  </w:style>
  <w:style w:type="character" w:styleId="SubtleEmphasis">
    <w:name w:val="Subtle Emphasis"/>
    <w:basedOn w:val="DefaultParagraphFont"/>
    <w:uiPriority w:val="19"/>
    <w:qFormat/>
    <w:rsid w:val="00AC035E"/>
    <w:rPr>
      <w:i/>
      <w:iCs/>
      <w:color w:val="808080"/>
    </w:rPr>
  </w:style>
  <w:style w:type="table" w:styleId="MediumShading2-Accent5">
    <w:name w:val="Medium Shading 2 Accent 5"/>
    <w:basedOn w:val="TableNormal"/>
    <w:uiPriority w:val="64"/>
    <w:rsid w:val="004D7F9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aliases w:val="List Paragraph 2,Medium Grid 1 - Accent 21"/>
    <w:basedOn w:val="ListBullet3"/>
    <w:next w:val="ListBullet3"/>
    <w:uiPriority w:val="34"/>
    <w:qFormat/>
    <w:rsid w:val="008A752A"/>
    <w:pPr>
      <w:numPr>
        <w:numId w:val="5"/>
      </w:numPr>
      <w:tabs>
        <w:tab w:val="num" w:pos="1080"/>
      </w:tabs>
    </w:pPr>
  </w:style>
  <w:style w:type="paragraph" w:customStyle="1" w:styleId="TableTitle">
    <w:name w:val="Table Title"/>
    <w:basedOn w:val="Normal"/>
    <w:next w:val="Normal"/>
    <w:link w:val="TableTitleCharChar"/>
    <w:qFormat/>
    <w:rsid w:val="009C7F07"/>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autoSpaceDE w:val="0"/>
      <w:autoSpaceDN w:val="0"/>
      <w:adjustRightInd w:val="0"/>
      <w:spacing w:after="120" w:line="240" w:lineRule="auto"/>
      <w:ind w:firstLine="0"/>
    </w:pPr>
    <w:rPr>
      <w:iCs/>
    </w:rPr>
  </w:style>
  <w:style w:type="paragraph" w:customStyle="1" w:styleId="APAReference">
    <w:name w:val="APA Reference"/>
    <w:qFormat/>
    <w:rsid w:val="00703B8D"/>
    <w:pPr>
      <w:ind w:left="720" w:hanging="720"/>
    </w:pPr>
    <w:rPr>
      <w:rFonts w:ascii="Times New Roman" w:hAnsi="Times New Roman"/>
      <w:szCs w:val="22"/>
      <w:lang w:bidi="en-US"/>
    </w:rPr>
  </w:style>
  <w:style w:type="character" w:customStyle="1" w:styleId="TableTitleCharChar">
    <w:name w:val="Table Title Char Char"/>
    <w:basedOn w:val="DefaultParagraphFont"/>
    <w:link w:val="TableTitle"/>
    <w:rsid w:val="009C7F07"/>
    <w:rPr>
      <w:rFonts w:ascii="Times New Roman" w:hAnsi="Times New Roman"/>
      <w:iCs/>
      <w:sz w:val="24"/>
      <w:szCs w:val="24"/>
    </w:rPr>
  </w:style>
  <w:style w:type="character" w:customStyle="1" w:styleId="Heading3Char">
    <w:name w:val="Heading 3 Char"/>
    <w:basedOn w:val="DefaultParagraphFont"/>
    <w:link w:val="Heading3"/>
    <w:uiPriority w:val="9"/>
    <w:rsid w:val="00C43D32"/>
    <w:rPr>
      <w:rFonts w:ascii="Times New Roman" w:hAnsi="Times New Roman"/>
      <w:b/>
      <w:bCs/>
      <w:i/>
    </w:rPr>
  </w:style>
  <w:style w:type="character" w:customStyle="1" w:styleId="Heading4Char">
    <w:name w:val="Heading 4 Char"/>
    <w:basedOn w:val="DefaultParagraphFont"/>
    <w:link w:val="Heading4"/>
    <w:uiPriority w:val="9"/>
    <w:rsid w:val="0007202F"/>
    <w:rPr>
      <w:rFonts w:ascii="Times New Roman" w:hAnsi="Times New Roman"/>
      <w:b/>
      <w:iCs/>
    </w:rPr>
  </w:style>
  <w:style w:type="character" w:customStyle="1" w:styleId="Heading5Char">
    <w:name w:val="Heading 5 Char"/>
    <w:basedOn w:val="DefaultParagraphFont"/>
    <w:link w:val="Heading5"/>
    <w:uiPriority w:val="9"/>
    <w:rsid w:val="00AC035E"/>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AC035E"/>
    <w:rPr>
      <w:rFonts w:ascii="Cambria" w:eastAsia="Times New Roman" w:hAnsi="Cambria" w:cs="Times New Roman"/>
      <w:i/>
      <w:iCs/>
      <w:color w:val="243F60"/>
    </w:rPr>
  </w:style>
  <w:style w:type="character" w:customStyle="1" w:styleId="Heading7Char">
    <w:name w:val="Heading 7 Char"/>
    <w:basedOn w:val="DefaultParagraphFont"/>
    <w:link w:val="Heading7"/>
    <w:uiPriority w:val="9"/>
    <w:rsid w:val="00AC035E"/>
    <w:rPr>
      <w:rFonts w:ascii="Cambria" w:eastAsia="Times New Roman" w:hAnsi="Cambria" w:cs="Times New Roman"/>
      <w:i/>
      <w:iCs/>
      <w:color w:val="404040"/>
    </w:rPr>
  </w:style>
  <w:style w:type="character" w:customStyle="1" w:styleId="Heading8Char">
    <w:name w:val="Heading 8 Char"/>
    <w:basedOn w:val="DefaultParagraphFont"/>
    <w:link w:val="Heading8"/>
    <w:uiPriority w:val="9"/>
    <w:rsid w:val="00AC035E"/>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AC035E"/>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rsid w:val="00AC035E"/>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TitleChar">
    <w:name w:val="Title Char"/>
    <w:basedOn w:val="DefaultParagraphFont"/>
    <w:link w:val="Title"/>
    <w:uiPriority w:val="10"/>
    <w:rsid w:val="00AC035E"/>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rsid w:val="00784397"/>
    <w:pPr>
      <w:numPr>
        <w:ilvl w:val="1"/>
      </w:numPr>
      <w:spacing w:line="240" w:lineRule="auto"/>
      <w:ind w:firstLine="720"/>
    </w:pPr>
    <w:rPr>
      <w:i/>
      <w:iCs/>
      <w:spacing w:val="15"/>
    </w:rPr>
  </w:style>
  <w:style w:type="character" w:customStyle="1" w:styleId="SubtitleChar">
    <w:name w:val="Subtitle Char"/>
    <w:basedOn w:val="DefaultParagraphFont"/>
    <w:link w:val="Subtitle"/>
    <w:uiPriority w:val="11"/>
    <w:rsid w:val="00784397"/>
    <w:rPr>
      <w:rFonts w:ascii="Times New Roman" w:hAnsi="Times New Roman"/>
      <w:i/>
      <w:iCs/>
      <w:spacing w:val="15"/>
      <w:sz w:val="24"/>
      <w:szCs w:val="24"/>
    </w:rPr>
  </w:style>
  <w:style w:type="character" w:styleId="Strong">
    <w:name w:val="Strong"/>
    <w:basedOn w:val="DefaultParagraphFont"/>
    <w:uiPriority w:val="22"/>
    <w:qFormat/>
    <w:rsid w:val="00AC035E"/>
    <w:rPr>
      <w:b/>
      <w:bCs/>
    </w:rPr>
  </w:style>
  <w:style w:type="character" w:styleId="Emphasis">
    <w:name w:val="Emphasis"/>
    <w:basedOn w:val="DefaultParagraphFont"/>
    <w:uiPriority w:val="20"/>
    <w:qFormat/>
    <w:rsid w:val="00AC035E"/>
    <w:rPr>
      <w:i/>
      <w:iCs/>
    </w:rPr>
  </w:style>
  <w:style w:type="paragraph" w:styleId="NoSpacing">
    <w:name w:val="No Spacing"/>
    <w:aliases w:val="David-Normal"/>
    <w:uiPriority w:val="1"/>
    <w:qFormat/>
    <w:rsid w:val="00AC035E"/>
    <w:rPr>
      <w:sz w:val="22"/>
      <w:szCs w:val="22"/>
      <w:lang w:bidi="en-US"/>
    </w:rPr>
  </w:style>
  <w:style w:type="paragraph" w:styleId="Quote">
    <w:name w:val="Quote"/>
    <w:basedOn w:val="Normal"/>
    <w:next w:val="Normal"/>
    <w:link w:val="QuoteChar"/>
    <w:uiPriority w:val="29"/>
    <w:qFormat/>
    <w:rsid w:val="00AC035E"/>
    <w:rPr>
      <w:i/>
      <w:iCs/>
      <w:color w:val="000000"/>
    </w:rPr>
  </w:style>
  <w:style w:type="character" w:customStyle="1" w:styleId="QuoteChar">
    <w:name w:val="Quote Char"/>
    <w:basedOn w:val="DefaultParagraphFont"/>
    <w:link w:val="Quote"/>
    <w:uiPriority w:val="29"/>
    <w:rsid w:val="00AC035E"/>
    <w:rPr>
      <w:i/>
      <w:iCs/>
      <w:color w:val="000000"/>
    </w:rPr>
  </w:style>
  <w:style w:type="paragraph" w:styleId="IntenseQuote">
    <w:name w:val="Intense Quote"/>
    <w:basedOn w:val="Normal"/>
    <w:next w:val="Normal"/>
    <w:link w:val="IntenseQuoteChar"/>
    <w:uiPriority w:val="30"/>
    <w:qFormat/>
    <w:rsid w:val="00AC035E"/>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AC035E"/>
    <w:rPr>
      <w:b/>
      <w:bCs/>
      <w:i/>
      <w:iCs/>
      <w:color w:val="4F81BD"/>
    </w:rPr>
  </w:style>
  <w:style w:type="character" w:styleId="IntenseEmphasis">
    <w:name w:val="Intense Emphasis"/>
    <w:basedOn w:val="DefaultParagraphFont"/>
    <w:uiPriority w:val="21"/>
    <w:qFormat/>
    <w:rsid w:val="00AC035E"/>
    <w:rPr>
      <w:b/>
      <w:bCs/>
      <w:i/>
      <w:iCs/>
      <w:color w:val="4F81BD"/>
    </w:rPr>
  </w:style>
  <w:style w:type="character" w:styleId="SubtleReference">
    <w:name w:val="Subtle Reference"/>
    <w:basedOn w:val="DefaultParagraphFont"/>
    <w:uiPriority w:val="31"/>
    <w:qFormat/>
    <w:rsid w:val="00AC035E"/>
    <w:rPr>
      <w:smallCaps/>
      <w:color w:val="C0504D"/>
      <w:u w:val="single"/>
    </w:rPr>
  </w:style>
  <w:style w:type="character" w:styleId="IntenseReference">
    <w:name w:val="Intense Reference"/>
    <w:basedOn w:val="DefaultParagraphFont"/>
    <w:uiPriority w:val="32"/>
    <w:qFormat/>
    <w:rsid w:val="00AC035E"/>
    <w:rPr>
      <w:b/>
      <w:bCs/>
      <w:smallCaps/>
      <w:color w:val="C0504D"/>
      <w:spacing w:val="5"/>
      <w:u w:val="single"/>
    </w:rPr>
  </w:style>
  <w:style w:type="character" w:styleId="BookTitle">
    <w:name w:val="Book Title"/>
    <w:basedOn w:val="DefaultParagraphFont"/>
    <w:uiPriority w:val="33"/>
    <w:qFormat/>
    <w:rsid w:val="00AC035E"/>
    <w:rPr>
      <w:b/>
      <w:bCs/>
      <w:smallCaps/>
      <w:spacing w:val="5"/>
    </w:rPr>
  </w:style>
  <w:style w:type="paragraph" w:styleId="Caption">
    <w:name w:val="caption"/>
    <w:basedOn w:val="Normal"/>
    <w:next w:val="Normal"/>
    <w:unhideWhenUsed/>
    <w:qFormat/>
    <w:rsid w:val="002E13A4"/>
    <w:pPr>
      <w:spacing w:after="240" w:line="240" w:lineRule="auto"/>
      <w:ind w:firstLine="0"/>
    </w:pPr>
    <w:rPr>
      <w:bCs/>
      <w:szCs w:val="18"/>
    </w:rPr>
  </w:style>
  <w:style w:type="paragraph" w:styleId="Revision">
    <w:name w:val="Revision"/>
    <w:hidden/>
    <w:uiPriority w:val="99"/>
    <w:semiHidden/>
    <w:rsid w:val="006327AB"/>
    <w:rPr>
      <w:sz w:val="22"/>
      <w:szCs w:val="22"/>
      <w:lang w:bidi="en-US"/>
    </w:rPr>
  </w:style>
  <w:style w:type="character" w:styleId="FootnoteReference">
    <w:name w:val="footnote reference"/>
    <w:basedOn w:val="DefaultParagraphFont"/>
    <w:uiPriority w:val="99"/>
    <w:semiHidden/>
    <w:unhideWhenUsed/>
    <w:rsid w:val="003477C7"/>
    <w:rPr>
      <w:vertAlign w:val="superscript"/>
    </w:rPr>
  </w:style>
  <w:style w:type="character" w:customStyle="1" w:styleId="CITE">
    <w:name w:val="CITE"/>
    <w:rsid w:val="008646E3"/>
    <w:rPr>
      <w:i/>
    </w:rPr>
  </w:style>
  <w:style w:type="paragraph" w:customStyle="1" w:styleId="BodyText0">
    <w:name w:val="BodyText"/>
    <w:basedOn w:val="Normal"/>
    <w:link w:val="BodyTextChar0"/>
    <w:rsid w:val="0068715C"/>
    <w:pPr>
      <w:spacing w:before="120" w:after="120" w:line="240" w:lineRule="auto"/>
      <w:ind w:firstLine="0"/>
    </w:pPr>
    <w:rPr>
      <w:rFonts w:ascii="Arial" w:eastAsia="PMingLiU" w:hAnsi="Arial"/>
      <w:sz w:val="20"/>
      <w:szCs w:val="20"/>
    </w:rPr>
  </w:style>
  <w:style w:type="character" w:customStyle="1" w:styleId="BodyTextChar0">
    <w:name w:val="BodyText Char"/>
    <w:link w:val="BodyText0"/>
    <w:rsid w:val="0068715C"/>
    <w:rPr>
      <w:rFonts w:ascii="Arial" w:eastAsia="PMingLiU" w:hAnsi="Arial" w:cs="Times New Roman"/>
      <w:szCs w:val="20"/>
      <w:lang w:bidi="ar-SA"/>
    </w:rPr>
  </w:style>
  <w:style w:type="paragraph" w:styleId="TOC3">
    <w:name w:val="toc 3"/>
    <w:basedOn w:val="Normal"/>
    <w:next w:val="Normal"/>
    <w:uiPriority w:val="39"/>
    <w:unhideWhenUsed/>
    <w:qFormat/>
    <w:rsid w:val="00AB0F19"/>
    <w:pPr>
      <w:tabs>
        <w:tab w:val="right" w:leader="dot" w:pos="8640"/>
      </w:tabs>
      <w:spacing w:after="240" w:line="240" w:lineRule="auto"/>
      <w:ind w:left="907" w:firstLine="0"/>
    </w:pPr>
  </w:style>
  <w:style w:type="table" w:styleId="TableGrid">
    <w:name w:val="Table Grid"/>
    <w:aliases w:val="Table Grid Header"/>
    <w:basedOn w:val="TableNormal"/>
    <w:uiPriority w:val="59"/>
    <w:rsid w:val="007B56C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paragraph" w:customStyle="1" w:styleId="NormalindentedParagraph">
    <w:name w:val="Normal (indented) Paragraph"/>
    <w:basedOn w:val="Normal"/>
    <w:rsid w:val="008645EF"/>
    <w:pPr>
      <w:spacing w:line="560" w:lineRule="exact"/>
    </w:pPr>
  </w:style>
  <w:style w:type="paragraph" w:styleId="List">
    <w:name w:val="List"/>
    <w:basedOn w:val="Normal"/>
    <w:rsid w:val="00E03BB8"/>
    <w:pPr>
      <w:spacing w:before="60" w:after="60" w:line="240" w:lineRule="auto"/>
      <w:ind w:firstLine="0"/>
      <w:jc w:val="both"/>
    </w:pPr>
    <w:rPr>
      <w:szCs w:val="20"/>
    </w:rPr>
  </w:style>
  <w:style w:type="paragraph" w:styleId="DocumentMap">
    <w:name w:val="Document Map"/>
    <w:basedOn w:val="Normal"/>
    <w:link w:val="DocumentMapChar"/>
    <w:uiPriority w:val="99"/>
    <w:semiHidden/>
    <w:unhideWhenUsed/>
    <w:rsid w:val="00EC4F4F"/>
    <w:pPr>
      <w:spacing w:line="240" w:lineRule="auto"/>
    </w:pPr>
    <w:rPr>
      <w:rFonts w:ascii="Lucida Grande" w:hAnsi="Lucida Grande" w:cs="Lucida Grande"/>
    </w:rPr>
  </w:style>
  <w:style w:type="character" w:customStyle="1" w:styleId="DocumentMapChar">
    <w:name w:val="Document Map Char"/>
    <w:basedOn w:val="DefaultParagraphFont"/>
    <w:link w:val="DocumentMap"/>
    <w:uiPriority w:val="99"/>
    <w:semiHidden/>
    <w:rsid w:val="00EC4F4F"/>
    <w:rPr>
      <w:rFonts w:ascii="Lucida Grande" w:hAnsi="Lucida Grande" w:cs="Lucida Grande"/>
      <w:sz w:val="24"/>
      <w:szCs w:val="24"/>
    </w:rPr>
  </w:style>
  <w:style w:type="paragraph" w:customStyle="1" w:styleId="TableGridCentered">
    <w:name w:val="Table Grid Centered"/>
    <w:basedOn w:val="Normal"/>
    <w:autoRedefine/>
    <w:qFormat/>
    <w:rsid w:val="006D1E89"/>
    <w:pPr>
      <w:spacing w:before="40" w:afterLines="40" w:after="96" w:line="240" w:lineRule="auto"/>
      <w:ind w:firstLine="0"/>
      <w:jc w:val="center"/>
    </w:pPr>
    <w:rPr>
      <w:rFonts w:eastAsia="Calibri"/>
      <w:sz w:val="20"/>
    </w:rPr>
  </w:style>
  <w:style w:type="table" w:styleId="TableGrid1">
    <w:name w:val="Table Grid 1"/>
    <w:basedOn w:val="TableNormal"/>
    <w:uiPriority w:val="99"/>
    <w:unhideWhenUsed/>
    <w:rsid w:val="00DC57C8"/>
    <w:pPr>
      <w:spacing w:line="360" w:lineRule="auto"/>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pPr>
        <w:jc w:val="left"/>
      </w:pPr>
      <w:rPr>
        <w:rFonts w:ascii="Times New Roman" w:hAnsi="Times New Roman"/>
        <w:i/>
        <w:iCs/>
        <w:sz w:val="20"/>
      </w:rPr>
    </w:tblStylePr>
    <w:tblStylePr w:type="lastCol">
      <w:rPr>
        <w:i/>
        <w:iCs/>
      </w:rPr>
    </w:tblStylePr>
  </w:style>
  <w:style w:type="character" w:styleId="PlaceholderText">
    <w:name w:val="Placeholder Text"/>
    <w:basedOn w:val="DefaultParagraphFont"/>
    <w:uiPriority w:val="99"/>
    <w:semiHidden/>
    <w:rsid w:val="003A5B75"/>
    <w:rPr>
      <w:color w:val="808080"/>
    </w:rPr>
  </w:style>
  <w:style w:type="paragraph" w:styleId="TableofFigures">
    <w:name w:val="table of figures"/>
    <w:basedOn w:val="Normal"/>
    <w:next w:val="Normal"/>
    <w:uiPriority w:val="99"/>
    <w:unhideWhenUsed/>
    <w:qFormat/>
    <w:rsid w:val="009F0688"/>
    <w:pPr>
      <w:tabs>
        <w:tab w:val="right" w:leader="dot" w:pos="8626"/>
      </w:tabs>
      <w:spacing w:after="240" w:line="240" w:lineRule="auto"/>
      <w:ind w:left="936" w:hanging="936"/>
    </w:pPr>
    <w:rPr>
      <w:szCs w:val="20"/>
    </w:rPr>
  </w:style>
  <w:style w:type="paragraph" w:customStyle="1" w:styleId="Tables">
    <w:name w:val="Table s"/>
    <w:basedOn w:val="Normal"/>
    <w:rsid w:val="00A426DC"/>
    <w:pPr>
      <w:ind w:firstLine="0"/>
    </w:pPr>
    <w:rPr>
      <w:i/>
    </w:rPr>
  </w:style>
  <w:style w:type="paragraph" w:customStyle="1" w:styleId="TableSubtitle">
    <w:name w:val="Table Subtitle"/>
    <w:basedOn w:val="BodyText"/>
    <w:next w:val="NormalIndent"/>
    <w:link w:val="TableSubtitleChar"/>
    <w:qFormat/>
    <w:rsid w:val="000D6F69"/>
    <w:pPr>
      <w:spacing w:before="120"/>
      <w:ind w:firstLine="0"/>
    </w:pPr>
    <w:rPr>
      <w:i/>
    </w:rPr>
  </w:style>
  <w:style w:type="paragraph" w:styleId="NormalIndent">
    <w:name w:val="Normal Indent"/>
    <w:basedOn w:val="Normal"/>
    <w:uiPriority w:val="99"/>
    <w:semiHidden/>
    <w:unhideWhenUsed/>
    <w:rsid w:val="00784397"/>
    <w:pPr>
      <w:ind w:left="720"/>
    </w:pPr>
  </w:style>
  <w:style w:type="character" w:customStyle="1" w:styleId="TableSubtitleChar">
    <w:name w:val="Table Subtitle Char"/>
    <w:basedOn w:val="BodyTextChar"/>
    <w:link w:val="TableSubtitle"/>
    <w:rsid w:val="000D6F69"/>
    <w:rPr>
      <w:rFonts w:ascii="Times New Roman" w:eastAsia="Times New Roman" w:hAnsi="Times New Roman" w:cs="Times New Roman"/>
      <w:i/>
      <w:sz w:val="24"/>
      <w:szCs w:val="24"/>
    </w:rPr>
  </w:style>
  <w:style w:type="paragraph" w:styleId="ListBullet3">
    <w:name w:val="List Bullet 3"/>
    <w:basedOn w:val="ListBullet"/>
    <w:uiPriority w:val="99"/>
    <w:unhideWhenUsed/>
    <w:qFormat/>
    <w:rsid w:val="00C83B3D"/>
    <w:pPr>
      <w:numPr>
        <w:numId w:val="0"/>
      </w:numPr>
    </w:pPr>
  </w:style>
  <w:style w:type="paragraph" w:styleId="ListNumber">
    <w:name w:val="List Number"/>
    <w:basedOn w:val="Normal"/>
    <w:uiPriority w:val="99"/>
    <w:unhideWhenUsed/>
    <w:qFormat/>
    <w:rsid w:val="004217AA"/>
    <w:pPr>
      <w:numPr>
        <w:numId w:val="15"/>
      </w:numPr>
      <w:spacing w:after="240" w:line="240" w:lineRule="auto"/>
    </w:pPr>
  </w:style>
  <w:style w:type="paragraph" w:styleId="ListBullet">
    <w:name w:val="List Bullet"/>
    <w:basedOn w:val="Normal"/>
    <w:uiPriority w:val="99"/>
    <w:unhideWhenUsed/>
    <w:qFormat/>
    <w:rsid w:val="009C4D73"/>
    <w:pPr>
      <w:numPr>
        <w:numId w:val="1"/>
      </w:numPr>
      <w:spacing w:after="240" w:line="240" w:lineRule="auto"/>
      <w:ind w:left="720"/>
    </w:pPr>
  </w:style>
  <w:style w:type="paragraph" w:styleId="ListNumber3">
    <w:name w:val="List Number 3"/>
    <w:basedOn w:val="Normal"/>
    <w:uiPriority w:val="99"/>
    <w:unhideWhenUsed/>
    <w:qFormat/>
    <w:rsid w:val="00C83B3D"/>
    <w:pPr>
      <w:numPr>
        <w:numId w:val="16"/>
      </w:numPr>
      <w:spacing w:after="240" w:line="240" w:lineRule="auto"/>
      <w:ind w:left="1656"/>
    </w:pPr>
  </w:style>
  <w:style w:type="paragraph" w:styleId="ListNumber2">
    <w:name w:val="List Number 2"/>
    <w:basedOn w:val="Normal"/>
    <w:uiPriority w:val="99"/>
    <w:unhideWhenUsed/>
    <w:qFormat/>
    <w:rsid w:val="00C83B3D"/>
    <w:pPr>
      <w:numPr>
        <w:numId w:val="2"/>
      </w:numPr>
      <w:tabs>
        <w:tab w:val="num" w:pos="1080"/>
      </w:tabs>
      <w:spacing w:after="240" w:line="240" w:lineRule="auto"/>
    </w:pPr>
  </w:style>
  <w:style w:type="paragraph" w:styleId="ListNumber4">
    <w:name w:val="List Number 4"/>
    <w:basedOn w:val="Normal"/>
    <w:uiPriority w:val="99"/>
    <w:unhideWhenUsed/>
    <w:rsid w:val="00C30835"/>
    <w:pPr>
      <w:numPr>
        <w:numId w:val="3"/>
      </w:numPr>
      <w:contextualSpacing/>
    </w:pPr>
  </w:style>
  <w:style w:type="paragraph" w:styleId="ListNumber5">
    <w:name w:val="List Number 5"/>
    <w:basedOn w:val="Normal"/>
    <w:uiPriority w:val="99"/>
    <w:unhideWhenUsed/>
    <w:rsid w:val="00C30835"/>
    <w:pPr>
      <w:numPr>
        <w:numId w:val="4"/>
      </w:numPr>
      <w:contextualSpacing/>
    </w:pPr>
  </w:style>
  <w:style w:type="table" w:customStyle="1" w:styleId="TableGridHeader1">
    <w:name w:val="Table Grid Header1"/>
    <w:basedOn w:val="TableNormal"/>
    <w:next w:val="TableGrid"/>
    <w:uiPriority w:val="59"/>
    <w:rsid w:val="003D39E8"/>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
    <w:name w:val="Table Grid Header2"/>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3">
    <w:name w:val="Table Grid Header3"/>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4">
    <w:name w:val="Table Grid Header4"/>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5">
    <w:name w:val="Table Grid Header5"/>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6">
    <w:name w:val="Table Grid Header6"/>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7">
    <w:name w:val="Table Grid Header7"/>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8">
    <w:name w:val="Table Grid Header8"/>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9">
    <w:name w:val="Table Grid Header9"/>
    <w:basedOn w:val="TableNormal"/>
    <w:next w:val="TableGrid"/>
    <w:uiPriority w:val="59"/>
    <w:rsid w:val="00B655ED"/>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0">
    <w:name w:val="Table Grid Header10"/>
    <w:basedOn w:val="TableNormal"/>
    <w:next w:val="TableGrid"/>
    <w:uiPriority w:val="59"/>
    <w:rsid w:val="00AF5C7A"/>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1">
    <w:name w:val="Table Grid Header11"/>
    <w:basedOn w:val="TableNormal"/>
    <w:next w:val="TableGrid"/>
    <w:uiPriority w:val="59"/>
    <w:rsid w:val="00081995"/>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2">
    <w:name w:val="Table Grid Header12"/>
    <w:basedOn w:val="TableNormal"/>
    <w:next w:val="TableGrid"/>
    <w:uiPriority w:val="59"/>
    <w:rsid w:val="00081995"/>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3">
    <w:name w:val="Table Grid Header13"/>
    <w:basedOn w:val="TableNormal"/>
    <w:next w:val="TableGrid"/>
    <w:uiPriority w:val="59"/>
    <w:rsid w:val="00C77874"/>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4">
    <w:name w:val="Table Grid Header14"/>
    <w:basedOn w:val="TableNormal"/>
    <w:next w:val="TableGrid"/>
    <w:uiPriority w:val="59"/>
    <w:rsid w:val="00C77874"/>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5">
    <w:name w:val="Table Grid Header15"/>
    <w:basedOn w:val="TableNormal"/>
    <w:next w:val="TableGrid"/>
    <w:uiPriority w:val="59"/>
    <w:rsid w:val="00C77874"/>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6">
    <w:name w:val="Table Grid Header16"/>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7">
    <w:name w:val="Table Grid Header17"/>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8">
    <w:name w:val="Table Grid Header18"/>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9">
    <w:name w:val="Table Grid Header19"/>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0">
    <w:name w:val="Table Grid Header20"/>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1">
    <w:name w:val="Table Grid Header21"/>
    <w:basedOn w:val="TableNormal"/>
    <w:next w:val="TableGrid"/>
    <w:uiPriority w:val="59"/>
    <w:rsid w:val="00132CE0"/>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2">
    <w:name w:val="Table Grid Header22"/>
    <w:basedOn w:val="TableNormal"/>
    <w:next w:val="TableGrid"/>
    <w:uiPriority w:val="59"/>
    <w:rsid w:val="00CB08E5"/>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paragraph" w:customStyle="1" w:styleId="ListRQ">
    <w:name w:val="List RQ"/>
    <w:basedOn w:val="Normal"/>
    <w:qFormat/>
    <w:rsid w:val="00561260"/>
    <w:pPr>
      <w:ind w:left="1080" w:hanging="720"/>
    </w:pPr>
    <w:rPr>
      <w:rFonts w:eastAsia="Calibri"/>
    </w:rPr>
  </w:style>
  <w:style w:type="paragraph" w:customStyle="1" w:styleId="TableText">
    <w:name w:val="Table Text"/>
    <w:basedOn w:val="Normal"/>
    <w:qFormat/>
    <w:rsid w:val="006566BA"/>
    <w:pPr>
      <w:spacing w:before="40" w:after="40" w:line="240" w:lineRule="auto"/>
      <w:ind w:firstLine="0"/>
      <w:jc w:val="center"/>
    </w:pPr>
    <w:rPr>
      <w:rFonts w:eastAsia="Calibri"/>
      <w:sz w:val="20"/>
      <w:szCs w:val="20"/>
    </w:rPr>
  </w:style>
  <w:style w:type="character" w:customStyle="1" w:styleId="ng-scope">
    <w:name w:val="ng-scope"/>
    <w:basedOn w:val="DefaultParagraphFont"/>
    <w:rsid w:val="00207DE5"/>
  </w:style>
  <w:style w:type="paragraph" w:customStyle="1" w:styleId="p1">
    <w:name w:val="p1"/>
    <w:basedOn w:val="Normal"/>
    <w:rsid w:val="00BF3F39"/>
    <w:pPr>
      <w:spacing w:line="240" w:lineRule="auto"/>
      <w:ind w:firstLine="0"/>
    </w:pPr>
    <w:rPr>
      <w:rFonts w:ascii="Times" w:hAnsi="Times"/>
      <w:sz w:val="15"/>
      <w:szCs w:val="15"/>
    </w:rPr>
  </w:style>
  <w:style w:type="character" w:customStyle="1" w:styleId="apple-converted-space">
    <w:name w:val="apple-converted-space"/>
    <w:basedOn w:val="DefaultParagraphFont"/>
    <w:rsid w:val="00BF3F39"/>
  </w:style>
  <w:style w:type="paragraph" w:customStyle="1" w:styleId="Refs">
    <w:name w:val="Refs"/>
    <w:basedOn w:val="Normal"/>
    <w:qFormat/>
    <w:rsid w:val="00D70C47"/>
    <w:pPr>
      <w:ind w:left="720" w:hanging="720"/>
    </w:pPr>
    <w:rPr>
      <w:iCs/>
    </w:rPr>
  </w:style>
  <w:style w:type="character" w:styleId="FollowedHyperlink">
    <w:name w:val="FollowedHyperlink"/>
    <w:basedOn w:val="DefaultParagraphFont"/>
    <w:uiPriority w:val="99"/>
    <w:semiHidden/>
    <w:unhideWhenUsed/>
    <w:rsid w:val="00D34C3A"/>
    <w:rPr>
      <w:color w:val="800080" w:themeColor="followedHyperlink"/>
      <w:u w:val="single"/>
    </w:rPr>
  </w:style>
  <w:style w:type="paragraph" w:customStyle="1" w:styleId="FrontMatter">
    <w:name w:val="Front Matter"/>
    <w:basedOn w:val="Normal"/>
    <w:qFormat/>
    <w:rsid w:val="00E058BC"/>
    <w:pPr>
      <w:ind w:firstLine="0"/>
      <w:jc w:val="center"/>
    </w:pPr>
  </w:style>
  <w:style w:type="paragraph" w:customStyle="1" w:styleId="CriterionTitle">
    <w:name w:val="Criterion Title"/>
    <w:basedOn w:val="Normal"/>
    <w:next w:val="Normal"/>
    <w:qFormat/>
    <w:rsid w:val="00A85FD5"/>
    <w:pPr>
      <w:keepLines/>
      <w:spacing w:before="40" w:after="40" w:line="240" w:lineRule="auto"/>
      <w:ind w:firstLine="0"/>
      <w:jc w:val="center"/>
    </w:pPr>
    <w:rPr>
      <w:rFonts w:eastAsia="Calibri"/>
      <w:b/>
      <w:smallCaps/>
      <w:sz w:val="20"/>
    </w:rPr>
  </w:style>
  <w:style w:type="character" w:customStyle="1" w:styleId="font">
    <w:name w:val="font"/>
    <w:basedOn w:val="DefaultParagraphFont"/>
    <w:rsid w:val="000D6184"/>
  </w:style>
  <w:style w:type="character" w:customStyle="1" w:styleId="paragraph">
    <w:name w:val="paragraph"/>
    <w:basedOn w:val="DefaultParagraphFont"/>
    <w:rsid w:val="000D6184"/>
  </w:style>
  <w:style w:type="character" w:customStyle="1" w:styleId="size">
    <w:name w:val="size"/>
    <w:basedOn w:val="DefaultParagraphFont"/>
    <w:rsid w:val="00627AF2"/>
  </w:style>
  <w:style w:type="character" w:customStyle="1" w:styleId="fbodytext">
    <w:name w:val="f_bodytext"/>
    <w:basedOn w:val="DefaultParagraphFont"/>
    <w:rsid w:val="007A1793"/>
  </w:style>
  <w:style w:type="character" w:customStyle="1" w:styleId="UnresolvedMention1">
    <w:name w:val="Unresolved Mention1"/>
    <w:basedOn w:val="DefaultParagraphFont"/>
    <w:uiPriority w:val="99"/>
    <w:semiHidden/>
    <w:unhideWhenUsed/>
    <w:rsid w:val="0002753D"/>
    <w:rPr>
      <w:color w:val="605E5C"/>
      <w:shd w:val="clear" w:color="auto" w:fill="E1DFDD"/>
    </w:rPr>
  </w:style>
  <w:style w:type="paragraph" w:customStyle="1" w:styleId="Criterion">
    <w:name w:val="Criterion"/>
    <w:basedOn w:val="Normal"/>
    <w:qFormat/>
    <w:rsid w:val="009418F3"/>
    <w:pPr>
      <w:spacing w:before="40" w:after="40" w:line="240" w:lineRule="auto"/>
      <w:ind w:firstLine="0"/>
    </w:pPr>
    <w:rPr>
      <w:rFonts w:eastAsia="Calibri"/>
      <w:sz w:val="20"/>
    </w:rPr>
  </w:style>
  <w:style w:type="table" w:customStyle="1" w:styleId="TableGrid10">
    <w:name w:val="Table Grid1"/>
    <w:basedOn w:val="TableNormal"/>
    <w:next w:val="TableGrid"/>
    <w:uiPriority w:val="39"/>
    <w:rsid w:val="00E56997"/>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Header23">
    <w:name w:val="Table Grid Header23"/>
    <w:basedOn w:val="TableNormal"/>
    <w:next w:val="TableGrid"/>
    <w:uiPriority w:val="39"/>
    <w:rsid w:val="00E56997"/>
    <w:rPr>
      <w:rFonts w:ascii="Times New Roman" w:eastAsia="Calibri" w:hAnsi="Times New Roman" w:cs="Tahoma"/>
      <w:color w:val="00000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Header24">
    <w:name w:val="Table Grid Header24"/>
    <w:basedOn w:val="TableNormal"/>
    <w:next w:val="TableGrid"/>
    <w:uiPriority w:val="59"/>
    <w:rsid w:val="00E56997"/>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character" w:customStyle="1" w:styleId="UnresolvedMention10">
    <w:name w:val="Unresolved Mention10"/>
    <w:basedOn w:val="DefaultParagraphFont"/>
    <w:uiPriority w:val="99"/>
    <w:semiHidden/>
    <w:unhideWhenUsed/>
    <w:rsid w:val="00625CB2"/>
    <w:rPr>
      <w:color w:val="605E5C"/>
      <w:shd w:val="clear" w:color="auto" w:fill="E1DFDD"/>
    </w:rPr>
  </w:style>
  <w:style w:type="table" w:customStyle="1" w:styleId="TableGridHeader25">
    <w:name w:val="Table Grid Header25"/>
    <w:basedOn w:val="TableNormal"/>
    <w:next w:val="TableGrid"/>
    <w:uiPriority w:val="59"/>
    <w:rsid w:val="00D6520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character" w:styleId="UnresolvedMention">
    <w:name w:val="Unresolved Mention"/>
    <w:basedOn w:val="DefaultParagraphFont"/>
    <w:uiPriority w:val="99"/>
    <w:semiHidden/>
    <w:unhideWhenUsed/>
    <w:rsid w:val="00E8323B"/>
    <w:rPr>
      <w:color w:val="605E5C"/>
      <w:shd w:val="clear" w:color="auto" w:fill="E1DFDD"/>
    </w:rPr>
  </w:style>
  <w:style w:type="table" w:styleId="LightGrid">
    <w:name w:val="Light Grid"/>
    <w:basedOn w:val="TableNormal"/>
    <w:uiPriority w:val="62"/>
    <w:unhideWhenUsed/>
    <w:rsid w:val="00EF1E3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Header26">
    <w:name w:val="Table Grid Header26"/>
    <w:basedOn w:val="TableNormal"/>
    <w:next w:val="TableGrid"/>
    <w:uiPriority w:val="59"/>
    <w:rsid w:val="008F65A5"/>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MediumShading2-Accent51">
    <w:name w:val="Medium Shading 2 - Accent 51"/>
    <w:basedOn w:val="TableNormal"/>
    <w:next w:val="MediumShading2-Accent5"/>
    <w:uiPriority w:val="64"/>
    <w:rsid w:val="007A7F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GridHeader27">
    <w:name w:val="Table Grid Header27"/>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11">
    <w:name w:val="Table Grid 11"/>
    <w:basedOn w:val="TableNormal"/>
    <w:next w:val="TableGrid1"/>
    <w:uiPriority w:val="99"/>
    <w:unhideWhenUsed/>
    <w:rsid w:val="007A7F41"/>
    <w:pPr>
      <w:spacing w:line="360" w:lineRule="auto"/>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pPr>
        <w:jc w:val="left"/>
      </w:pPr>
      <w:rPr>
        <w:rFonts w:ascii="Times New Roman" w:hAnsi="Times New Roman"/>
        <w:i/>
        <w:iCs/>
        <w:sz w:val="20"/>
      </w:rPr>
    </w:tblStylePr>
    <w:tblStylePr w:type="lastCol">
      <w:rPr>
        <w:i/>
        <w:iCs/>
      </w:rPr>
    </w:tblStylePr>
  </w:style>
  <w:style w:type="table" w:customStyle="1" w:styleId="TableGridHeader110">
    <w:name w:val="Table Grid Header110"/>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8">
    <w:name w:val="Table Grid Header28"/>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31">
    <w:name w:val="Table Grid Header3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41">
    <w:name w:val="Table Grid Header4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51">
    <w:name w:val="Table Grid Header5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61">
    <w:name w:val="Table Grid Header6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71">
    <w:name w:val="Table Grid Header7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81">
    <w:name w:val="Table Grid Header8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91">
    <w:name w:val="Table Grid Header9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01">
    <w:name w:val="Table Grid Header10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11">
    <w:name w:val="Table Grid Header11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21">
    <w:name w:val="Table Grid Header12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31">
    <w:name w:val="Table Grid Header13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41">
    <w:name w:val="Table Grid Header14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51">
    <w:name w:val="Table Grid Header15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61">
    <w:name w:val="Table Grid Header16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71">
    <w:name w:val="Table Grid Header17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81">
    <w:name w:val="Table Grid Header18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191">
    <w:name w:val="Table Grid Header19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01">
    <w:name w:val="Table Grid Header20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11">
    <w:name w:val="Table Grid Header21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21">
    <w:name w:val="Table Grid Header22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110">
    <w:name w:val="Table Grid11"/>
    <w:basedOn w:val="TableNormal"/>
    <w:next w:val="TableGrid"/>
    <w:uiPriority w:val="39"/>
    <w:rsid w:val="007A7F41"/>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Header231">
    <w:name w:val="Table Grid Header231"/>
    <w:basedOn w:val="TableNormal"/>
    <w:next w:val="TableGrid"/>
    <w:uiPriority w:val="39"/>
    <w:rsid w:val="007A7F41"/>
    <w:rPr>
      <w:rFonts w:ascii="Times New Roman" w:eastAsia="Calibri" w:hAnsi="Times New Roman" w:cs="Tahoma"/>
      <w:color w:val="00000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Header241">
    <w:name w:val="Table Grid Header24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51">
    <w:name w:val="Table Grid Header251"/>
    <w:basedOn w:val="TableNormal"/>
    <w:next w:val="TableGrid"/>
    <w:uiPriority w:val="59"/>
    <w:rsid w:val="007A7F41"/>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9">
    <w:name w:val="Table Grid Header29"/>
    <w:basedOn w:val="TableNormal"/>
    <w:next w:val="TableGrid"/>
    <w:uiPriority w:val="59"/>
    <w:rsid w:val="00CC2F57"/>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table" w:customStyle="1" w:styleId="TableGridHeader212">
    <w:name w:val="Table Grid Header212"/>
    <w:basedOn w:val="TableNormal"/>
    <w:next w:val="TableGrid"/>
    <w:uiPriority w:val="59"/>
    <w:rsid w:val="004A5BAA"/>
    <w:pPr>
      <w:spacing w:before="40" w:after="40"/>
      <w:jc w:val="center"/>
    </w:pPr>
    <w:rPr>
      <w:rFonts w:ascii="Times New Roman" w:eastAsia="Calibri" w:hAnsi="Times New Roma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jc w:val="center"/>
      </w:pPr>
      <w:rPr>
        <w:rFonts w:ascii="Times New Roman" w:hAnsi="Times New Roman"/>
        <w:sz w:val="20"/>
      </w:rPr>
      <w:tblPr/>
      <w:tcPr>
        <w:vAlign w:val="center"/>
      </w:tcPr>
    </w:tblStylePr>
  </w:style>
  <w:style w:type="paragraph" w:customStyle="1" w:styleId="Caption0">
    <w:name w:val="C aption"/>
    <w:basedOn w:val="Normal"/>
    <w:rsid w:val="001F4262"/>
    <w:pPr>
      <w:ind w:firstLine="0"/>
    </w:pPr>
  </w:style>
  <w:style w:type="character" w:customStyle="1" w:styleId="a-size-base">
    <w:name w:val="a-size-base"/>
    <w:basedOn w:val="DefaultParagraphFont"/>
    <w:rsid w:val="00F6765C"/>
  </w:style>
  <w:style w:type="paragraph" w:styleId="ListBullet2">
    <w:name w:val="List Bullet 2"/>
    <w:basedOn w:val="Normal"/>
    <w:uiPriority w:val="99"/>
    <w:unhideWhenUsed/>
    <w:qFormat/>
    <w:rsid w:val="00743F7B"/>
    <w:pPr>
      <w:numPr>
        <w:numId w:val="14"/>
      </w:numPr>
      <w:spacing w:after="240" w:line="240" w:lineRule="auto"/>
    </w:pPr>
  </w:style>
  <w:style w:type="paragraph" w:customStyle="1" w:styleId="displaychapter-section2-paragraph">
    <w:name w:val="displaychapter-section2-paragraph"/>
    <w:basedOn w:val="Normal"/>
    <w:rsid w:val="000B1F66"/>
    <w:pPr>
      <w:spacing w:before="100" w:beforeAutospacing="1" w:after="100" w:afterAutospacing="1" w:line="240" w:lineRule="auto"/>
      <w:ind w:firstLine="0"/>
    </w:pPr>
  </w:style>
  <w:style w:type="character" w:customStyle="1" w:styleId="hilite">
    <w:name w:val="hilite"/>
    <w:basedOn w:val="DefaultParagraphFont"/>
    <w:rsid w:val="0018257A"/>
  </w:style>
  <w:style w:type="character" w:customStyle="1" w:styleId="ref-xlink">
    <w:name w:val="ref-xlink"/>
    <w:basedOn w:val="DefaultParagraphFont"/>
    <w:rsid w:val="006E420A"/>
  </w:style>
  <w:style w:type="paragraph" w:customStyle="1" w:styleId="body-paragraph">
    <w:name w:val="body-paragraph"/>
    <w:basedOn w:val="Normal"/>
    <w:rsid w:val="005C4203"/>
    <w:pPr>
      <w:spacing w:before="100" w:beforeAutospacing="1" w:after="100" w:afterAutospacing="1" w:line="240" w:lineRule="auto"/>
      <w:ind w:firstLine="0"/>
    </w:pPr>
  </w:style>
  <w:style w:type="table" w:customStyle="1" w:styleId="TableGrid3">
    <w:name w:val="Table Grid3"/>
    <w:basedOn w:val="TableNormal"/>
    <w:next w:val="TableGrid"/>
    <w:uiPriority w:val="39"/>
    <w:rsid w:val="00FC0FCF"/>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DefaultParagraphFont"/>
    <w:rsid w:val="006B6262"/>
    <w:rPr>
      <w:rFonts w:ascii="Segoe UI" w:hAnsi="Segoe UI" w:cs="Segoe UI" w:hint="default"/>
      <w:sz w:val="18"/>
      <w:szCs w:val="18"/>
    </w:rPr>
  </w:style>
  <w:style w:type="paragraph" w:customStyle="1" w:styleId="pf0">
    <w:name w:val="pf0"/>
    <w:basedOn w:val="Normal"/>
    <w:rsid w:val="00654DDF"/>
    <w:pPr>
      <w:spacing w:before="100" w:beforeAutospacing="1" w:after="100" w:afterAutospacing="1" w:line="240" w:lineRule="auto"/>
      <w:ind w:firstLine="0"/>
    </w:pPr>
  </w:style>
  <w:style w:type="character" w:customStyle="1" w:styleId="anchor-text">
    <w:name w:val="anchor-text"/>
    <w:basedOn w:val="DefaultParagraphFont"/>
    <w:rsid w:val="00EE328B"/>
  </w:style>
  <w:style w:type="character" w:customStyle="1" w:styleId="authors">
    <w:name w:val="authors"/>
    <w:basedOn w:val="DefaultParagraphFont"/>
    <w:rsid w:val="00301BBD"/>
  </w:style>
  <w:style w:type="character" w:customStyle="1" w:styleId="arttitle">
    <w:name w:val="art_title"/>
    <w:basedOn w:val="DefaultParagraphFont"/>
    <w:rsid w:val="00301BBD"/>
  </w:style>
  <w:style w:type="character" w:customStyle="1" w:styleId="serialtitle">
    <w:name w:val="serial_title"/>
    <w:basedOn w:val="DefaultParagraphFont"/>
    <w:rsid w:val="00301BBD"/>
  </w:style>
  <w:style w:type="character" w:customStyle="1" w:styleId="volumeissue">
    <w:name w:val="volume_issue"/>
    <w:basedOn w:val="DefaultParagraphFont"/>
    <w:rsid w:val="00301BBD"/>
  </w:style>
  <w:style w:type="character" w:customStyle="1" w:styleId="pagerange">
    <w:name w:val="page_range"/>
    <w:basedOn w:val="DefaultParagraphFont"/>
    <w:rsid w:val="00301BBD"/>
  </w:style>
  <w:style w:type="character" w:customStyle="1" w:styleId="doilink">
    <w:name w:val="doi_link"/>
    <w:basedOn w:val="DefaultParagraphFont"/>
    <w:rsid w:val="00301BBD"/>
  </w:style>
  <w:style w:type="character" w:customStyle="1" w:styleId="Date1">
    <w:name w:val="Date1"/>
    <w:basedOn w:val="DefaultParagraphFont"/>
    <w:rsid w:val="00301BBD"/>
  </w:style>
  <w:style w:type="paragraph" w:customStyle="1" w:styleId="xmsonormal">
    <w:name w:val="x_msonormal"/>
    <w:basedOn w:val="Normal"/>
    <w:rsid w:val="00942102"/>
    <w:pPr>
      <w:spacing w:before="100" w:beforeAutospacing="1" w:after="100" w:afterAutospacing="1" w:line="240" w:lineRule="auto"/>
      <w:ind w:firstLine="0"/>
    </w:pPr>
  </w:style>
  <w:style w:type="table" w:customStyle="1" w:styleId="TableGrid0">
    <w:name w:val="TableGrid"/>
    <w:rsid w:val="00A554C5"/>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 w:type="paragraph" w:styleId="TOC4">
    <w:name w:val="toc 4"/>
    <w:basedOn w:val="Normal"/>
    <w:next w:val="Normal"/>
    <w:autoRedefine/>
    <w:uiPriority w:val="39"/>
    <w:unhideWhenUsed/>
    <w:rsid w:val="00DC22DB"/>
    <w:pPr>
      <w:spacing w:after="100" w:line="240" w:lineRule="auto"/>
      <w:ind w:left="720" w:firstLine="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DC22DB"/>
    <w:pPr>
      <w:spacing w:after="100" w:line="240" w:lineRule="auto"/>
      <w:ind w:left="960" w:firstLine="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DC22DB"/>
    <w:pPr>
      <w:spacing w:after="100" w:line="240" w:lineRule="auto"/>
      <w:ind w:left="1200" w:firstLine="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DC22DB"/>
    <w:pPr>
      <w:spacing w:after="100" w:line="240" w:lineRule="auto"/>
      <w:ind w:left="1440" w:firstLine="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DC22DB"/>
    <w:pPr>
      <w:spacing w:after="100" w:line="240" w:lineRule="auto"/>
      <w:ind w:left="1680" w:firstLine="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DC22DB"/>
    <w:pPr>
      <w:spacing w:after="100" w:line="240" w:lineRule="auto"/>
      <w:ind w:left="1920" w:firstLine="0"/>
    </w:pPr>
    <w:rPr>
      <w:rFonts w:asciiTheme="minorHAnsi" w:eastAsiaTheme="minorEastAsia" w:hAnsiTheme="minorHAnsi" w:cstheme="minorBidi"/>
      <w:kern w:val="2"/>
      <w14:ligatures w14:val="standardContextual"/>
    </w:rPr>
  </w:style>
  <w:style w:type="paragraph" w:customStyle="1" w:styleId="whitespace-pre-wrap">
    <w:name w:val="whitespace-pre-wrap"/>
    <w:basedOn w:val="Normal"/>
    <w:rsid w:val="00BA5668"/>
    <w:pPr>
      <w:spacing w:before="100" w:beforeAutospacing="1" w:after="100" w:afterAutospacing="1"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61129">
      <w:bodyDiv w:val="1"/>
      <w:marLeft w:val="0"/>
      <w:marRight w:val="0"/>
      <w:marTop w:val="0"/>
      <w:marBottom w:val="0"/>
      <w:divBdr>
        <w:top w:val="none" w:sz="0" w:space="0" w:color="auto"/>
        <w:left w:val="none" w:sz="0" w:space="0" w:color="auto"/>
        <w:bottom w:val="none" w:sz="0" w:space="0" w:color="auto"/>
        <w:right w:val="none" w:sz="0" w:space="0" w:color="auto"/>
      </w:divBdr>
    </w:div>
    <w:div w:id="30615749">
      <w:bodyDiv w:val="1"/>
      <w:marLeft w:val="0"/>
      <w:marRight w:val="0"/>
      <w:marTop w:val="0"/>
      <w:marBottom w:val="0"/>
      <w:divBdr>
        <w:top w:val="none" w:sz="0" w:space="0" w:color="auto"/>
        <w:left w:val="none" w:sz="0" w:space="0" w:color="auto"/>
        <w:bottom w:val="none" w:sz="0" w:space="0" w:color="auto"/>
        <w:right w:val="none" w:sz="0" w:space="0" w:color="auto"/>
      </w:divBdr>
    </w:div>
    <w:div w:id="86773708">
      <w:bodyDiv w:val="1"/>
      <w:marLeft w:val="0"/>
      <w:marRight w:val="0"/>
      <w:marTop w:val="0"/>
      <w:marBottom w:val="0"/>
      <w:divBdr>
        <w:top w:val="none" w:sz="0" w:space="0" w:color="auto"/>
        <w:left w:val="none" w:sz="0" w:space="0" w:color="auto"/>
        <w:bottom w:val="none" w:sz="0" w:space="0" w:color="auto"/>
        <w:right w:val="none" w:sz="0" w:space="0" w:color="auto"/>
      </w:divBdr>
    </w:div>
    <w:div w:id="118954833">
      <w:bodyDiv w:val="1"/>
      <w:marLeft w:val="0"/>
      <w:marRight w:val="0"/>
      <w:marTop w:val="0"/>
      <w:marBottom w:val="0"/>
      <w:divBdr>
        <w:top w:val="none" w:sz="0" w:space="0" w:color="auto"/>
        <w:left w:val="none" w:sz="0" w:space="0" w:color="auto"/>
        <w:bottom w:val="none" w:sz="0" w:space="0" w:color="auto"/>
        <w:right w:val="none" w:sz="0" w:space="0" w:color="auto"/>
      </w:divBdr>
    </w:div>
    <w:div w:id="138152462">
      <w:bodyDiv w:val="1"/>
      <w:marLeft w:val="0"/>
      <w:marRight w:val="0"/>
      <w:marTop w:val="0"/>
      <w:marBottom w:val="0"/>
      <w:divBdr>
        <w:top w:val="none" w:sz="0" w:space="0" w:color="auto"/>
        <w:left w:val="none" w:sz="0" w:space="0" w:color="auto"/>
        <w:bottom w:val="none" w:sz="0" w:space="0" w:color="auto"/>
        <w:right w:val="none" w:sz="0" w:space="0" w:color="auto"/>
      </w:divBdr>
    </w:div>
    <w:div w:id="161118242">
      <w:bodyDiv w:val="1"/>
      <w:marLeft w:val="0"/>
      <w:marRight w:val="0"/>
      <w:marTop w:val="0"/>
      <w:marBottom w:val="0"/>
      <w:divBdr>
        <w:top w:val="none" w:sz="0" w:space="0" w:color="auto"/>
        <w:left w:val="none" w:sz="0" w:space="0" w:color="auto"/>
        <w:bottom w:val="none" w:sz="0" w:space="0" w:color="auto"/>
        <w:right w:val="none" w:sz="0" w:space="0" w:color="auto"/>
      </w:divBdr>
    </w:div>
    <w:div w:id="161892663">
      <w:bodyDiv w:val="1"/>
      <w:marLeft w:val="0"/>
      <w:marRight w:val="0"/>
      <w:marTop w:val="0"/>
      <w:marBottom w:val="0"/>
      <w:divBdr>
        <w:top w:val="none" w:sz="0" w:space="0" w:color="auto"/>
        <w:left w:val="none" w:sz="0" w:space="0" w:color="auto"/>
        <w:bottom w:val="none" w:sz="0" w:space="0" w:color="auto"/>
        <w:right w:val="none" w:sz="0" w:space="0" w:color="auto"/>
      </w:divBdr>
    </w:div>
    <w:div w:id="186411779">
      <w:bodyDiv w:val="1"/>
      <w:marLeft w:val="0"/>
      <w:marRight w:val="0"/>
      <w:marTop w:val="0"/>
      <w:marBottom w:val="0"/>
      <w:divBdr>
        <w:top w:val="none" w:sz="0" w:space="0" w:color="auto"/>
        <w:left w:val="none" w:sz="0" w:space="0" w:color="auto"/>
        <w:bottom w:val="none" w:sz="0" w:space="0" w:color="auto"/>
        <w:right w:val="none" w:sz="0" w:space="0" w:color="auto"/>
      </w:divBdr>
    </w:div>
    <w:div w:id="197356924">
      <w:bodyDiv w:val="1"/>
      <w:marLeft w:val="0"/>
      <w:marRight w:val="0"/>
      <w:marTop w:val="0"/>
      <w:marBottom w:val="0"/>
      <w:divBdr>
        <w:top w:val="none" w:sz="0" w:space="0" w:color="auto"/>
        <w:left w:val="none" w:sz="0" w:space="0" w:color="auto"/>
        <w:bottom w:val="none" w:sz="0" w:space="0" w:color="auto"/>
        <w:right w:val="none" w:sz="0" w:space="0" w:color="auto"/>
      </w:divBdr>
    </w:div>
    <w:div w:id="206722862">
      <w:bodyDiv w:val="1"/>
      <w:marLeft w:val="0"/>
      <w:marRight w:val="0"/>
      <w:marTop w:val="0"/>
      <w:marBottom w:val="0"/>
      <w:divBdr>
        <w:top w:val="none" w:sz="0" w:space="0" w:color="auto"/>
        <w:left w:val="none" w:sz="0" w:space="0" w:color="auto"/>
        <w:bottom w:val="none" w:sz="0" w:space="0" w:color="auto"/>
        <w:right w:val="none" w:sz="0" w:space="0" w:color="auto"/>
      </w:divBdr>
    </w:div>
    <w:div w:id="212235078">
      <w:bodyDiv w:val="1"/>
      <w:marLeft w:val="0"/>
      <w:marRight w:val="0"/>
      <w:marTop w:val="0"/>
      <w:marBottom w:val="0"/>
      <w:divBdr>
        <w:top w:val="none" w:sz="0" w:space="0" w:color="auto"/>
        <w:left w:val="none" w:sz="0" w:space="0" w:color="auto"/>
        <w:bottom w:val="none" w:sz="0" w:space="0" w:color="auto"/>
        <w:right w:val="none" w:sz="0" w:space="0" w:color="auto"/>
      </w:divBdr>
    </w:div>
    <w:div w:id="250890269">
      <w:bodyDiv w:val="1"/>
      <w:marLeft w:val="0"/>
      <w:marRight w:val="0"/>
      <w:marTop w:val="0"/>
      <w:marBottom w:val="0"/>
      <w:divBdr>
        <w:top w:val="none" w:sz="0" w:space="0" w:color="auto"/>
        <w:left w:val="none" w:sz="0" w:space="0" w:color="auto"/>
        <w:bottom w:val="none" w:sz="0" w:space="0" w:color="auto"/>
        <w:right w:val="none" w:sz="0" w:space="0" w:color="auto"/>
      </w:divBdr>
    </w:div>
    <w:div w:id="266889113">
      <w:bodyDiv w:val="1"/>
      <w:marLeft w:val="0"/>
      <w:marRight w:val="0"/>
      <w:marTop w:val="0"/>
      <w:marBottom w:val="0"/>
      <w:divBdr>
        <w:top w:val="none" w:sz="0" w:space="0" w:color="auto"/>
        <w:left w:val="none" w:sz="0" w:space="0" w:color="auto"/>
        <w:bottom w:val="none" w:sz="0" w:space="0" w:color="auto"/>
        <w:right w:val="none" w:sz="0" w:space="0" w:color="auto"/>
      </w:divBdr>
    </w:div>
    <w:div w:id="287979523">
      <w:bodyDiv w:val="1"/>
      <w:marLeft w:val="0"/>
      <w:marRight w:val="0"/>
      <w:marTop w:val="0"/>
      <w:marBottom w:val="0"/>
      <w:divBdr>
        <w:top w:val="none" w:sz="0" w:space="0" w:color="auto"/>
        <w:left w:val="none" w:sz="0" w:space="0" w:color="auto"/>
        <w:bottom w:val="none" w:sz="0" w:space="0" w:color="auto"/>
        <w:right w:val="none" w:sz="0" w:space="0" w:color="auto"/>
      </w:divBdr>
    </w:div>
    <w:div w:id="314266415">
      <w:bodyDiv w:val="1"/>
      <w:marLeft w:val="0"/>
      <w:marRight w:val="0"/>
      <w:marTop w:val="0"/>
      <w:marBottom w:val="0"/>
      <w:divBdr>
        <w:top w:val="none" w:sz="0" w:space="0" w:color="auto"/>
        <w:left w:val="none" w:sz="0" w:space="0" w:color="auto"/>
        <w:bottom w:val="none" w:sz="0" w:space="0" w:color="auto"/>
        <w:right w:val="none" w:sz="0" w:space="0" w:color="auto"/>
      </w:divBdr>
    </w:div>
    <w:div w:id="325786231">
      <w:bodyDiv w:val="1"/>
      <w:marLeft w:val="0"/>
      <w:marRight w:val="0"/>
      <w:marTop w:val="0"/>
      <w:marBottom w:val="0"/>
      <w:divBdr>
        <w:top w:val="none" w:sz="0" w:space="0" w:color="auto"/>
        <w:left w:val="none" w:sz="0" w:space="0" w:color="auto"/>
        <w:bottom w:val="none" w:sz="0" w:space="0" w:color="auto"/>
        <w:right w:val="none" w:sz="0" w:space="0" w:color="auto"/>
      </w:divBdr>
    </w:div>
    <w:div w:id="389185230">
      <w:bodyDiv w:val="1"/>
      <w:marLeft w:val="0"/>
      <w:marRight w:val="0"/>
      <w:marTop w:val="0"/>
      <w:marBottom w:val="0"/>
      <w:divBdr>
        <w:top w:val="none" w:sz="0" w:space="0" w:color="auto"/>
        <w:left w:val="none" w:sz="0" w:space="0" w:color="auto"/>
        <w:bottom w:val="none" w:sz="0" w:space="0" w:color="auto"/>
        <w:right w:val="none" w:sz="0" w:space="0" w:color="auto"/>
      </w:divBdr>
      <w:divsChild>
        <w:div w:id="347488956">
          <w:marLeft w:val="547"/>
          <w:marRight w:val="0"/>
          <w:marTop w:val="400"/>
          <w:marBottom w:val="0"/>
          <w:divBdr>
            <w:top w:val="none" w:sz="0" w:space="0" w:color="auto"/>
            <w:left w:val="none" w:sz="0" w:space="0" w:color="auto"/>
            <w:bottom w:val="none" w:sz="0" w:space="0" w:color="auto"/>
            <w:right w:val="none" w:sz="0" w:space="0" w:color="auto"/>
          </w:divBdr>
        </w:div>
        <w:div w:id="1655256043">
          <w:marLeft w:val="547"/>
          <w:marRight w:val="0"/>
          <w:marTop w:val="400"/>
          <w:marBottom w:val="0"/>
          <w:divBdr>
            <w:top w:val="none" w:sz="0" w:space="0" w:color="auto"/>
            <w:left w:val="none" w:sz="0" w:space="0" w:color="auto"/>
            <w:bottom w:val="none" w:sz="0" w:space="0" w:color="auto"/>
            <w:right w:val="none" w:sz="0" w:space="0" w:color="auto"/>
          </w:divBdr>
        </w:div>
        <w:div w:id="2024472666">
          <w:marLeft w:val="547"/>
          <w:marRight w:val="0"/>
          <w:marTop w:val="400"/>
          <w:marBottom w:val="0"/>
          <w:divBdr>
            <w:top w:val="none" w:sz="0" w:space="0" w:color="auto"/>
            <w:left w:val="none" w:sz="0" w:space="0" w:color="auto"/>
            <w:bottom w:val="none" w:sz="0" w:space="0" w:color="auto"/>
            <w:right w:val="none" w:sz="0" w:space="0" w:color="auto"/>
          </w:divBdr>
        </w:div>
      </w:divsChild>
    </w:div>
    <w:div w:id="432625838">
      <w:bodyDiv w:val="1"/>
      <w:marLeft w:val="0"/>
      <w:marRight w:val="0"/>
      <w:marTop w:val="0"/>
      <w:marBottom w:val="0"/>
      <w:divBdr>
        <w:top w:val="none" w:sz="0" w:space="0" w:color="auto"/>
        <w:left w:val="none" w:sz="0" w:space="0" w:color="auto"/>
        <w:bottom w:val="none" w:sz="0" w:space="0" w:color="auto"/>
        <w:right w:val="none" w:sz="0" w:space="0" w:color="auto"/>
      </w:divBdr>
    </w:div>
    <w:div w:id="482624103">
      <w:bodyDiv w:val="1"/>
      <w:marLeft w:val="0"/>
      <w:marRight w:val="0"/>
      <w:marTop w:val="0"/>
      <w:marBottom w:val="0"/>
      <w:divBdr>
        <w:top w:val="none" w:sz="0" w:space="0" w:color="auto"/>
        <w:left w:val="none" w:sz="0" w:space="0" w:color="auto"/>
        <w:bottom w:val="none" w:sz="0" w:space="0" w:color="auto"/>
        <w:right w:val="none" w:sz="0" w:space="0" w:color="auto"/>
      </w:divBdr>
    </w:div>
    <w:div w:id="491987735">
      <w:bodyDiv w:val="1"/>
      <w:marLeft w:val="0"/>
      <w:marRight w:val="0"/>
      <w:marTop w:val="0"/>
      <w:marBottom w:val="0"/>
      <w:divBdr>
        <w:top w:val="none" w:sz="0" w:space="0" w:color="auto"/>
        <w:left w:val="none" w:sz="0" w:space="0" w:color="auto"/>
        <w:bottom w:val="none" w:sz="0" w:space="0" w:color="auto"/>
        <w:right w:val="none" w:sz="0" w:space="0" w:color="auto"/>
      </w:divBdr>
    </w:div>
    <w:div w:id="527573747">
      <w:bodyDiv w:val="1"/>
      <w:marLeft w:val="0"/>
      <w:marRight w:val="0"/>
      <w:marTop w:val="0"/>
      <w:marBottom w:val="0"/>
      <w:divBdr>
        <w:top w:val="none" w:sz="0" w:space="0" w:color="auto"/>
        <w:left w:val="none" w:sz="0" w:space="0" w:color="auto"/>
        <w:bottom w:val="none" w:sz="0" w:space="0" w:color="auto"/>
        <w:right w:val="none" w:sz="0" w:space="0" w:color="auto"/>
      </w:divBdr>
    </w:div>
    <w:div w:id="596447520">
      <w:bodyDiv w:val="1"/>
      <w:marLeft w:val="0"/>
      <w:marRight w:val="0"/>
      <w:marTop w:val="0"/>
      <w:marBottom w:val="0"/>
      <w:divBdr>
        <w:top w:val="none" w:sz="0" w:space="0" w:color="auto"/>
        <w:left w:val="none" w:sz="0" w:space="0" w:color="auto"/>
        <w:bottom w:val="none" w:sz="0" w:space="0" w:color="auto"/>
        <w:right w:val="none" w:sz="0" w:space="0" w:color="auto"/>
      </w:divBdr>
      <w:divsChild>
        <w:div w:id="14579134">
          <w:marLeft w:val="0"/>
          <w:marRight w:val="0"/>
          <w:marTop w:val="0"/>
          <w:marBottom w:val="0"/>
          <w:divBdr>
            <w:top w:val="none" w:sz="0" w:space="0" w:color="auto"/>
            <w:left w:val="none" w:sz="0" w:space="0" w:color="auto"/>
            <w:bottom w:val="none" w:sz="0" w:space="0" w:color="auto"/>
            <w:right w:val="none" w:sz="0" w:space="0" w:color="auto"/>
          </w:divBdr>
        </w:div>
        <w:div w:id="91820537">
          <w:marLeft w:val="0"/>
          <w:marRight w:val="0"/>
          <w:marTop w:val="0"/>
          <w:marBottom w:val="0"/>
          <w:divBdr>
            <w:top w:val="none" w:sz="0" w:space="0" w:color="auto"/>
            <w:left w:val="none" w:sz="0" w:space="0" w:color="auto"/>
            <w:bottom w:val="none" w:sz="0" w:space="0" w:color="auto"/>
            <w:right w:val="none" w:sz="0" w:space="0" w:color="auto"/>
          </w:divBdr>
        </w:div>
        <w:div w:id="357777998">
          <w:marLeft w:val="0"/>
          <w:marRight w:val="0"/>
          <w:marTop w:val="0"/>
          <w:marBottom w:val="0"/>
          <w:divBdr>
            <w:top w:val="none" w:sz="0" w:space="0" w:color="auto"/>
            <w:left w:val="none" w:sz="0" w:space="0" w:color="auto"/>
            <w:bottom w:val="none" w:sz="0" w:space="0" w:color="auto"/>
            <w:right w:val="none" w:sz="0" w:space="0" w:color="auto"/>
          </w:divBdr>
        </w:div>
        <w:div w:id="471094512">
          <w:marLeft w:val="0"/>
          <w:marRight w:val="0"/>
          <w:marTop w:val="0"/>
          <w:marBottom w:val="0"/>
          <w:divBdr>
            <w:top w:val="none" w:sz="0" w:space="0" w:color="auto"/>
            <w:left w:val="none" w:sz="0" w:space="0" w:color="auto"/>
            <w:bottom w:val="none" w:sz="0" w:space="0" w:color="auto"/>
            <w:right w:val="none" w:sz="0" w:space="0" w:color="auto"/>
          </w:divBdr>
        </w:div>
        <w:div w:id="560216378">
          <w:marLeft w:val="0"/>
          <w:marRight w:val="0"/>
          <w:marTop w:val="0"/>
          <w:marBottom w:val="0"/>
          <w:divBdr>
            <w:top w:val="none" w:sz="0" w:space="0" w:color="auto"/>
            <w:left w:val="none" w:sz="0" w:space="0" w:color="auto"/>
            <w:bottom w:val="none" w:sz="0" w:space="0" w:color="auto"/>
            <w:right w:val="none" w:sz="0" w:space="0" w:color="auto"/>
          </w:divBdr>
        </w:div>
        <w:div w:id="997726445">
          <w:marLeft w:val="0"/>
          <w:marRight w:val="0"/>
          <w:marTop w:val="0"/>
          <w:marBottom w:val="0"/>
          <w:divBdr>
            <w:top w:val="none" w:sz="0" w:space="0" w:color="auto"/>
            <w:left w:val="none" w:sz="0" w:space="0" w:color="auto"/>
            <w:bottom w:val="none" w:sz="0" w:space="0" w:color="auto"/>
            <w:right w:val="none" w:sz="0" w:space="0" w:color="auto"/>
          </w:divBdr>
        </w:div>
        <w:div w:id="1009989920">
          <w:marLeft w:val="0"/>
          <w:marRight w:val="0"/>
          <w:marTop w:val="0"/>
          <w:marBottom w:val="0"/>
          <w:divBdr>
            <w:top w:val="none" w:sz="0" w:space="0" w:color="auto"/>
            <w:left w:val="none" w:sz="0" w:space="0" w:color="auto"/>
            <w:bottom w:val="none" w:sz="0" w:space="0" w:color="auto"/>
            <w:right w:val="none" w:sz="0" w:space="0" w:color="auto"/>
          </w:divBdr>
        </w:div>
        <w:div w:id="1981226557">
          <w:marLeft w:val="0"/>
          <w:marRight w:val="0"/>
          <w:marTop w:val="0"/>
          <w:marBottom w:val="0"/>
          <w:divBdr>
            <w:top w:val="none" w:sz="0" w:space="0" w:color="auto"/>
            <w:left w:val="none" w:sz="0" w:space="0" w:color="auto"/>
            <w:bottom w:val="none" w:sz="0" w:space="0" w:color="auto"/>
            <w:right w:val="none" w:sz="0" w:space="0" w:color="auto"/>
          </w:divBdr>
        </w:div>
        <w:div w:id="2108577761">
          <w:marLeft w:val="0"/>
          <w:marRight w:val="0"/>
          <w:marTop w:val="0"/>
          <w:marBottom w:val="0"/>
          <w:divBdr>
            <w:top w:val="none" w:sz="0" w:space="0" w:color="auto"/>
            <w:left w:val="none" w:sz="0" w:space="0" w:color="auto"/>
            <w:bottom w:val="none" w:sz="0" w:space="0" w:color="auto"/>
            <w:right w:val="none" w:sz="0" w:space="0" w:color="auto"/>
          </w:divBdr>
        </w:div>
      </w:divsChild>
    </w:div>
    <w:div w:id="617294643">
      <w:bodyDiv w:val="1"/>
      <w:marLeft w:val="0"/>
      <w:marRight w:val="0"/>
      <w:marTop w:val="0"/>
      <w:marBottom w:val="0"/>
      <w:divBdr>
        <w:top w:val="none" w:sz="0" w:space="0" w:color="auto"/>
        <w:left w:val="none" w:sz="0" w:space="0" w:color="auto"/>
        <w:bottom w:val="none" w:sz="0" w:space="0" w:color="auto"/>
        <w:right w:val="none" w:sz="0" w:space="0" w:color="auto"/>
      </w:divBdr>
    </w:div>
    <w:div w:id="707877291">
      <w:bodyDiv w:val="1"/>
      <w:marLeft w:val="0"/>
      <w:marRight w:val="0"/>
      <w:marTop w:val="0"/>
      <w:marBottom w:val="0"/>
      <w:divBdr>
        <w:top w:val="none" w:sz="0" w:space="0" w:color="auto"/>
        <w:left w:val="none" w:sz="0" w:space="0" w:color="auto"/>
        <w:bottom w:val="none" w:sz="0" w:space="0" w:color="auto"/>
        <w:right w:val="none" w:sz="0" w:space="0" w:color="auto"/>
      </w:divBdr>
    </w:div>
    <w:div w:id="720634271">
      <w:bodyDiv w:val="1"/>
      <w:marLeft w:val="0"/>
      <w:marRight w:val="0"/>
      <w:marTop w:val="0"/>
      <w:marBottom w:val="0"/>
      <w:divBdr>
        <w:top w:val="none" w:sz="0" w:space="0" w:color="auto"/>
        <w:left w:val="none" w:sz="0" w:space="0" w:color="auto"/>
        <w:bottom w:val="none" w:sz="0" w:space="0" w:color="auto"/>
        <w:right w:val="none" w:sz="0" w:space="0" w:color="auto"/>
      </w:divBdr>
    </w:div>
    <w:div w:id="722950170">
      <w:bodyDiv w:val="1"/>
      <w:marLeft w:val="0"/>
      <w:marRight w:val="0"/>
      <w:marTop w:val="0"/>
      <w:marBottom w:val="0"/>
      <w:divBdr>
        <w:top w:val="none" w:sz="0" w:space="0" w:color="auto"/>
        <w:left w:val="none" w:sz="0" w:space="0" w:color="auto"/>
        <w:bottom w:val="none" w:sz="0" w:space="0" w:color="auto"/>
        <w:right w:val="none" w:sz="0" w:space="0" w:color="auto"/>
      </w:divBdr>
    </w:div>
    <w:div w:id="755713854">
      <w:bodyDiv w:val="1"/>
      <w:marLeft w:val="0"/>
      <w:marRight w:val="0"/>
      <w:marTop w:val="0"/>
      <w:marBottom w:val="0"/>
      <w:divBdr>
        <w:top w:val="none" w:sz="0" w:space="0" w:color="auto"/>
        <w:left w:val="none" w:sz="0" w:space="0" w:color="auto"/>
        <w:bottom w:val="none" w:sz="0" w:space="0" w:color="auto"/>
        <w:right w:val="none" w:sz="0" w:space="0" w:color="auto"/>
      </w:divBdr>
      <w:divsChild>
        <w:div w:id="933510970">
          <w:marLeft w:val="0"/>
          <w:marRight w:val="0"/>
          <w:marTop w:val="0"/>
          <w:marBottom w:val="0"/>
          <w:divBdr>
            <w:top w:val="none" w:sz="0" w:space="0" w:color="auto"/>
            <w:left w:val="none" w:sz="0" w:space="0" w:color="auto"/>
            <w:bottom w:val="none" w:sz="0" w:space="0" w:color="auto"/>
            <w:right w:val="none" w:sz="0" w:space="0" w:color="auto"/>
          </w:divBdr>
          <w:divsChild>
            <w:div w:id="733966238">
              <w:marLeft w:val="0"/>
              <w:marRight w:val="0"/>
              <w:marTop w:val="0"/>
              <w:marBottom w:val="0"/>
              <w:divBdr>
                <w:top w:val="none" w:sz="0" w:space="0" w:color="auto"/>
                <w:left w:val="none" w:sz="0" w:space="0" w:color="auto"/>
                <w:bottom w:val="none" w:sz="0" w:space="0" w:color="auto"/>
                <w:right w:val="none" w:sz="0" w:space="0" w:color="auto"/>
              </w:divBdr>
              <w:divsChild>
                <w:div w:id="705953960">
                  <w:marLeft w:val="0"/>
                  <w:marRight w:val="0"/>
                  <w:marTop w:val="0"/>
                  <w:marBottom w:val="0"/>
                  <w:divBdr>
                    <w:top w:val="none" w:sz="0" w:space="0" w:color="auto"/>
                    <w:left w:val="none" w:sz="0" w:space="0" w:color="auto"/>
                    <w:bottom w:val="none" w:sz="0" w:space="0" w:color="auto"/>
                    <w:right w:val="none" w:sz="0" w:space="0" w:color="auto"/>
                  </w:divBdr>
                  <w:divsChild>
                    <w:div w:id="20991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798340">
      <w:bodyDiv w:val="1"/>
      <w:marLeft w:val="0"/>
      <w:marRight w:val="0"/>
      <w:marTop w:val="0"/>
      <w:marBottom w:val="0"/>
      <w:divBdr>
        <w:top w:val="none" w:sz="0" w:space="0" w:color="auto"/>
        <w:left w:val="none" w:sz="0" w:space="0" w:color="auto"/>
        <w:bottom w:val="none" w:sz="0" w:space="0" w:color="auto"/>
        <w:right w:val="none" w:sz="0" w:space="0" w:color="auto"/>
      </w:divBdr>
      <w:divsChild>
        <w:div w:id="344483208">
          <w:marLeft w:val="0"/>
          <w:marRight w:val="0"/>
          <w:marTop w:val="0"/>
          <w:marBottom w:val="0"/>
          <w:divBdr>
            <w:top w:val="none" w:sz="0" w:space="0" w:color="auto"/>
            <w:left w:val="none" w:sz="0" w:space="0" w:color="auto"/>
            <w:bottom w:val="none" w:sz="0" w:space="0" w:color="auto"/>
            <w:right w:val="none" w:sz="0" w:space="0" w:color="auto"/>
          </w:divBdr>
          <w:divsChild>
            <w:div w:id="1594124549">
              <w:marLeft w:val="0"/>
              <w:marRight w:val="0"/>
              <w:marTop w:val="0"/>
              <w:marBottom w:val="0"/>
              <w:divBdr>
                <w:top w:val="none" w:sz="0" w:space="0" w:color="auto"/>
                <w:left w:val="none" w:sz="0" w:space="0" w:color="auto"/>
                <w:bottom w:val="none" w:sz="0" w:space="0" w:color="auto"/>
                <w:right w:val="none" w:sz="0" w:space="0" w:color="auto"/>
              </w:divBdr>
            </w:div>
          </w:divsChild>
        </w:div>
        <w:div w:id="482284175">
          <w:marLeft w:val="0"/>
          <w:marRight w:val="0"/>
          <w:marTop w:val="0"/>
          <w:marBottom w:val="0"/>
          <w:divBdr>
            <w:top w:val="none" w:sz="0" w:space="0" w:color="auto"/>
            <w:left w:val="none" w:sz="0" w:space="0" w:color="auto"/>
            <w:bottom w:val="none" w:sz="0" w:space="0" w:color="auto"/>
            <w:right w:val="none" w:sz="0" w:space="0" w:color="auto"/>
          </w:divBdr>
        </w:div>
      </w:divsChild>
    </w:div>
    <w:div w:id="813529313">
      <w:bodyDiv w:val="1"/>
      <w:marLeft w:val="0"/>
      <w:marRight w:val="0"/>
      <w:marTop w:val="0"/>
      <w:marBottom w:val="0"/>
      <w:divBdr>
        <w:top w:val="none" w:sz="0" w:space="0" w:color="auto"/>
        <w:left w:val="none" w:sz="0" w:space="0" w:color="auto"/>
        <w:bottom w:val="none" w:sz="0" w:space="0" w:color="auto"/>
        <w:right w:val="none" w:sz="0" w:space="0" w:color="auto"/>
      </w:divBdr>
      <w:divsChild>
        <w:div w:id="790787085">
          <w:marLeft w:val="0"/>
          <w:marRight w:val="0"/>
          <w:marTop w:val="0"/>
          <w:marBottom w:val="0"/>
          <w:divBdr>
            <w:top w:val="none" w:sz="0" w:space="0" w:color="auto"/>
            <w:left w:val="none" w:sz="0" w:space="0" w:color="auto"/>
            <w:bottom w:val="none" w:sz="0" w:space="0" w:color="auto"/>
            <w:right w:val="none" w:sz="0" w:space="0" w:color="auto"/>
          </w:divBdr>
        </w:div>
        <w:div w:id="1924214411">
          <w:marLeft w:val="0"/>
          <w:marRight w:val="0"/>
          <w:marTop w:val="0"/>
          <w:marBottom w:val="0"/>
          <w:divBdr>
            <w:top w:val="none" w:sz="0" w:space="0" w:color="auto"/>
            <w:left w:val="none" w:sz="0" w:space="0" w:color="auto"/>
            <w:bottom w:val="none" w:sz="0" w:space="0" w:color="auto"/>
            <w:right w:val="none" w:sz="0" w:space="0" w:color="auto"/>
          </w:divBdr>
        </w:div>
      </w:divsChild>
    </w:div>
    <w:div w:id="841891118">
      <w:bodyDiv w:val="1"/>
      <w:marLeft w:val="0"/>
      <w:marRight w:val="0"/>
      <w:marTop w:val="0"/>
      <w:marBottom w:val="0"/>
      <w:divBdr>
        <w:top w:val="none" w:sz="0" w:space="0" w:color="auto"/>
        <w:left w:val="none" w:sz="0" w:space="0" w:color="auto"/>
        <w:bottom w:val="none" w:sz="0" w:space="0" w:color="auto"/>
        <w:right w:val="none" w:sz="0" w:space="0" w:color="auto"/>
      </w:divBdr>
    </w:div>
    <w:div w:id="867908443">
      <w:bodyDiv w:val="1"/>
      <w:marLeft w:val="0"/>
      <w:marRight w:val="0"/>
      <w:marTop w:val="0"/>
      <w:marBottom w:val="0"/>
      <w:divBdr>
        <w:top w:val="none" w:sz="0" w:space="0" w:color="auto"/>
        <w:left w:val="none" w:sz="0" w:space="0" w:color="auto"/>
        <w:bottom w:val="none" w:sz="0" w:space="0" w:color="auto"/>
        <w:right w:val="none" w:sz="0" w:space="0" w:color="auto"/>
      </w:divBdr>
      <w:divsChild>
        <w:div w:id="671569147">
          <w:marLeft w:val="0"/>
          <w:marRight w:val="0"/>
          <w:marTop w:val="0"/>
          <w:marBottom w:val="0"/>
          <w:divBdr>
            <w:top w:val="none" w:sz="0" w:space="0" w:color="auto"/>
            <w:left w:val="none" w:sz="0" w:space="0" w:color="auto"/>
            <w:bottom w:val="none" w:sz="0" w:space="0" w:color="auto"/>
            <w:right w:val="none" w:sz="0" w:space="0" w:color="auto"/>
          </w:divBdr>
        </w:div>
        <w:div w:id="1013459961">
          <w:marLeft w:val="0"/>
          <w:marRight w:val="0"/>
          <w:marTop w:val="0"/>
          <w:marBottom w:val="0"/>
          <w:divBdr>
            <w:top w:val="none" w:sz="0" w:space="0" w:color="auto"/>
            <w:left w:val="none" w:sz="0" w:space="0" w:color="auto"/>
            <w:bottom w:val="none" w:sz="0" w:space="0" w:color="auto"/>
            <w:right w:val="none" w:sz="0" w:space="0" w:color="auto"/>
          </w:divBdr>
        </w:div>
        <w:div w:id="46418018">
          <w:marLeft w:val="0"/>
          <w:marRight w:val="0"/>
          <w:marTop w:val="0"/>
          <w:marBottom w:val="0"/>
          <w:divBdr>
            <w:top w:val="none" w:sz="0" w:space="0" w:color="auto"/>
            <w:left w:val="none" w:sz="0" w:space="0" w:color="auto"/>
            <w:bottom w:val="none" w:sz="0" w:space="0" w:color="auto"/>
            <w:right w:val="none" w:sz="0" w:space="0" w:color="auto"/>
          </w:divBdr>
        </w:div>
        <w:div w:id="1685395229">
          <w:marLeft w:val="0"/>
          <w:marRight w:val="0"/>
          <w:marTop w:val="0"/>
          <w:marBottom w:val="0"/>
          <w:divBdr>
            <w:top w:val="none" w:sz="0" w:space="0" w:color="auto"/>
            <w:left w:val="none" w:sz="0" w:space="0" w:color="auto"/>
            <w:bottom w:val="none" w:sz="0" w:space="0" w:color="auto"/>
            <w:right w:val="none" w:sz="0" w:space="0" w:color="auto"/>
          </w:divBdr>
        </w:div>
      </w:divsChild>
    </w:div>
    <w:div w:id="875505483">
      <w:bodyDiv w:val="1"/>
      <w:marLeft w:val="0"/>
      <w:marRight w:val="0"/>
      <w:marTop w:val="0"/>
      <w:marBottom w:val="0"/>
      <w:divBdr>
        <w:top w:val="none" w:sz="0" w:space="0" w:color="auto"/>
        <w:left w:val="none" w:sz="0" w:space="0" w:color="auto"/>
        <w:bottom w:val="none" w:sz="0" w:space="0" w:color="auto"/>
        <w:right w:val="none" w:sz="0" w:space="0" w:color="auto"/>
      </w:divBdr>
    </w:div>
    <w:div w:id="876239887">
      <w:bodyDiv w:val="1"/>
      <w:marLeft w:val="0"/>
      <w:marRight w:val="0"/>
      <w:marTop w:val="0"/>
      <w:marBottom w:val="0"/>
      <w:divBdr>
        <w:top w:val="none" w:sz="0" w:space="0" w:color="auto"/>
        <w:left w:val="none" w:sz="0" w:space="0" w:color="auto"/>
        <w:bottom w:val="none" w:sz="0" w:space="0" w:color="auto"/>
        <w:right w:val="none" w:sz="0" w:space="0" w:color="auto"/>
      </w:divBdr>
      <w:divsChild>
        <w:div w:id="1759792696">
          <w:marLeft w:val="446"/>
          <w:marRight w:val="0"/>
          <w:marTop w:val="0"/>
          <w:marBottom w:val="120"/>
          <w:divBdr>
            <w:top w:val="none" w:sz="0" w:space="0" w:color="auto"/>
            <w:left w:val="none" w:sz="0" w:space="0" w:color="auto"/>
            <w:bottom w:val="none" w:sz="0" w:space="0" w:color="auto"/>
            <w:right w:val="none" w:sz="0" w:space="0" w:color="auto"/>
          </w:divBdr>
        </w:div>
        <w:div w:id="2102792271">
          <w:marLeft w:val="446"/>
          <w:marRight w:val="0"/>
          <w:marTop w:val="0"/>
          <w:marBottom w:val="120"/>
          <w:divBdr>
            <w:top w:val="none" w:sz="0" w:space="0" w:color="auto"/>
            <w:left w:val="none" w:sz="0" w:space="0" w:color="auto"/>
            <w:bottom w:val="none" w:sz="0" w:space="0" w:color="auto"/>
            <w:right w:val="none" w:sz="0" w:space="0" w:color="auto"/>
          </w:divBdr>
        </w:div>
      </w:divsChild>
    </w:div>
    <w:div w:id="881551317">
      <w:bodyDiv w:val="1"/>
      <w:marLeft w:val="0"/>
      <w:marRight w:val="0"/>
      <w:marTop w:val="0"/>
      <w:marBottom w:val="0"/>
      <w:divBdr>
        <w:top w:val="none" w:sz="0" w:space="0" w:color="auto"/>
        <w:left w:val="none" w:sz="0" w:space="0" w:color="auto"/>
        <w:bottom w:val="none" w:sz="0" w:space="0" w:color="auto"/>
        <w:right w:val="none" w:sz="0" w:space="0" w:color="auto"/>
      </w:divBdr>
    </w:div>
    <w:div w:id="912469025">
      <w:bodyDiv w:val="1"/>
      <w:marLeft w:val="0"/>
      <w:marRight w:val="0"/>
      <w:marTop w:val="0"/>
      <w:marBottom w:val="0"/>
      <w:divBdr>
        <w:top w:val="none" w:sz="0" w:space="0" w:color="auto"/>
        <w:left w:val="none" w:sz="0" w:space="0" w:color="auto"/>
        <w:bottom w:val="none" w:sz="0" w:space="0" w:color="auto"/>
        <w:right w:val="none" w:sz="0" w:space="0" w:color="auto"/>
      </w:divBdr>
      <w:divsChild>
        <w:div w:id="1693535611">
          <w:marLeft w:val="1080"/>
          <w:marRight w:val="0"/>
          <w:marTop w:val="120"/>
          <w:marBottom w:val="0"/>
          <w:divBdr>
            <w:top w:val="none" w:sz="0" w:space="0" w:color="auto"/>
            <w:left w:val="none" w:sz="0" w:space="0" w:color="auto"/>
            <w:bottom w:val="none" w:sz="0" w:space="0" w:color="auto"/>
            <w:right w:val="none" w:sz="0" w:space="0" w:color="auto"/>
          </w:divBdr>
        </w:div>
        <w:div w:id="1999769578">
          <w:marLeft w:val="547"/>
          <w:marRight w:val="0"/>
          <w:marTop w:val="400"/>
          <w:marBottom w:val="0"/>
          <w:divBdr>
            <w:top w:val="none" w:sz="0" w:space="0" w:color="auto"/>
            <w:left w:val="none" w:sz="0" w:space="0" w:color="auto"/>
            <w:bottom w:val="none" w:sz="0" w:space="0" w:color="auto"/>
            <w:right w:val="none" w:sz="0" w:space="0" w:color="auto"/>
          </w:divBdr>
        </w:div>
        <w:div w:id="2135056629">
          <w:marLeft w:val="547"/>
          <w:marRight w:val="0"/>
          <w:marTop w:val="400"/>
          <w:marBottom w:val="0"/>
          <w:divBdr>
            <w:top w:val="none" w:sz="0" w:space="0" w:color="auto"/>
            <w:left w:val="none" w:sz="0" w:space="0" w:color="auto"/>
            <w:bottom w:val="none" w:sz="0" w:space="0" w:color="auto"/>
            <w:right w:val="none" w:sz="0" w:space="0" w:color="auto"/>
          </w:divBdr>
        </w:div>
      </w:divsChild>
    </w:div>
    <w:div w:id="935094833">
      <w:bodyDiv w:val="1"/>
      <w:marLeft w:val="0"/>
      <w:marRight w:val="0"/>
      <w:marTop w:val="0"/>
      <w:marBottom w:val="0"/>
      <w:divBdr>
        <w:top w:val="none" w:sz="0" w:space="0" w:color="auto"/>
        <w:left w:val="none" w:sz="0" w:space="0" w:color="auto"/>
        <w:bottom w:val="none" w:sz="0" w:space="0" w:color="auto"/>
        <w:right w:val="none" w:sz="0" w:space="0" w:color="auto"/>
      </w:divBdr>
      <w:divsChild>
        <w:div w:id="936139380">
          <w:marLeft w:val="0"/>
          <w:marRight w:val="0"/>
          <w:marTop w:val="0"/>
          <w:marBottom w:val="0"/>
          <w:divBdr>
            <w:top w:val="none" w:sz="0" w:space="0" w:color="auto"/>
            <w:left w:val="none" w:sz="0" w:space="0" w:color="auto"/>
            <w:bottom w:val="none" w:sz="0" w:space="0" w:color="auto"/>
            <w:right w:val="none" w:sz="0" w:space="0" w:color="auto"/>
          </w:divBdr>
        </w:div>
        <w:div w:id="1500805377">
          <w:marLeft w:val="0"/>
          <w:marRight w:val="0"/>
          <w:marTop w:val="0"/>
          <w:marBottom w:val="0"/>
          <w:divBdr>
            <w:top w:val="none" w:sz="0" w:space="0" w:color="auto"/>
            <w:left w:val="none" w:sz="0" w:space="0" w:color="auto"/>
            <w:bottom w:val="none" w:sz="0" w:space="0" w:color="auto"/>
            <w:right w:val="none" w:sz="0" w:space="0" w:color="auto"/>
          </w:divBdr>
        </w:div>
      </w:divsChild>
    </w:div>
    <w:div w:id="937375684">
      <w:bodyDiv w:val="1"/>
      <w:marLeft w:val="0"/>
      <w:marRight w:val="0"/>
      <w:marTop w:val="0"/>
      <w:marBottom w:val="0"/>
      <w:divBdr>
        <w:top w:val="none" w:sz="0" w:space="0" w:color="auto"/>
        <w:left w:val="none" w:sz="0" w:space="0" w:color="auto"/>
        <w:bottom w:val="none" w:sz="0" w:space="0" w:color="auto"/>
        <w:right w:val="none" w:sz="0" w:space="0" w:color="auto"/>
      </w:divBdr>
    </w:div>
    <w:div w:id="939799780">
      <w:bodyDiv w:val="1"/>
      <w:marLeft w:val="0"/>
      <w:marRight w:val="0"/>
      <w:marTop w:val="0"/>
      <w:marBottom w:val="0"/>
      <w:divBdr>
        <w:top w:val="none" w:sz="0" w:space="0" w:color="auto"/>
        <w:left w:val="none" w:sz="0" w:space="0" w:color="auto"/>
        <w:bottom w:val="none" w:sz="0" w:space="0" w:color="auto"/>
        <w:right w:val="none" w:sz="0" w:space="0" w:color="auto"/>
      </w:divBdr>
    </w:div>
    <w:div w:id="942302550">
      <w:bodyDiv w:val="1"/>
      <w:marLeft w:val="0"/>
      <w:marRight w:val="0"/>
      <w:marTop w:val="0"/>
      <w:marBottom w:val="0"/>
      <w:divBdr>
        <w:top w:val="none" w:sz="0" w:space="0" w:color="auto"/>
        <w:left w:val="none" w:sz="0" w:space="0" w:color="auto"/>
        <w:bottom w:val="none" w:sz="0" w:space="0" w:color="auto"/>
        <w:right w:val="none" w:sz="0" w:space="0" w:color="auto"/>
      </w:divBdr>
    </w:div>
    <w:div w:id="956789252">
      <w:bodyDiv w:val="1"/>
      <w:marLeft w:val="0"/>
      <w:marRight w:val="0"/>
      <w:marTop w:val="0"/>
      <w:marBottom w:val="0"/>
      <w:divBdr>
        <w:top w:val="none" w:sz="0" w:space="0" w:color="auto"/>
        <w:left w:val="none" w:sz="0" w:space="0" w:color="auto"/>
        <w:bottom w:val="none" w:sz="0" w:space="0" w:color="auto"/>
        <w:right w:val="none" w:sz="0" w:space="0" w:color="auto"/>
      </w:divBdr>
      <w:divsChild>
        <w:div w:id="1593274727">
          <w:marLeft w:val="0"/>
          <w:marRight w:val="0"/>
          <w:marTop w:val="0"/>
          <w:marBottom w:val="0"/>
          <w:divBdr>
            <w:top w:val="none" w:sz="0" w:space="0" w:color="auto"/>
            <w:left w:val="none" w:sz="0" w:space="0" w:color="auto"/>
            <w:bottom w:val="none" w:sz="0" w:space="0" w:color="auto"/>
            <w:right w:val="none" w:sz="0" w:space="0" w:color="auto"/>
          </w:divBdr>
        </w:div>
      </w:divsChild>
    </w:div>
    <w:div w:id="963317338">
      <w:bodyDiv w:val="1"/>
      <w:marLeft w:val="0"/>
      <w:marRight w:val="0"/>
      <w:marTop w:val="0"/>
      <w:marBottom w:val="0"/>
      <w:divBdr>
        <w:top w:val="none" w:sz="0" w:space="0" w:color="auto"/>
        <w:left w:val="none" w:sz="0" w:space="0" w:color="auto"/>
        <w:bottom w:val="none" w:sz="0" w:space="0" w:color="auto"/>
        <w:right w:val="none" w:sz="0" w:space="0" w:color="auto"/>
      </w:divBdr>
    </w:div>
    <w:div w:id="963854313">
      <w:bodyDiv w:val="1"/>
      <w:marLeft w:val="0"/>
      <w:marRight w:val="0"/>
      <w:marTop w:val="0"/>
      <w:marBottom w:val="0"/>
      <w:divBdr>
        <w:top w:val="none" w:sz="0" w:space="0" w:color="auto"/>
        <w:left w:val="none" w:sz="0" w:space="0" w:color="auto"/>
        <w:bottom w:val="none" w:sz="0" w:space="0" w:color="auto"/>
        <w:right w:val="none" w:sz="0" w:space="0" w:color="auto"/>
      </w:divBdr>
    </w:div>
    <w:div w:id="968317714">
      <w:bodyDiv w:val="1"/>
      <w:marLeft w:val="0"/>
      <w:marRight w:val="0"/>
      <w:marTop w:val="0"/>
      <w:marBottom w:val="0"/>
      <w:divBdr>
        <w:top w:val="none" w:sz="0" w:space="0" w:color="auto"/>
        <w:left w:val="none" w:sz="0" w:space="0" w:color="auto"/>
        <w:bottom w:val="none" w:sz="0" w:space="0" w:color="auto"/>
        <w:right w:val="none" w:sz="0" w:space="0" w:color="auto"/>
      </w:divBdr>
    </w:div>
    <w:div w:id="1042704016">
      <w:bodyDiv w:val="1"/>
      <w:marLeft w:val="0"/>
      <w:marRight w:val="0"/>
      <w:marTop w:val="0"/>
      <w:marBottom w:val="0"/>
      <w:divBdr>
        <w:top w:val="none" w:sz="0" w:space="0" w:color="auto"/>
        <w:left w:val="none" w:sz="0" w:space="0" w:color="auto"/>
        <w:bottom w:val="none" w:sz="0" w:space="0" w:color="auto"/>
        <w:right w:val="none" w:sz="0" w:space="0" w:color="auto"/>
      </w:divBdr>
    </w:div>
    <w:div w:id="1081606161">
      <w:bodyDiv w:val="1"/>
      <w:marLeft w:val="0"/>
      <w:marRight w:val="0"/>
      <w:marTop w:val="0"/>
      <w:marBottom w:val="0"/>
      <w:divBdr>
        <w:top w:val="none" w:sz="0" w:space="0" w:color="auto"/>
        <w:left w:val="none" w:sz="0" w:space="0" w:color="auto"/>
        <w:bottom w:val="none" w:sz="0" w:space="0" w:color="auto"/>
        <w:right w:val="none" w:sz="0" w:space="0" w:color="auto"/>
      </w:divBdr>
    </w:div>
    <w:div w:id="1093162591">
      <w:bodyDiv w:val="1"/>
      <w:marLeft w:val="0"/>
      <w:marRight w:val="0"/>
      <w:marTop w:val="0"/>
      <w:marBottom w:val="0"/>
      <w:divBdr>
        <w:top w:val="none" w:sz="0" w:space="0" w:color="auto"/>
        <w:left w:val="none" w:sz="0" w:space="0" w:color="auto"/>
        <w:bottom w:val="none" w:sz="0" w:space="0" w:color="auto"/>
        <w:right w:val="none" w:sz="0" w:space="0" w:color="auto"/>
      </w:divBdr>
    </w:div>
    <w:div w:id="1117220751">
      <w:bodyDiv w:val="1"/>
      <w:marLeft w:val="0"/>
      <w:marRight w:val="0"/>
      <w:marTop w:val="0"/>
      <w:marBottom w:val="0"/>
      <w:divBdr>
        <w:top w:val="none" w:sz="0" w:space="0" w:color="auto"/>
        <w:left w:val="none" w:sz="0" w:space="0" w:color="auto"/>
        <w:bottom w:val="none" w:sz="0" w:space="0" w:color="auto"/>
        <w:right w:val="none" w:sz="0" w:space="0" w:color="auto"/>
      </w:divBdr>
    </w:div>
    <w:div w:id="1132095006">
      <w:bodyDiv w:val="1"/>
      <w:marLeft w:val="0"/>
      <w:marRight w:val="0"/>
      <w:marTop w:val="0"/>
      <w:marBottom w:val="0"/>
      <w:divBdr>
        <w:top w:val="none" w:sz="0" w:space="0" w:color="auto"/>
        <w:left w:val="none" w:sz="0" w:space="0" w:color="auto"/>
        <w:bottom w:val="none" w:sz="0" w:space="0" w:color="auto"/>
        <w:right w:val="none" w:sz="0" w:space="0" w:color="auto"/>
      </w:divBdr>
    </w:div>
    <w:div w:id="1141114528">
      <w:bodyDiv w:val="1"/>
      <w:marLeft w:val="0"/>
      <w:marRight w:val="0"/>
      <w:marTop w:val="0"/>
      <w:marBottom w:val="0"/>
      <w:divBdr>
        <w:top w:val="none" w:sz="0" w:space="0" w:color="auto"/>
        <w:left w:val="none" w:sz="0" w:space="0" w:color="auto"/>
        <w:bottom w:val="none" w:sz="0" w:space="0" w:color="auto"/>
        <w:right w:val="none" w:sz="0" w:space="0" w:color="auto"/>
      </w:divBdr>
    </w:div>
    <w:div w:id="1165247854">
      <w:bodyDiv w:val="1"/>
      <w:marLeft w:val="0"/>
      <w:marRight w:val="0"/>
      <w:marTop w:val="0"/>
      <w:marBottom w:val="0"/>
      <w:divBdr>
        <w:top w:val="none" w:sz="0" w:space="0" w:color="auto"/>
        <w:left w:val="none" w:sz="0" w:space="0" w:color="auto"/>
        <w:bottom w:val="none" w:sz="0" w:space="0" w:color="auto"/>
        <w:right w:val="none" w:sz="0" w:space="0" w:color="auto"/>
      </w:divBdr>
      <w:divsChild>
        <w:div w:id="654917808">
          <w:marLeft w:val="547"/>
          <w:marRight w:val="0"/>
          <w:marTop w:val="400"/>
          <w:marBottom w:val="0"/>
          <w:divBdr>
            <w:top w:val="none" w:sz="0" w:space="0" w:color="auto"/>
            <w:left w:val="none" w:sz="0" w:space="0" w:color="auto"/>
            <w:bottom w:val="none" w:sz="0" w:space="0" w:color="auto"/>
            <w:right w:val="none" w:sz="0" w:space="0" w:color="auto"/>
          </w:divBdr>
        </w:div>
      </w:divsChild>
    </w:div>
    <w:div w:id="1175651191">
      <w:bodyDiv w:val="1"/>
      <w:marLeft w:val="0"/>
      <w:marRight w:val="0"/>
      <w:marTop w:val="0"/>
      <w:marBottom w:val="0"/>
      <w:divBdr>
        <w:top w:val="none" w:sz="0" w:space="0" w:color="auto"/>
        <w:left w:val="none" w:sz="0" w:space="0" w:color="auto"/>
        <w:bottom w:val="none" w:sz="0" w:space="0" w:color="auto"/>
        <w:right w:val="none" w:sz="0" w:space="0" w:color="auto"/>
      </w:divBdr>
    </w:div>
    <w:div w:id="1214737569">
      <w:bodyDiv w:val="1"/>
      <w:marLeft w:val="0"/>
      <w:marRight w:val="0"/>
      <w:marTop w:val="0"/>
      <w:marBottom w:val="0"/>
      <w:divBdr>
        <w:top w:val="none" w:sz="0" w:space="0" w:color="auto"/>
        <w:left w:val="none" w:sz="0" w:space="0" w:color="auto"/>
        <w:bottom w:val="none" w:sz="0" w:space="0" w:color="auto"/>
        <w:right w:val="none" w:sz="0" w:space="0" w:color="auto"/>
      </w:divBdr>
    </w:div>
    <w:div w:id="1231042027">
      <w:bodyDiv w:val="1"/>
      <w:marLeft w:val="0"/>
      <w:marRight w:val="0"/>
      <w:marTop w:val="0"/>
      <w:marBottom w:val="0"/>
      <w:divBdr>
        <w:top w:val="none" w:sz="0" w:space="0" w:color="auto"/>
        <w:left w:val="none" w:sz="0" w:space="0" w:color="auto"/>
        <w:bottom w:val="none" w:sz="0" w:space="0" w:color="auto"/>
        <w:right w:val="none" w:sz="0" w:space="0" w:color="auto"/>
      </w:divBdr>
      <w:divsChild>
        <w:div w:id="179006377">
          <w:marLeft w:val="994"/>
          <w:marRight w:val="0"/>
          <w:marTop w:val="400"/>
          <w:marBottom w:val="0"/>
          <w:divBdr>
            <w:top w:val="none" w:sz="0" w:space="0" w:color="auto"/>
            <w:left w:val="none" w:sz="0" w:space="0" w:color="auto"/>
            <w:bottom w:val="none" w:sz="0" w:space="0" w:color="auto"/>
            <w:right w:val="none" w:sz="0" w:space="0" w:color="auto"/>
          </w:divBdr>
        </w:div>
        <w:div w:id="410590450">
          <w:marLeft w:val="994"/>
          <w:marRight w:val="0"/>
          <w:marTop w:val="400"/>
          <w:marBottom w:val="0"/>
          <w:divBdr>
            <w:top w:val="none" w:sz="0" w:space="0" w:color="auto"/>
            <w:left w:val="none" w:sz="0" w:space="0" w:color="auto"/>
            <w:bottom w:val="none" w:sz="0" w:space="0" w:color="auto"/>
            <w:right w:val="none" w:sz="0" w:space="0" w:color="auto"/>
          </w:divBdr>
        </w:div>
        <w:div w:id="666061292">
          <w:marLeft w:val="994"/>
          <w:marRight w:val="0"/>
          <w:marTop w:val="400"/>
          <w:marBottom w:val="0"/>
          <w:divBdr>
            <w:top w:val="none" w:sz="0" w:space="0" w:color="auto"/>
            <w:left w:val="none" w:sz="0" w:space="0" w:color="auto"/>
            <w:bottom w:val="none" w:sz="0" w:space="0" w:color="auto"/>
            <w:right w:val="none" w:sz="0" w:space="0" w:color="auto"/>
          </w:divBdr>
        </w:div>
        <w:div w:id="1198665831">
          <w:marLeft w:val="994"/>
          <w:marRight w:val="0"/>
          <w:marTop w:val="400"/>
          <w:marBottom w:val="0"/>
          <w:divBdr>
            <w:top w:val="none" w:sz="0" w:space="0" w:color="auto"/>
            <w:left w:val="none" w:sz="0" w:space="0" w:color="auto"/>
            <w:bottom w:val="none" w:sz="0" w:space="0" w:color="auto"/>
            <w:right w:val="none" w:sz="0" w:space="0" w:color="auto"/>
          </w:divBdr>
        </w:div>
      </w:divsChild>
    </w:div>
    <w:div w:id="1259798982">
      <w:bodyDiv w:val="1"/>
      <w:marLeft w:val="0"/>
      <w:marRight w:val="0"/>
      <w:marTop w:val="0"/>
      <w:marBottom w:val="0"/>
      <w:divBdr>
        <w:top w:val="none" w:sz="0" w:space="0" w:color="auto"/>
        <w:left w:val="none" w:sz="0" w:space="0" w:color="auto"/>
        <w:bottom w:val="none" w:sz="0" w:space="0" w:color="auto"/>
        <w:right w:val="none" w:sz="0" w:space="0" w:color="auto"/>
      </w:divBdr>
    </w:div>
    <w:div w:id="1323925159">
      <w:bodyDiv w:val="1"/>
      <w:marLeft w:val="0"/>
      <w:marRight w:val="0"/>
      <w:marTop w:val="0"/>
      <w:marBottom w:val="0"/>
      <w:divBdr>
        <w:top w:val="none" w:sz="0" w:space="0" w:color="auto"/>
        <w:left w:val="none" w:sz="0" w:space="0" w:color="auto"/>
        <w:bottom w:val="none" w:sz="0" w:space="0" w:color="auto"/>
        <w:right w:val="none" w:sz="0" w:space="0" w:color="auto"/>
      </w:divBdr>
    </w:div>
    <w:div w:id="1342046812">
      <w:bodyDiv w:val="1"/>
      <w:marLeft w:val="0"/>
      <w:marRight w:val="0"/>
      <w:marTop w:val="0"/>
      <w:marBottom w:val="0"/>
      <w:divBdr>
        <w:top w:val="none" w:sz="0" w:space="0" w:color="auto"/>
        <w:left w:val="none" w:sz="0" w:space="0" w:color="auto"/>
        <w:bottom w:val="none" w:sz="0" w:space="0" w:color="auto"/>
        <w:right w:val="none" w:sz="0" w:space="0" w:color="auto"/>
      </w:divBdr>
    </w:div>
    <w:div w:id="1351494508">
      <w:bodyDiv w:val="1"/>
      <w:marLeft w:val="0"/>
      <w:marRight w:val="0"/>
      <w:marTop w:val="0"/>
      <w:marBottom w:val="0"/>
      <w:divBdr>
        <w:top w:val="none" w:sz="0" w:space="0" w:color="auto"/>
        <w:left w:val="none" w:sz="0" w:space="0" w:color="auto"/>
        <w:bottom w:val="none" w:sz="0" w:space="0" w:color="auto"/>
        <w:right w:val="none" w:sz="0" w:space="0" w:color="auto"/>
      </w:divBdr>
    </w:div>
    <w:div w:id="1368292023">
      <w:bodyDiv w:val="1"/>
      <w:marLeft w:val="0"/>
      <w:marRight w:val="0"/>
      <w:marTop w:val="0"/>
      <w:marBottom w:val="0"/>
      <w:divBdr>
        <w:top w:val="none" w:sz="0" w:space="0" w:color="auto"/>
        <w:left w:val="none" w:sz="0" w:space="0" w:color="auto"/>
        <w:bottom w:val="none" w:sz="0" w:space="0" w:color="auto"/>
        <w:right w:val="none" w:sz="0" w:space="0" w:color="auto"/>
      </w:divBdr>
    </w:div>
    <w:div w:id="1379403762">
      <w:bodyDiv w:val="1"/>
      <w:marLeft w:val="0"/>
      <w:marRight w:val="0"/>
      <w:marTop w:val="0"/>
      <w:marBottom w:val="0"/>
      <w:divBdr>
        <w:top w:val="none" w:sz="0" w:space="0" w:color="auto"/>
        <w:left w:val="none" w:sz="0" w:space="0" w:color="auto"/>
        <w:bottom w:val="none" w:sz="0" w:space="0" w:color="auto"/>
        <w:right w:val="none" w:sz="0" w:space="0" w:color="auto"/>
      </w:divBdr>
    </w:div>
    <w:div w:id="1487938756">
      <w:bodyDiv w:val="1"/>
      <w:marLeft w:val="0"/>
      <w:marRight w:val="0"/>
      <w:marTop w:val="0"/>
      <w:marBottom w:val="0"/>
      <w:divBdr>
        <w:top w:val="none" w:sz="0" w:space="0" w:color="auto"/>
        <w:left w:val="none" w:sz="0" w:space="0" w:color="auto"/>
        <w:bottom w:val="none" w:sz="0" w:space="0" w:color="auto"/>
        <w:right w:val="none" w:sz="0" w:space="0" w:color="auto"/>
      </w:divBdr>
      <w:divsChild>
        <w:div w:id="1620529867">
          <w:marLeft w:val="0"/>
          <w:marRight w:val="0"/>
          <w:marTop w:val="0"/>
          <w:marBottom w:val="300"/>
          <w:divBdr>
            <w:top w:val="none" w:sz="0" w:space="0" w:color="auto"/>
            <w:left w:val="none" w:sz="0" w:space="0" w:color="auto"/>
            <w:bottom w:val="none" w:sz="0" w:space="0" w:color="auto"/>
            <w:right w:val="none" w:sz="0" w:space="0" w:color="auto"/>
          </w:divBdr>
          <w:divsChild>
            <w:div w:id="1567910758">
              <w:marLeft w:val="0"/>
              <w:marRight w:val="0"/>
              <w:marTop w:val="0"/>
              <w:marBottom w:val="0"/>
              <w:divBdr>
                <w:top w:val="none" w:sz="0" w:space="0" w:color="auto"/>
                <w:left w:val="none" w:sz="0" w:space="0" w:color="auto"/>
                <w:bottom w:val="none" w:sz="0" w:space="0" w:color="auto"/>
                <w:right w:val="none" w:sz="0" w:space="0" w:color="auto"/>
              </w:divBdr>
              <w:divsChild>
                <w:div w:id="821508629">
                  <w:marLeft w:val="0"/>
                  <w:marRight w:val="0"/>
                  <w:marTop w:val="0"/>
                  <w:marBottom w:val="0"/>
                  <w:divBdr>
                    <w:top w:val="none" w:sz="0" w:space="0" w:color="auto"/>
                    <w:left w:val="none" w:sz="0" w:space="0" w:color="auto"/>
                    <w:bottom w:val="none" w:sz="0" w:space="0" w:color="auto"/>
                    <w:right w:val="none" w:sz="0" w:space="0" w:color="auto"/>
                  </w:divBdr>
                  <w:divsChild>
                    <w:div w:id="2060088853">
                      <w:marLeft w:val="0"/>
                      <w:marRight w:val="0"/>
                      <w:marTop w:val="0"/>
                      <w:marBottom w:val="0"/>
                      <w:divBdr>
                        <w:top w:val="single" w:sz="24" w:space="0" w:color="auto"/>
                        <w:left w:val="single" w:sz="24" w:space="0" w:color="auto"/>
                        <w:bottom w:val="single" w:sz="24" w:space="0" w:color="auto"/>
                        <w:right w:val="single" w:sz="24" w:space="0" w:color="auto"/>
                      </w:divBdr>
                    </w:div>
                  </w:divsChild>
                </w:div>
              </w:divsChild>
            </w:div>
          </w:divsChild>
        </w:div>
      </w:divsChild>
    </w:div>
    <w:div w:id="1488520390">
      <w:bodyDiv w:val="1"/>
      <w:marLeft w:val="0"/>
      <w:marRight w:val="0"/>
      <w:marTop w:val="0"/>
      <w:marBottom w:val="0"/>
      <w:divBdr>
        <w:top w:val="none" w:sz="0" w:space="0" w:color="auto"/>
        <w:left w:val="none" w:sz="0" w:space="0" w:color="auto"/>
        <w:bottom w:val="none" w:sz="0" w:space="0" w:color="auto"/>
        <w:right w:val="none" w:sz="0" w:space="0" w:color="auto"/>
      </w:divBdr>
    </w:div>
    <w:div w:id="1495216620">
      <w:bodyDiv w:val="1"/>
      <w:marLeft w:val="0"/>
      <w:marRight w:val="0"/>
      <w:marTop w:val="0"/>
      <w:marBottom w:val="0"/>
      <w:divBdr>
        <w:top w:val="none" w:sz="0" w:space="0" w:color="auto"/>
        <w:left w:val="none" w:sz="0" w:space="0" w:color="auto"/>
        <w:bottom w:val="none" w:sz="0" w:space="0" w:color="auto"/>
        <w:right w:val="none" w:sz="0" w:space="0" w:color="auto"/>
      </w:divBdr>
    </w:div>
    <w:div w:id="1507283477">
      <w:bodyDiv w:val="1"/>
      <w:marLeft w:val="0"/>
      <w:marRight w:val="0"/>
      <w:marTop w:val="0"/>
      <w:marBottom w:val="0"/>
      <w:divBdr>
        <w:top w:val="none" w:sz="0" w:space="0" w:color="auto"/>
        <w:left w:val="none" w:sz="0" w:space="0" w:color="auto"/>
        <w:bottom w:val="none" w:sz="0" w:space="0" w:color="auto"/>
        <w:right w:val="none" w:sz="0" w:space="0" w:color="auto"/>
      </w:divBdr>
      <w:divsChild>
        <w:div w:id="354119974">
          <w:marLeft w:val="547"/>
          <w:marRight w:val="0"/>
          <w:marTop w:val="400"/>
          <w:marBottom w:val="0"/>
          <w:divBdr>
            <w:top w:val="none" w:sz="0" w:space="0" w:color="auto"/>
            <w:left w:val="none" w:sz="0" w:space="0" w:color="auto"/>
            <w:bottom w:val="none" w:sz="0" w:space="0" w:color="auto"/>
            <w:right w:val="none" w:sz="0" w:space="0" w:color="auto"/>
          </w:divBdr>
        </w:div>
      </w:divsChild>
    </w:div>
    <w:div w:id="1545026181">
      <w:bodyDiv w:val="1"/>
      <w:marLeft w:val="0"/>
      <w:marRight w:val="0"/>
      <w:marTop w:val="0"/>
      <w:marBottom w:val="0"/>
      <w:divBdr>
        <w:top w:val="none" w:sz="0" w:space="0" w:color="auto"/>
        <w:left w:val="none" w:sz="0" w:space="0" w:color="auto"/>
        <w:bottom w:val="none" w:sz="0" w:space="0" w:color="auto"/>
        <w:right w:val="none" w:sz="0" w:space="0" w:color="auto"/>
      </w:divBdr>
      <w:divsChild>
        <w:div w:id="7876217">
          <w:marLeft w:val="547"/>
          <w:marRight w:val="0"/>
          <w:marTop w:val="400"/>
          <w:marBottom w:val="0"/>
          <w:divBdr>
            <w:top w:val="none" w:sz="0" w:space="0" w:color="auto"/>
            <w:left w:val="none" w:sz="0" w:space="0" w:color="auto"/>
            <w:bottom w:val="none" w:sz="0" w:space="0" w:color="auto"/>
            <w:right w:val="none" w:sz="0" w:space="0" w:color="auto"/>
          </w:divBdr>
        </w:div>
      </w:divsChild>
    </w:div>
    <w:div w:id="1563366671">
      <w:bodyDiv w:val="1"/>
      <w:marLeft w:val="0"/>
      <w:marRight w:val="0"/>
      <w:marTop w:val="0"/>
      <w:marBottom w:val="0"/>
      <w:divBdr>
        <w:top w:val="none" w:sz="0" w:space="0" w:color="auto"/>
        <w:left w:val="none" w:sz="0" w:space="0" w:color="auto"/>
        <w:bottom w:val="none" w:sz="0" w:space="0" w:color="auto"/>
        <w:right w:val="none" w:sz="0" w:space="0" w:color="auto"/>
      </w:divBdr>
    </w:div>
    <w:div w:id="1567645044">
      <w:bodyDiv w:val="1"/>
      <w:marLeft w:val="0"/>
      <w:marRight w:val="0"/>
      <w:marTop w:val="0"/>
      <w:marBottom w:val="0"/>
      <w:divBdr>
        <w:top w:val="none" w:sz="0" w:space="0" w:color="auto"/>
        <w:left w:val="none" w:sz="0" w:space="0" w:color="auto"/>
        <w:bottom w:val="none" w:sz="0" w:space="0" w:color="auto"/>
        <w:right w:val="none" w:sz="0" w:space="0" w:color="auto"/>
      </w:divBdr>
      <w:divsChild>
        <w:div w:id="1455054540">
          <w:marLeft w:val="547"/>
          <w:marRight w:val="0"/>
          <w:marTop w:val="115"/>
          <w:marBottom w:val="0"/>
          <w:divBdr>
            <w:top w:val="none" w:sz="0" w:space="0" w:color="auto"/>
            <w:left w:val="none" w:sz="0" w:space="0" w:color="auto"/>
            <w:bottom w:val="none" w:sz="0" w:space="0" w:color="auto"/>
            <w:right w:val="none" w:sz="0" w:space="0" w:color="auto"/>
          </w:divBdr>
        </w:div>
        <w:div w:id="1532841248">
          <w:marLeft w:val="547"/>
          <w:marRight w:val="0"/>
          <w:marTop w:val="115"/>
          <w:marBottom w:val="0"/>
          <w:divBdr>
            <w:top w:val="none" w:sz="0" w:space="0" w:color="auto"/>
            <w:left w:val="none" w:sz="0" w:space="0" w:color="auto"/>
            <w:bottom w:val="none" w:sz="0" w:space="0" w:color="auto"/>
            <w:right w:val="none" w:sz="0" w:space="0" w:color="auto"/>
          </w:divBdr>
        </w:div>
        <w:div w:id="1784956381">
          <w:marLeft w:val="547"/>
          <w:marRight w:val="0"/>
          <w:marTop w:val="115"/>
          <w:marBottom w:val="0"/>
          <w:divBdr>
            <w:top w:val="none" w:sz="0" w:space="0" w:color="auto"/>
            <w:left w:val="none" w:sz="0" w:space="0" w:color="auto"/>
            <w:bottom w:val="none" w:sz="0" w:space="0" w:color="auto"/>
            <w:right w:val="none" w:sz="0" w:space="0" w:color="auto"/>
          </w:divBdr>
        </w:div>
        <w:div w:id="1813055551">
          <w:marLeft w:val="547"/>
          <w:marRight w:val="0"/>
          <w:marTop w:val="115"/>
          <w:marBottom w:val="0"/>
          <w:divBdr>
            <w:top w:val="none" w:sz="0" w:space="0" w:color="auto"/>
            <w:left w:val="none" w:sz="0" w:space="0" w:color="auto"/>
            <w:bottom w:val="none" w:sz="0" w:space="0" w:color="auto"/>
            <w:right w:val="none" w:sz="0" w:space="0" w:color="auto"/>
          </w:divBdr>
        </w:div>
      </w:divsChild>
    </w:div>
    <w:div w:id="1570073369">
      <w:bodyDiv w:val="1"/>
      <w:marLeft w:val="0"/>
      <w:marRight w:val="0"/>
      <w:marTop w:val="0"/>
      <w:marBottom w:val="0"/>
      <w:divBdr>
        <w:top w:val="none" w:sz="0" w:space="0" w:color="auto"/>
        <w:left w:val="none" w:sz="0" w:space="0" w:color="auto"/>
        <w:bottom w:val="none" w:sz="0" w:space="0" w:color="auto"/>
        <w:right w:val="none" w:sz="0" w:space="0" w:color="auto"/>
      </w:divBdr>
    </w:div>
    <w:div w:id="1572228947">
      <w:bodyDiv w:val="1"/>
      <w:marLeft w:val="0"/>
      <w:marRight w:val="0"/>
      <w:marTop w:val="0"/>
      <w:marBottom w:val="0"/>
      <w:divBdr>
        <w:top w:val="none" w:sz="0" w:space="0" w:color="auto"/>
        <w:left w:val="none" w:sz="0" w:space="0" w:color="auto"/>
        <w:bottom w:val="none" w:sz="0" w:space="0" w:color="auto"/>
        <w:right w:val="none" w:sz="0" w:space="0" w:color="auto"/>
      </w:divBdr>
    </w:div>
    <w:div w:id="1727484762">
      <w:bodyDiv w:val="1"/>
      <w:marLeft w:val="0"/>
      <w:marRight w:val="0"/>
      <w:marTop w:val="0"/>
      <w:marBottom w:val="0"/>
      <w:divBdr>
        <w:top w:val="none" w:sz="0" w:space="0" w:color="auto"/>
        <w:left w:val="none" w:sz="0" w:space="0" w:color="auto"/>
        <w:bottom w:val="none" w:sz="0" w:space="0" w:color="auto"/>
        <w:right w:val="none" w:sz="0" w:space="0" w:color="auto"/>
      </w:divBdr>
    </w:div>
    <w:div w:id="1752660158">
      <w:bodyDiv w:val="1"/>
      <w:marLeft w:val="0"/>
      <w:marRight w:val="0"/>
      <w:marTop w:val="0"/>
      <w:marBottom w:val="0"/>
      <w:divBdr>
        <w:top w:val="none" w:sz="0" w:space="0" w:color="auto"/>
        <w:left w:val="none" w:sz="0" w:space="0" w:color="auto"/>
        <w:bottom w:val="none" w:sz="0" w:space="0" w:color="auto"/>
        <w:right w:val="none" w:sz="0" w:space="0" w:color="auto"/>
      </w:divBdr>
    </w:div>
    <w:div w:id="1763260082">
      <w:bodyDiv w:val="1"/>
      <w:marLeft w:val="0"/>
      <w:marRight w:val="0"/>
      <w:marTop w:val="0"/>
      <w:marBottom w:val="0"/>
      <w:divBdr>
        <w:top w:val="none" w:sz="0" w:space="0" w:color="auto"/>
        <w:left w:val="none" w:sz="0" w:space="0" w:color="auto"/>
        <w:bottom w:val="none" w:sz="0" w:space="0" w:color="auto"/>
        <w:right w:val="none" w:sz="0" w:space="0" w:color="auto"/>
      </w:divBdr>
    </w:div>
    <w:div w:id="1790855406">
      <w:bodyDiv w:val="1"/>
      <w:marLeft w:val="0"/>
      <w:marRight w:val="0"/>
      <w:marTop w:val="300"/>
      <w:marBottom w:val="300"/>
      <w:divBdr>
        <w:top w:val="none" w:sz="0" w:space="0" w:color="auto"/>
        <w:left w:val="none" w:sz="0" w:space="0" w:color="auto"/>
        <w:bottom w:val="none" w:sz="0" w:space="0" w:color="auto"/>
        <w:right w:val="none" w:sz="0" w:space="0" w:color="auto"/>
      </w:divBdr>
      <w:divsChild>
        <w:div w:id="1238320793">
          <w:marLeft w:val="0"/>
          <w:marRight w:val="0"/>
          <w:marTop w:val="300"/>
          <w:marBottom w:val="0"/>
          <w:divBdr>
            <w:top w:val="none" w:sz="0" w:space="0" w:color="auto"/>
            <w:left w:val="none" w:sz="0" w:space="0" w:color="auto"/>
            <w:bottom w:val="none" w:sz="0" w:space="0" w:color="auto"/>
            <w:right w:val="none" w:sz="0" w:space="0" w:color="auto"/>
          </w:divBdr>
          <w:divsChild>
            <w:div w:id="1409577417">
              <w:marLeft w:val="0"/>
              <w:marRight w:val="0"/>
              <w:marTop w:val="0"/>
              <w:marBottom w:val="0"/>
              <w:divBdr>
                <w:top w:val="none" w:sz="0" w:space="0" w:color="auto"/>
                <w:left w:val="none" w:sz="0" w:space="0" w:color="auto"/>
                <w:bottom w:val="none" w:sz="0" w:space="0" w:color="auto"/>
                <w:right w:val="none" w:sz="0" w:space="0" w:color="auto"/>
              </w:divBdr>
              <w:divsChild>
                <w:div w:id="1690058391">
                  <w:marLeft w:val="0"/>
                  <w:marRight w:val="0"/>
                  <w:marTop w:val="0"/>
                  <w:marBottom w:val="0"/>
                  <w:divBdr>
                    <w:top w:val="none" w:sz="0" w:space="0" w:color="auto"/>
                    <w:left w:val="none" w:sz="0" w:space="0" w:color="auto"/>
                    <w:bottom w:val="none" w:sz="0" w:space="0" w:color="auto"/>
                    <w:right w:val="none" w:sz="0" w:space="0" w:color="auto"/>
                  </w:divBdr>
                  <w:divsChild>
                    <w:div w:id="1593860225">
                      <w:marLeft w:val="0"/>
                      <w:marRight w:val="0"/>
                      <w:marTop w:val="0"/>
                      <w:marBottom w:val="0"/>
                      <w:divBdr>
                        <w:top w:val="none" w:sz="0" w:space="0" w:color="auto"/>
                        <w:left w:val="none" w:sz="0" w:space="0" w:color="auto"/>
                        <w:bottom w:val="none" w:sz="0" w:space="0" w:color="auto"/>
                        <w:right w:val="none" w:sz="0" w:space="0" w:color="auto"/>
                      </w:divBdr>
                      <w:divsChild>
                        <w:div w:id="1872105432">
                          <w:marLeft w:val="0"/>
                          <w:marRight w:val="0"/>
                          <w:marTop w:val="0"/>
                          <w:marBottom w:val="0"/>
                          <w:divBdr>
                            <w:top w:val="none" w:sz="0" w:space="0" w:color="auto"/>
                            <w:left w:val="none" w:sz="0" w:space="0" w:color="auto"/>
                            <w:bottom w:val="none" w:sz="0" w:space="0" w:color="auto"/>
                            <w:right w:val="none" w:sz="0" w:space="0" w:color="auto"/>
                          </w:divBdr>
                          <w:divsChild>
                            <w:div w:id="1070930295">
                              <w:marLeft w:val="300"/>
                              <w:marRight w:val="0"/>
                              <w:marTop w:val="0"/>
                              <w:marBottom w:val="300"/>
                              <w:divBdr>
                                <w:top w:val="none" w:sz="0" w:space="0" w:color="auto"/>
                                <w:left w:val="none" w:sz="0" w:space="0" w:color="auto"/>
                                <w:bottom w:val="none" w:sz="0" w:space="0" w:color="auto"/>
                                <w:right w:val="none" w:sz="0" w:space="0" w:color="auto"/>
                              </w:divBdr>
                              <w:divsChild>
                                <w:div w:id="16005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2941379">
      <w:bodyDiv w:val="1"/>
      <w:marLeft w:val="0"/>
      <w:marRight w:val="0"/>
      <w:marTop w:val="0"/>
      <w:marBottom w:val="0"/>
      <w:divBdr>
        <w:top w:val="none" w:sz="0" w:space="0" w:color="auto"/>
        <w:left w:val="none" w:sz="0" w:space="0" w:color="auto"/>
        <w:bottom w:val="none" w:sz="0" w:space="0" w:color="auto"/>
        <w:right w:val="none" w:sz="0" w:space="0" w:color="auto"/>
      </w:divBdr>
    </w:div>
    <w:div w:id="1796094984">
      <w:bodyDiv w:val="1"/>
      <w:marLeft w:val="0"/>
      <w:marRight w:val="0"/>
      <w:marTop w:val="0"/>
      <w:marBottom w:val="0"/>
      <w:divBdr>
        <w:top w:val="none" w:sz="0" w:space="0" w:color="auto"/>
        <w:left w:val="none" w:sz="0" w:space="0" w:color="auto"/>
        <w:bottom w:val="none" w:sz="0" w:space="0" w:color="auto"/>
        <w:right w:val="none" w:sz="0" w:space="0" w:color="auto"/>
      </w:divBdr>
    </w:div>
    <w:div w:id="1797135546">
      <w:bodyDiv w:val="1"/>
      <w:marLeft w:val="0"/>
      <w:marRight w:val="0"/>
      <w:marTop w:val="0"/>
      <w:marBottom w:val="0"/>
      <w:divBdr>
        <w:top w:val="none" w:sz="0" w:space="0" w:color="auto"/>
        <w:left w:val="none" w:sz="0" w:space="0" w:color="auto"/>
        <w:bottom w:val="none" w:sz="0" w:space="0" w:color="auto"/>
        <w:right w:val="none" w:sz="0" w:space="0" w:color="auto"/>
      </w:divBdr>
    </w:div>
    <w:div w:id="1837332355">
      <w:bodyDiv w:val="1"/>
      <w:marLeft w:val="0"/>
      <w:marRight w:val="0"/>
      <w:marTop w:val="0"/>
      <w:marBottom w:val="0"/>
      <w:divBdr>
        <w:top w:val="none" w:sz="0" w:space="0" w:color="auto"/>
        <w:left w:val="none" w:sz="0" w:space="0" w:color="auto"/>
        <w:bottom w:val="none" w:sz="0" w:space="0" w:color="auto"/>
        <w:right w:val="none" w:sz="0" w:space="0" w:color="auto"/>
      </w:divBdr>
    </w:div>
    <w:div w:id="1838224864">
      <w:bodyDiv w:val="1"/>
      <w:marLeft w:val="0"/>
      <w:marRight w:val="0"/>
      <w:marTop w:val="0"/>
      <w:marBottom w:val="0"/>
      <w:divBdr>
        <w:top w:val="none" w:sz="0" w:space="0" w:color="auto"/>
        <w:left w:val="none" w:sz="0" w:space="0" w:color="auto"/>
        <w:bottom w:val="none" w:sz="0" w:space="0" w:color="auto"/>
        <w:right w:val="none" w:sz="0" w:space="0" w:color="auto"/>
      </w:divBdr>
      <w:divsChild>
        <w:div w:id="266548090">
          <w:marLeft w:val="1166"/>
          <w:marRight w:val="0"/>
          <w:marTop w:val="96"/>
          <w:marBottom w:val="0"/>
          <w:divBdr>
            <w:top w:val="none" w:sz="0" w:space="0" w:color="auto"/>
            <w:left w:val="none" w:sz="0" w:space="0" w:color="auto"/>
            <w:bottom w:val="none" w:sz="0" w:space="0" w:color="auto"/>
            <w:right w:val="none" w:sz="0" w:space="0" w:color="auto"/>
          </w:divBdr>
        </w:div>
        <w:div w:id="431559140">
          <w:marLeft w:val="1166"/>
          <w:marRight w:val="0"/>
          <w:marTop w:val="96"/>
          <w:marBottom w:val="0"/>
          <w:divBdr>
            <w:top w:val="none" w:sz="0" w:space="0" w:color="auto"/>
            <w:left w:val="none" w:sz="0" w:space="0" w:color="auto"/>
            <w:bottom w:val="none" w:sz="0" w:space="0" w:color="auto"/>
            <w:right w:val="none" w:sz="0" w:space="0" w:color="auto"/>
          </w:divBdr>
        </w:div>
        <w:div w:id="643005582">
          <w:marLeft w:val="1166"/>
          <w:marRight w:val="0"/>
          <w:marTop w:val="96"/>
          <w:marBottom w:val="0"/>
          <w:divBdr>
            <w:top w:val="none" w:sz="0" w:space="0" w:color="auto"/>
            <w:left w:val="none" w:sz="0" w:space="0" w:color="auto"/>
            <w:bottom w:val="none" w:sz="0" w:space="0" w:color="auto"/>
            <w:right w:val="none" w:sz="0" w:space="0" w:color="auto"/>
          </w:divBdr>
        </w:div>
        <w:div w:id="1361277631">
          <w:marLeft w:val="1166"/>
          <w:marRight w:val="0"/>
          <w:marTop w:val="96"/>
          <w:marBottom w:val="0"/>
          <w:divBdr>
            <w:top w:val="none" w:sz="0" w:space="0" w:color="auto"/>
            <w:left w:val="none" w:sz="0" w:space="0" w:color="auto"/>
            <w:bottom w:val="none" w:sz="0" w:space="0" w:color="auto"/>
            <w:right w:val="none" w:sz="0" w:space="0" w:color="auto"/>
          </w:divBdr>
        </w:div>
        <w:div w:id="1521822716">
          <w:marLeft w:val="1166"/>
          <w:marRight w:val="0"/>
          <w:marTop w:val="96"/>
          <w:marBottom w:val="0"/>
          <w:divBdr>
            <w:top w:val="none" w:sz="0" w:space="0" w:color="auto"/>
            <w:left w:val="none" w:sz="0" w:space="0" w:color="auto"/>
            <w:bottom w:val="none" w:sz="0" w:space="0" w:color="auto"/>
            <w:right w:val="none" w:sz="0" w:space="0" w:color="auto"/>
          </w:divBdr>
        </w:div>
        <w:div w:id="1852527944">
          <w:marLeft w:val="1166"/>
          <w:marRight w:val="0"/>
          <w:marTop w:val="96"/>
          <w:marBottom w:val="0"/>
          <w:divBdr>
            <w:top w:val="none" w:sz="0" w:space="0" w:color="auto"/>
            <w:left w:val="none" w:sz="0" w:space="0" w:color="auto"/>
            <w:bottom w:val="none" w:sz="0" w:space="0" w:color="auto"/>
            <w:right w:val="none" w:sz="0" w:space="0" w:color="auto"/>
          </w:divBdr>
        </w:div>
      </w:divsChild>
    </w:div>
    <w:div w:id="1875384424">
      <w:bodyDiv w:val="1"/>
      <w:marLeft w:val="0"/>
      <w:marRight w:val="0"/>
      <w:marTop w:val="0"/>
      <w:marBottom w:val="0"/>
      <w:divBdr>
        <w:top w:val="none" w:sz="0" w:space="0" w:color="auto"/>
        <w:left w:val="none" w:sz="0" w:space="0" w:color="auto"/>
        <w:bottom w:val="none" w:sz="0" w:space="0" w:color="auto"/>
        <w:right w:val="none" w:sz="0" w:space="0" w:color="auto"/>
      </w:divBdr>
      <w:divsChild>
        <w:div w:id="866405405">
          <w:marLeft w:val="274"/>
          <w:marRight w:val="0"/>
          <w:marTop w:val="0"/>
          <w:marBottom w:val="120"/>
          <w:divBdr>
            <w:top w:val="none" w:sz="0" w:space="0" w:color="auto"/>
            <w:left w:val="none" w:sz="0" w:space="0" w:color="auto"/>
            <w:bottom w:val="none" w:sz="0" w:space="0" w:color="auto"/>
            <w:right w:val="none" w:sz="0" w:space="0" w:color="auto"/>
          </w:divBdr>
        </w:div>
        <w:div w:id="1222402052">
          <w:marLeft w:val="274"/>
          <w:marRight w:val="0"/>
          <w:marTop w:val="0"/>
          <w:marBottom w:val="120"/>
          <w:divBdr>
            <w:top w:val="none" w:sz="0" w:space="0" w:color="auto"/>
            <w:left w:val="none" w:sz="0" w:space="0" w:color="auto"/>
            <w:bottom w:val="none" w:sz="0" w:space="0" w:color="auto"/>
            <w:right w:val="none" w:sz="0" w:space="0" w:color="auto"/>
          </w:divBdr>
        </w:div>
        <w:div w:id="1304238838">
          <w:marLeft w:val="274"/>
          <w:marRight w:val="0"/>
          <w:marTop w:val="0"/>
          <w:marBottom w:val="120"/>
          <w:divBdr>
            <w:top w:val="none" w:sz="0" w:space="0" w:color="auto"/>
            <w:left w:val="none" w:sz="0" w:space="0" w:color="auto"/>
            <w:bottom w:val="none" w:sz="0" w:space="0" w:color="auto"/>
            <w:right w:val="none" w:sz="0" w:space="0" w:color="auto"/>
          </w:divBdr>
        </w:div>
        <w:div w:id="1416396472">
          <w:marLeft w:val="274"/>
          <w:marRight w:val="0"/>
          <w:marTop w:val="0"/>
          <w:marBottom w:val="120"/>
          <w:divBdr>
            <w:top w:val="none" w:sz="0" w:space="0" w:color="auto"/>
            <w:left w:val="none" w:sz="0" w:space="0" w:color="auto"/>
            <w:bottom w:val="none" w:sz="0" w:space="0" w:color="auto"/>
            <w:right w:val="none" w:sz="0" w:space="0" w:color="auto"/>
          </w:divBdr>
        </w:div>
        <w:div w:id="1606038121">
          <w:marLeft w:val="274"/>
          <w:marRight w:val="0"/>
          <w:marTop w:val="0"/>
          <w:marBottom w:val="120"/>
          <w:divBdr>
            <w:top w:val="none" w:sz="0" w:space="0" w:color="auto"/>
            <w:left w:val="none" w:sz="0" w:space="0" w:color="auto"/>
            <w:bottom w:val="none" w:sz="0" w:space="0" w:color="auto"/>
            <w:right w:val="none" w:sz="0" w:space="0" w:color="auto"/>
          </w:divBdr>
        </w:div>
        <w:div w:id="2042508204">
          <w:marLeft w:val="274"/>
          <w:marRight w:val="0"/>
          <w:marTop w:val="0"/>
          <w:marBottom w:val="120"/>
          <w:divBdr>
            <w:top w:val="none" w:sz="0" w:space="0" w:color="auto"/>
            <w:left w:val="none" w:sz="0" w:space="0" w:color="auto"/>
            <w:bottom w:val="none" w:sz="0" w:space="0" w:color="auto"/>
            <w:right w:val="none" w:sz="0" w:space="0" w:color="auto"/>
          </w:divBdr>
        </w:div>
      </w:divsChild>
    </w:div>
    <w:div w:id="1933388558">
      <w:bodyDiv w:val="1"/>
      <w:marLeft w:val="0"/>
      <w:marRight w:val="0"/>
      <w:marTop w:val="0"/>
      <w:marBottom w:val="0"/>
      <w:divBdr>
        <w:top w:val="none" w:sz="0" w:space="0" w:color="auto"/>
        <w:left w:val="none" w:sz="0" w:space="0" w:color="auto"/>
        <w:bottom w:val="none" w:sz="0" w:space="0" w:color="auto"/>
        <w:right w:val="none" w:sz="0" w:space="0" w:color="auto"/>
      </w:divBdr>
      <w:divsChild>
        <w:div w:id="1403865746">
          <w:marLeft w:val="547"/>
          <w:marRight w:val="0"/>
          <w:marTop w:val="400"/>
          <w:marBottom w:val="0"/>
          <w:divBdr>
            <w:top w:val="none" w:sz="0" w:space="0" w:color="auto"/>
            <w:left w:val="none" w:sz="0" w:space="0" w:color="auto"/>
            <w:bottom w:val="none" w:sz="0" w:space="0" w:color="auto"/>
            <w:right w:val="none" w:sz="0" w:space="0" w:color="auto"/>
          </w:divBdr>
        </w:div>
      </w:divsChild>
    </w:div>
    <w:div w:id="1990787217">
      <w:bodyDiv w:val="1"/>
      <w:marLeft w:val="0"/>
      <w:marRight w:val="0"/>
      <w:marTop w:val="0"/>
      <w:marBottom w:val="0"/>
      <w:divBdr>
        <w:top w:val="none" w:sz="0" w:space="0" w:color="auto"/>
        <w:left w:val="none" w:sz="0" w:space="0" w:color="auto"/>
        <w:bottom w:val="none" w:sz="0" w:space="0" w:color="auto"/>
        <w:right w:val="none" w:sz="0" w:space="0" w:color="auto"/>
      </w:divBdr>
    </w:div>
    <w:div w:id="2017997456">
      <w:bodyDiv w:val="1"/>
      <w:marLeft w:val="0"/>
      <w:marRight w:val="0"/>
      <w:marTop w:val="0"/>
      <w:marBottom w:val="0"/>
      <w:divBdr>
        <w:top w:val="none" w:sz="0" w:space="0" w:color="auto"/>
        <w:left w:val="none" w:sz="0" w:space="0" w:color="auto"/>
        <w:bottom w:val="none" w:sz="0" w:space="0" w:color="auto"/>
        <w:right w:val="none" w:sz="0" w:space="0" w:color="auto"/>
      </w:divBdr>
      <w:divsChild>
        <w:div w:id="96213574">
          <w:marLeft w:val="547"/>
          <w:marRight w:val="0"/>
          <w:marTop w:val="400"/>
          <w:marBottom w:val="0"/>
          <w:divBdr>
            <w:top w:val="none" w:sz="0" w:space="0" w:color="auto"/>
            <w:left w:val="none" w:sz="0" w:space="0" w:color="auto"/>
            <w:bottom w:val="none" w:sz="0" w:space="0" w:color="auto"/>
            <w:right w:val="none" w:sz="0" w:space="0" w:color="auto"/>
          </w:divBdr>
        </w:div>
      </w:divsChild>
    </w:div>
    <w:div w:id="2025589763">
      <w:bodyDiv w:val="1"/>
      <w:marLeft w:val="0"/>
      <w:marRight w:val="0"/>
      <w:marTop w:val="0"/>
      <w:marBottom w:val="0"/>
      <w:divBdr>
        <w:top w:val="none" w:sz="0" w:space="0" w:color="auto"/>
        <w:left w:val="none" w:sz="0" w:space="0" w:color="auto"/>
        <w:bottom w:val="none" w:sz="0" w:space="0" w:color="auto"/>
        <w:right w:val="none" w:sz="0" w:space="0" w:color="auto"/>
      </w:divBdr>
    </w:div>
    <w:div w:id="2026206013">
      <w:bodyDiv w:val="1"/>
      <w:marLeft w:val="0"/>
      <w:marRight w:val="0"/>
      <w:marTop w:val="0"/>
      <w:marBottom w:val="0"/>
      <w:divBdr>
        <w:top w:val="none" w:sz="0" w:space="0" w:color="auto"/>
        <w:left w:val="none" w:sz="0" w:space="0" w:color="auto"/>
        <w:bottom w:val="none" w:sz="0" w:space="0" w:color="auto"/>
        <w:right w:val="none" w:sz="0" w:space="0" w:color="auto"/>
      </w:divBdr>
      <w:divsChild>
        <w:div w:id="2146122610">
          <w:marLeft w:val="0"/>
          <w:marRight w:val="0"/>
          <w:marTop w:val="15"/>
          <w:marBottom w:val="0"/>
          <w:divBdr>
            <w:top w:val="single" w:sz="48" w:space="0" w:color="auto"/>
            <w:left w:val="single" w:sz="48" w:space="0" w:color="auto"/>
            <w:bottom w:val="single" w:sz="48" w:space="0" w:color="auto"/>
            <w:right w:val="single" w:sz="48" w:space="0" w:color="auto"/>
          </w:divBdr>
          <w:divsChild>
            <w:div w:id="20284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5214">
      <w:bodyDiv w:val="1"/>
      <w:marLeft w:val="0"/>
      <w:marRight w:val="0"/>
      <w:marTop w:val="0"/>
      <w:marBottom w:val="0"/>
      <w:divBdr>
        <w:top w:val="none" w:sz="0" w:space="0" w:color="auto"/>
        <w:left w:val="none" w:sz="0" w:space="0" w:color="auto"/>
        <w:bottom w:val="none" w:sz="0" w:space="0" w:color="auto"/>
        <w:right w:val="none" w:sz="0" w:space="0" w:color="auto"/>
      </w:divBdr>
    </w:div>
    <w:div w:id="2066685060">
      <w:bodyDiv w:val="1"/>
      <w:marLeft w:val="0"/>
      <w:marRight w:val="0"/>
      <w:marTop w:val="0"/>
      <w:marBottom w:val="0"/>
      <w:divBdr>
        <w:top w:val="none" w:sz="0" w:space="0" w:color="auto"/>
        <w:left w:val="none" w:sz="0" w:space="0" w:color="auto"/>
        <w:bottom w:val="none" w:sz="0" w:space="0" w:color="auto"/>
        <w:right w:val="none" w:sz="0" w:space="0" w:color="auto"/>
      </w:divBdr>
    </w:div>
    <w:div w:id="2091153971">
      <w:bodyDiv w:val="1"/>
      <w:marLeft w:val="0"/>
      <w:marRight w:val="0"/>
      <w:marTop w:val="0"/>
      <w:marBottom w:val="0"/>
      <w:divBdr>
        <w:top w:val="none" w:sz="0" w:space="0" w:color="auto"/>
        <w:left w:val="none" w:sz="0" w:space="0" w:color="auto"/>
        <w:bottom w:val="none" w:sz="0" w:space="0" w:color="auto"/>
        <w:right w:val="none" w:sz="0" w:space="0" w:color="auto"/>
      </w:divBdr>
    </w:div>
    <w:div w:id="2122842599">
      <w:bodyDiv w:val="1"/>
      <w:marLeft w:val="0"/>
      <w:marRight w:val="0"/>
      <w:marTop w:val="0"/>
      <w:marBottom w:val="0"/>
      <w:divBdr>
        <w:top w:val="none" w:sz="0" w:space="0" w:color="auto"/>
        <w:left w:val="none" w:sz="0" w:space="0" w:color="auto"/>
        <w:bottom w:val="none" w:sz="0" w:space="0" w:color="auto"/>
        <w:right w:val="none" w:sz="0" w:space="0" w:color="auto"/>
      </w:divBdr>
    </w:div>
    <w:div w:id="2133208865">
      <w:bodyDiv w:val="1"/>
      <w:marLeft w:val="0"/>
      <w:marRight w:val="0"/>
      <w:marTop w:val="0"/>
      <w:marBottom w:val="0"/>
      <w:divBdr>
        <w:top w:val="none" w:sz="0" w:space="0" w:color="auto"/>
        <w:left w:val="none" w:sz="0" w:space="0" w:color="auto"/>
        <w:bottom w:val="none" w:sz="0" w:space="0" w:color="auto"/>
        <w:right w:val="none" w:sz="0" w:space="0" w:color="auto"/>
      </w:divBdr>
    </w:div>
    <w:div w:id="2146315425">
      <w:bodyDiv w:val="1"/>
      <w:marLeft w:val="0"/>
      <w:marRight w:val="0"/>
      <w:marTop w:val="0"/>
      <w:marBottom w:val="0"/>
      <w:divBdr>
        <w:top w:val="none" w:sz="0" w:space="0" w:color="auto"/>
        <w:left w:val="none" w:sz="0" w:space="0" w:color="auto"/>
        <w:bottom w:val="none" w:sz="0" w:space="0" w:color="auto"/>
        <w:right w:val="none" w:sz="0" w:space="0" w:color="auto"/>
      </w:divBdr>
      <w:divsChild>
        <w:div w:id="10960843">
          <w:marLeft w:val="994"/>
          <w:marRight w:val="0"/>
          <w:marTop w:val="400"/>
          <w:marBottom w:val="0"/>
          <w:divBdr>
            <w:top w:val="none" w:sz="0" w:space="0" w:color="auto"/>
            <w:left w:val="none" w:sz="0" w:space="0" w:color="auto"/>
            <w:bottom w:val="none" w:sz="0" w:space="0" w:color="auto"/>
            <w:right w:val="none" w:sz="0" w:space="0" w:color="auto"/>
          </w:divBdr>
        </w:div>
        <w:div w:id="132258709">
          <w:marLeft w:val="1166"/>
          <w:marRight w:val="0"/>
          <w:marTop w:val="400"/>
          <w:marBottom w:val="0"/>
          <w:divBdr>
            <w:top w:val="none" w:sz="0" w:space="0" w:color="auto"/>
            <w:left w:val="none" w:sz="0" w:space="0" w:color="auto"/>
            <w:bottom w:val="none" w:sz="0" w:space="0" w:color="auto"/>
            <w:right w:val="none" w:sz="0" w:space="0" w:color="auto"/>
          </w:divBdr>
        </w:div>
        <w:div w:id="344791794">
          <w:marLeft w:val="1886"/>
          <w:marRight w:val="0"/>
          <w:marTop w:val="400"/>
          <w:marBottom w:val="0"/>
          <w:divBdr>
            <w:top w:val="none" w:sz="0" w:space="0" w:color="auto"/>
            <w:left w:val="none" w:sz="0" w:space="0" w:color="auto"/>
            <w:bottom w:val="none" w:sz="0" w:space="0" w:color="auto"/>
            <w:right w:val="none" w:sz="0" w:space="0" w:color="auto"/>
          </w:divBdr>
        </w:div>
        <w:div w:id="415829134">
          <w:marLeft w:val="1166"/>
          <w:marRight w:val="0"/>
          <w:marTop w:val="400"/>
          <w:marBottom w:val="0"/>
          <w:divBdr>
            <w:top w:val="none" w:sz="0" w:space="0" w:color="auto"/>
            <w:left w:val="none" w:sz="0" w:space="0" w:color="auto"/>
            <w:bottom w:val="none" w:sz="0" w:space="0" w:color="auto"/>
            <w:right w:val="none" w:sz="0" w:space="0" w:color="auto"/>
          </w:divBdr>
        </w:div>
        <w:div w:id="489446136">
          <w:marLeft w:val="1166"/>
          <w:marRight w:val="0"/>
          <w:marTop w:val="400"/>
          <w:marBottom w:val="0"/>
          <w:divBdr>
            <w:top w:val="none" w:sz="0" w:space="0" w:color="auto"/>
            <w:left w:val="none" w:sz="0" w:space="0" w:color="auto"/>
            <w:bottom w:val="none" w:sz="0" w:space="0" w:color="auto"/>
            <w:right w:val="none" w:sz="0" w:space="0" w:color="auto"/>
          </w:divBdr>
        </w:div>
        <w:div w:id="1424375624">
          <w:marLeft w:val="994"/>
          <w:marRight w:val="0"/>
          <w:marTop w:val="400"/>
          <w:marBottom w:val="0"/>
          <w:divBdr>
            <w:top w:val="none" w:sz="0" w:space="0" w:color="auto"/>
            <w:left w:val="none" w:sz="0" w:space="0" w:color="auto"/>
            <w:bottom w:val="none" w:sz="0" w:space="0" w:color="auto"/>
            <w:right w:val="none" w:sz="0" w:space="0" w:color="auto"/>
          </w:divBdr>
        </w:div>
        <w:div w:id="1629319226">
          <w:marLeft w:val="1166"/>
          <w:marRight w:val="0"/>
          <w:marTop w:val="400"/>
          <w:marBottom w:val="0"/>
          <w:divBdr>
            <w:top w:val="none" w:sz="0" w:space="0" w:color="auto"/>
            <w:left w:val="none" w:sz="0" w:space="0" w:color="auto"/>
            <w:bottom w:val="none" w:sz="0" w:space="0" w:color="auto"/>
            <w:right w:val="none" w:sz="0" w:space="0" w:color="auto"/>
          </w:divBdr>
        </w:div>
        <w:div w:id="1715765011">
          <w:marLeft w:val="1166"/>
          <w:marRight w:val="0"/>
          <w:marTop w:val="400"/>
          <w:marBottom w:val="0"/>
          <w:divBdr>
            <w:top w:val="none" w:sz="0" w:space="0" w:color="auto"/>
            <w:left w:val="none" w:sz="0" w:space="0" w:color="auto"/>
            <w:bottom w:val="none" w:sz="0" w:space="0" w:color="auto"/>
            <w:right w:val="none" w:sz="0" w:space="0" w:color="auto"/>
          </w:divBdr>
        </w:div>
        <w:div w:id="1847357428">
          <w:marLeft w:val="1886"/>
          <w:marRight w:val="0"/>
          <w:marTop w:val="400"/>
          <w:marBottom w:val="0"/>
          <w:divBdr>
            <w:top w:val="none" w:sz="0" w:space="0" w:color="auto"/>
            <w:left w:val="none" w:sz="0" w:space="0" w:color="auto"/>
            <w:bottom w:val="none" w:sz="0" w:space="0" w:color="auto"/>
            <w:right w:val="none" w:sz="0" w:space="0" w:color="auto"/>
          </w:divBdr>
        </w:div>
        <w:div w:id="1957909500">
          <w:marLeft w:val="994"/>
          <w:marRight w:val="0"/>
          <w:marTop w:val="4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pastyle.apa.org/style-grammar-guidelines/grammar/verb-tense"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hyperlink" Target="https://doi.org/10.1177/1521025118774932" TargetMode="External"/><Relationship Id="rId47" Type="http://schemas.openxmlformats.org/officeDocument/2006/relationships/hyperlink" Target="https://doi.org/10.1080/10911359.2017.1391731" TargetMode="External"/><Relationship Id="rId63" Type="http://schemas.openxmlformats.org/officeDocument/2006/relationships/hyperlink" Target="https://doi.org/10.1177/1473325018786996" TargetMode="External"/><Relationship Id="rId68" Type="http://schemas.openxmlformats.org/officeDocument/2006/relationships/hyperlink" Target="https://www.hhs.gov/ohrp/regulations-and-policy/belmont-report/read-the-belmont-report/index.html" TargetMode="External"/><Relationship Id="rId84" Type="http://schemas.openxmlformats.org/officeDocument/2006/relationships/hyperlink" Target="https://doi-org.lopes.idm.oclc.org/10.2307/2295365" TargetMode="External"/><Relationship Id="rId89" Type="http://schemas.openxmlformats.org/officeDocument/2006/relationships/image" Target="media/image3.jpg"/><Relationship Id="rId112" Type="http://schemas.openxmlformats.org/officeDocument/2006/relationships/image" Target="media/image26.png"/><Relationship Id="rId16" Type="http://schemas.microsoft.com/office/2018/08/relationships/commentsExtensible" Target="commentsExtensible.xml"/><Relationship Id="rId107" Type="http://schemas.openxmlformats.org/officeDocument/2006/relationships/image" Target="media/image21.png"/><Relationship Id="rId11" Type="http://schemas.openxmlformats.org/officeDocument/2006/relationships/footer" Target="footer2.xml"/><Relationship Id="rId32" Type="http://schemas.openxmlformats.org/officeDocument/2006/relationships/hyperlink" Target="https://search-ebscohost-com.lopes.idm.oclc.org/login.aspx?direct=true&amp;db=edsgao&amp;AN=edsgcl.497860266&amp;site=eds-live&amp;scope=site" TargetMode="External"/><Relationship Id="rId37" Type="http://schemas.openxmlformats.org/officeDocument/2006/relationships/hyperlink" Target="https://doi.org/10.1177/0042085916648743" TargetMode="External"/><Relationship Id="rId53" Type="http://schemas.openxmlformats.org/officeDocument/2006/relationships/hyperlink" Target="https://doi-org.lopes.idm.oclc.org/https://www.nclca.org/tlar.html" TargetMode="External"/><Relationship Id="rId58" Type="http://schemas.openxmlformats.org/officeDocument/2006/relationships/hyperlink" Target="https://digitalscholarship.unlv.edu/jhdrp/vol12/iss1/6" TargetMode="External"/><Relationship Id="rId74" Type="http://schemas.openxmlformats.org/officeDocument/2006/relationships/hyperlink" Target="https://doi.org/3.0.co;2-g.10.1002/1098-240x(200008)23:4.334:aid-nur9.3.0.co;2-g" TargetMode="External"/><Relationship Id="rId79" Type="http://schemas.openxmlformats.org/officeDocument/2006/relationships/hyperlink" Target="https://doi.org/10.1080/00221546.1988.11780199" TargetMode="External"/><Relationship Id="rId102" Type="http://schemas.openxmlformats.org/officeDocument/2006/relationships/image" Target="media/image16.png"/><Relationship Id="rId5" Type="http://schemas.openxmlformats.org/officeDocument/2006/relationships/settings" Target="settings.xml"/><Relationship Id="rId90" Type="http://schemas.openxmlformats.org/officeDocument/2006/relationships/image" Target="media/image4.jpg"/><Relationship Id="rId95" Type="http://schemas.openxmlformats.org/officeDocument/2006/relationships/image" Target="media/image9.jpg"/><Relationship Id="rId22" Type="http://schemas.openxmlformats.org/officeDocument/2006/relationships/diagramData" Target="diagrams/data1.xml"/><Relationship Id="rId27" Type="http://schemas.openxmlformats.org/officeDocument/2006/relationships/hyperlink" Target="https://doi.org/10.4324/9781315775852" TargetMode="External"/><Relationship Id="rId43" Type="http://schemas.openxmlformats.org/officeDocument/2006/relationships/hyperlink" Target="http://www.pewresearch.org/fact-tank/2019/07/31/us-college-faculty-student-diversity/" TargetMode="External"/><Relationship Id="rId48" Type="http://schemas.openxmlformats.org/officeDocument/2006/relationships/hyperlink" Target="http://dx.doi.org/10.5204/ssj.v8i2.380" TargetMode="External"/><Relationship Id="rId64" Type="http://schemas.openxmlformats.org/officeDocument/2006/relationships/hyperlink" Target="https://doi.org/10.3109/02813439709043421" TargetMode="External"/><Relationship Id="rId69" Type="http://schemas.openxmlformats.org/officeDocument/2006/relationships/hyperlink" Target="https://nsuworks.nova.edu/cgi/viewcontent.cgi?article=1579&amp;context=tq" TargetMode="External"/><Relationship Id="rId113" Type="http://schemas.openxmlformats.org/officeDocument/2006/relationships/image" Target="media/image27.png"/><Relationship Id="rId118" Type="http://schemas.microsoft.com/office/2011/relationships/people" Target="people.xml"/><Relationship Id="rId80" Type="http://schemas.openxmlformats.org/officeDocument/2006/relationships/hyperlink" Target="http://dx.doi.org/10.26153/tsw/704" TargetMode="External"/><Relationship Id="rId85" Type="http://schemas.openxmlformats.org/officeDocument/2006/relationships/hyperlink" Target="https://www.questia.com/library/journal/1P3-3142365531" TargetMode="External"/><Relationship Id="rId12" Type="http://schemas.openxmlformats.org/officeDocument/2006/relationships/footer" Target="footer3.xml"/><Relationship Id="rId17" Type="http://schemas.openxmlformats.org/officeDocument/2006/relationships/header" Target="header2.xml"/><Relationship Id="rId33" Type="http://schemas.openxmlformats.org/officeDocument/2006/relationships/hyperlink" Target="https://doi.org/10.24926/jcotr.v20i1.2821" TargetMode="External"/><Relationship Id="rId38" Type="http://schemas.openxmlformats.org/officeDocument/2006/relationships/hyperlink" Target="https://doi.org/10.1177/1609406916659292" TargetMode="External"/><Relationship Id="rId59" Type="http://schemas.openxmlformats.org/officeDocument/2006/relationships/hyperlink" Target="https://doi.org/10.1080/00221546.2009.11779031" TargetMode="External"/><Relationship Id="rId103" Type="http://schemas.openxmlformats.org/officeDocument/2006/relationships/image" Target="media/image17.png"/><Relationship Id="rId108" Type="http://schemas.openxmlformats.org/officeDocument/2006/relationships/image" Target="media/image22.png"/><Relationship Id="rId54" Type="http://schemas.openxmlformats.org/officeDocument/2006/relationships/hyperlink" Target="https://doi.org/10.1177/0743558417742983" TargetMode="External"/><Relationship Id="rId70" Type="http://schemas.openxmlformats.org/officeDocument/2006/relationships/hyperlink" Target="https://doi.org/10.3386/w25255" TargetMode="External"/><Relationship Id="rId75" Type="http://schemas.openxmlformats.org/officeDocument/2006/relationships/hyperlink" Target="https://doi.org/10.4324/9780203118924" TargetMode="External"/><Relationship Id="rId91" Type="http://schemas.openxmlformats.org/officeDocument/2006/relationships/image" Target="media/image5.jpeg"/><Relationship Id="rId9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Layout" Target="diagrams/layout1.xml"/><Relationship Id="rId28" Type="http://schemas.openxmlformats.org/officeDocument/2006/relationships/hyperlink" Target="https://pdfs.semanticscholar.org/8f95/b1d8691f33eac5298d157144f6853aabf16" TargetMode="External"/><Relationship Id="rId49" Type="http://schemas.openxmlformats.org/officeDocument/2006/relationships/hyperlink" Target="http://www.ascd.org/publications/educational-leadership.aspx" TargetMode="External"/><Relationship Id="rId114" Type="http://schemas.openxmlformats.org/officeDocument/2006/relationships/image" Target="media/image28.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doi.org/10.17507/jltr.0901.25" TargetMode="External"/><Relationship Id="rId44" Type="http://schemas.openxmlformats.org/officeDocument/2006/relationships/hyperlink" Target="https://doi.org/10.1007/s11218-016-9355-9" TargetMode="External"/><Relationship Id="rId52" Type="http://schemas.openxmlformats.org/officeDocument/2006/relationships/hyperlink" Target="https://doi.org/10.1080/13611267.2017.1415807" TargetMode="External"/><Relationship Id="rId60" Type="http://schemas.openxmlformats.org/officeDocument/2006/relationships/hyperlink" Target="https://doi.org/10.1007/978-3-030-30199-65" TargetMode="External"/><Relationship Id="rId65" Type="http://schemas.openxmlformats.org/officeDocument/2006/relationships/hyperlink" Target="https://doi.org/10.1037/a0021668" TargetMode="External"/><Relationship Id="rId73" Type="http://schemas.openxmlformats.org/officeDocument/2006/relationships/hyperlink" Target="https://doi.org/10.1080/13611267.2011.597121" TargetMode="External"/><Relationship Id="rId78" Type="http://schemas.openxmlformats.org/officeDocument/2006/relationships/hyperlink" Target="https://doi.org/10.3102/00346%20543045001089" TargetMode="External"/><Relationship Id="rId81" Type="http://schemas.openxmlformats.org/officeDocument/2006/relationships/hyperlink" Target="https://doi.org/10.1177/10497323211003058" TargetMode="External"/><Relationship Id="rId86" Type="http://schemas.openxmlformats.org/officeDocument/2006/relationships/hyperlink" Target="https://doi.org/10.1080/13556509.2019.1642713" TargetMode="External"/><Relationship Id="rId94" Type="http://schemas.openxmlformats.org/officeDocument/2006/relationships/image" Target="media/image8.jpg"/><Relationship Id="rId99" Type="http://schemas.openxmlformats.org/officeDocument/2006/relationships/image" Target="media/image13.png"/><Relationship Id="rId10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3.xml"/><Relationship Id="rId39" Type="http://schemas.openxmlformats.org/officeDocument/2006/relationships/hyperlink" Target="https://doi.org/10.1007/s11135-021-01182-y" TargetMode="External"/><Relationship Id="rId109" Type="http://schemas.openxmlformats.org/officeDocument/2006/relationships/image" Target="media/image23.png"/><Relationship Id="rId34" Type="http://schemas.openxmlformats.org/officeDocument/2006/relationships/hyperlink" Target="https://doi.org/10.1080/2159676X.2019.1628806" TargetMode="External"/><Relationship Id="rId50" Type="http://schemas.openxmlformats.org/officeDocument/2006/relationships/hyperlink" Target="https://doi.org/10.24974/amae.11.3.364" TargetMode="External"/><Relationship Id="rId55" Type="http://schemas.openxmlformats.org/officeDocument/2006/relationships/hyperlink" Target="http://doi.org/10.1353/jhe.2005.0041" TargetMode="External"/><Relationship Id="rId76" Type="http://schemas.openxmlformats.org/officeDocument/2006/relationships/hyperlink" Target="https://scholarlycommons.pacific.edu/uop_etds/3565" TargetMode="External"/><Relationship Id="rId97" Type="http://schemas.openxmlformats.org/officeDocument/2006/relationships/image" Target="media/image11.jpg"/><Relationship Id="rId104" Type="http://schemas.openxmlformats.org/officeDocument/2006/relationships/image" Target="media/image18.png"/><Relationship Id="rId7" Type="http://schemas.openxmlformats.org/officeDocument/2006/relationships/footnotes" Target="footnotes.xml"/><Relationship Id="rId71" Type="http://schemas.openxmlformats.org/officeDocument/2006/relationships/hyperlink" Target="https://doi.org/10.1080/095183998236854" TargetMode="External"/><Relationship Id="rId92" Type="http://schemas.openxmlformats.org/officeDocument/2006/relationships/image" Target="media/image6.jpg"/><Relationship Id="rId2" Type="http://schemas.openxmlformats.org/officeDocument/2006/relationships/customXml" Target="../customXml/item2.xml"/><Relationship Id="rId29" Type="http://schemas.openxmlformats.org/officeDocument/2006/relationships/hyperlink" Target="https://doi.org/10.1186/s12909-018-1195-1" TargetMode="External"/><Relationship Id="rId24" Type="http://schemas.openxmlformats.org/officeDocument/2006/relationships/diagramQuickStyle" Target="diagrams/quickStyle1.xml"/><Relationship Id="rId40" Type="http://schemas.openxmlformats.org/officeDocument/2006/relationships/hyperlink" Target="https://doi-org.lopes.idm.oclc.org/10.1108/JME-03-2021-0028" TargetMode="External"/><Relationship Id="rId45" Type="http://schemas.openxmlformats.org/officeDocument/2006/relationships/hyperlink" Target="https://doi.org/10.1177/1744987119880234" TargetMode="External"/><Relationship Id="rId66" Type="http://schemas.openxmlformats.org/officeDocument/2006/relationships/hyperlink" Target="https://doi.org/10.1016/j.ijpe.2019.05.020" TargetMode="External"/><Relationship Id="rId87" Type="http://schemas.openxmlformats.org/officeDocument/2006/relationships/hyperlink" Target="https://doi-org.lopes.idm.oclc.org/10.1080/07294360.2015.1024635" TargetMode="External"/><Relationship Id="rId110" Type="http://schemas.openxmlformats.org/officeDocument/2006/relationships/image" Target="media/image24.png"/><Relationship Id="rId115" Type="http://schemas.openxmlformats.org/officeDocument/2006/relationships/header" Target="header4.xml"/><Relationship Id="rId61" Type="http://schemas.openxmlformats.org/officeDocument/2006/relationships/hyperlink" Target="https://doi.org/10.1177/0002764219859613" TargetMode="External"/><Relationship Id="rId82" Type="http://schemas.openxmlformats.org/officeDocument/2006/relationships/hyperlink" Target="https://doi.org/10.1080/13613324.2017.1417256" TargetMode="External"/><Relationship Id="rId19" Type="http://schemas.openxmlformats.org/officeDocument/2006/relationships/footer" Target="footer4.xml"/><Relationship Id="rId14" Type="http://schemas.microsoft.com/office/2011/relationships/commentsExtended" Target="commentsExtended.xml"/><Relationship Id="rId30" Type="http://schemas.openxmlformats.org/officeDocument/2006/relationships/hyperlink" Target="http://dx.doi.org/10.1007/s12111-007-9027-0" TargetMode="External"/><Relationship Id="rId35" Type="http://schemas.openxmlformats.org/officeDocument/2006/relationships/hyperlink" Target="https://psycnet.apa.org/doi/10.1037/qup0000196" TargetMode="External"/><Relationship Id="rId56" Type="http://schemas.openxmlformats.org/officeDocument/2006/relationships/hyperlink" Target="https://doi.org/10.1002/j.1556-6678.2010.tb00027" TargetMode="External"/><Relationship Id="rId77" Type="http://schemas.openxmlformats.org/officeDocument/2006/relationships/hyperlink" Target="https://doi-org.ezproxy.southern.edu/10.1037/dhe0000104" TargetMode="External"/><Relationship Id="rId100" Type="http://schemas.openxmlformats.org/officeDocument/2006/relationships/image" Target="media/image14.png"/><Relationship Id="rId105"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hyperlink" Target="https://doi.org/10.1037/men0000372" TargetMode="External"/><Relationship Id="rId72" Type="http://schemas.openxmlformats.org/officeDocument/2006/relationships/hyperlink" Target="https://doi.org/10.1177/1035719X0300300213" TargetMode="External"/><Relationship Id="rId93" Type="http://schemas.openxmlformats.org/officeDocument/2006/relationships/image" Target="media/image7.jpg"/><Relationship Id="rId98" Type="http://schemas.openxmlformats.org/officeDocument/2006/relationships/image" Target="media/image12.png"/><Relationship Id="rId3" Type="http://schemas.openxmlformats.org/officeDocument/2006/relationships/numbering" Target="numbering.xml"/><Relationship Id="rId25" Type="http://schemas.openxmlformats.org/officeDocument/2006/relationships/diagramColors" Target="diagrams/colors1.xml"/><Relationship Id="rId46" Type="http://schemas.openxmlformats.org/officeDocument/2006/relationships/hyperlink" Target="https://us01st-cf.zoom.us/web_client/6orpgrb/html/externalLinkPage.html?ref=https://edtrust.org/wp-content/uploads/2014/09/Black-Degree-Attainment_FINAL.pdf" TargetMode="External"/><Relationship Id="rId67" Type="http://schemas.openxmlformats.org/officeDocument/2006/relationships/hyperlink" Target="https://nces.ed.gov/" TargetMode="External"/><Relationship Id="rId116" Type="http://schemas.openxmlformats.org/officeDocument/2006/relationships/footer" Target="footer5.xml"/><Relationship Id="rId20" Type="http://schemas.openxmlformats.org/officeDocument/2006/relationships/image" Target="media/image1.png"/><Relationship Id="rId41" Type="http://schemas.openxmlformats.org/officeDocument/2006/relationships/hyperlink" Target="https://doi.org/10.4324/9781315210360" TargetMode="External"/><Relationship Id="rId62" Type="http://schemas.openxmlformats.org/officeDocument/2006/relationships/hyperlink" Target="https://doi.org/10.1177/0021934716632983" TargetMode="External"/><Relationship Id="rId83" Type="http://schemas.openxmlformats.org/officeDocument/2006/relationships/hyperlink" Target="https://doi.org/10.1177/016146810010200605" TargetMode="External"/><Relationship Id="rId88" Type="http://schemas.openxmlformats.org/officeDocument/2006/relationships/hyperlink" Target="https://doi-org.lopes.idm.oclc.org/10.1177/1521025116645109" TargetMode="External"/><Relationship Id="rId111" Type="http://schemas.openxmlformats.org/officeDocument/2006/relationships/image" Target="media/image25.png"/><Relationship Id="rId15" Type="http://schemas.microsoft.com/office/2016/09/relationships/commentsIds" Target="commentsIds.xml"/><Relationship Id="rId36" Type="http://schemas.openxmlformats.org/officeDocument/2006/relationships/hyperlink" Target="https://doi.org/10.1177/1049732318812448" TargetMode="External"/><Relationship Id="rId57" Type="http://schemas.openxmlformats.org/officeDocument/2006/relationships/hyperlink" Target="https://doi.org/10.1177/0021934714529594" TargetMode="External"/><Relationship Id="rId106"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4D0AA5-0F3B-9948-A2BB-50EA2015F28C}"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US"/>
        </a:p>
      </dgm:t>
    </dgm:pt>
    <dgm:pt modelId="{B2E3E8CD-3F7C-B44A-8160-428793E4647E}">
      <dgm:prSet phldrT="[Text]"/>
      <dgm:spPr/>
      <dgm:t>
        <a:bodyPr/>
        <a:lstStyle/>
        <a:p>
          <a:r>
            <a:rPr lang="en-US"/>
            <a:t>Sense of Belonging</a:t>
          </a:r>
        </a:p>
      </dgm:t>
    </dgm:pt>
    <dgm:pt modelId="{4820EA8E-9CB8-BA44-BEDC-60ED985DF8FD}" type="parTrans" cxnId="{EBB05605-07EF-FD47-A094-E5396DA9D872}">
      <dgm:prSet/>
      <dgm:spPr/>
      <dgm:t>
        <a:bodyPr/>
        <a:lstStyle/>
        <a:p>
          <a:endParaRPr lang="en-US"/>
        </a:p>
      </dgm:t>
    </dgm:pt>
    <dgm:pt modelId="{406793A4-36B4-694F-B701-B00A9831DC06}" type="sibTrans" cxnId="{EBB05605-07EF-FD47-A094-E5396DA9D872}">
      <dgm:prSet/>
      <dgm:spPr/>
      <dgm:t>
        <a:bodyPr/>
        <a:lstStyle/>
        <a:p>
          <a:endParaRPr lang="en-US"/>
        </a:p>
      </dgm:t>
    </dgm:pt>
    <dgm:pt modelId="{A348435F-DD19-2041-B7E7-6EE41FD8F53B}">
      <dgm:prSet phldrT="[Text]"/>
      <dgm:spPr/>
      <dgm:t>
        <a:bodyPr/>
        <a:lstStyle/>
        <a:p>
          <a:r>
            <a:rPr lang="en-US"/>
            <a:t>Organizations</a:t>
          </a:r>
        </a:p>
      </dgm:t>
    </dgm:pt>
    <dgm:pt modelId="{0EC4D030-E43C-D743-B2B6-641BCCF20CEB}" type="parTrans" cxnId="{2540E50B-9643-FE4D-ADCD-F587A3908452}">
      <dgm:prSet/>
      <dgm:spPr/>
      <dgm:t>
        <a:bodyPr/>
        <a:lstStyle/>
        <a:p>
          <a:endParaRPr lang="en-US"/>
        </a:p>
      </dgm:t>
    </dgm:pt>
    <dgm:pt modelId="{F60AD31C-BB40-5648-B552-BD794FFF4D9C}" type="sibTrans" cxnId="{2540E50B-9643-FE4D-ADCD-F587A3908452}">
      <dgm:prSet/>
      <dgm:spPr/>
      <dgm:t>
        <a:bodyPr/>
        <a:lstStyle/>
        <a:p>
          <a:endParaRPr lang="en-US"/>
        </a:p>
      </dgm:t>
    </dgm:pt>
    <dgm:pt modelId="{418B9D55-D6A2-0745-8014-2F25E1BC8095}">
      <dgm:prSet phldrT="[Text]"/>
      <dgm:spPr/>
      <dgm:t>
        <a:bodyPr/>
        <a:lstStyle/>
        <a:p>
          <a:r>
            <a:rPr lang="en-US"/>
            <a:t>Community</a:t>
          </a:r>
        </a:p>
      </dgm:t>
    </dgm:pt>
    <dgm:pt modelId="{35498F73-5739-9147-858E-DC93B2399EDF}" type="parTrans" cxnId="{8854BAF1-6F78-A149-90C6-FE485BD40409}">
      <dgm:prSet/>
      <dgm:spPr/>
      <dgm:t>
        <a:bodyPr/>
        <a:lstStyle/>
        <a:p>
          <a:endParaRPr lang="en-US"/>
        </a:p>
      </dgm:t>
    </dgm:pt>
    <dgm:pt modelId="{B545214B-EDBC-4A4A-82B5-B484A6099A4F}" type="sibTrans" cxnId="{8854BAF1-6F78-A149-90C6-FE485BD40409}">
      <dgm:prSet/>
      <dgm:spPr/>
      <dgm:t>
        <a:bodyPr/>
        <a:lstStyle/>
        <a:p>
          <a:endParaRPr lang="en-US"/>
        </a:p>
      </dgm:t>
    </dgm:pt>
    <dgm:pt modelId="{AB920E81-18C4-F145-B352-8050CD376821}">
      <dgm:prSet phldrT="[Text]"/>
      <dgm:spPr/>
      <dgm:t>
        <a:bodyPr/>
        <a:lstStyle/>
        <a:p>
          <a:r>
            <a:rPr lang="en-US"/>
            <a:t> Diversity for understanding</a:t>
          </a:r>
        </a:p>
      </dgm:t>
    </dgm:pt>
    <dgm:pt modelId="{6C0612A2-2379-F54F-8CA3-056868976A76}" type="parTrans" cxnId="{9F6833E3-9D73-3D43-93A7-C8BF9D696468}">
      <dgm:prSet/>
      <dgm:spPr/>
      <dgm:t>
        <a:bodyPr/>
        <a:lstStyle/>
        <a:p>
          <a:endParaRPr lang="en-US"/>
        </a:p>
      </dgm:t>
    </dgm:pt>
    <dgm:pt modelId="{9EA84FC0-1634-3647-A80A-278F22518A5B}" type="sibTrans" cxnId="{9F6833E3-9D73-3D43-93A7-C8BF9D696468}">
      <dgm:prSet/>
      <dgm:spPr/>
      <dgm:t>
        <a:bodyPr/>
        <a:lstStyle/>
        <a:p>
          <a:endParaRPr lang="en-US"/>
        </a:p>
      </dgm:t>
    </dgm:pt>
    <dgm:pt modelId="{B0BEE59F-42AF-5E4A-A9E7-5FC6CAE13C8C}" type="pres">
      <dgm:prSet presAssocID="{894D0AA5-0F3B-9948-A2BB-50EA2015F28C}" presName="diagram" presStyleCnt="0">
        <dgm:presLayoutVars>
          <dgm:chPref val="1"/>
          <dgm:dir/>
          <dgm:animOne val="branch"/>
          <dgm:animLvl val="lvl"/>
          <dgm:resizeHandles val="exact"/>
        </dgm:presLayoutVars>
      </dgm:prSet>
      <dgm:spPr/>
    </dgm:pt>
    <dgm:pt modelId="{1792C6FE-0E2A-634F-B2B9-DA01716706C5}" type="pres">
      <dgm:prSet presAssocID="{B2E3E8CD-3F7C-B44A-8160-428793E4647E}" presName="root1" presStyleCnt="0"/>
      <dgm:spPr/>
    </dgm:pt>
    <dgm:pt modelId="{8164AECE-B846-2D4C-B25B-0132FB390BA7}" type="pres">
      <dgm:prSet presAssocID="{B2E3E8CD-3F7C-B44A-8160-428793E4647E}" presName="LevelOneTextNode" presStyleLbl="node0" presStyleIdx="0" presStyleCnt="1">
        <dgm:presLayoutVars>
          <dgm:chPref val="3"/>
        </dgm:presLayoutVars>
      </dgm:prSet>
      <dgm:spPr/>
    </dgm:pt>
    <dgm:pt modelId="{2708C7C4-2BF1-714F-9D96-3DFD18FC4FC5}" type="pres">
      <dgm:prSet presAssocID="{B2E3E8CD-3F7C-B44A-8160-428793E4647E}" presName="level2hierChild" presStyleCnt="0"/>
      <dgm:spPr/>
    </dgm:pt>
    <dgm:pt modelId="{8F3E9058-B4CC-5E45-A0E6-813FB30CC5DF}" type="pres">
      <dgm:prSet presAssocID="{0EC4D030-E43C-D743-B2B6-641BCCF20CEB}" presName="conn2-1" presStyleLbl="parChTrans1D2" presStyleIdx="0" presStyleCnt="3"/>
      <dgm:spPr/>
    </dgm:pt>
    <dgm:pt modelId="{6016F114-0369-E241-8DE9-0F5BA866F626}" type="pres">
      <dgm:prSet presAssocID="{0EC4D030-E43C-D743-B2B6-641BCCF20CEB}" presName="connTx" presStyleLbl="parChTrans1D2" presStyleIdx="0" presStyleCnt="3"/>
      <dgm:spPr/>
    </dgm:pt>
    <dgm:pt modelId="{10CD8F7D-A816-7647-B725-C2F29D250E79}" type="pres">
      <dgm:prSet presAssocID="{A348435F-DD19-2041-B7E7-6EE41FD8F53B}" presName="root2" presStyleCnt="0"/>
      <dgm:spPr/>
    </dgm:pt>
    <dgm:pt modelId="{9864F86C-9436-9343-8870-0F07848369DF}" type="pres">
      <dgm:prSet presAssocID="{A348435F-DD19-2041-B7E7-6EE41FD8F53B}" presName="LevelTwoTextNode" presStyleLbl="node2" presStyleIdx="0" presStyleCnt="3">
        <dgm:presLayoutVars>
          <dgm:chPref val="3"/>
        </dgm:presLayoutVars>
      </dgm:prSet>
      <dgm:spPr/>
    </dgm:pt>
    <dgm:pt modelId="{562770E6-605E-1040-A2B1-6905FEE8DDB1}" type="pres">
      <dgm:prSet presAssocID="{A348435F-DD19-2041-B7E7-6EE41FD8F53B}" presName="level3hierChild" presStyleCnt="0"/>
      <dgm:spPr/>
    </dgm:pt>
    <dgm:pt modelId="{5E4BD935-06DA-CA4B-9A86-24EE1DAFA285}" type="pres">
      <dgm:prSet presAssocID="{35498F73-5739-9147-858E-DC93B2399EDF}" presName="conn2-1" presStyleLbl="parChTrans1D2" presStyleIdx="1" presStyleCnt="3"/>
      <dgm:spPr/>
    </dgm:pt>
    <dgm:pt modelId="{4347BF8D-DF13-DE46-B844-259C268B46B6}" type="pres">
      <dgm:prSet presAssocID="{35498F73-5739-9147-858E-DC93B2399EDF}" presName="connTx" presStyleLbl="parChTrans1D2" presStyleIdx="1" presStyleCnt="3"/>
      <dgm:spPr/>
    </dgm:pt>
    <dgm:pt modelId="{80E56B22-136F-D844-AADF-307E04043A19}" type="pres">
      <dgm:prSet presAssocID="{418B9D55-D6A2-0745-8014-2F25E1BC8095}" presName="root2" presStyleCnt="0"/>
      <dgm:spPr/>
    </dgm:pt>
    <dgm:pt modelId="{9831CFE2-1327-7B4D-B81F-E1BD4491C922}" type="pres">
      <dgm:prSet presAssocID="{418B9D55-D6A2-0745-8014-2F25E1BC8095}" presName="LevelTwoTextNode" presStyleLbl="node2" presStyleIdx="1" presStyleCnt="3">
        <dgm:presLayoutVars>
          <dgm:chPref val="3"/>
        </dgm:presLayoutVars>
      </dgm:prSet>
      <dgm:spPr/>
    </dgm:pt>
    <dgm:pt modelId="{3A452987-7C84-CD40-956F-D99F902EF3F2}" type="pres">
      <dgm:prSet presAssocID="{418B9D55-D6A2-0745-8014-2F25E1BC8095}" presName="level3hierChild" presStyleCnt="0"/>
      <dgm:spPr/>
    </dgm:pt>
    <dgm:pt modelId="{7393D609-8708-C347-A383-121E94DF6196}" type="pres">
      <dgm:prSet presAssocID="{6C0612A2-2379-F54F-8CA3-056868976A76}" presName="conn2-1" presStyleLbl="parChTrans1D2" presStyleIdx="2" presStyleCnt="3"/>
      <dgm:spPr/>
    </dgm:pt>
    <dgm:pt modelId="{FBCD6865-E9AB-7E40-B113-5F4CE57826F0}" type="pres">
      <dgm:prSet presAssocID="{6C0612A2-2379-F54F-8CA3-056868976A76}" presName="connTx" presStyleLbl="parChTrans1D2" presStyleIdx="2" presStyleCnt="3"/>
      <dgm:spPr/>
    </dgm:pt>
    <dgm:pt modelId="{B2C81012-F0B3-1F49-9F18-613D911594A6}" type="pres">
      <dgm:prSet presAssocID="{AB920E81-18C4-F145-B352-8050CD376821}" presName="root2" presStyleCnt="0"/>
      <dgm:spPr/>
    </dgm:pt>
    <dgm:pt modelId="{27A0927C-FCB2-1D4E-8B24-26ACEF396901}" type="pres">
      <dgm:prSet presAssocID="{AB920E81-18C4-F145-B352-8050CD376821}" presName="LevelTwoTextNode" presStyleLbl="node2" presStyleIdx="2" presStyleCnt="3">
        <dgm:presLayoutVars>
          <dgm:chPref val="3"/>
        </dgm:presLayoutVars>
      </dgm:prSet>
      <dgm:spPr/>
    </dgm:pt>
    <dgm:pt modelId="{6A4D4AF5-7927-9145-942B-CB663A2C494D}" type="pres">
      <dgm:prSet presAssocID="{AB920E81-18C4-F145-B352-8050CD376821}" presName="level3hierChild" presStyleCnt="0"/>
      <dgm:spPr/>
    </dgm:pt>
  </dgm:ptLst>
  <dgm:cxnLst>
    <dgm:cxn modelId="{5AC0A201-8445-9E44-B746-512A39B8CA40}" type="presOf" srcId="{AB920E81-18C4-F145-B352-8050CD376821}" destId="{27A0927C-FCB2-1D4E-8B24-26ACEF396901}" srcOrd="0" destOrd="0" presId="urn:microsoft.com/office/officeart/2005/8/layout/hierarchy2"/>
    <dgm:cxn modelId="{F135EE02-9C0B-AD4D-B2EB-11AF0C0E83D4}" type="presOf" srcId="{35498F73-5739-9147-858E-DC93B2399EDF}" destId="{4347BF8D-DF13-DE46-B844-259C268B46B6}" srcOrd="1" destOrd="0" presId="urn:microsoft.com/office/officeart/2005/8/layout/hierarchy2"/>
    <dgm:cxn modelId="{EBB05605-07EF-FD47-A094-E5396DA9D872}" srcId="{894D0AA5-0F3B-9948-A2BB-50EA2015F28C}" destId="{B2E3E8CD-3F7C-B44A-8160-428793E4647E}" srcOrd="0" destOrd="0" parTransId="{4820EA8E-9CB8-BA44-BEDC-60ED985DF8FD}" sibTransId="{406793A4-36B4-694F-B701-B00A9831DC06}"/>
    <dgm:cxn modelId="{2540E50B-9643-FE4D-ADCD-F587A3908452}" srcId="{B2E3E8CD-3F7C-B44A-8160-428793E4647E}" destId="{A348435F-DD19-2041-B7E7-6EE41FD8F53B}" srcOrd="0" destOrd="0" parTransId="{0EC4D030-E43C-D743-B2B6-641BCCF20CEB}" sibTransId="{F60AD31C-BB40-5648-B552-BD794FFF4D9C}"/>
    <dgm:cxn modelId="{DF1B3C65-A851-DE44-A494-3234156B284D}" type="presOf" srcId="{0EC4D030-E43C-D743-B2B6-641BCCF20CEB}" destId="{8F3E9058-B4CC-5E45-A0E6-813FB30CC5DF}" srcOrd="0" destOrd="0" presId="urn:microsoft.com/office/officeart/2005/8/layout/hierarchy2"/>
    <dgm:cxn modelId="{2601BC46-BD72-9B44-923E-997BF4F76F24}" type="presOf" srcId="{B2E3E8CD-3F7C-B44A-8160-428793E4647E}" destId="{8164AECE-B846-2D4C-B25B-0132FB390BA7}" srcOrd="0" destOrd="0" presId="urn:microsoft.com/office/officeart/2005/8/layout/hierarchy2"/>
    <dgm:cxn modelId="{4192FA4B-39EC-9D48-8358-1B7B0D5BB6EE}" type="presOf" srcId="{6C0612A2-2379-F54F-8CA3-056868976A76}" destId="{FBCD6865-E9AB-7E40-B113-5F4CE57826F0}" srcOrd="1" destOrd="0" presId="urn:microsoft.com/office/officeart/2005/8/layout/hierarchy2"/>
    <dgm:cxn modelId="{4BD0704F-6D26-3941-80D7-520A0A1EE053}" type="presOf" srcId="{A348435F-DD19-2041-B7E7-6EE41FD8F53B}" destId="{9864F86C-9436-9343-8870-0F07848369DF}" srcOrd="0" destOrd="0" presId="urn:microsoft.com/office/officeart/2005/8/layout/hierarchy2"/>
    <dgm:cxn modelId="{F1AFF981-C2F3-534A-9299-30F779CABD76}" type="presOf" srcId="{35498F73-5739-9147-858E-DC93B2399EDF}" destId="{5E4BD935-06DA-CA4B-9A86-24EE1DAFA285}" srcOrd="0" destOrd="0" presId="urn:microsoft.com/office/officeart/2005/8/layout/hierarchy2"/>
    <dgm:cxn modelId="{CBC6B29C-B818-D849-B954-6C54C9FF22A8}" type="presOf" srcId="{418B9D55-D6A2-0745-8014-2F25E1BC8095}" destId="{9831CFE2-1327-7B4D-B81F-E1BD4491C922}" srcOrd="0" destOrd="0" presId="urn:microsoft.com/office/officeart/2005/8/layout/hierarchy2"/>
    <dgm:cxn modelId="{87A616A6-63E3-5D48-AE5C-6438CFECA4BE}" type="presOf" srcId="{0EC4D030-E43C-D743-B2B6-641BCCF20CEB}" destId="{6016F114-0369-E241-8DE9-0F5BA866F626}" srcOrd="1" destOrd="0" presId="urn:microsoft.com/office/officeart/2005/8/layout/hierarchy2"/>
    <dgm:cxn modelId="{EA46B1AC-835D-FA46-890D-E2F752585000}" type="presOf" srcId="{6C0612A2-2379-F54F-8CA3-056868976A76}" destId="{7393D609-8708-C347-A383-121E94DF6196}" srcOrd="0" destOrd="0" presId="urn:microsoft.com/office/officeart/2005/8/layout/hierarchy2"/>
    <dgm:cxn modelId="{E0B4FAE0-7A49-1640-86B7-BC0273E9CEBA}" type="presOf" srcId="{894D0AA5-0F3B-9948-A2BB-50EA2015F28C}" destId="{B0BEE59F-42AF-5E4A-A9E7-5FC6CAE13C8C}" srcOrd="0" destOrd="0" presId="urn:microsoft.com/office/officeart/2005/8/layout/hierarchy2"/>
    <dgm:cxn modelId="{9F6833E3-9D73-3D43-93A7-C8BF9D696468}" srcId="{B2E3E8CD-3F7C-B44A-8160-428793E4647E}" destId="{AB920E81-18C4-F145-B352-8050CD376821}" srcOrd="2" destOrd="0" parTransId="{6C0612A2-2379-F54F-8CA3-056868976A76}" sibTransId="{9EA84FC0-1634-3647-A80A-278F22518A5B}"/>
    <dgm:cxn modelId="{8854BAF1-6F78-A149-90C6-FE485BD40409}" srcId="{B2E3E8CD-3F7C-B44A-8160-428793E4647E}" destId="{418B9D55-D6A2-0745-8014-2F25E1BC8095}" srcOrd="1" destOrd="0" parTransId="{35498F73-5739-9147-858E-DC93B2399EDF}" sibTransId="{B545214B-EDBC-4A4A-82B5-B484A6099A4F}"/>
    <dgm:cxn modelId="{3C1136F2-20B1-3640-BAE1-25C9C8613A76}" type="presParOf" srcId="{B0BEE59F-42AF-5E4A-A9E7-5FC6CAE13C8C}" destId="{1792C6FE-0E2A-634F-B2B9-DA01716706C5}" srcOrd="0" destOrd="0" presId="urn:microsoft.com/office/officeart/2005/8/layout/hierarchy2"/>
    <dgm:cxn modelId="{253A2A3D-24C7-934A-8C21-447FDC868C86}" type="presParOf" srcId="{1792C6FE-0E2A-634F-B2B9-DA01716706C5}" destId="{8164AECE-B846-2D4C-B25B-0132FB390BA7}" srcOrd="0" destOrd="0" presId="urn:microsoft.com/office/officeart/2005/8/layout/hierarchy2"/>
    <dgm:cxn modelId="{FB91053B-41C6-9348-A206-B847985FBC7F}" type="presParOf" srcId="{1792C6FE-0E2A-634F-B2B9-DA01716706C5}" destId="{2708C7C4-2BF1-714F-9D96-3DFD18FC4FC5}" srcOrd="1" destOrd="0" presId="urn:microsoft.com/office/officeart/2005/8/layout/hierarchy2"/>
    <dgm:cxn modelId="{2D3EF1BA-1394-0344-BE01-77FA6C47414D}" type="presParOf" srcId="{2708C7C4-2BF1-714F-9D96-3DFD18FC4FC5}" destId="{8F3E9058-B4CC-5E45-A0E6-813FB30CC5DF}" srcOrd="0" destOrd="0" presId="urn:microsoft.com/office/officeart/2005/8/layout/hierarchy2"/>
    <dgm:cxn modelId="{1B497C0A-BDE4-D84D-9F9F-DA645FFA3A67}" type="presParOf" srcId="{8F3E9058-B4CC-5E45-A0E6-813FB30CC5DF}" destId="{6016F114-0369-E241-8DE9-0F5BA866F626}" srcOrd="0" destOrd="0" presId="urn:microsoft.com/office/officeart/2005/8/layout/hierarchy2"/>
    <dgm:cxn modelId="{1221BBC2-6823-AF4A-A15F-9BFFD6E85760}" type="presParOf" srcId="{2708C7C4-2BF1-714F-9D96-3DFD18FC4FC5}" destId="{10CD8F7D-A816-7647-B725-C2F29D250E79}" srcOrd="1" destOrd="0" presId="urn:microsoft.com/office/officeart/2005/8/layout/hierarchy2"/>
    <dgm:cxn modelId="{C1ED9F03-249C-BA44-A6E6-502BBD53D8CC}" type="presParOf" srcId="{10CD8F7D-A816-7647-B725-C2F29D250E79}" destId="{9864F86C-9436-9343-8870-0F07848369DF}" srcOrd="0" destOrd="0" presId="urn:microsoft.com/office/officeart/2005/8/layout/hierarchy2"/>
    <dgm:cxn modelId="{2978F99F-4C12-5E46-A419-3D3E0ACECBD5}" type="presParOf" srcId="{10CD8F7D-A816-7647-B725-C2F29D250E79}" destId="{562770E6-605E-1040-A2B1-6905FEE8DDB1}" srcOrd="1" destOrd="0" presId="urn:microsoft.com/office/officeart/2005/8/layout/hierarchy2"/>
    <dgm:cxn modelId="{16B6BC4B-B308-9949-8E8C-7AD76EA3D036}" type="presParOf" srcId="{2708C7C4-2BF1-714F-9D96-3DFD18FC4FC5}" destId="{5E4BD935-06DA-CA4B-9A86-24EE1DAFA285}" srcOrd="2" destOrd="0" presId="urn:microsoft.com/office/officeart/2005/8/layout/hierarchy2"/>
    <dgm:cxn modelId="{E038D75C-D2A9-9B4B-B861-12BD72592B2B}" type="presParOf" srcId="{5E4BD935-06DA-CA4B-9A86-24EE1DAFA285}" destId="{4347BF8D-DF13-DE46-B844-259C268B46B6}" srcOrd="0" destOrd="0" presId="urn:microsoft.com/office/officeart/2005/8/layout/hierarchy2"/>
    <dgm:cxn modelId="{9B7BAFCD-22D3-EB4A-9441-4A27714F27DE}" type="presParOf" srcId="{2708C7C4-2BF1-714F-9D96-3DFD18FC4FC5}" destId="{80E56B22-136F-D844-AADF-307E04043A19}" srcOrd="3" destOrd="0" presId="urn:microsoft.com/office/officeart/2005/8/layout/hierarchy2"/>
    <dgm:cxn modelId="{206DD04D-220E-C640-96F1-D798B8E98464}" type="presParOf" srcId="{80E56B22-136F-D844-AADF-307E04043A19}" destId="{9831CFE2-1327-7B4D-B81F-E1BD4491C922}" srcOrd="0" destOrd="0" presId="urn:microsoft.com/office/officeart/2005/8/layout/hierarchy2"/>
    <dgm:cxn modelId="{62EB957C-29EA-D14A-8C07-63E0A3FA74DA}" type="presParOf" srcId="{80E56B22-136F-D844-AADF-307E04043A19}" destId="{3A452987-7C84-CD40-956F-D99F902EF3F2}" srcOrd="1" destOrd="0" presId="urn:microsoft.com/office/officeart/2005/8/layout/hierarchy2"/>
    <dgm:cxn modelId="{6F6D206B-3E38-DF49-9A11-CE83B4A148EE}" type="presParOf" srcId="{2708C7C4-2BF1-714F-9D96-3DFD18FC4FC5}" destId="{7393D609-8708-C347-A383-121E94DF6196}" srcOrd="4" destOrd="0" presId="urn:microsoft.com/office/officeart/2005/8/layout/hierarchy2"/>
    <dgm:cxn modelId="{C0108565-B4B3-3943-A387-38C6BD053B30}" type="presParOf" srcId="{7393D609-8708-C347-A383-121E94DF6196}" destId="{FBCD6865-E9AB-7E40-B113-5F4CE57826F0}" srcOrd="0" destOrd="0" presId="urn:microsoft.com/office/officeart/2005/8/layout/hierarchy2"/>
    <dgm:cxn modelId="{DC651F43-1436-3E45-B559-CCE69B77D5C3}" type="presParOf" srcId="{2708C7C4-2BF1-714F-9D96-3DFD18FC4FC5}" destId="{B2C81012-F0B3-1F49-9F18-613D911594A6}" srcOrd="5" destOrd="0" presId="urn:microsoft.com/office/officeart/2005/8/layout/hierarchy2"/>
    <dgm:cxn modelId="{8C72BEA3-92CD-5A44-AB01-CE93A5736B54}" type="presParOf" srcId="{B2C81012-F0B3-1F49-9F18-613D911594A6}" destId="{27A0927C-FCB2-1D4E-8B24-26ACEF396901}" srcOrd="0" destOrd="0" presId="urn:microsoft.com/office/officeart/2005/8/layout/hierarchy2"/>
    <dgm:cxn modelId="{93B39175-9C1C-4146-9088-3EA06BE59D45}" type="presParOf" srcId="{B2C81012-F0B3-1F49-9F18-613D911594A6}" destId="{6A4D4AF5-7927-9145-942B-CB663A2C494D}" srcOrd="1" destOrd="0" presId="urn:microsoft.com/office/officeart/2005/8/layout/hierarchy2"/>
  </dgm:cxnLst>
  <dgm:bg/>
  <dgm:whole>
    <a:ln>
      <a:solidFill>
        <a:schemeClr val="tx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64AECE-B846-2D4C-B25B-0132FB390BA7}">
      <dsp:nvSpPr>
        <dsp:cNvPr id="0" name=""/>
        <dsp:cNvSpPr/>
      </dsp:nvSpPr>
      <dsp:spPr>
        <a:xfrm>
          <a:off x="548580" y="792546"/>
          <a:ext cx="1376412" cy="6882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Sense of Belonging</a:t>
          </a:r>
        </a:p>
      </dsp:txBody>
      <dsp:txXfrm>
        <a:off x="568737" y="812703"/>
        <a:ext cx="1336098" cy="647892"/>
      </dsp:txXfrm>
    </dsp:sp>
    <dsp:sp modelId="{8F3E9058-B4CC-5E45-A0E6-813FB30CC5DF}">
      <dsp:nvSpPr>
        <dsp:cNvPr id="0" name=""/>
        <dsp:cNvSpPr/>
      </dsp:nvSpPr>
      <dsp:spPr>
        <a:xfrm rot="18289469">
          <a:off x="1718223" y="713685"/>
          <a:ext cx="964102" cy="54492"/>
        </a:xfrm>
        <a:custGeom>
          <a:avLst/>
          <a:gdLst/>
          <a:ahLst/>
          <a:cxnLst/>
          <a:rect l="0" t="0" r="0" b="0"/>
          <a:pathLst>
            <a:path>
              <a:moveTo>
                <a:pt x="0" y="27246"/>
              </a:moveTo>
              <a:lnTo>
                <a:pt x="964102"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76172" y="716828"/>
        <a:ext cx="48205" cy="48205"/>
      </dsp:txXfrm>
    </dsp:sp>
    <dsp:sp modelId="{9864F86C-9436-9343-8870-0F07848369DF}">
      <dsp:nvSpPr>
        <dsp:cNvPr id="0" name=""/>
        <dsp:cNvSpPr/>
      </dsp:nvSpPr>
      <dsp:spPr>
        <a:xfrm>
          <a:off x="2475557" y="1110"/>
          <a:ext cx="1376412" cy="6882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Organizations</a:t>
          </a:r>
        </a:p>
      </dsp:txBody>
      <dsp:txXfrm>
        <a:off x="2495714" y="21267"/>
        <a:ext cx="1336098" cy="647892"/>
      </dsp:txXfrm>
    </dsp:sp>
    <dsp:sp modelId="{5E4BD935-06DA-CA4B-9A86-24EE1DAFA285}">
      <dsp:nvSpPr>
        <dsp:cNvPr id="0" name=""/>
        <dsp:cNvSpPr/>
      </dsp:nvSpPr>
      <dsp:spPr>
        <a:xfrm>
          <a:off x="1924992" y="1109403"/>
          <a:ext cx="550564" cy="54492"/>
        </a:xfrm>
        <a:custGeom>
          <a:avLst/>
          <a:gdLst/>
          <a:ahLst/>
          <a:cxnLst/>
          <a:rect l="0" t="0" r="0" b="0"/>
          <a:pathLst>
            <a:path>
              <a:moveTo>
                <a:pt x="0" y="27246"/>
              </a:moveTo>
              <a:lnTo>
                <a:pt x="550564"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86510" y="1122885"/>
        <a:ext cx="27528" cy="27528"/>
      </dsp:txXfrm>
    </dsp:sp>
    <dsp:sp modelId="{9831CFE2-1327-7B4D-B81F-E1BD4491C922}">
      <dsp:nvSpPr>
        <dsp:cNvPr id="0" name=""/>
        <dsp:cNvSpPr/>
      </dsp:nvSpPr>
      <dsp:spPr>
        <a:xfrm>
          <a:off x="2475557" y="792546"/>
          <a:ext cx="1376412" cy="6882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Community</a:t>
          </a:r>
        </a:p>
      </dsp:txBody>
      <dsp:txXfrm>
        <a:off x="2495714" y="812703"/>
        <a:ext cx="1336098" cy="647892"/>
      </dsp:txXfrm>
    </dsp:sp>
    <dsp:sp modelId="{7393D609-8708-C347-A383-121E94DF6196}">
      <dsp:nvSpPr>
        <dsp:cNvPr id="0" name=""/>
        <dsp:cNvSpPr/>
      </dsp:nvSpPr>
      <dsp:spPr>
        <a:xfrm rot="3310531">
          <a:off x="1718223" y="1505122"/>
          <a:ext cx="964102" cy="54492"/>
        </a:xfrm>
        <a:custGeom>
          <a:avLst/>
          <a:gdLst/>
          <a:ahLst/>
          <a:cxnLst/>
          <a:rect l="0" t="0" r="0" b="0"/>
          <a:pathLst>
            <a:path>
              <a:moveTo>
                <a:pt x="0" y="27246"/>
              </a:moveTo>
              <a:lnTo>
                <a:pt x="964102"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76172" y="1508265"/>
        <a:ext cx="48205" cy="48205"/>
      </dsp:txXfrm>
    </dsp:sp>
    <dsp:sp modelId="{27A0927C-FCB2-1D4E-8B24-26ACEF396901}">
      <dsp:nvSpPr>
        <dsp:cNvPr id="0" name=""/>
        <dsp:cNvSpPr/>
      </dsp:nvSpPr>
      <dsp:spPr>
        <a:xfrm>
          <a:off x="2475557" y="1583983"/>
          <a:ext cx="1376412" cy="68820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 Diversity for understanding</a:t>
          </a:r>
        </a:p>
      </dsp:txBody>
      <dsp:txXfrm>
        <a:off x="2495714" y="1604140"/>
        <a:ext cx="1336098" cy="6478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CFB13-A363-441B-96BA-63033C1CFD37}">
  <ds:schemaRefs>
    <ds:schemaRef ds:uri="http://schemas.openxmlformats.org/officeDocument/2006/bibliography"/>
  </ds:schemaRefs>
</ds:datastoreItem>
</file>

<file path=customXml/itemProps2.xml><?xml version="1.0" encoding="utf-8"?>
<ds:datastoreItem xmlns:ds="http://schemas.openxmlformats.org/officeDocument/2006/customXml" ds:itemID="{C6EC265A-6061-4C81-8881-92416CF4B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68779</Words>
  <Characters>392044</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459904</CharactersWithSpaces>
  <SharedDoc>false</SharedDoc>
  <HyperlinkBase/>
  <HLinks>
    <vt:vector size="930" baseType="variant">
      <vt:variant>
        <vt:i4>8061054</vt:i4>
      </vt:variant>
      <vt:variant>
        <vt:i4>747</vt:i4>
      </vt:variant>
      <vt:variant>
        <vt:i4>0</vt:i4>
      </vt:variant>
      <vt:variant>
        <vt:i4>5</vt:i4>
      </vt:variant>
      <vt:variant>
        <vt:lpwstr>https://dc.gcu.edu/irb)</vt:lpwstr>
      </vt:variant>
      <vt:variant>
        <vt:lpwstr/>
      </vt:variant>
      <vt:variant>
        <vt:i4>7602291</vt:i4>
      </vt:variant>
      <vt:variant>
        <vt:i4>744</vt:i4>
      </vt:variant>
      <vt:variant>
        <vt:i4>0</vt:i4>
      </vt:variant>
      <vt:variant>
        <vt:i4>5</vt:i4>
      </vt:variant>
      <vt:variant>
        <vt:lpwstr>https://doi-org.lopes.idm.oclc.org/10.1177/1521025116645109</vt:lpwstr>
      </vt:variant>
      <vt:variant>
        <vt:lpwstr/>
      </vt:variant>
      <vt:variant>
        <vt:i4>6094943</vt:i4>
      </vt:variant>
      <vt:variant>
        <vt:i4>741</vt:i4>
      </vt:variant>
      <vt:variant>
        <vt:i4>0</vt:i4>
      </vt:variant>
      <vt:variant>
        <vt:i4>5</vt:i4>
      </vt:variant>
      <vt:variant>
        <vt:lpwstr>https://doi-org.lopes.idm.oclc.org/10.1080/07294360.2015.1024635</vt:lpwstr>
      </vt:variant>
      <vt:variant>
        <vt:lpwstr/>
      </vt:variant>
      <vt:variant>
        <vt:i4>589901</vt:i4>
      </vt:variant>
      <vt:variant>
        <vt:i4>738</vt:i4>
      </vt:variant>
      <vt:variant>
        <vt:i4>0</vt:i4>
      </vt:variant>
      <vt:variant>
        <vt:i4>5</vt:i4>
      </vt:variant>
      <vt:variant>
        <vt:lpwstr>https://doi.org/10.1080/13556509.2019.1642713</vt:lpwstr>
      </vt:variant>
      <vt:variant>
        <vt:lpwstr/>
      </vt:variant>
      <vt:variant>
        <vt:i4>2162739</vt:i4>
      </vt:variant>
      <vt:variant>
        <vt:i4>735</vt:i4>
      </vt:variant>
      <vt:variant>
        <vt:i4>0</vt:i4>
      </vt:variant>
      <vt:variant>
        <vt:i4>5</vt:i4>
      </vt:variant>
      <vt:variant>
        <vt:lpwstr>https://www.questia.com/library/journal/1P3-3142365531/the</vt:lpwstr>
      </vt:variant>
      <vt:variant>
        <vt:lpwstr/>
      </vt:variant>
      <vt:variant>
        <vt:i4>8323186</vt:i4>
      </vt:variant>
      <vt:variant>
        <vt:i4>732</vt:i4>
      </vt:variant>
      <vt:variant>
        <vt:i4>0</vt:i4>
      </vt:variant>
      <vt:variant>
        <vt:i4>5</vt:i4>
      </vt:variant>
      <vt:variant>
        <vt:lpwstr>https://doi-org.lopes.idm.oclc.org/10.2307/2295365</vt:lpwstr>
      </vt:variant>
      <vt:variant>
        <vt:lpwstr/>
      </vt:variant>
      <vt:variant>
        <vt:i4>2097253</vt:i4>
      </vt:variant>
      <vt:variant>
        <vt:i4>729</vt:i4>
      </vt:variant>
      <vt:variant>
        <vt:i4>0</vt:i4>
      </vt:variant>
      <vt:variant>
        <vt:i4>5</vt:i4>
      </vt:variant>
      <vt:variant>
        <vt:lpwstr>https://doi.org/10.1177/016146810010200605</vt:lpwstr>
      </vt:variant>
      <vt:variant>
        <vt:lpwstr/>
      </vt:variant>
      <vt:variant>
        <vt:i4>327751</vt:i4>
      </vt:variant>
      <vt:variant>
        <vt:i4>726</vt:i4>
      </vt:variant>
      <vt:variant>
        <vt:i4>0</vt:i4>
      </vt:variant>
      <vt:variant>
        <vt:i4>5</vt:i4>
      </vt:variant>
      <vt:variant>
        <vt:lpwstr>https://doi.org/10.1080/13613324.2017.1417256</vt:lpwstr>
      </vt:variant>
      <vt:variant>
        <vt:lpwstr/>
      </vt:variant>
      <vt:variant>
        <vt:i4>1704031</vt:i4>
      </vt:variant>
      <vt:variant>
        <vt:i4>723</vt:i4>
      </vt:variant>
      <vt:variant>
        <vt:i4>0</vt:i4>
      </vt:variant>
      <vt:variant>
        <vt:i4>5</vt:i4>
      </vt:variant>
      <vt:variant>
        <vt:lpwstr>https://doi.org/10.1177/10497323211003058</vt:lpwstr>
      </vt:variant>
      <vt:variant>
        <vt:lpwstr/>
      </vt:variant>
      <vt:variant>
        <vt:i4>8192043</vt:i4>
      </vt:variant>
      <vt:variant>
        <vt:i4>720</vt:i4>
      </vt:variant>
      <vt:variant>
        <vt:i4>0</vt:i4>
      </vt:variant>
      <vt:variant>
        <vt:i4>5</vt:i4>
      </vt:variant>
      <vt:variant>
        <vt:lpwstr>http://dx.doi.org/10.26153/tsw/704</vt:lpwstr>
      </vt:variant>
      <vt:variant>
        <vt:lpwstr/>
      </vt:variant>
      <vt:variant>
        <vt:i4>3932285</vt:i4>
      </vt:variant>
      <vt:variant>
        <vt:i4>717</vt:i4>
      </vt:variant>
      <vt:variant>
        <vt:i4>0</vt:i4>
      </vt:variant>
      <vt:variant>
        <vt:i4>5</vt:i4>
      </vt:variant>
      <vt:variant>
        <vt:lpwstr>https://doi.org/10.1080/00221546.1988.11780199</vt:lpwstr>
      </vt:variant>
      <vt:variant>
        <vt:lpwstr/>
      </vt:variant>
      <vt:variant>
        <vt:i4>3997799</vt:i4>
      </vt:variant>
      <vt:variant>
        <vt:i4>714</vt:i4>
      </vt:variant>
      <vt:variant>
        <vt:i4>0</vt:i4>
      </vt:variant>
      <vt:variant>
        <vt:i4>5</vt:i4>
      </vt:variant>
      <vt:variant>
        <vt:lpwstr>https://doi.org/10.3102/00346 543045001089</vt:lpwstr>
      </vt:variant>
      <vt:variant>
        <vt:lpwstr/>
      </vt:variant>
      <vt:variant>
        <vt:i4>7864443</vt:i4>
      </vt:variant>
      <vt:variant>
        <vt:i4>711</vt:i4>
      </vt:variant>
      <vt:variant>
        <vt:i4>0</vt:i4>
      </vt:variant>
      <vt:variant>
        <vt:i4>5</vt:i4>
      </vt:variant>
      <vt:variant>
        <vt:lpwstr>https://doi-org.ezproxy.southern.edu/10.1037/dhe0000104</vt:lpwstr>
      </vt:variant>
      <vt:variant>
        <vt:lpwstr/>
      </vt:variant>
      <vt:variant>
        <vt:i4>3080264</vt:i4>
      </vt:variant>
      <vt:variant>
        <vt:i4>708</vt:i4>
      </vt:variant>
      <vt:variant>
        <vt:i4>0</vt:i4>
      </vt:variant>
      <vt:variant>
        <vt:i4>5</vt:i4>
      </vt:variant>
      <vt:variant>
        <vt:lpwstr>https://scholarlycommons.pacific.edu/uop_etds/3565</vt:lpwstr>
      </vt:variant>
      <vt:variant>
        <vt:lpwstr/>
      </vt:variant>
      <vt:variant>
        <vt:i4>1572949</vt:i4>
      </vt:variant>
      <vt:variant>
        <vt:i4>705</vt:i4>
      </vt:variant>
      <vt:variant>
        <vt:i4>0</vt:i4>
      </vt:variant>
      <vt:variant>
        <vt:i4>5</vt:i4>
      </vt:variant>
      <vt:variant>
        <vt:lpwstr>https://doi.org/10.4324/9780203118924</vt:lpwstr>
      </vt:variant>
      <vt:variant>
        <vt:lpwstr/>
      </vt:variant>
      <vt:variant>
        <vt:i4>5570632</vt:i4>
      </vt:variant>
      <vt:variant>
        <vt:i4>702</vt:i4>
      </vt:variant>
      <vt:variant>
        <vt:i4>0</vt:i4>
      </vt:variant>
      <vt:variant>
        <vt:i4>5</vt:i4>
      </vt:variant>
      <vt:variant>
        <vt:lpwstr>https://doi.org/3.0.co;2-g.10.1002/1098-240x(200008)23:4.334:aid-nur9.3.0.co;2-g</vt:lpwstr>
      </vt:variant>
      <vt:variant>
        <vt:lpwstr/>
      </vt:variant>
      <vt:variant>
        <vt:i4>524357</vt:i4>
      </vt:variant>
      <vt:variant>
        <vt:i4>699</vt:i4>
      </vt:variant>
      <vt:variant>
        <vt:i4>0</vt:i4>
      </vt:variant>
      <vt:variant>
        <vt:i4>5</vt:i4>
      </vt:variant>
      <vt:variant>
        <vt:lpwstr>https://doi.org/10.1080/13611267.2011.597121</vt:lpwstr>
      </vt:variant>
      <vt:variant>
        <vt:lpwstr/>
      </vt:variant>
      <vt:variant>
        <vt:i4>6357039</vt:i4>
      </vt:variant>
      <vt:variant>
        <vt:i4>696</vt:i4>
      </vt:variant>
      <vt:variant>
        <vt:i4>0</vt:i4>
      </vt:variant>
      <vt:variant>
        <vt:i4>5</vt:i4>
      </vt:variant>
      <vt:variant>
        <vt:lpwstr>https://doi.org/10.11139/cj.30.1.10-15</vt:lpwstr>
      </vt:variant>
      <vt:variant>
        <vt:lpwstr/>
      </vt:variant>
      <vt:variant>
        <vt:i4>6946914</vt:i4>
      </vt:variant>
      <vt:variant>
        <vt:i4>693</vt:i4>
      </vt:variant>
      <vt:variant>
        <vt:i4>0</vt:i4>
      </vt:variant>
      <vt:variant>
        <vt:i4>5</vt:i4>
      </vt:variant>
      <vt:variant>
        <vt:lpwstr>https://doi.org/10.1177/1035719X0300300213</vt:lpwstr>
      </vt:variant>
      <vt:variant>
        <vt:lpwstr/>
      </vt:variant>
      <vt:variant>
        <vt:i4>2031701</vt:i4>
      </vt:variant>
      <vt:variant>
        <vt:i4>690</vt:i4>
      </vt:variant>
      <vt:variant>
        <vt:i4>0</vt:i4>
      </vt:variant>
      <vt:variant>
        <vt:i4>5</vt:i4>
      </vt:variant>
      <vt:variant>
        <vt:lpwstr>https://doi.org/10.1177/1558866119883595</vt:lpwstr>
      </vt:variant>
      <vt:variant>
        <vt:lpwstr/>
      </vt:variant>
      <vt:variant>
        <vt:i4>2621549</vt:i4>
      </vt:variant>
      <vt:variant>
        <vt:i4>687</vt:i4>
      </vt:variant>
      <vt:variant>
        <vt:i4>0</vt:i4>
      </vt:variant>
      <vt:variant>
        <vt:i4>5</vt:i4>
      </vt:variant>
      <vt:variant>
        <vt:lpwstr>https://doi.org/10.1080/095183998236854</vt:lpwstr>
      </vt:variant>
      <vt:variant>
        <vt:lpwstr/>
      </vt:variant>
      <vt:variant>
        <vt:i4>2883624</vt:i4>
      </vt:variant>
      <vt:variant>
        <vt:i4>684</vt:i4>
      </vt:variant>
      <vt:variant>
        <vt:i4>0</vt:i4>
      </vt:variant>
      <vt:variant>
        <vt:i4>5</vt:i4>
      </vt:variant>
      <vt:variant>
        <vt:lpwstr>https://doi.org/10.3386/w25255</vt:lpwstr>
      </vt:variant>
      <vt:variant>
        <vt:lpwstr/>
      </vt:variant>
      <vt:variant>
        <vt:i4>1179661</vt:i4>
      </vt:variant>
      <vt:variant>
        <vt:i4>681</vt:i4>
      </vt:variant>
      <vt:variant>
        <vt:i4>0</vt:i4>
      </vt:variant>
      <vt:variant>
        <vt:i4>5</vt:i4>
      </vt:variant>
      <vt:variant>
        <vt:lpwstr>https://nsuworks.nova.edu/cgi/viewcontent.cgi?article=1579&amp;context=tq</vt:lpwstr>
      </vt:variant>
      <vt:variant>
        <vt:lpwstr/>
      </vt:variant>
      <vt:variant>
        <vt:i4>1638494</vt:i4>
      </vt:variant>
      <vt:variant>
        <vt:i4>678</vt:i4>
      </vt:variant>
      <vt:variant>
        <vt:i4>0</vt:i4>
      </vt:variant>
      <vt:variant>
        <vt:i4>5</vt:i4>
      </vt:variant>
      <vt:variant>
        <vt:lpwstr>https://www.hhs.gov/ohrp/regulations-and-policy/belmont-report/read-the-belmont-report/index.html</vt:lpwstr>
      </vt:variant>
      <vt:variant>
        <vt:lpwstr/>
      </vt:variant>
      <vt:variant>
        <vt:i4>655376</vt:i4>
      </vt:variant>
      <vt:variant>
        <vt:i4>675</vt:i4>
      </vt:variant>
      <vt:variant>
        <vt:i4>0</vt:i4>
      </vt:variant>
      <vt:variant>
        <vt:i4>5</vt:i4>
      </vt:variant>
      <vt:variant>
        <vt:lpwstr>https://nces.ed.gov/</vt:lpwstr>
      </vt:variant>
      <vt:variant>
        <vt:lpwstr/>
      </vt:variant>
      <vt:variant>
        <vt:i4>2818084</vt:i4>
      </vt:variant>
      <vt:variant>
        <vt:i4>672</vt:i4>
      </vt:variant>
      <vt:variant>
        <vt:i4>0</vt:i4>
      </vt:variant>
      <vt:variant>
        <vt:i4>5</vt:i4>
      </vt:variant>
      <vt:variant>
        <vt:lpwstr>https://doi.org/10.1016/j.ijpe.2019.05.020</vt:lpwstr>
      </vt:variant>
      <vt:variant>
        <vt:lpwstr/>
      </vt:variant>
      <vt:variant>
        <vt:i4>786507</vt:i4>
      </vt:variant>
      <vt:variant>
        <vt:i4>669</vt:i4>
      </vt:variant>
      <vt:variant>
        <vt:i4>0</vt:i4>
      </vt:variant>
      <vt:variant>
        <vt:i4>5</vt:i4>
      </vt:variant>
      <vt:variant>
        <vt:lpwstr>https://doi.org/10.1080/07294360.2018.1551333</vt:lpwstr>
      </vt:variant>
      <vt:variant>
        <vt:lpwstr/>
      </vt:variant>
      <vt:variant>
        <vt:i4>1835019</vt:i4>
      </vt:variant>
      <vt:variant>
        <vt:i4>666</vt:i4>
      </vt:variant>
      <vt:variant>
        <vt:i4>0</vt:i4>
      </vt:variant>
      <vt:variant>
        <vt:i4>5</vt:i4>
      </vt:variant>
      <vt:variant>
        <vt:lpwstr>https://doi.org/10.1037/a0021668</vt:lpwstr>
      </vt:variant>
      <vt:variant>
        <vt:lpwstr/>
      </vt:variant>
      <vt:variant>
        <vt:i4>1966164</vt:i4>
      </vt:variant>
      <vt:variant>
        <vt:i4>663</vt:i4>
      </vt:variant>
      <vt:variant>
        <vt:i4>0</vt:i4>
      </vt:variant>
      <vt:variant>
        <vt:i4>5</vt:i4>
      </vt:variant>
      <vt:variant>
        <vt:lpwstr>https://doi.org/10.3109/02813439709043421</vt:lpwstr>
      </vt:variant>
      <vt:variant>
        <vt:lpwstr/>
      </vt:variant>
      <vt:variant>
        <vt:i4>4587596</vt:i4>
      </vt:variant>
      <vt:variant>
        <vt:i4>660</vt:i4>
      </vt:variant>
      <vt:variant>
        <vt:i4>0</vt:i4>
      </vt:variant>
      <vt:variant>
        <vt:i4>5</vt:i4>
      </vt:variant>
      <vt:variant>
        <vt:lpwstr>https://doi.org/10.1080/0309877X.2019.1576860</vt:lpwstr>
      </vt:variant>
      <vt:variant>
        <vt:lpwstr/>
      </vt:variant>
      <vt:variant>
        <vt:i4>1966165</vt:i4>
      </vt:variant>
      <vt:variant>
        <vt:i4>657</vt:i4>
      </vt:variant>
      <vt:variant>
        <vt:i4>0</vt:i4>
      </vt:variant>
      <vt:variant>
        <vt:i4>5</vt:i4>
      </vt:variant>
      <vt:variant>
        <vt:lpwstr>https://doi.org/10.1177/1473325018786996</vt:lpwstr>
      </vt:variant>
      <vt:variant>
        <vt:lpwstr/>
      </vt:variant>
      <vt:variant>
        <vt:i4>3211312</vt:i4>
      </vt:variant>
      <vt:variant>
        <vt:i4>654</vt:i4>
      </vt:variant>
      <vt:variant>
        <vt:i4>0</vt:i4>
      </vt:variant>
      <vt:variant>
        <vt:i4>5</vt:i4>
      </vt:variant>
      <vt:variant>
        <vt:lpwstr>https://doi.org/10.19030/jdm.v4i3.4962</vt:lpwstr>
      </vt:variant>
      <vt:variant>
        <vt:lpwstr/>
      </vt:variant>
      <vt:variant>
        <vt:i4>1966174</vt:i4>
      </vt:variant>
      <vt:variant>
        <vt:i4>651</vt:i4>
      </vt:variant>
      <vt:variant>
        <vt:i4>0</vt:i4>
      </vt:variant>
      <vt:variant>
        <vt:i4>5</vt:i4>
      </vt:variant>
      <vt:variant>
        <vt:lpwstr>https://doi.org/10.1177/0021934716632983</vt:lpwstr>
      </vt:variant>
      <vt:variant>
        <vt:lpwstr/>
      </vt:variant>
      <vt:variant>
        <vt:i4>1769566</vt:i4>
      </vt:variant>
      <vt:variant>
        <vt:i4>648</vt:i4>
      </vt:variant>
      <vt:variant>
        <vt:i4>0</vt:i4>
      </vt:variant>
      <vt:variant>
        <vt:i4>5</vt:i4>
      </vt:variant>
      <vt:variant>
        <vt:lpwstr>https://doi.org/10.1177/0002764219859613</vt:lpwstr>
      </vt:variant>
      <vt:variant>
        <vt:lpwstr/>
      </vt:variant>
      <vt:variant>
        <vt:i4>2818146</vt:i4>
      </vt:variant>
      <vt:variant>
        <vt:i4>645</vt:i4>
      </vt:variant>
      <vt:variant>
        <vt:i4>0</vt:i4>
      </vt:variant>
      <vt:variant>
        <vt:i4>5</vt:i4>
      </vt:variant>
      <vt:variant>
        <vt:lpwstr>https://doi.org/10.1007/978-3-030-30199-65</vt:lpwstr>
      </vt:variant>
      <vt:variant>
        <vt:lpwstr/>
      </vt:variant>
      <vt:variant>
        <vt:i4>2293856</vt:i4>
      </vt:variant>
      <vt:variant>
        <vt:i4>642</vt:i4>
      </vt:variant>
      <vt:variant>
        <vt:i4>0</vt:i4>
      </vt:variant>
      <vt:variant>
        <vt:i4>5</vt:i4>
      </vt:variant>
      <vt:variant>
        <vt:lpwstr>http://dx.doi.org/10.1353/rhe.2002.0019</vt:lpwstr>
      </vt:variant>
      <vt:variant>
        <vt:lpwstr/>
      </vt:variant>
      <vt:variant>
        <vt:i4>3211382</vt:i4>
      </vt:variant>
      <vt:variant>
        <vt:i4>639</vt:i4>
      </vt:variant>
      <vt:variant>
        <vt:i4>0</vt:i4>
      </vt:variant>
      <vt:variant>
        <vt:i4>5</vt:i4>
      </vt:variant>
      <vt:variant>
        <vt:lpwstr>https://doi.org/10.1080/00221546.2009.11779031</vt:lpwstr>
      </vt:variant>
      <vt:variant>
        <vt:lpwstr/>
      </vt:variant>
      <vt:variant>
        <vt:i4>2162793</vt:i4>
      </vt:variant>
      <vt:variant>
        <vt:i4>636</vt:i4>
      </vt:variant>
      <vt:variant>
        <vt:i4>0</vt:i4>
      </vt:variant>
      <vt:variant>
        <vt:i4>5</vt:i4>
      </vt:variant>
      <vt:variant>
        <vt:lpwstr>https://digitalscholarship.unlv.edu/jhdrp/vol12/iss1/6</vt:lpwstr>
      </vt:variant>
      <vt:variant>
        <vt:lpwstr/>
      </vt:variant>
      <vt:variant>
        <vt:i4>458776</vt:i4>
      </vt:variant>
      <vt:variant>
        <vt:i4>633</vt:i4>
      </vt:variant>
      <vt:variant>
        <vt:i4>0</vt:i4>
      </vt:variant>
      <vt:variant>
        <vt:i4>5</vt:i4>
      </vt:variant>
      <vt:variant>
        <vt:lpwstr>https://doi.org/10.1007/s11162-007-9051-x</vt:lpwstr>
      </vt:variant>
      <vt:variant>
        <vt:lpwstr/>
      </vt:variant>
      <vt:variant>
        <vt:i4>1441879</vt:i4>
      </vt:variant>
      <vt:variant>
        <vt:i4>630</vt:i4>
      </vt:variant>
      <vt:variant>
        <vt:i4>0</vt:i4>
      </vt:variant>
      <vt:variant>
        <vt:i4>5</vt:i4>
      </vt:variant>
      <vt:variant>
        <vt:lpwstr>https://doi.org/10.1177/0021934714529594</vt:lpwstr>
      </vt:variant>
      <vt:variant>
        <vt:lpwstr/>
      </vt:variant>
      <vt:variant>
        <vt:i4>5374040</vt:i4>
      </vt:variant>
      <vt:variant>
        <vt:i4>627</vt:i4>
      </vt:variant>
      <vt:variant>
        <vt:i4>0</vt:i4>
      </vt:variant>
      <vt:variant>
        <vt:i4>5</vt:i4>
      </vt:variant>
      <vt:variant>
        <vt:lpwstr>https://doi.org/10.1002/j.1556-6678.2010.tb00027</vt:lpwstr>
      </vt:variant>
      <vt:variant>
        <vt:lpwstr/>
      </vt:variant>
      <vt:variant>
        <vt:i4>1245257</vt:i4>
      </vt:variant>
      <vt:variant>
        <vt:i4>624</vt:i4>
      </vt:variant>
      <vt:variant>
        <vt:i4>0</vt:i4>
      </vt:variant>
      <vt:variant>
        <vt:i4>5</vt:i4>
      </vt:variant>
      <vt:variant>
        <vt:lpwstr>http://doi.org/10.1353/jhe.2005.0041</vt:lpwstr>
      </vt:variant>
      <vt:variant>
        <vt:lpwstr/>
      </vt:variant>
      <vt:variant>
        <vt:i4>1572953</vt:i4>
      </vt:variant>
      <vt:variant>
        <vt:i4>621</vt:i4>
      </vt:variant>
      <vt:variant>
        <vt:i4>0</vt:i4>
      </vt:variant>
      <vt:variant>
        <vt:i4>5</vt:i4>
      </vt:variant>
      <vt:variant>
        <vt:lpwstr>https://doi.org/10.1177/0743558417742983</vt:lpwstr>
      </vt:variant>
      <vt:variant>
        <vt:lpwstr/>
      </vt:variant>
      <vt:variant>
        <vt:i4>75</vt:i4>
      </vt:variant>
      <vt:variant>
        <vt:i4>618</vt:i4>
      </vt:variant>
      <vt:variant>
        <vt:i4>0</vt:i4>
      </vt:variant>
      <vt:variant>
        <vt:i4>5</vt:i4>
      </vt:variant>
      <vt:variant>
        <vt:lpwstr>https://doi.org/10.1080/13611267.2017.1415807</vt:lpwstr>
      </vt:variant>
      <vt:variant>
        <vt:lpwstr/>
      </vt:variant>
      <vt:variant>
        <vt:i4>1507440</vt:i4>
      </vt:variant>
      <vt:variant>
        <vt:i4>615</vt:i4>
      </vt:variant>
      <vt:variant>
        <vt:i4>0</vt:i4>
      </vt:variant>
      <vt:variant>
        <vt:i4>5</vt:i4>
      </vt:variant>
      <vt:variant>
        <vt:lpwstr>https://urldefense.com/v3/__https:/dc.gcu.edu/research/documents/methodology/qualitative_methodology/methodology_and_design/qualitative_gcu_core_designs_08_10_20pdf__;!!MPeWGmKwT93l!CwAeR9U-DLHXNyDWabinSKBCQb42B4e8RZgC2P4WRebZCIV61GOJ6Mj1GiJSKjUZkXzejzQOWd919MX6tUSXteT2$</vt:lpwstr>
      </vt:variant>
      <vt:variant>
        <vt:lpwstr/>
      </vt:variant>
      <vt:variant>
        <vt:i4>7340154</vt:i4>
      </vt:variant>
      <vt:variant>
        <vt:i4>612</vt:i4>
      </vt:variant>
      <vt:variant>
        <vt:i4>0</vt:i4>
      </vt:variant>
      <vt:variant>
        <vt:i4>5</vt:i4>
      </vt:variant>
      <vt:variant>
        <vt:lpwstr>https://psycnet.apa.org/doi/10.1037/men0000372</vt:lpwstr>
      </vt:variant>
      <vt:variant>
        <vt:lpwstr/>
      </vt:variant>
      <vt:variant>
        <vt:i4>2687097</vt:i4>
      </vt:variant>
      <vt:variant>
        <vt:i4>609</vt:i4>
      </vt:variant>
      <vt:variant>
        <vt:i4>0</vt:i4>
      </vt:variant>
      <vt:variant>
        <vt:i4>5</vt:i4>
      </vt:variant>
      <vt:variant>
        <vt:lpwstr>https://doi.org/10.24974/amae.11.3.364</vt:lpwstr>
      </vt:variant>
      <vt:variant>
        <vt:lpwstr/>
      </vt:variant>
      <vt:variant>
        <vt:i4>7209006</vt:i4>
      </vt:variant>
      <vt:variant>
        <vt:i4>606</vt:i4>
      </vt:variant>
      <vt:variant>
        <vt:i4>0</vt:i4>
      </vt:variant>
      <vt:variant>
        <vt:i4>5</vt:i4>
      </vt:variant>
      <vt:variant>
        <vt:lpwstr>https://doi-org.lopes.idm.oclc.org/10.1108/JME-03-2021-0028</vt:lpwstr>
      </vt:variant>
      <vt:variant>
        <vt:lpwstr/>
      </vt:variant>
      <vt:variant>
        <vt:i4>327767</vt:i4>
      </vt:variant>
      <vt:variant>
        <vt:i4>603</vt:i4>
      </vt:variant>
      <vt:variant>
        <vt:i4>0</vt:i4>
      </vt:variant>
      <vt:variant>
        <vt:i4>5</vt:i4>
      </vt:variant>
      <vt:variant>
        <vt:lpwstr>http://www.ascd.org/publications/educational-leadership.aspx</vt:lpwstr>
      </vt:variant>
      <vt:variant>
        <vt:lpwstr/>
      </vt:variant>
      <vt:variant>
        <vt:i4>6225945</vt:i4>
      </vt:variant>
      <vt:variant>
        <vt:i4>600</vt:i4>
      </vt:variant>
      <vt:variant>
        <vt:i4>0</vt:i4>
      </vt:variant>
      <vt:variant>
        <vt:i4>5</vt:i4>
      </vt:variant>
      <vt:variant>
        <vt:lpwstr>https://doi.org/10.1016/j.stueduc.2017.03.003</vt:lpwstr>
      </vt:variant>
      <vt:variant>
        <vt:lpwstr/>
      </vt:variant>
      <vt:variant>
        <vt:i4>3342461</vt:i4>
      </vt:variant>
      <vt:variant>
        <vt:i4>597</vt:i4>
      </vt:variant>
      <vt:variant>
        <vt:i4>0</vt:i4>
      </vt:variant>
      <vt:variant>
        <vt:i4>5</vt:i4>
      </vt:variant>
      <vt:variant>
        <vt:lpwstr>http://dx.doi.org/10.5204/ssj.v8i2.380</vt:lpwstr>
      </vt:variant>
      <vt:variant>
        <vt:lpwstr/>
      </vt:variant>
      <vt:variant>
        <vt:i4>786496</vt:i4>
      </vt:variant>
      <vt:variant>
        <vt:i4>594</vt:i4>
      </vt:variant>
      <vt:variant>
        <vt:i4>0</vt:i4>
      </vt:variant>
      <vt:variant>
        <vt:i4>5</vt:i4>
      </vt:variant>
      <vt:variant>
        <vt:lpwstr>https://doi.org/10.1080/10911359.2017.1391731</vt:lpwstr>
      </vt:variant>
      <vt:variant>
        <vt:lpwstr/>
      </vt:variant>
      <vt:variant>
        <vt:i4>786496</vt:i4>
      </vt:variant>
      <vt:variant>
        <vt:i4>591</vt:i4>
      </vt:variant>
      <vt:variant>
        <vt:i4>0</vt:i4>
      </vt:variant>
      <vt:variant>
        <vt:i4>5</vt:i4>
      </vt:variant>
      <vt:variant>
        <vt:lpwstr>https://doi.org/10.1080/10911359.2017.1391731</vt:lpwstr>
      </vt:variant>
      <vt:variant>
        <vt:lpwstr/>
      </vt:variant>
      <vt:variant>
        <vt:i4>2818145</vt:i4>
      </vt:variant>
      <vt:variant>
        <vt:i4>588</vt:i4>
      </vt:variant>
      <vt:variant>
        <vt:i4>0</vt:i4>
      </vt:variant>
      <vt:variant>
        <vt:i4>5</vt:i4>
      </vt:variant>
      <vt:variant>
        <vt:lpwstr>https://us01st-cf.zoom.us/web_client/6orpgrb/html/externalLinkPage.html?ref=https://edtrust.org/wp-content/uploads/2014/09/Black-Degree-Attainment_FINAL.pdf</vt:lpwstr>
      </vt:variant>
      <vt:variant>
        <vt:lpwstr/>
      </vt:variant>
      <vt:variant>
        <vt:i4>1638493</vt:i4>
      </vt:variant>
      <vt:variant>
        <vt:i4>585</vt:i4>
      </vt:variant>
      <vt:variant>
        <vt:i4>0</vt:i4>
      </vt:variant>
      <vt:variant>
        <vt:i4>5</vt:i4>
      </vt:variant>
      <vt:variant>
        <vt:lpwstr>https://doi.org/10.1177/1744987119880234</vt:lpwstr>
      </vt:variant>
      <vt:variant>
        <vt:lpwstr/>
      </vt:variant>
      <vt:variant>
        <vt:i4>983065</vt:i4>
      </vt:variant>
      <vt:variant>
        <vt:i4>582</vt:i4>
      </vt:variant>
      <vt:variant>
        <vt:i4>0</vt:i4>
      </vt:variant>
      <vt:variant>
        <vt:i4>5</vt:i4>
      </vt:variant>
      <vt:variant>
        <vt:lpwstr>https://doi.org/10.1007/s11218-016-9355-9</vt:lpwstr>
      </vt:variant>
      <vt:variant>
        <vt:lpwstr/>
      </vt:variant>
      <vt:variant>
        <vt:i4>1048646</vt:i4>
      </vt:variant>
      <vt:variant>
        <vt:i4>579</vt:i4>
      </vt:variant>
      <vt:variant>
        <vt:i4>0</vt:i4>
      </vt:variant>
      <vt:variant>
        <vt:i4>5</vt:i4>
      </vt:variant>
      <vt:variant>
        <vt:lpwstr>http://www.pewresearch.org/fact-tank/2019/07/31/us-college-faculty-student-diversity/</vt:lpwstr>
      </vt:variant>
      <vt:variant>
        <vt:lpwstr/>
      </vt:variant>
      <vt:variant>
        <vt:i4>4718595</vt:i4>
      </vt:variant>
      <vt:variant>
        <vt:i4>576</vt:i4>
      </vt:variant>
      <vt:variant>
        <vt:i4>0</vt:i4>
      </vt:variant>
      <vt:variant>
        <vt:i4>5</vt:i4>
      </vt:variant>
      <vt:variant>
        <vt:lpwstr>https://doi.org/10.1016/j.jsp.2016.12.004</vt:lpwstr>
      </vt:variant>
      <vt:variant>
        <vt:lpwstr/>
      </vt:variant>
      <vt:variant>
        <vt:i4>1507419</vt:i4>
      </vt:variant>
      <vt:variant>
        <vt:i4>573</vt:i4>
      </vt:variant>
      <vt:variant>
        <vt:i4>0</vt:i4>
      </vt:variant>
      <vt:variant>
        <vt:i4>5</vt:i4>
      </vt:variant>
      <vt:variant>
        <vt:lpwstr>https://doi.org/10.1177/1521025118774932</vt:lpwstr>
      </vt:variant>
      <vt:variant>
        <vt:lpwstr/>
      </vt:variant>
      <vt:variant>
        <vt:i4>1507416</vt:i4>
      </vt:variant>
      <vt:variant>
        <vt:i4>570</vt:i4>
      </vt:variant>
      <vt:variant>
        <vt:i4>0</vt:i4>
      </vt:variant>
      <vt:variant>
        <vt:i4>5</vt:i4>
      </vt:variant>
      <vt:variant>
        <vt:lpwstr>https://doi.org/10.4324/9781315210360</vt:lpwstr>
      </vt:variant>
      <vt:variant>
        <vt:lpwstr/>
      </vt:variant>
      <vt:variant>
        <vt:i4>7143482</vt:i4>
      </vt:variant>
      <vt:variant>
        <vt:i4>567</vt:i4>
      </vt:variant>
      <vt:variant>
        <vt:i4>0</vt:i4>
      </vt:variant>
      <vt:variant>
        <vt:i4>5</vt:i4>
      </vt:variant>
      <vt:variant>
        <vt:lpwstr>https://doi.org/10.1007/s11135-021-01182-y</vt:lpwstr>
      </vt:variant>
      <vt:variant>
        <vt:lpwstr/>
      </vt:variant>
      <vt:variant>
        <vt:i4>1114200</vt:i4>
      </vt:variant>
      <vt:variant>
        <vt:i4>564</vt:i4>
      </vt:variant>
      <vt:variant>
        <vt:i4>0</vt:i4>
      </vt:variant>
      <vt:variant>
        <vt:i4>5</vt:i4>
      </vt:variant>
      <vt:variant>
        <vt:lpwstr>https://doi.org/10.1177/1609406916659292</vt:lpwstr>
      </vt:variant>
      <vt:variant>
        <vt:lpwstr/>
      </vt:variant>
      <vt:variant>
        <vt:i4>1572947</vt:i4>
      </vt:variant>
      <vt:variant>
        <vt:i4>561</vt:i4>
      </vt:variant>
      <vt:variant>
        <vt:i4>0</vt:i4>
      </vt:variant>
      <vt:variant>
        <vt:i4>5</vt:i4>
      </vt:variant>
      <vt:variant>
        <vt:lpwstr>https://doi.org/10.1177/1049732318812448</vt:lpwstr>
      </vt:variant>
      <vt:variant>
        <vt:lpwstr/>
      </vt:variant>
      <vt:variant>
        <vt:i4>7</vt:i4>
      </vt:variant>
      <vt:variant>
        <vt:i4>558</vt:i4>
      </vt:variant>
      <vt:variant>
        <vt:i4>0</vt:i4>
      </vt:variant>
      <vt:variant>
        <vt:i4>5</vt:i4>
      </vt:variant>
      <vt:variant>
        <vt:lpwstr>https://doi.org/10.24926/jcotr.v20i1.2821</vt:lpwstr>
      </vt:variant>
      <vt:variant>
        <vt:lpwstr/>
      </vt:variant>
      <vt:variant>
        <vt:i4>1114198</vt:i4>
      </vt:variant>
      <vt:variant>
        <vt:i4>555</vt:i4>
      </vt:variant>
      <vt:variant>
        <vt:i4>0</vt:i4>
      </vt:variant>
      <vt:variant>
        <vt:i4>5</vt:i4>
      </vt:variant>
      <vt:variant>
        <vt:lpwstr>https://doi.org/10.1177/0042085916648743</vt:lpwstr>
      </vt:variant>
      <vt:variant>
        <vt:lpwstr/>
      </vt:variant>
      <vt:variant>
        <vt:i4>6684790</vt:i4>
      </vt:variant>
      <vt:variant>
        <vt:i4>552</vt:i4>
      </vt:variant>
      <vt:variant>
        <vt:i4>0</vt:i4>
      </vt:variant>
      <vt:variant>
        <vt:i4>5</vt:i4>
      </vt:variant>
      <vt:variant>
        <vt:lpwstr>https://psycnet.apa.org/doi/10.1037/qup0000196</vt:lpwstr>
      </vt:variant>
      <vt:variant>
        <vt:lpwstr/>
      </vt:variant>
      <vt:variant>
        <vt:i4>5177409</vt:i4>
      </vt:variant>
      <vt:variant>
        <vt:i4>549</vt:i4>
      </vt:variant>
      <vt:variant>
        <vt:i4>0</vt:i4>
      </vt:variant>
      <vt:variant>
        <vt:i4>5</vt:i4>
      </vt:variant>
      <vt:variant>
        <vt:lpwstr>https://doi.org/10.1080/2159676X.2019.1628806</vt:lpwstr>
      </vt:variant>
      <vt:variant>
        <vt:lpwstr/>
      </vt:variant>
      <vt:variant>
        <vt:i4>5439582</vt:i4>
      </vt:variant>
      <vt:variant>
        <vt:i4>546</vt:i4>
      </vt:variant>
      <vt:variant>
        <vt:i4>0</vt:i4>
      </vt:variant>
      <vt:variant>
        <vt:i4>5</vt:i4>
      </vt:variant>
      <vt:variant>
        <vt:lpwstr>https://search-ebscohost-com.lopes.idm.oclc.org/login.aspx?direct=true&amp;db=edsgao&amp;AN=edsgcl.497860266&amp;site=eds-live&amp;scope=site</vt:lpwstr>
      </vt:variant>
      <vt:variant>
        <vt:lpwstr/>
      </vt:variant>
      <vt:variant>
        <vt:i4>7536683</vt:i4>
      </vt:variant>
      <vt:variant>
        <vt:i4>543</vt:i4>
      </vt:variant>
      <vt:variant>
        <vt:i4>0</vt:i4>
      </vt:variant>
      <vt:variant>
        <vt:i4>5</vt:i4>
      </vt:variant>
      <vt:variant>
        <vt:lpwstr>http://dx.doi.org/10.1007/s12111-007-9027-0</vt:lpwstr>
      </vt:variant>
      <vt:variant>
        <vt:lpwstr/>
      </vt:variant>
      <vt:variant>
        <vt:i4>458777</vt:i4>
      </vt:variant>
      <vt:variant>
        <vt:i4>540</vt:i4>
      </vt:variant>
      <vt:variant>
        <vt:i4>0</vt:i4>
      </vt:variant>
      <vt:variant>
        <vt:i4>5</vt:i4>
      </vt:variant>
      <vt:variant>
        <vt:lpwstr>https://doi.org/10.1186/s12909-018-1195-1</vt:lpwstr>
      </vt:variant>
      <vt:variant>
        <vt:lpwstr/>
      </vt:variant>
      <vt:variant>
        <vt:i4>5308480</vt:i4>
      </vt:variant>
      <vt:variant>
        <vt:i4>537</vt:i4>
      </vt:variant>
      <vt:variant>
        <vt:i4>0</vt:i4>
      </vt:variant>
      <vt:variant>
        <vt:i4>5</vt:i4>
      </vt:variant>
      <vt:variant>
        <vt:lpwstr>https://pdfs.semanticscholar.org/8f95/b1d8691f33eac5298d157144f6853aabf16</vt:lpwstr>
      </vt:variant>
      <vt:variant>
        <vt:lpwstr/>
      </vt:variant>
      <vt:variant>
        <vt:i4>1245245</vt:i4>
      </vt:variant>
      <vt:variant>
        <vt:i4>482</vt:i4>
      </vt:variant>
      <vt:variant>
        <vt:i4>0</vt:i4>
      </vt:variant>
      <vt:variant>
        <vt:i4>5</vt:i4>
      </vt:variant>
      <vt:variant>
        <vt:lpwstr/>
      </vt:variant>
      <vt:variant>
        <vt:lpwstr>_Toc47906665</vt:lpwstr>
      </vt:variant>
      <vt:variant>
        <vt:i4>1179709</vt:i4>
      </vt:variant>
      <vt:variant>
        <vt:i4>476</vt:i4>
      </vt:variant>
      <vt:variant>
        <vt:i4>0</vt:i4>
      </vt:variant>
      <vt:variant>
        <vt:i4>5</vt:i4>
      </vt:variant>
      <vt:variant>
        <vt:lpwstr/>
      </vt:variant>
      <vt:variant>
        <vt:lpwstr>_Toc47906664</vt:lpwstr>
      </vt:variant>
      <vt:variant>
        <vt:i4>1376317</vt:i4>
      </vt:variant>
      <vt:variant>
        <vt:i4>470</vt:i4>
      </vt:variant>
      <vt:variant>
        <vt:i4>0</vt:i4>
      </vt:variant>
      <vt:variant>
        <vt:i4>5</vt:i4>
      </vt:variant>
      <vt:variant>
        <vt:lpwstr/>
      </vt:variant>
      <vt:variant>
        <vt:lpwstr>_Toc47906663</vt:lpwstr>
      </vt:variant>
      <vt:variant>
        <vt:i4>1310781</vt:i4>
      </vt:variant>
      <vt:variant>
        <vt:i4>464</vt:i4>
      </vt:variant>
      <vt:variant>
        <vt:i4>0</vt:i4>
      </vt:variant>
      <vt:variant>
        <vt:i4>5</vt:i4>
      </vt:variant>
      <vt:variant>
        <vt:lpwstr/>
      </vt:variant>
      <vt:variant>
        <vt:lpwstr>_Toc47906662</vt:lpwstr>
      </vt:variant>
      <vt:variant>
        <vt:i4>1507389</vt:i4>
      </vt:variant>
      <vt:variant>
        <vt:i4>458</vt:i4>
      </vt:variant>
      <vt:variant>
        <vt:i4>0</vt:i4>
      </vt:variant>
      <vt:variant>
        <vt:i4>5</vt:i4>
      </vt:variant>
      <vt:variant>
        <vt:lpwstr/>
      </vt:variant>
      <vt:variant>
        <vt:lpwstr>_Toc47906661</vt:lpwstr>
      </vt:variant>
      <vt:variant>
        <vt:i4>1441853</vt:i4>
      </vt:variant>
      <vt:variant>
        <vt:i4>452</vt:i4>
      </vt:variant>
      <vt:variant>
        <vt:i4>0</vt:i4>
      </vt:variant>
      <vt:variant>
        <vt:i4>5</vt:i4>
      </vt:variant>
      <vt:variant>
        <vt:lpwstr/>
      </vt:variant>
      <vt:variant>
        <vt:lpwstr>_Toc47906660</vt:lpwstr>
      </vt:variant>
      <vt:variant>
        <vt:i4>2031678</vt:i4>
      </vt:variant>
      <vt:variant>
        <vt:i4>446</vt:i4>
      </vt:variant>
      <vt:variant>
        <vt:i4>0</vt:i4>
      </vt:variant>
      <vt:variant>
        <vt:i4>5</vt:i4>
      </vt:variant>
      <vt:variant>
        <vt:lpwstr/>
      </vt:variant>
      <vt:variant>
        <vt:lpwstr>_Toc47906659</vt:lpwstr>
      </vt:variant>
      <vt:variant>
        <vt:i4>1966142</vt:i4>
      </vt:variant>
      <vt:variant>
        <vt:i4>440</vt:i4>
      </vt:variant>
      <vt:variant>
        <vt:i4>0</vt:i4>
      </vt:variant>
      <vt:variant>
        <vt:i4>5</vt:i4>
      </vt:variant>
      <vt:variant>
        <vt:lpwstr/>
      </vt:variant>
      <vt:variant>
        <vt:lpwstr>_Toc47906658</vt:lpwstr>
      </vt:variant>
      <vt:variant>
        <vt:i4>1114174</vt:i4>
      </vt:variant>
      <vt:variant>
        <vt:i4>434</vt:i4>
      </vt:variant>
      <vt:variant>
        <vt:i4>0</vt:i4>
      </vt:variant>
      <vt:variant>
        <vt:i4>5</vt:i4>
      </vt:variant>
      <vt:variant>
        <vt:lpwstr/>
      </vt:variant>
      <vt:variant>
        <vt:lpwstr>_Toc47906657</vt:lpwstr>
      </vt:variant>
      <vt:variant>
        <vt:i4>1048638</vt:i4>
      </vt:variant>
      <vt:variant>
        <vt:i4>428</vt:i4>
      </vt:variant>
      <vt:variant>
        <vt:i4>0</vt:i4>
      </vt:variant>
      <vt:variant>
        <vt:i4>5</vt:i4>
      </vt:variant>
      <vt:variant>
        <vt:lpwstr/>
      </vt:variant>
      <vt:variant>
        <vt:lpwstr>_Toc47906656</vt:lpwstr>
      </vt:variant>
      <vt:variant>
        <vt:i4>1245246</vt:i4>
      </vt:variant>
      <vt:variant>
        <vt:i4>422</vt:i4>
      </vt:variant>
      <vt:variant>
        <vt:i4>0</vt:i4>
      </vt:variant>
      <vt:variant>
        <vt:i4>5</vt:i4>
      </vt:variant>
      <vt:variant>
        <vt:lpwstr/>
      </vt:variant>
      <vt:variant>
        <vt:lpwstr>_Toc47906655</vt:lpwstr>
      </vt:variant>
      <vt:variant>
        <vt:i4>1179710</vt:i4>
      </vt:variant>
      <vt:variant>
        <vt:i4>416</vt:i4>
      </vt:variant>
      <vt:variant>
        <vt:i4>0</vt:i4>
      </vt:variant>
      <vt:variant>
        <vt:i4>5</vt:i4>
      </vt:variant>
      <vt:variant>
        <vt:lpwstr/>
      </vt:variant>
      <vt:variant>
        <vt:lpwstr>_Toc47906654</vt:lpwstr>
      </vt:variant>
      <vt:variant>
        <vt:i4>1376318</vt:i4>
      </vt:variant>
      <vt:variant>
        <vt:i4>410</vt:i4>
      </vt:variant>
      <vt:variant>
        <vt:i4>0</vt:i4>
      </vt:variant>
      <vt:variant>
        <vt:i4>5</vt:i4>
      </vt:variant>
      <vt:variant>
        <vt:lpwstr/>
      </vt:variant>
      <vt:variant>
        <vt:lpwstr>_Toc47906653</vt:lpwstr>
      </vt:variant>
      <vt:variant>
        <vt:i4>1310782</vt:i4>
      </vt:variant>
      <vt:variant>
        <vt:i4>404</vt:i4>
      </vt:variant>
      <vt:variant>
        <vt:i4>0</vt:i4>
      </vt:variant>
      <vt:variant>
        <vt:i4>5</vt:i4>
      </vt:variant>
      <vt:variant>
        <vt:lpwstr/>
      </vt:variant>
      <vt:variant>
        <vt:lpwstr>_Toc47906652</vt:lpwstr>
      </vt:variant>
      <vt:variant>
        <vt:i4>1507390</vt:i4>
      </vt:variant>
      <vt:variant>
        <vt:i4>398</vt:i4>
      </vt:variant>
      <vt:variant>
        <vt:i4>0</vt:i4>
      </vt:variant>
      <vt:variant>
        <vt:i4>5</vt:i4>
      </vt:variant>
      <vt:variant>
        <vt:lpwstr/>
      </vt:variant>
      <vt:variant>
        <vt:lpwstr>_Toc47906651</vt:lpwstr>
      </vt:variant>
      <vt:variant>
        <vt:i4>1441854</vt:i4>
      </vt:variant>
      <vt:variant>
        <vt:i4>392</vt:i4>
      </vt:variant>
      <vt:variant>
        <vt:i4>0</vt:i4>
      </vt:variant>
      <vt:variant>
        <vt:i4>5</vt:i4>
      </vt:variant>
      <vt:variant>
        <vt:lpwstr/>
      </vt:variant>
      <vt:variant>
        <vt:lpwstr>_Toc47906650</vt:lpwstr>
      </vt:variant>
      <vt:variant>
        <vt:i4>2031679</vt:i4>
      </vt:variant>
      <vt:variant>
        <vt:i4>386</vt:i4>
      </vt:variant>
      <vt:variant>
        <vt:i4>0</vt:i4>
      </vt:variant>
      <vt:variant>
        <vt:i4>5</vt:i4>
      </vt:variant>
      <vt:variant>
        <vt:lpwstr/>
      </vt:variant>
      <vt:variant>
        <vt:lpwstr>_Toc47906649</vt:lpwstr>
      </vt:variant>
      <vt:variant>
        <vt:i4>1966143</vt:i4>
      </vt:variant>
      <vt:variant>
        <vt:i4>380</vt:i4>
      </vt:variant>
      <vt:variant>
        <vt:i4>0</vt:i4>
      </vt:variant>
      <vt:variant>
        <vt:i4>5</vt:i4>
      </vt:variant>
      <vt:variant>
        <vt:lpwstr/>
      </vt:variant>
      <vt:variant>
        <vt:lpwstr>_Toc47906648</vt:lpwstr>
      </vt:variant>
      <vt:variant>
        <vt:i4>1114175</vt:i4>
      </vt:variant>
      <vt:variant>
        <vt:i4>374</vt:i4>
      </vt:variant>
      <vt:variant>
        <vt:i4>0</vt:i4>
      </vt:variant>
      <vt:variant>
        <vt:i4>5</vt:i4>
      </vt:variant>
      <vt:variant>
        <vt:lpwstr/>
      </vt:variant>
      <vt:variant>
        <vt:lpwstr>_Toc47906647</vt:lpwstr>
      </vt:variant>
      <vt:variant>
        <vt:i4>1048639</vt:i4>
      </vt:variant>
      <vt:variant>
        <vt:i4>368</vt:i4>
      </vt:variant>
      <vt:variant>
        <vt:i4>0</vt:i4>
      </vt:variant>
      <vt:variant>
        <vt:i4>5</vt:i4>
      </vt:variant>
      <vt:variant>
        <vt:lpwstr/>
      </vt:variant>
      <vt:variant>
        <vt:lpwstr>_Toc47906646</vt:lpwstr>
      </vt:variant>
      <vt:variant>
        <vt:i4>1245247</vt:i4>
      </vt:variant>
      <vt:variant>
        <vt:i4>362</vt:i4>
      </vt:variant>
      <vt:variant>
        <vt:i4>0</vt:i4>
      </vt:variant>
      <vt:variant>
        <vt:i4>5</vt:i4>
      </vt:variant>
      <vt:variant>
        <vt:lpwstr/>
      </vt:variant>
      <vt:variant>
        <vt:lpwstr>_Toc47906645</vt:lpwstr>
      </vt:variant>
      <vt:variant>
        <vt:i4>1179711</vt:i4>
      </vt:variant>
      <vt:variant>
        <vt:i4>356</vt:i4>
      </vt:variant>
      <vt:variant>
        <vt:i4>0</vt:i4>
      </vt:variant>
      <vt:variant>
        <vt:i4>5</vt:i4>
      </vt:variant>
      <vt:variant>
        <vt:lpwstr/>
      </vt:variant>
      <vt:variant>
        <vt:lpwstr>_Toc47906644</vt:lpwstr>
      </vt:variant>
      <vt:variant>
        <vt:i4>1376319</vt:i4>
      </vt:variant>
      <vt:variant>
        <vt:i4>350</vt:i4>
      </vt:variant>
      <vt:variant>
        <vt:i4>0</vt:i4>
      </vt:variant>
      <vt:variant>
        <vt:i4>5</vt:i4>
      </vt:variant>
      <vt:variant>
        <vt:lpwstr/>
      </vt:variant>
      <vt:variant>
        <vt:lpwstr>_Toc47906643</vt:lpwstr>
      </vt:variant>
      <vt:variant>
        <vt:i4>1310783</vt:i4>
      </vt:variant>
      <vt:variant>
        <vt:i4>344</vt:i4>
      </vt:variant>
      <vt:variant>
        <vt:i4>0</vt:i4>
      </vt:variant>
      <vt:variant>
        <vt:i4>5</vt:i4>
      </vt:variant>
      <vt:variant>
        <vt:lpwstr/>
      </vt:variant>
      <vt:variant>
        <vt:lpwstr>_Toc47906642</vt:lpwstr>
      </vt:variant>
      <vt:variant>
        <vt:i4>1507391</vt:i4>
      </vt:variant>
      <vt:variant>
        <vt:i4>338</vt:i4>
      </vt:variant>
      <vt:variant>
        <vt:i4>0</vt:i4>
      </vt:variant>
      <vt:variant>
        <vt:i4>5</vt:i4>
      </vt:variant>
      <vt:variant>
        <vt:lpwstr/>
      </vt:variant>
      <vt:variant>
        <vt:lpwstr>_Toc47906641</vt:lpwstr>
      </vt:variant>
      <vt:variant>
        <vt:i4>1441855</vt:i4>
      </vt:variant>
      <vt:variant>
        <vt:i4>332</vt:i4>
      </vt:variant>
      <vt:variant>
        <vt:i4>0</vt:i4>
      </vt:variant>
      <vt:variant>
        <vt:i4>5</vt:i4>
      </vt:variant>
      <vt:variant>
        <vt:lpwstr/>
      </vt:variant>
      <vt:variant>
        <vt:lpwstr>_Toc47906640</vt:lpwstr>
      </vt:variant>
      <vt:variant>
        <vt:i4>2031672</vt:i4>
      </vt:variant>
      <vt:variant>
        <vt:i4>326</vt:i4>
      </vt:variant>
      <vt:variant>
        <vt:i4>0</vt:i4>
      </vt:variant>
      <vt:variant>
        <vt:i4>5</vt:i4>
      </vt:variant>
      <vt:variant>
        <vt:lpwstr/>
      </vt:variant>
      <vt:variant>
        <vt:lpwstr>_Toc47906639</vt:lpwstr>
      </vt:variant>
      <vt:variant>
        <vt:i4>1966136</vt:i4>
      </vt:variant>
      <vt:variant>
        <vt:i4>320</vt:i4>
      </vt:variant>
      <vt:variant>
        <vt:i4>0</vt:i4>
      </vt:variant>
      <vt:variant>
        <vt:i4>5</vt:i4>
      </vt:variant>
      <vt:variant>
        <vt:lpwstr/>
      </vt:variant>
      <vt:variant>
        <vt:lpwstr>_Toc47906638</vt:lpwstr>
      </vt:variant>
      <vt:variant>
        <vt:i4>1114168</vt:i4>
      </vt:variant>
      <vt:variant>
        <vt:i4>314</vt:i4>
      </vt:variant>
      <vt:variant>
        <vt:i4>0</vt:i4>
      </vt:variant>
      <vt:variant>
        <vt:i4>5</vt:i4>
      </vt:variant>
      <vt:variant>
        <vt:lpwstr/>
      </vt:variant>
      <vt:variant>
        <vt:lpwstr>_Toc47906637</vt:lpwstr>
      </vt:variant>
      <vt:variant>
        <vt:i4>1048632</vt:i4>
      </vt:variant>
      <vt:variant>
        <vt:i4>308</vt:i4>
      </vt:variant>
      <vt:variant>
        <vt:i4>0</vt:i4>
      </vt:variant>
      <vt:variant>
        <vt:i4>5</vt:i4>
      </vt:variant>
      <vt:variant>
        <vt:lpwstr/>
      </vt:variant>
      <vt:variant>
        <vt:lpwstr>_Toc47906636</vt:lpwstr>
      </vt:variant>
      <vt:variant>
        <vt:i4>1245240</vt:i4>
      </vt:variant>
      <vt:variant>
        <vt:i4>302</vt:i4>
      </vt:variant>
      <vt:variant>
        <vt:i4>0</vt:i4>
      </vt:variant>
      <vt:variant>
        <vt:i4>5</vt:i4>
      </vt:variant>
      <vt:variant>
        <vt:lpwstr/>
      </vt:variant>
      <vt:variant>
        <vt:lpwstr>_Toc47906635</vt:lpwstr>
      </vt:variant>
      <vt:variant>
        <vt:i4>1179704</vt:i4>
      </vt:variant>
      <vt:variant>
        <vt:i4>296</vt:i4>
      </vt:variant>
      <vt:variant>
        <vt:i4>0</vt:i4>
      </vt:variant>
      <vt:variant>
        <vt:i4>5</vt:i4>
      </vt:variant>
      <vt:variant>
        <vt:lpwstr/>
      </vt:variant>
      <vt:variant>
        <vt:lpwstr>_Toc47906634</vt:lpwstr>
      </vt:variant>
      <vt:variant>
        <vt:i4>1376312</vt:i4>
      </vt:variant>
      <vt:variant>
        <vt:i4>290</vt:i4>
      </vt:variant>
      <vt:variant>
        <vt:i4>0</vt:i4>
      </vt:variant>
      <vt:variant>
        <vt:i4>5</vt:i4>
      </vt:variant>
      <vt:variant>
        <vt:lpwstr/>
      </vt:variant>
      <vt:variant>
        <vt:lpwstr>_Toc47906633</vt:lpwstr>
      </vt:variant>
      <vt:variant>
        <vt:i4>1310776</vt:i4>
      </vt:variant>
      <vt:variant>
        <vt:i4>284</vt:i4>
      </vt:variant>
      <vt:variant>
        <vt:i4>0</vt:i4>
      </vt:variant>
      <vt:variant>
        <vt:i4>5</vt:i4>
      </vt:variant>
      <vt:variant>
        <vt:lpwstr/>
      </vt:variant>
      <vt:variant>
        <vt:lpwstr>_Toc47906632</vt:lpwstr>
      </vt:variant>
      <vt:variant>
        <vt:i4>1507384</vt:i4>
      </vt:variant>
      <vt:variant>
        <vt:i4>278</vt:i4>
      </vt:variant>
      <vt:variant>
        <vt:i4>0</vt:i4>
      </vt:variant>
      <vt:variant>
        <vt:i4>5</vt:i4>
      </vt:variant>
      <vt:variant>
        <vt:lpwstr/>
      </vt:variant>
      <vt:variant>
        <vt:lpwstr>_Toc47906631</vt:lpwstr>
      </vt:variant>
      <vt:variant>
        <vt:i4>1441848</vt:i4>
      </vt:variant>
      <vt:variant>
        <vt:i4>272</vt:i4>
      </vt:variant>
      <vt:variant>
        <vt:i4>0</vt:i4>
      </vt:variant>
      <vt:variant>
        <vt:i4>5</vt:i4>
      </vt:variant>
      <vt:variant>
        <vt:lpwstr/>
      </vt:variant>
      <vt:variant>
        <vt:lpwstr>_Toc47906630</vt:lpwstr>
      </vt:variant>
      <vt:variant>
        <vt:i4>2031673</vt:i4>
      </vt:variant>
      <vt:variant>
        <vt:i4>266</vt:i4>
      </vt:variant>
      <vt:variant>
        <vt:i4>0</vt:i4>
      </vt:variant>
      <vt:variant>
        <vt:i4>5</vt:i4>
      </vt:variant>
      <vt:variant>
        <vt:lpwstr/>
      </vt:variant>
      <vt:variant>
        <vt:lpwstr>_Toc47906629</vt:lpwstr>
      </vt:variant>
      <vt:variant>
        <vt:i4>1966137</vt:i4>
      </vt:variant>
      <vt:variant>
        <vt:i4>260</vt:i4>
      </vt:variant>
      <vt:variant>
        <vt:i4>0</vt:i4>
      </vt:variant>
      <vt:variant>
        <vt:i4>5</vt:i4>
      </vt:variant>
      <vt:variant>
        <vt:lpwstr/>
      </vt:variant>
      <vt:variant>
        <vt:lpwstr>_Toc47906628</vt:lpwstr>
      </vt:variant>
      <vt:variant>
        <vt:i4>1114169</vt:i4>
      </vt:variant>
      <vt:variant>
        <vt:i4>254</vt:i4>
      </vt:variant>
      <vt:variant>
        <vt:i4>0</vt:i4>
      </vt:variant>
      <vt:variant>
        <vt:i4>5</vt:i4>
      </vt:variant>
      <vt:variant>
        <vt:lpwstr/>
      </vt:variant>
      <vt:variant>
        <vt:lpwstr>_Toc47906627</vt:lpwstr>
      </vt:variant>
      <vt:variant>
        <vt:i4>1048633</vt:i4>
      </vt:variant>
      <vt:variant>
        <vt:i4>248</vt:i4>
      </vt:variant>
      <vt:variant>
        <vt:i4>0</vt:i4>
      </vt:variant>
      <vt:variant>
        <vt:i4>5</vt:i4>
      </vt:variant>
      <vt:variant>
        <vt:lpwstr/>
      </vt:variant>
      <vt:variant>
        <vt:lpwstr>_Toc47906626</vt:lpwstr>
      </vt:variant>
      <vt:variant>
        <vt:i4>1245241</vt:i4>
      </vt:variant>
      <vt:variant>
        <vt:i4>242</vt:i4>
      </vt:variant>
      <vt:variant>
        <vt:i4>0</vt:i4>
      </vt:variant>
      <vt:variant>
        <vt:i4>5</vt:i4>
      </vt:variant>
      <vt:variant>
        <vt:lpwstr/>
      </vt:variant>
      <vt:variant>
        <vt:lpwstr>_Toc47906625</vt:lpwstr>
      </vt:variant>
      <vt:variant>
        <vt:i4>1179705</vt:i4>
      </vt:variant>
      <vt:variant>
        <vt:i4>236</vt:i4>
      </vt:variant>
      <vt:variant>
        <vt:i4>0</vt:i4>
      </vt:variant>
      <vt:variant>
        <vt:i4>5</vt:i4>
      </vt:variant>
      <vt:variant>
        <vt:lpwstr/>
      </vt:variant>
      <vt:variant>
        <vt:lpwstr>_Toc47906624</vt:lpwstr>
      </vt:variant>
      <vt:variant>
        <vt:i4>1376313</vt:i4>
      </vt:variant>
      <vt:variant>
        <vt:i4>230</vt:i4>
      </vt:variant>
      <vt:variant>
        <vt:i4>0</vt:i4>
      </vt:variant>
      <vt:variant>
        <vt:i4>5</vt:i4>
      </vt:variant>
      <vt:variant>
        <vt:lpwstr/>
      </vt:variant>
      <vt:variant>
        <vt:lpwstr>_Toc47906623</vt:lpwstr>
      </vt:variant>
      <vt:variant>
        <vt:i4>1310777</vt:i4>
      </vt:variant>
      <vt:variant>
        <vt:i4>224</vt:i4>
      </vt:variant>
      <vt:variant>
        <vt:i4>0</vt:i4>
      </vt:variant>
      <vt:variant>
        <vt:i4>5</vt:i4>
      </vt:variant>
      <vt:variant>
        <vt:lpwstr/>
      </vt:variant>
      <vt:variant>
        <vt:lpwstr>_Toc47906622</vt:lpwstr>
      </vt:variant>
      <vt:variant>
        <vt:i4>1507385</vt:i4>
      </vt:variant>
      <vt:variant>
        <vt:i4>218</vt:i4>
      </vt:variant>
      <vt:variant>
        <vt:i4>0</vt:i4>
      </vt:variant>
      <vt:variant>
        <vt:i4>5</vt:i4>
      </vt:variant>
      <vt:variant>
        <vt:lpwstr/>
      </vt:variant>
      <vt:variant>
        <vt:lpwstr>_Toc47906621</vt:lpwstr>
      </vt:variant>
      <vt:variant>
        <vt:i4>1441849</vt:i4>
      </vt:variant>
      <vt:variant>
        <vt:i4>212</vt:i4>
      </vt:variant>
      <vt:variant>
        <vt:i4>0</vt:i4>
      </vt:variant>
      <vt:variant>
        <vt:i4>5</vt:i4>
      </vt:variant>
      <vt:variant>
        <vt:lpwstr/>
      </vt:variant>
      <vt:variant>
        <vt:lpwstr>_Toc47906620</vt:lpwstr>
      </vt:variant>
      <vt:variant>
        <vt:i4>2031674</vt:i4>
      </vt:variant>
      <vt:variant>
        <vt:i4>206</vt:i4>
      </vt:variant>
      <vt:variant>
        <vt:i4>0</vt:i4>
      </vt:variant>
      <vt:variant>
        <vt:i4>5</vt:i4>
      </vt:variant>
      <vt:variant>
        <vt:lpwstr/>
      </vt:variant>
      <vt:variant>
        <vt:lpwstr>_Toc47906619</vt:lpwstr>
      </vt:variant>
      <vt:variant>
        <vt:i4>1966138</vt:i4>
      </vt:variant>
      <vt:variant>
        <vt:i4>200</vt:i4>
      </vt:variant>
      <vt:variant>
        <vt:i4>0</vt:i4>
      </vt:variant>
      <vt:variant>
        <vt:i4>5</vt:i4>
      </vt:variant>
      <vt:variant>
        <vt:lpwstr/>
      </vt:variant>
      <vt:variant>
        <vt:lpwstr>_Toc47906618</vt:lpwstr>
      </vt:variant>
      <vt:variant>
        <vt:i4>1114170</vt:i4>
      </vt:variant>
      <vt:variant>
        <vt:i4>194</vt:i4>
      </vt:variant>
      <vt:variant>
        <vt:i4>0</vt:i4>
      </vt:variant>
      <vt:variant>
        <vt:i4>5</vt:i4>
      </vt:variant>
      <vt:variant>
        <vt:lpwstr/>
      </vt:variant>
      <vt:variant>
        <vt:lpwstr>_Toc47906617</vt:lpwstr>
      </vt:variant>
      <vt:variant>
        <vt:i4>1048634</vt:i4>
      </vt:variant>
      <vt:variant>
        <vt:i4>188</vt:i4>
      </vt:variant>
      <vt:variant>
        <vt:i4>0</vt:i4>
      </vt:variant>
      <vt:variant>
        <vt:i4>5</vt:i4>
      </vt:variant>
      <vt:variant>
        <vt:lpwstr/>
      </vt:variant>
      <vt:variant>
        <vt:lpwstr>_Toc47906616</vt:lpwstr>
      </vt:variant>
      <vt:variant>
        <vt:i4>1245242</vt:i4>
      </vt:variant>
      <vt:variant>
        <vt:i4>182</vt:i4>
      </vt:variant>
      <vt:variant>
        <vt:i4>0</vt:i4>
      </vt:variant>
      <vt:variant>
        <vt:i4>5</vt:i4>
      </vt:variant>
      <vt:variant>
        <vt:lpwstr/>
      </vt:variant>
      <vt:variant>
        <vt:lpwstr>_Toc47906615</vt:lpwstr>
      </vt:variant>
      <vt:variant>
        <vt:i4>1179706</vt:i4>
      </vt:variant>
      <vt:variant>
        <vt:i4>176</vt:i4>
      </vt:variant>
      <vt:variant>
        <vt:i4>0</vt:i4>
      </vt:variant>
      <vt:variant>
        <vt:i4>5</vt:i4>
      </vt:variant>
      <vt:variant>
        <vt:lpwstr/>
      </vt:variant>
      <vt:variant>
        <vt:lpwstr>_Toc47906614</vt:lpwstr>
      </vt:variant>
      <vt:variant>
        <vt:i4>1376314</vt:i4>
      </vt:variant>
      <vt:variant>
        <vt:i4>170</vt:i4>
      </vt:variant>
      <vt:variant>
        <vt:i4>0</vt:i4>
      </vt:variant>
      <vt:variant>
        <vt:i4>5</vt:i4>
      </vt:variant>
      <vt:variant>
        <vt:lpwstr/>
      </vt:variant>
      <vt:variant>
        <vt:lpwstr>_Toc47906613</vt:lpwstr>
      </vt:variant>
      <vt:variant>
        <vt:i4>1310778</vt:i4>
      </vt:variant>
      <vt:variant>
        <vt:i4>164</vt:i4>
      </vt:variant>
      <vt:variant>
        <vt:i4>0</vt:i4>
      </vt:variant>
      <vt:variant>
        <vt:i4>5</vt:i4>
      </vt:variant>
      <vt:variant>
        <vt:lpwstr/>
      </vt:variant>
      <vt:variant>
        <vt:lpwstr>_Toc47906612</vt:lpwstr>
      </vt:variant>
      <vt:variant>
        <vt:i4>1507386</vt:i4>
      </vt:variant>
      <vt:variant>
        <vt:i4>158</vt:i4>
      </vt:variant>
      <vt:variant>
        <vt:i4>0</vt:i4>
      </vt:variant>
      <vt:variant>
        <vt:i4>5</vt:i4>
      </vt:variant>
      <vt:variant>
        <vt:lpwstr/>
      </vt:variant>
      <vt:variant>
        <vt:lpwstr>_Toc47906611</vt:lpwstr>
      </vt:variant>
      <vt:variant>
        <vt:i4>1441850</vt:i4>
      </vt:variant>
      <vt:variant>
        <vt:i4>152</vt:i4>
      </vt:variant>
      <vt:variant>
        <vt:i4>0</vt:i4>
      </vt:variant>
      <vt:variant>
        <vt:i4>5</vt:i4>
      </vt:variant>
      <vt:variant>
        <vt:lpwstr/>
      </vt:variant>
      <vt:variant>
        <vt:lpwstr>_Toc47906610</vt:lpwstr>
      </vt:variant>
      <vt:variant>
        <vt:i4>2031675</vt:i4>
      </vt:variant>
      <vt:variant>
        <vt:i4>146</vt:i4>
      </vt:variant>
      <vt:variant>
        <vt:i4>0</vt:i4>
      </vt:variant>
      <vt:variant>
        <vt:i4>5</vt:i4>
      </vt:variant>
      <vt:variant>
        <vt:lpwstr/>
      </vt:variant>
      <vt:variant>
        <vt:lpwstr>_Toc47906609</vt:lpwstr>
      </vt:variant>
      <vt:variant>
        <vt:i4>1966139</vt:i4>
      </vt:variant>
      <vt:variant>
        <vt:i4>140</vt:i4>
      </vt:variant>
      <vt:variant>
        <vt:i4>0</vt:i4>
      </vt:variant>
      <vt:variant>
        <vt:i4>5</vt:i4>
      </vt:variant>
      <vt:variant>
        <vt:lpwstr/>
      </vt:variant>
      <vt:variant>
        <vt:lpwstr>_Toc47906608</vt:lpwstr>
      </vt:variant>
      <vt:variant>
        <vt:i4>1114171</vt:i4>
      </vt:variant>
      <vt:variant>
        <vt:i4>134</vt:i4>
      </vt:variant>
      <vt:variant>
        <vt:i4>0</vt:i4>
      </vt:variant>
      <vt:variant>
        <vt:i4>5</vt:i4>
      </vt:variant>
      <vt:variant>
        <vt:lpwstr/>
      </vt:variant>
      <vt:variant>
        <vt:lpwstr>_Toc47906607</vt:lpwstr>
      </vt:variant>
      <vt:variant>
        <vt:i4>1048635</vt:i4>
      </vt:variant>
      <vt:variant>
        <vt:i4>128</vt:i4>
      </vt:variant>
      <vt:variant>
        <vt:i4>0</vt:i4>
      </vt:variant>
      <vt:variant>
        <vt:i4>5</vt:i4>
      </vt:variant>
      <vt:variant>
        <vt:lpwstr/>
      </vt:variant>
      <vt:variant>
        <vt:lpwstr>_Toc47906606</vt:lpwstr>
      </vt:variant>
      <vt:variant>
        <vt:i4>1245243</vt:i4>
      </vt:variant>
      <vt:variant>
        <vt:i4>122</vt:i4>
      </vt:variant>
      <vt:variant>
        <vt:i4>0</vt:i4>
      </vt:variant>
      <vt:variant>
        <vt:i4>5</vt:i4>
      </vt:variant>
      <vt:variant>
        <vt:lpwstr/>
      </vt:variant>
      <vt:variant>
        <vt:lpwstr>_Toc47906605</vt:lpwstr>
      </vt:variant>
      <vt:variant>
        <vt:i4>1179707</vt:i4>
      </vt:variant>
      <vt:variant>
        <vt:i4>116</vt:i4>
      </vt:variant>
      <vt:variant>
        <vt:i4>0</vt:i4>
      </vt:variant>
      <vt:variant>
        <vt:i4>5</vt:i4>
      </vt:variant>
      <vt:variant>
        <vt:lpwstr/>
      </vt:variant>
      <vt:variant>
        <vt:lpwstr>_Toc47906604</vt:lpwstr>
      </vt:variant>
      <vt:variant>
        <vt:i4>1376315</vt:i4>
      </vt:variant>
      <vt:variant>
        <vt:i4>110</vt:i4>
      </vt:variant>
      <vt:variant>
        <vt:i4>0</vt:i4>
      </vt:variant>
      <vt:variant>
        <vt:i4>5</vt:i4>
      </vt:variant>
      <vt:variant>
        <vt:lpwstr/>
      </vt:variant>
      <vt:variant>
        <vt:lpwstr>_Toc47906603</vt:lpwstr>
      </vt:variant>
      <vt:variant>
        <vt:i4>1310779</vt:i4>
      </vt:variant>
      <vt:variant>
        <vt:i4>104</vt:i4>
      </vt:variant>
      <vt:variant>
        <vt:i4>0</vt:i4>
      </vt:variant>
      <vt:variant>
        <vt:i4>5</vt:i4>
      </vt:variant>
      <vt:variant>
        <vt:lpwstr/>
      </vt:variant>
      <vt:variant>
        <vt:lpwstr>_Toc47906602</vt:lpwstr>
      </vt:variant>
      <vt:variant>
        <vt:i4>1507387</vt:i4>
      </vt:variant>
      <vt:variant>
        <vt:i4>98</vt:i4>
      </vt:variant>
      <vt:variant>
        <vt:i4>0</vt:i4>
      </vt:variant>
      <vt:variant>
        <vt:i4>5</vt:i4>
      </vt:variant>
      <vt:variant>
        <vt:lpwstr/>
      </vt:variant>
      <vt:variant>
        <vt:lpwstr>_Toc47906601</vt:lpwstr>
      </vt:variant>
      <vt:variant>
        <vt:i4>1441851</vt:i4>
      </vt:variant>
      <vt:variant>
        <vt:i4>92</vt:i4>
      </vt:variant>
      <vt:variant>
        <vt:i4>0</vt:i4>
      </vt:variant>
      <vt:variant>
        <vt:i4>5</vt:i4>
      </vt:variant>
      <vt:variant>
        <vt:lpwstr/>
      </vt:variant>
      <vt:variant>
        <vt:lpwstr>_Toc47906600</vt:lpwstr>
      </vt:variant>
      <vt:variant>
        <vt:i4>1835058</vt:i4>
      </vt:variant>
      <vt:variant>
        <vt:i4>86</vt:i4>
      </vt:variant>
      <vt:variant>
        <vt:i4>0</vt:i4>
      </vt:variant>
      <vt:variant>
        <vt:i4>5</vt:i4>
      </vt:variant>
      <vt:variant>
        <vt:lpwstr/>
      </vt:variant>
      <vt:variant>
        <vt:lpwstr>_Toc47906599</vt:lpwstr>
      </vt:variant>
      <vt:variant>
        <vt:i4>1900594</vt:i4>
      </vt:variant>
      <vt:variant>
        <vt:i4>80</vt:i4>
      </vt:variant>
      <vt:variant>
        <vt:i4>0</vt:i4>
      </vt:variant>
      <vt:variant>
        <vt:i4>5</vt:i4>
      </vt:variant>
      <vt:variant>
        <vt:lpwstr/>
      </vt:variant>
      <vt:variant>
        <vt:lpwstr>_Toc47906598</vt:lpwstr>
      </vt:variant>
      <vt:variant>
        <vt:i4>1179698</vt:i4>
      </vt:variant>
      <vt:variant>
        <vt:i4>74</vt:i4>
      </vt:variant>
      <vt:variant>
        <vt:i4>0</vt:i4>
      </vt:variant>
      <vt:variant>
        <vt:i4>5</vt:i4>
      </vt:variant>
      <vt:variant>
        <vt:lpwstr/>
      </vt:variant>
      <vt:variant>
        <vt:lpwstr>_Toc47906597</vt:lpwstr>
      </vt:variant>
      <vt:variant>
        <vt:i4>1245234</vt:i4>
      </vt:variant>
      <vt:variant>
        <vt:i4>68</vt:i4>
      </vt:variant>
      <vt:variant>
        <vt:i4>0</vt:i4>
      </vt:variant>
      <vt:variant>
        <vt:i4>5</vt:i4>
      </vt:variant>
      <vt:variant>
        <vt:lpwstr/>
      </vt:variant>
      <vt:variant>
        <vt:lpwstr>_Toc47906596</vt:lpwstr>
      </vt:variant>
      <vt:variant>
        <vt:i4>1048626</vt:i4>
      </vt:variant>
      <vt:variant>
        <vt:i4>62</vt:i4>
      </vt:variant>
      <vt:variant>
        <vt:i4>0</vt:i4>
      </vt:variant>
      <vt:variant>
        <vt:i4>5</vt:i4>
      </vt:variant>
      <vt:variant>
        <vt:lpwstr/>
      </vt:variant>
      <vt:variant>
        <vt:lpwstr>_Toc47906595</vt:lpwstr>
      </vt:variant>
      <vt:variant>
        <vt:i4>1114162</vt:i4>
      </vt:variant>
      <vt:variant>
        <vt:i4>56</vt:i4>
      </vt:variant>
      <vt:variant>
        <vt:i4>0</vt:i4>
      </vt:variant>
      <vt:variant>
        <vt:i4>5</vt:i4>
      </vt:variant>
      <vt:variant>
        <vt:lpwstr/>
      </vt:variant>
      <vt:variant>
        <vt:lpwstr>_Toc47906594</vt:lpwstr>
      </vt:variant>
      <vt:variant>
        <vt:i4>1441842</vt:i4>
      </vt:variant>
      <vt:variant>
        <vt:i4>50</vt:i4>
      </vt:variant>
      <vt:variant>
        <vt:i4>0</vt:i4>
      </vt:variant>
      <vt:variant>
        <vt:i4>5</vt:i4>
      </vt:variant>
      <vt:variant>
        <vt:lpwstr/>
      </vt:variant>
      <vt:variant>
        <vt:lpwstr>_Toc47906593</vt:lpwstr>
      </vt:variant>
      <vt:variant>
        <vt:i4>1507378</vt:i4>
      </vt:variant>
      <vt:variant>
        <vt:i4>44</vt:i4>
      </vt:variant>
      <vt:variant>
        <vt:i4>0</vt:i4>
      </vt:variant>
      <vt:variant>
        <vt:i4>5</vt:i4>
      </vt:variant>
      <vt:variant>
        <vt:lpwstr/>
      </vt:variant>
      <vt:variant>
        <vt:lpwstr>_Toc47906592</vt:lpwstr>
      </vt:variant>
      <vt:variant>
        <vt:i4>1310770</vt:i4>
      </vt:variant>
      <vt:variant>
        <vt:i4>38</vt:i4>
      </vt:variant>
      <vt:variant>
        <vt:i4>0</vt:i4>
      </vt:variant>
      <vt:variant>
        <vt:i4>5</vt:i4>
      </vt:variant>
      <vt:variant>
        <vt:lpwstr/>
      </vt:variant>
      <vt:variant>
        <vt:lpwstr>_Toc47906591</vt:lpwstr>
      </vt:variant>
      <vt:variant>
        <vt:i4>1376306</vt:i4>
      </vt:variant>
      <vt:variant>
        <vt:i4>32</vt:i4>
      </vt:variant>
      <vt:variant>
        <vt:i4>0</vt:i4>
      </vt:variant>
      <vt:variant>
        <vt:i4>5</vt:i4>
      </vt:variant>
      <vt:variant>
        <vt:lpwstr/>
      </vt:variant>
      <vt:variant>
        <vt:lpwstr>_Toc47906590</vt:lpwstr>
      </vt:variant>
      <vt:variant>
        <vt:i4>1835059</vt:i4>
      </vt:variant>
      <vt:variant>
        <vt:i4>26</vt:i4>
      </vt:variant>
      <vt:variant>
        <vt:i4>0</vt:i4>
      </vt:variant>
      <vt:variant>
        <vt:i4>5</vt:i4>
      </vt:variant>
      <vt:variant>
        <vt:lpwstr/>
      </vt:variant>
      <vt:variant>
        <vt:lpwstr>_Toc47906589</vt:lpwstr>
      </vt:variant>
      <vt:variant>
        <vt:i4>1900595</vt:i4>
      </vt:variant>
      <vt:variant>
        <vt:i4>20</vt:i4>
      </vt:variant>
      <vt:variant>
        <vt:i4>0</vt:i4>
      </vt:variant>
      <vt:variant>
        <vt:i4>5</vt:i4>
      </vt:variant>
      <vt:variant>
        <vt:lpwstr/>
      </vt:variant>
      <vt:variant>
        <vt:lpwstr>_Toc47906588</vt:lpwstr>
      </vt:variant>
      <vt:variant>
        <vt:i4>8061054</vt:i4>
      </vt:variant>
      <vt:variant>
        <vt:i4>15</vt:i4>
      </vt:variant>
      <vt:variant>
        <vt:i4>0</vt:i4>
      </vt:variant>
      <vt:variant>
        <vt:i4>5</vt:i4>
      </vt:variant>
      <vt:variant>
        <vt:lpwstr>https://dc.gcu.edu/irb</vt:lpwstr>
      </vt:variant>
      <vt:variant>
        <vt:lpwstr/>
      </vt:variant>
      <vt:variant>
        <vt:i4>7536703</vt:i4>
      </vt:variant>
      <vt:variant>
        <vt:i4>12</vt:i4>
      </vt:variant>
      <vt:variant>
        <vt:i4>0</vt:i4>
      </vt:variant>
      <vt:variant>
        <vt:i4>5</vt:i4>
      </vt:variant>
      <vt:variant>
        <vt:lpwstr>https://dc.gcu.edu/documents/irb_documents__iris/new_folder/learner-instructions-videos-get-started-with-iris</vt:lpwstr>
      </vt:variant>
      <vt:variant>
        <vt:lpwstr/>
      </vt:variant>
      <vt:variant>
        <vt:i4>3997797</vt:i4>
      </vt:variant>
      <vt:variant>
        <vt:i4>9</vt:i4>
      </vt:variant>
      <vt:variant>
        <vt:i4>0</vt:i4>
      </vt:variant>
      <vt:variant>
        <vt:i4>5</vt:i4>
      </vt:variant>
      <vt:variant>
        <vt:lpwstr>https://dc.gcu.edu/documents/irb_documents__iris/irb_forms_templates_updated_jan_2018</vt:lpwstr>
      </vt:variant>
      <vt:variant>
        <vt:lpwstr/>
      </vt:variant>
      <vt:variant>
        <vt:i4>1310733</vt:i4>
      </vt:variant>
      <vt:variant>
        <vt:i4>6</vt:i4>
      </vt:variant>
      <vt:variant>
        <vt:i4>0</vt:i4>
      </vt:variant>
      <vt:variant>
        <vt:i4>5</vt:i4>
      </vt:variant>
      <vt:variant>
        <vt:lpwstr>https://dc.gcu.edu/documents/irb_documents__iris/1-getting-started-with-irb/document_checklistdocx</vt:lpwstr>
      </vt:variant>
      <vt:variant>
        <vt:lpwstr/>
      </vt:variant>
      <vt:variant>
        <vt:i4>8061054</vt:i4>
      </vt:variant>
      <vt:variant>
        <vt:i4>3</vt:i4>
      </vt:variant>
      <vt:variant>
        <vt:i4>0</vt:i4>
      </vt:variant>
      <vt:variant>
        <vt:i4>5</vt:i4>
      </vt:variant>
      <vt:variant>
        <vt:lpwstr>https://dc.gcu.edu/irb</vt:lpwstr>
      </vt:variant>
      <vt:variant>
        <vt:lpwstr/>
      </vt:variant>
      <vt:variant>
        <vt:i4>7208997</vt:i4>
      </vt:variant>
      <vt:variant>
        <vt:i4>0</vt:i4>
      </vt:variant>
      <vt:variant>
        <vt:i4>0</vt:i4>
      </vt:variant>
      <vt:variant>
        <vt:i4>5</vt:i4>
      </vt:variant>
      <vt:variant>
        <vt:lpwstr>https://gcuirb.imedris.net/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GCU</dc:creator>
  <cp:keywords/>
  <dc:description/>
  <cp:lastModifiedBy>Michael Grohs</cp:lastModifiedBy>
  <cp:revision>16</cp:revision>
  <cp:lastPrinted>2024-06-23T02:06:00Z</cp:lastPrinted>
  <dcterms:created xsi:type="dcterms:W3CDTF">2024-07-16T18:05:00Z</dcterms:created>
  <dcterms:modified xsi:type="dcterms:W3CDTF">2024-07-17T00:08:00Z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38202f9-8d41-4950-b014-f183e397b746_Enabled">
    <vt:lpwstr>true</vt:lpwstr>
  </property>
  <property fmtid="{D5CDD505-2E9C-101B-9397-08002B2CF9AE}" pid="3" name="MSIP_Label_638202f9-8d41-4950-b014-f183e397b746_SetDate">
    <vt:lpwstr>2023-06-11T21:02:18Z</vt:lpwstr>
  </property>
  <property fmtid="{D5CDD505-2E9C-101B-9397-08002B2CF9AE}" pid="4" name="MSIP_Label_638202f9-8d41-4950-b014-f183e397b746_Method">
    <vt:lpwstr>Standard</vt:lpwstr>
  </property>
  <property fmtid="{D5CDD505-2E9C-101B-9397-08002B2CF9AE}" pid="5" name="MSIP_Label_638202f9-8d41-4950-b014-f183e397b746_Name">
    <vt:lpwstr>defa4170-0d19-0005-0004-bc88714345d2</vt:lpwstr>
  </property>
  <property fmtid="{D5CDD505-2E9C-101B-9397-08002B2CF9AE}" pid="6" name="MSIP_Label_638202f9-8d41-4950-b014-f183e397b746_SiteId">
    <vt:lpwstr>13b3b0ce-cd75-49a4-bfea-0a03b01ff1ab</vt:lpwstr>
  </property>
  <property fmtid="{D5CDD505-2E9C-101B-9397-08002B2CF9AE}" pid="7" name="MSIP_Label_638202f9-8d41-4950-b014-f183e397b746_ActionId">
    <vt:lpwstr>0a87ecfd-b722-42a3-a980-726c8463d71d</vt:lpwstr>
  </property>
  <property fmtid="{D5CDD505-2E9C-101B-9397-08002B2CF9AE}" pid="8" name="MSIP_Label_638202f9-8d41-4950-b014-f183e397b746_ContentBits">
    <vt:lpwstr>0</vt:lpwstr>
  </property>
  <property fmtid="{D5CDD505-2E9C-101B-9397-08002B2CF9AE}" pid="9" name="GrammarlyDocumentId">
    <vt:lpwstr>c95208709b9638cc5e87bf362997caa81f5c5364f65d9ffbfd667267ddc764fc</vt:lpwstr>
  </property>
</Properties>
</file>